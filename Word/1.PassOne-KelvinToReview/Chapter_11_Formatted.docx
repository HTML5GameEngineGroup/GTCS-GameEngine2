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D26F315"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ins w:id="0" w:author="Kelvin Sung" w:date="2021-05-16T16:19:00Z">
        <w:r w:rsidR="002C520B">
          <w:t>ng</w:t>
        </w:r>
      </w:ins>
      <w:del w:id="1" w:author="Kelvin Sung" w:date="2021-05-16T16:19:00Z">
        <w:r w:rsidDel="002C520B">
          <w:delText>on</w:delText>
        </w:r>
      </w:del>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04C8076E"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del w:id="2" w:author="Kelvin Sung" w:date="2021-05-16T16:22:00Z">
        <w:r w:rsidRPr="00C01B1C" w:rsidDel="00040F9C">
          <w:delText xml:space="preserve">the objects </w:delText>
        </w:r>
      </w:del>
      <w:ins w:id="3" w:author="Kelvin Sung" w:date="2021-05-16T16:22:00Z">
        <w:r w:rsidR="00040F9C">
          <w:t xml:space="preserve">they </w:t>
        </w:r>
      </w:ins>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ins w:id="4" w:author="Kelvin Sung" w:date="2021-05-16T16:23:00Z">
        <w:r w:rsidR="00040F9C">
          <w:t xml:space="preserve">appear to </w:t>
        </w:r>
      </w:ins>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ins w:id="5" w:author="pg3368" w:date="2015-09-10T15:33:00Z">
        <w:r>
          <w:br w:type="textWrapping" w:clear="all"/>
        </w:r>
      </w:ins>
    </w:p>
    <w:p w14:paraId="46144EF8" w14:textId="0B212D4A" w:rsidR="00C01B1C" w:rsidRDefault="00C01B1C" w:rsidP="00C01B1C">
      <w:pPr>
        <w:pStyle w:val="FigureCaption"/>
      </w:pPr>
      <w:r>
        <w:t>Figure 1</w:t>
      </w:r>
      <w:r w:rsidR="00275062">
        <w:t>1</w:t>
      </w:r>
      <w:r>
        <w:t xml:space="preserve">-2. Parallax: </w:t>
      </w:r>
      <w:del w:id="6" w:author="Kelvin Sung" w:date="2021-05-16T16:25:00Z">
        <w:r w:rsidDel="00040F9C">
          <w:delText xml:space="preserve">seeing </w:delText>
        </w:r>
      </w:del>
      <w:ins w:id="7" w:author="Kelvin Sung" w:date="2021-05-16T16:25:00Z">
        <w:r w:rsidR="00040F9C">
          <w:t>observing</w:t>
        </w:r>
        <w:r w:rsidR="00040F9C">
          <w:t xml:space="preserve"> </w:t>
        </w:r>
      </w:ins>
      <w:del w:id="8" w:author="Kelvin Sung" w:date="2021-05-16T16:24:00Z">
        <w:r w:rsidDel="00040F9C">
          <w:delText xml:space="preserve">different positions of </w:delText>
        </w:r>
      </w:del>
      <w:r>
        <w:t xml:space="preserve">objects </w:t>
      </w:r>
      <w:ins w:id="9" w:author="Kelvin Sung" w:date="2021-05-16T16:24:00Z">
        <w:r w:rsidR="00040F9C">
          <w:t xml:space="preserve">at different positions </w:t>
        </w:r>
      </w:ins>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5C2960E7"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 xml:space="preserve">-3 shows that the background object needs to be tiled six times to cover the camera WC bounds. Notice that since it is not visible through the camera, the player-defined background object </w:t>
      </w:r>
      <w:del w:id="10" w:author="Kelvin Sung" w:date="2021-05-16T16:27:00Z">
        <w:r w:rsidDel="007B6CE5">
          <w:delText xml:space="preserve">that located </w:delText>
        </w:r>
      </w:del>
      <w:r>
        <w:t>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7B6CE5">
      <w:pPr>
        <w:pStyle w:val="BodyTextCont"/>
        <w:pPrChange w:id="11" w:author="Kelvin Sung" w:date="2021-05-16T16:29:00Z">
          <w:pPr>
            <w:pStyle w:val="BodyTextFirst"/>
          </w:pPr>
        </w:pPrChange>
      </w:pPr>
      <w:commentRangeStart w:id="12"/>
      <w:r w:rsidRPr="00C01B1C">
        <w:t xml:space="preserve">The controls of the project </w:t>
      </w:r>
      <w:commentRangeEnd w:id="12"/>
      <w:r w:rsidR="00A76631">
        <w:rPr>
          <w:rStyle w:val="CommentReference"/>
          <w:rFonts w:asciiTheme="minorHAnsi" w:hAnsiTheme="minorHAnsi"/>
        </w:rPr>
        <w:commentReference w:id="12"/>
      </w:r>
      <w:r w:rsidRPr="00C01B1C">
        <w:t>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7B6CE5">
        <w:rPr>
          <w:rStyle w:val="CodeInline"/>
          <w:rPrChange w:id="13" w:author="Kelvin Sung" w:date="2021-05-16T16:29:00Z">
            <w:rPr/>
          </w:rPrChange>
        </w:rPr>
        <w:t>Dye</w:t>
      </w:r>
      <w:r w:rsidRPr="00C01B1C">
        <w:t xml:space="preserve"> character (the hero) to pan the WC window bounds</w:t>
      </w:r>
    </w:p>
    <w:p w14:paraId="49FF0F3B" w14:textId="77777777" w:rsidR="00C01B1C" w:rsidRPr="00C01B1C" w:rsidRDefault="00C01B1C" w:rsidP="007B6CE5">
      <w:pPr>
        <w:pStyle w:val="BodyTextCont"/>
        <w:pPrChange w:id="14" w:author="Kelvin Sung" w:date="2021-05-16T16:29:00Z">
          <w:pPr>
            <w:pStyle w:val="BodyTextFirst"/>
          </w:pPr>
        </w:pPrChange>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0E99C8B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ins w:id="15" w:author="Kelvin Sung" w:date="2021-05-16T16:32:00Z">
        <w:r w:rsidR="007B6CE5">
          <w:t>:</w:t>
        </w:r>
      </w:ins>
      <w:r>
        <w:t xml:space="preserve"> </w:t>
      </w:r>
      <w:del w:id="16" w:author="Kelvin Sung" w:date="2021-05-16T16:32:00Z">
        <w:r w:rsidDel="007B6CE5">
          <w:delText>(</w:delText>
        </w:r>
      </w:del>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del w:id="17" w:author="Kelvin Sung" w:date="2021-05-16T16:32:00Z">
        <w:r w:rsidDel="007B6CE5">
          <w:delText>)</w:delText>
        </w:r>
      </w:del>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bgLayer.png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35566B79" w:rsidR="00C01B1C" w:rsidRPr="00C01B1C" w:rsidRDefault="00C01B1C" w:rsidP="00C01B1C">
      <w:pPr>
        <w:pStyle w:val="NumList"/>
      </w:pPr>
      <w:r w:rsidRPr="00C01B1C">
        <w:t xml:space="preserve">Create a new file in the </w:t>
      </w:r>
      <w:proofErr w:type="spellStart"/>
      <w:r w:rsidRPr="002642B4">
        <w:rPr>
          <w:rStyle w:val="CodeInline"/>
          <w:rPrChange w:id="18" w:author="Kelvin Sung" w:date="2021-05-16T16:34:00Z">
            <w:rPr>
              <w:rStyle w:val="CodeInline"/>
              <w:rFonts w:ascii="Utopia" w:hAnsi="Utopia"/>
              <w:bdr w:val="none" w:sz="0" w:space="0" w:color="auto"/>
            </w:rPr>
          </w:rPrChange>
        </w:rPr>
        <w:t>src</w:t>
      </w:r>
      <w:proofErr w:type="spellEnd"/>
      <w:r w:rsidRPr="002642B4">
        <w:rPr>
          <w:rStyle w:val="CodeInline"/>
          <w:rPrChange w:id="19" w:author="Kelvin Sung" w:date="2021-05-16T16:34:00Z">
            <w:rPr>
              <w:rStyle w:val="CodeInline"/>
              <w:rFonts w:ascii="Utopia" w:hAnsi="Utopia"/>
              <w:bdr w:val="none" w:sz="0" w:space="0" w:color="auto"/>
            </w:rPr>
          </w:rPrChange>
        </w:rPr>
        <w:t>/</w:t>
      </w:r>
      <w:r w:rsidR="00275062" w:rsidRPr="002642B4">
        <w:rPr>
          <w:rStyle w:val="CodeInline"/>
          <w:rPrChange w:id="20" w:author="Kelvin Sung" w:date="2021-05-16T16:34:00Z">
            <w:rPr>
              <w:rStyle w:val="CodeInline"/>
              <w:rFonts w:ascii="Utopia" w:hAnsi="Utopia"/>
              <w:bdr w:val="none" w:sz="0" w:space="0" w:color="auto"/>
            </w:rPr>
          </w:rPrChange>
        </w:rPr>
        <w:t>e</w:t>
      </w:r>
      <w:r w:rsidRPr="002642B4">
        <w:rPr>
          <w:rStyle w:val="CodeInline"/>
          <w:rPrChange w:id="21" w:author="Kelvin Sung" w:date="2021-05-16T16:34:00Z">
            <w:rPr>
              <w:rStyle w:val="CodeInline"/>
              <w:rFonts w:ascii="Utopia" w:hAnsi="Utopia"/>
              <w:bdr w:val="none" w:sz="0" w:space="0" w:color="auto"/>
            </w:rPr>
          </w:rPrChange>
        </w:rPr>
        <w:t>ngine/</w:t>
      </w:r>
      <w:proofErr w:type="spellStart"/>
      <w:r w:rsidR="00275062" w:rsidRPr="002642B4">
        <w:rPr>
          <w:rStyle w:val="CodeInline"/>
          <w:rPrChange w:id="22" w:author="Kelvin Sung" w:date="2021-05-16T16:34:00Z">
            <w:rPr>
              <w:rStyle w:val="CodeInline"/>
              <w:rFonts w:ascii="Utopia" w:hAnsi="Utopia"/>
              <w:bdr w:val="none" w:sz="0" w:space="0" w:color="auto"/>
            </w:rPr>
          </w:rPrChange>
        </w:rPr>
        <w:t>g</w:t>
      </w:r>
      <w:r w:rsidRPr="002642B4">
        <w:rPr>
          <w:rStyle w:val="CodeInline"/>
          <w:rPrChange w:id="23" w:author="Kelvin Sung" w:date="2021-05-16T16:34:00Z">
            <w:rPr>
              <w:rStyle w:val="CodeInline"/>
              <w:rFonts w:ascii="Utopia" w:hAnsi="Utopia"/>
              <w:bdr w:val="none" w:sz="0" w:space="0" w:color="auto"/>
            </w:rPr>
          </w:rPrChange>
        </w:rPr>
        <w:t>ame</w:t>
      </w:r>
      <w:r w:rsidR="00275062" w:rsidRPr="002642B4">
        <w:rPr>
          <w:rStyle w:val="CodeInline"/>
          <w:rPrChange w:id="24" w:author="Kelvin Sung" w:date="2021-05-16T16:34:00Z">
            <w:rPr>
              <w:rStyle w:val="CodeInline"/>
              <w:rFonts w:ascii="Utopia" w:hAnsi="Utopia"/>
              <w:bdr w:val="none" w:sz="0" w:space="0" w:color="auto"/>
            </w:rPr>
          </w:rPrChange>
        </w:rPr>
        <w:t>_o</w:t>
      </w:r>
      <w:r w:rsidRPr="002642B4">
        <w:rPr>
          <w:rStyle w:val="CodeInline"/>
          <w:rPrChange w:id="25" w:author="Kelvin Sung" w:date="2021-05-16T16:34:00Z">
            <w:rPr>
              <w:rStyle w:val="CodeInline"/>
              <w:rFonts w:ascii="Utopia" w:hAnsi="Utopia"/>
              <w:bdr w:val="none" w:sz="0" w:space="0" w:color="auto"/>
            </w:rPr>
          </w:rPrChange>
        </w:rPr>
        <w:t>bjects</w:t>
      </w:r>
      <w:proofErr w:type="spellEnd"/>
      <w:del w:id="26" w:author="Kelvin Sung" w:date="2021-05-16T16:34:00Z">
        <w:r w:rsidRPr="00C01B1C" w:rsidDel="002642B4">
          <w:rPr>
            <w:rStyle w:val="CodeInline"/>
            <w:rFonts w:ascii="Utopia" w:hAnsi="Utopia"/>
            <w:bdr w:val="none" w:sz="0" w:space="0" w:color="auto"/>
          </w:rPr>
          <w:delText>/</w:delText>
        </w:r>
      </w:del>
      <w:r w:rsidRPr="00C01B1C">
        <w:t xml:space="preserve"> folder and name it </w:t>
      </w:r>
      <w:r w:rsidR="00275062" w:rsidRPr="002642B4">
        <w:rPr>
          <w:rStyle w:val="CodeInline"/>
          <w:rPrChange w:id="27" w:author="Kelvin Sung" w:date="2021-05-16T16:34:00Z">
            <w:rPr>
              <w:rStyle w:val="CodeInline"/>
              <w:rFonts w:ascii="Utopia" w:hAnsi="Utopia"/>
              <w:bdr w:val="none" w:sz="0" w:space="0" w:color="auto"/>
            </w:rPr>
          </w:rPrChange>
        </w:rPr>
        <w:t>t</w:t>
      </w:r>
      <w:r w:rsidRPr="002642B4">
        <w:rPr>
          <w:rStyle w:val="CodeInline"/>
          <w:rPrChange w:id="28" w:author="Kelvin Sung" w:date="2021-05-16T16:34:00Z">
            <w:rPr>
              <w:rStyle w:val="CodeInline"/>
              <w:rFonts w:ascii="Utopia" w:hAnsi="Utopia"/>
              <w:bdr w:val="none" w:sz="0" w:space="0" w:color="auto"/>
            </w:rPr>
          </w:rPrChange>
        </w:rPr>
        <w:t>iled</w:t>
      </w:r>
      <w:r w:rsidR="00275062" w:rsidRPr="002642B4">
        <w:rPr>
          <w:rStyle w:val="CodeInline"/>
          <w:rPrChange w:id="29" w:author="Kelvin Sung" w:date="2021-05-16T16:34:00Z">
            <w:rPr>
              <w:rStyle w:val="CodeInline"/>
              <w:rFonts w:ascii="Utopia" w:hAnsi="Utopia"/>
              <w:bdr w:val="none" w:sz="0" w:space="0" w:color="auto"/>
            </w:rPr>
          </w:rPrChange>
        </w:rPr>
        <w:t>_g</w:t>
      </w:r>
      <w:r w:rsidRPr="002642B4">
        <w:rPr>
          <w:rStyle w:val="CodeInline"/>
          <w:rPrChange w:id="30" w:author="Kelvin Sung" w:date="2021-05-16T16:34:00Z">
            <w:rPr>
              <w:rStyle w:val="CodeInline"/>
              <w:rFonts w:ascii="Utopia" w:hAnsi="Utopia"/>
              <w:bdr w:val="none" w:sz="0" w:space="0" w:color="auto"/>
            </w:rPr>
          </w:rPrChange>
        </w:rPr>
        <w:t>ame</w:t>
      </w:r>
      <w:r w:rsidR="00275062" w:rsidRPr="002642B4">
        <w:rPr>
          <w:rStyle w:val="CodeInline"/>
          <w:rPrChange w:id="31" w:author="Kelvin Sung" w:date="2021-05-16T16:34:00Z">
            <w:rPr>
              <w:rStyle w:val="CodeInline"/>
              <w:rFonts w:ascii="Utopia" w:hAnsi="Utopia"/>
              <w:bdr w:val="none" w:sz="0" w:space="0" w:color="auto"/>
            </w:rPr>
          </w:rPrChange>
        </w:rPr>
        <w:t>_o</w:t>
      </w:r>
      <w:r w:rsidRPr="002642B4">
        <w:rPr>
          <w:rStyle w:val="CodeInline"/>
          <w:rPrChange w:id="32" w:author="Kelvin Sung" w:date="2021-05-16T16:34:00Z">
            <w:rPr>
              <w:rStyle w:val="CodeInline"/>
              <w:rFonts w:ascii="Utopia" w:hAnsi="Utopia"/>
              <w:bdr w:val="none" w:sz="0" w:space="0" w:color="auto"/>
            </w:rPr>
          </w:rPrChange>
        </w:rPr>
        <w:t>bject.js</w:t>
      </w:r>
      <w:r w:rsidRPr="00C01B1C">
        <w:t>. Add the following code to construct the object</w:t>
      </w:r>
      <w:ins w:id="33" w:author="Kelvin Sung" w:date="2021-05-16T16:38:00Z">
        <w:r w:rsidR="009C3C4D">
          <w:t xml:space="preserve">. </w:t>
        </w:r>
        <w:r w:rsidR="009C3C4D">
          <w:t xml:space="preserve">The </w:t>
        </w:r>
        <w:proofErr w:type="spellStart"/>
        <w:r w:rsidR="009C3C4D" w:rsidRPr="00275062">
          <w:rPr>
            <w:rStyle w:val="CodeInline"/>
          </w:rPr>
          <w:t>mShouldTile</w:t>
        </w:r>
        <w:proofErr w:type="spellEnd"/>
        <w:r w:rsidR="009C3C4D">
          <w:t xml:space="preserve"> variable provides the option to stop the tiling process.</w:t>
        </w:r>
      </w:ins>
      <w:del w:id="34" w:author="Kelvin Sung" w:date="2021-05-16T16:38:00Z">
        <w:r w:rsidRPr="00C01B1C" w:rsidDel="009C3C4D">
          <w:delText>:</w:delText>
        </w:r>
      </w:del>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10BAA1B1" w14:textId="0DA109A5" w:rsidR="00275062" w:rsidDel="00430002" w:rsidRDefault="00275062" w:rsidP="00275062">
      <w:pPr>
        <w:pStyle w:val="Code"/>
        <w:rPr>
          <w:del w:id="35" w:author="Kelvin Sung" w:date="2021-05-16T16:35:00Z"/>
        </w:rPr>
      </w:pPr>
      <w:r>
        <w:t xml:space="preserve">        super(renderableObj);</w:t>
      </w:r>
      <w:ins w:id="36" w:author="Kelvin Sung" w:date="2021-05-16T16:35:00Z">
        <w:r w:rsidR="00430002" w:rsidDel="00430002">
          <w:t xml:space="preserve"> </w:t>
        </w:r>
      </w:ins>
    </w:p>
    <w:p w14:paraId="62D9B401" w14:textId="77777777" w:rsidR="00275062" w:rsidDel="009C3C4D" w:rsidRDefault="00275062" w:rsidP="00275062">
      <w:pPr>
        <w:pStyle w:val="Code"/>
        <w:rPr>
          <w:del w:id="37" w:author="Kelvin Sung" w:date="2021-05-16T16:38:00Z"/>
        </w:rPr>
      </w:pPr>
    </w:p>
    <w:p w14:paraId="54DB66C0" w14:textId="4F65E330" w:rsidR="00275062" w:rsidRDefault="00275062" w:rsidP="00275062">
      <w:pPr>
        <w:pStyle w:val="Code"/>
      </w:pPr>
      <w:del w:id="38" w:author="Kelvin Sung" w:date="2021-05-16T16:38:00Z">
        <w:r w:rsidDel="009C3C4D">
          <w:delText xml:space="preserve">        </w:delText>
        </w:r>
      </w:del>
      <w:del w:id="39" w:author="Kelvin Sung" w:date="2021-05-16T16:35:00Z">
        <w:r w:rsidDel="00430002">
          <w:delText>this.mSpeed = 0;  // moving speed</w:delText>
        </w:r>
      </w:del>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7835EB14" w14:textId="6158F67F" w:rsidR="00275062" w:rsidDel="003D6FE6" w:rsidRDefault="00275062" w:rsidP="00275062">
      <w:pPr>
        <w:pStyle w:val="Code"/>
        <w:rPr>
          <w:del w:id="40" w:author="Kelvin Sung" w:date="2021-05-16T16:39:00Z"/>
        </w:rPr>
      </w:pPr>
      <w:r>
        <w:t>shouldTile() {</w:t>
      </w:r>
      <w:r w:rsidR="003D6FE6">
        <w:t xml:space="preserve"> </w:t>
      </w:r>
      <w:r>
        <w:t>return this.mShouldTile;</w:t>
      </w:r>
    </w:p>
    <w:p w14:paraId="5D90CC6E" w14:textId="557C68E5" w:rsidR="00275062" w:rsidRPr="00E45125" w:rsidRDefault="003D6FE6" w:rsidP="00275062">
      <w:pPr>
        <w:pStyle w:val="Code"/>
      </w:pPr>
      <w:ins w:id="41" w:author="Kelvin Sung" w:date="2021-05-16T16:39:00Z">
        <w:r>
          <w:t xml:space="preserve"> </w:t>
        </w:r>
      </w:ins>
      <w:r w:rsidR="00275062">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proofErr w:type="spellStart"/>
      <w:r w:rsidRPr="00BE50FA">
        <w:rPr>
          <w:rStyle w:val="CodeInline"/>
          <w:rPrChange w:id="42" w:author="Kelvin Sung" w:date="2021-05-16T16:40:00Z">
            <w:rPr>
              <w:rStyle w:val="CodeInline"/>
              <w:rFonts w:ascii="Utopia" w:hAnsi="Utopia"/>
              <w:bdr w:val="none" w:sz="0" w:space="0" w:color="auto"/>
            </w:rPr>
          </w:rPrChang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CB653F">
        <w:rPr>
          <w:rStyle w:val="CodeInline"/>
          <w:rPrChange w:id="43" w:author="Kelvin Sung" w:date="2021-05-16T16:41:00Z">
            <w:rPr>
              <w:rStyle w:val="CodeInline"/>
              <w:rFonts w:ascii="Utopia" w:hAnsi="Utopia"/>
              <w:bdr w:val="none" w:sz="0" w:space="0" w:color="auto"/>
            </w:rPr>
          </w:rPrChang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396AA64C"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60463E">
        <w:rPr>
          <w:rStyle w:val="CodeInline"/>
        </w:rPr>
        <w:t>Math.ceil</w:t>
      </w:r>
      <w:proofErr w:type="spellEnd"/>
      <w:r w:rsidRPr="0060463E">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ins w:id="44" w:author="Kelvin Sung" w:date="2021-05-16T16:48:00Z">
        <w:r w:rsidR="007C5BFB">
          <w:rPr>
            <w:rStyle w:val="CodeInline"/>
          </w:rPr>
          <w:t>d</w:t>
        </w:r>
      </w:ins>
      <w:del w:id="45" w:author="Kelvin Sung" w:date="2021-05-16T16:48:00Z">
        <w:r w:rsidRPr="0060463E" w:rsidDel="007C5BFB">
          <w:rPr>
            <w:rStyle w:val="CodeInline"/>
          </w:rPr>
          <w:delText>n</w:delText>
        </w:r>
      </w:del>
      <w:r w:rsidRPr="0060463E">
        <w:rPr>
          <w:rStyle w:val="CodeInline"/>
        </w:rPr>
        <w:t>x</w:t>
      </w:r>
      <w:r w:rsidRPr="00C01B1C">
        <w:t xml:space="preserve"> and </w:t>
      </w:r>
      <w:proofErr w:type="spellStart"/>
      <w:ins w:id="46" w:author="Kelvin Sung" w:date="2021-05-16T16:48:00Z">
        <w:r w:rsidR="007C5BFB">
          <w:rPr>
            <w:rStyle w:val="CodeInline"/>
          </w:rPr>
          <w:t>d</w:t>
        </w:r>
      </w:ins>
      <w:del w:id="47" w:author="Kelvin Sung" w:date="2021-05-16T16:48:00Z">
        <w:r w:rsidRPr="0060463E" w:rsidDel="007C5BFB">
          <w:rPr>
            <w:rStyle w:val="CodeInline"/>
          </w:rPr>
          <w:delText>n</w:delText>
        </w:r>
      </w:del>
      <w:r w:rsidRPr="0060463E">
        <w:rPr>
          <w:rStyle w:val="CodeInline"/>
        </w:rPr>
        <w:t>y</w:t>
      </w:r>
      <w:proofErr w:type="spellEnd"/>
      <w:del w:id="48" w:author="Kelvin Sung" w:date="2021-05-16T16:46:00Z">
        <w:r w:rsidRPr="00C01B1C" w:rsidDel="00EA5829">
          <w:delText xml:space="preserve"> </w:delText>
        </w:r>
      </w:del>
      <w:ins w:id="49" w:author="Kelvin Sung" w:date="2021-05-16T16:46:00Z">
        <w:r w:rsidR="00EA5829">
          <w:t xml:space="preserve"> </w:t>
        </w:r>
      </w:ins>
      <w:ins w:id="50" w:author="Kelvin Sung" w:date="2021-05-16T16:49:00Z">
        <w:r w:rsidR="007C5BFB">
          <w:t xml:space="preserve">are integer number of </w:t>
        </w:r>
      </w:ins>
      <w:ins w:id="51" w:author="Kelvin Sung" w:date="2021-05-16T16:50:00Z">
        <w:r w:rsidR="00CA44DD">
          <w:t xml:space="preserve">times of </w:t>
        </w:r>
        <w:r w:rsidR="00D250CE">
          <w:t xml:space="preserve">the </w:t>
        </w:r>
        <w:r w:rsidR="00D250CE" w:rsidRPr="00D250CE">
          <w:rPr>
            <w:rStyle w:val="CodeInline"/>
            <w:rPrChange w:id="52" w:author="Kelvin Sung" w:date="2021-05-16T16:50:00Z">
              <w:rPr/>
            </w:rPrChange>
          </w:rPr>
          <w:t>Renderable</w:t>
        </w:r>
        <w:r w:rsidR="00D250CE">
          <w:t xml:space="preserve"> </w:t>
        </w:r>
      </w:ins>
      <w:ins w:id="53" w:author="Kelvin Sung" w:date="2021-05-16T16:49:00Z">
        <w:r w:rsidR="007C5BFB">
          <w:t>width and height</w:t>
        </w:r>
      </w:ins>
      <w:del w:id="54" w:author="Kelvin Sung" w:date="2021-05-16T16:49:00Z">
        <w:r w:rsidRPr="00C01B1C" w:rsidDel="007C5BFB">
          <w:delText>are integers</w:delText>
        </w:r>
      </w:del>
      <w:r w:rsidRPr="00C01B1C">
        <w:t xml:space="preserve">. </w:t>
      </w:r>
      <w:ins w:id="55" w:author="Kelvin Sung" w:date="2021-05-16T16:51:00Z">
        <w:r w:rsidR="004F2FDE">
          <w:t xml:space="preserve">This is essential to </w:t>
        </w:r>
      </w:ins>
      <w:ins w:id="56" w:author="Kelvin Sung" w:date="2021-05-16T16:52:00Z">
        <w:r w:rsidR="004F2FDE">
          <w:t xml:space="preserve">ensure there is no overlaps or gaps in </w:t>
        </w:r>
        <w:r w:rsidR="00BC1DFA">
          <w:t xml:space="preserve">during </w:t>
        </w:r>
        <w:r w:rsidR="004F2FDE">
          <w:t>tiling.</w:t>
        </w:r>
      </w:ins>
      <w:ins w:id="57" w:author="Kelvin Sung" w:date="2021-05-16T16:51:00Z">
        <w:r w:rsidR="004F2FDE">
          <w:t xml:space="preserve"> </w:t>
        </w:r>
      </w:ins>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rPr>
          <w:ins w:id="58" w:author="Kelvin Sung" w:date="2021-05-16T16:48:00Z"/>
        </w:rPr>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ins w:id="59" w:author="Kelvin Sung" w:date="2021-05-16T16:48:00Z">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ins>
    </w:p>
    <w:p w14:paraId="60D59F0F" w14:textId="49646C11" w:rsidR="00C01B1C" w:rsidRPr="00C01B1C" w:rsidDel="00541365" w:rsidRDefault="00C01B1C" w:rsidP="00C01B1C">
      <w:pPr>
        <w:pStyle w:val="NumSubList"/>
        <w:rPr>
          <w:del w:id="60" w:author="Kelvin Sung" w:date="2021-05-16T16:52:00Z"/>
        </w:rPr>
      </w:pPr>
    </w:p>
    <w:p w14:paraId="7E43E979" w14:textId="77777777" w:rsidR="00C01B1C" w:rsidRPr="00C01B1C" w:rsidRDefault="00C01B1C" w:rsidP="00C01B1C">
      <w:pPr>
        <w:pStyle w:val="NumSubList"/>
      </w:pPr>
      <w:r w:rsidRPr="00C01B1C">
        <w:t>Step H resets the position of the tiled object to the original location.</w:t>
      </w:r>
    </w:p>
    <w:p w14:paraId="0E60BDCC" w14:textId="44AE7283"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del w:id="61" w:author="Kelvin Sung" w:date="2021-05-16T16:53:00Z">
        <w:r w:rsidRPr="00C01B1C" w:rsidDel="00AE3937">
          <w:delText>true</w:delText>
        </w:r>
      </w:del>
      <w:ins w:id="62" w:author="Kelvin Sung" w:date="2021-05-16T16:53:00Z">
        <w:r w:rsidR="00AE3937">
          <w:t>enabled</w:t>
        </w:r>
      </w:ins>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77777777" w:rsidR="00AC213A" w:rsidRDefault="00AC213A" w:rsidP="00AC213A">
      <w:pPr>
        <w:pStyle w:val="Code"/>
      </w:pPr>
      <w:commentRangeStart w:id="63"/>
      <w:r>
        <w:t>}</w:t>
      </w:r>
      <w:commentRangeEnd w:id="63"/>
      <w:r w:rsidR="00957D77">
        <w:rPr>
          <w:rStyle w:val="CommentReference"/>
          <w:rFonts w:asciiTheme="minorHAnsi" w:hAnsiTheme="minorHAnsi"/>
          <w:noProof w:val="0"/>
        </w:rPr>
        <w:commentReference w:id="63"/>
      </w:r>
    </w:p>
    <w:p w14:paraId="23EF5C7A" w14:textId="736BE833" w:rsidR="00AC213A" w:rsidDel="00AE3937" w:rsidRDefault="00AC213A" w:rsidP="00AC213A">
      <w:pPr>
        <w:pStyle w:val="Code"/>
        <w:rPr>
          <w:del w:id="64" w:author="Kelvin Sung" w:date="2021-05-16T16:54:00Z"/>
        </w:rPr>
      </w:pPr>
    </w:p>
    <w:p w14:paraId="2380ACA4" w14:textId="0DB7D9DA" w:rsidR="00AC213A" w:rsidDel="00AE3937" w:rsidRDefault="00AC213A" w:rsidP="00AC213A">
      <w:pPr>
        <w:pStyle w:val="Code"/>
        <w:rPr>
          <w:del w:id="65" w:author="Kelvin Sung" w:date="2021-05-16T16:54:00Z"/>
        </w:rPr>
      </w:pPr>
    </w:p>
    <w:p w14:paraId="45A1AD3E" w14:textId="612D3445" w:rsidR="00AC213A" w:rsidDel="00AE3937" w:rsidRDefault="00AC213A" w:rsidP="00C01B1C">
      <w:pPr>
        <w:pStyle w:val="NumList"/>
        <w:rPr>
          <w:ins w:id="66" w:author="Matthew T. Munson" w:date="2021-05-12T16:38:00Z"/>
          <w:del w:id="67" w:author="Kelvin Sung" w:date="2021-05-16T16:54:00Z"/>
        </w:rPr>
      </w:pPr>
      <w:ins w:id="68" w:author="Matthew T. Munson" w:date="2021-05-12T16:38:00Z">
        <w:del w:id="69" w:author="Kelvin Sung" w:date="2021-05-16T16:54:00Z">
          <w:r w:rsidDel="00AE3937">
            <w:delText>TODO: explain new changes to update()?</w:delText>
          </w:r>
        </w:del>
      </w:ins>
    </w:p>
    <w:p w14:paraId="4C625216" w14:textId="1E3B1E20" w:rsidR="00AC213A" w:rsidDel="00AE3937" w:rsidRDefault="00AC213A" w:rsidP="00AC213A">
      <w:pPr>
        <w:pStyle w:val="Code"/>
        <w:rPr>
          <w:ins w:id="70" w:author="Matthew T. Munson" w:date="2021-05-12T16:38:00Z"/>
          <w:del w:id="71" w:author="Kelvin Sung" w:date="2021-05-16T16:54:00Z"/>
        </w:rPr>
      </w:pPr>
    </w:p>
    <w:p w14:paraId="37C8DDB9" w14:textId="5CFF6A0B" w:rsidR="00AC213A" w:rsidDel="00AE3937" w:rsidRDefault="00AC213A" w:rsidP="00AC213A">
      <w:pPr>
        <w:pStyle w:val="Code"/>
        <w:rPr>
          <w:ins w:id="72" w:author="Matthew T. Munson" w:date="2021-05-12T16:38:00Z"/>
          <w:del w:id="73" w:author="Kelvin Sung" w:date="2021-05-16T16:54:00Z"/>
        </w:rPr>
      </w:pPr>
      <w:ins w:id="74" w:author="Matthew T. Munson" w:date="2021-05-12T16:38:00Z">
        <w:del w:id="75" w:author="Kelvin Sung" w:date="2021-05-16T16:54:00Z">
          <w:r w:rsidDel="00AE3937">
            <w:delText>update() {</w:delText>
          </w:r>
        </w:del>
      </w:ins>
    </w:p>
    <w:p w14:paraId="2FEEDBBF" w14:textId="4D941F95" w:rsidR="00AC213A" w:rsidDel="00AE3937" w:rsidRDefault="00AC213A" w:rsidP="00AC213A">
      <w:pPr>
        <w:pStyle w:val="Code"/>
        <w:rPr>
          <w:ins w:id="76" w:author="Matthew T. Munson" w:date="2021-05-12T16:38:00Z"/>
          <w:del w:id="77" w:author="Kelvin Sung" w:date="2021-05-16T16:54:00Z"/>
        </w:rPr>
      </w:pPr>
      <w:ins w:id="78" w:author="Matthew T. Munson" w:date="2021-05-12T16:38:00Z">
        <w:del w:id="79" w:author="Kelvin Sung" w:date="2021-05-16T16:54:00Z">
          <w:r w:rsidDel="00AE3937">
            <w:delText xml:space="preserve">        // simple default behavior</w:delText>
          </w:r>
        </w:del>
      </w:ins>
    </w:p>
    <w:p w14:paraId="79710A8C" w14:textId="1441327E" w:rsidR="00AC213A" w:rsidDel="00AE3937" w:rsidRDefault="00AC213A" w:rsidP="00AC213A">
      <w:pPr>
        <w:pStyle w:val="Code"/>
        <w:rPr>
          <w:ins w:id="80" w:author="Matthew T. Munson" w:date="2021-05-12T16:38:00Z"/>
          <w:del w:id="81" w:author="Kelvin Sung" w:date="2021-05-16T16:54:00Z"/>
        </w:rPr>
      </w:pPr>
      <w:ins w:id="82" w:author="Matthew T. Munson" w:date="2021-05-12T16:38:00Z">
        <w:del w:id="83" w:author="Kelvin Sung" w:date="2021-05-16T16:54:00Z">
          <w:r w:rsidDel="00AE3937">
            <w:delText xml:space="preserve">        let pos = this.getXform().getPosition();</w:delText>
          </w:r>
        </w:del>
      </w:ins>
    </w:p>
    <w:p w14:paraId="00AE86BD" w14:textId="243AD548" w:rsidR="00AC213A" w:rsidDel="00AE3937" w:rsidRDefault="00AC213A" w:rsidP="00AC213A">
      <w:pPr>
        <w:pStyle w:val="Code"/>
        <w:rPr>
          <w:ins w:id="84" w:author="Matthew T. Munson" w:date="2021-05-12T16:38:00Z"/>
          <w:del w:id="85" w:author="Kelvin Sung" w:date="2021-05-16T16:54:00Z"/>
        </w:rPr>
      </w:pPr>
      <w:ins w:id="86" w:author="Matthew T. Munson" w:date="2021-05-12T16:38:00Z">
        <w:del w:id="87" w:author="Kelvin Sung" w:date="2021-05-16T16:54:00Z">
          <w:r w:rsidDel="00AE3937">
            <w:delText xml:space="preserve">        vec2.scaleAndAdd(pos, pos, this.getCurrentFrontDir(), this.getSpeed());</w:delText>
          </w:r>
        </w:del>
      </w:ins>
    </w:p>
    <w:p w14:paraId="132D9117" w14:textId="0014E5E7" w:rsidR="00AC213A" w:rsidDel="00AE3937" w:rsidRDefault="00AC213A" w:rsidP="00AC213A">
      <w:pPr>
        <w:pStyle w:val="Code"/>
        <w:rPr>
          <w:ins w:id="88" w:author="Matthew T. Munson" w:date="2021-05-12T16:38:00Z"/>
          <w:del w:id="89" w:author="Kelvin Sung" w:date="2021-05-16T16:54:00Z"/>
        </w:rPr>
      </w:pPr>
      <w:ins w:id="90" w:author="Matthew T. Munson" w:date="2021-05-12T16:38:00Z">
        <w:del w:id="91" w:author="Kelvin Sung" w:date="2021-05-16T16:54:00Z">
          <w:r w:rsidDel="00AE3937">
            <w:delText xml:space="preserve">    }</w:delText>
          </w:r>
        </w:del>
      </w:ins>
    </w:p>
    <w:p w14:paraId="368190E1" w14:textId="3CC491FB" w:rsidR="00AC213A" w:rsidRPr="00C01B1C" w:rsidDel="00AE3937" w:rsidRDefault="00AC213A">
      <w:pPr>
        <w:pStyle w:val="Code"/>
        <w:rPr>
          <w:del w:id="92" w:author="Kelvin Sung" w:date="2021-05-16T16:54:00Z"/>
        </w:rPr>
        <w:pPrChange w:id="93" w:author="Matthew T. Munson" w:date="2021-05-12T16:38:00Z">
          <w:pPr>
            <w:pStyle w:val="NumList"/>
          </w:pPr>
        </w:pPrChange>
      </w:pPr>
    </w:p>
    <w:p w14:paraId="3F0531BD" w14:textId="5C211377" w:rsidR="00AC213A" w:rsidDel="00AE3937" w:rsidRDefault="00AC213A" w:rsidP="00AC213A">
      <w:pPr>
        <w:pStyle w:val="Code"/>
        <w:rPr>
          <w:del w:id="94" w:author="Kelvin Sung" w:date="2021-05-16T16:54:00Z"/>
        </w:rPr>
      </w:pPr>
    </w:p>
    <w:p w14:paraId="6F4774E1" w14:textId="7BF49611" w:rsidR="00AC213A" w:rsidRPr="00E45125" w:rsidDel="00AE3937" w:rsidRDefault="00AC213A" w:rsidP="00AC213A">
      <w:pPr>
        <w:pStyle w:val="Code"/>
        <w:rPr>
          <w:del w:id="95" w:author="Kelvin Sung" w:date="2021-05-16T16:54:00Z"/>
        </w:rPr>
      </w:pP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11846352"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r w:rsidRPr="0079770D">
        <w:rPr>
          <w:rStyle w:val="CodeInline"/>
        </w:rPr>
        <w:t>MyGame</w:t>
      </w:r>
      <w:proofErr w:type="spellEnd"/>
      <w:r>
        <w:t xml:space="preserv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function</w:t>
      </w:r>
      <w:r>
        <w:fldChar w:fldCharType="begin"/>
      </w:r>
      <w:r>
        <w:instrText xml:space="preserve"> XE "</w:instrText>
      </w:r>
      <w:r w:rsidRPr="0050179D">
        <w:rPr>
          <w:rStyle w:val="CodeInline"/>
        </w:rPr>
        <w:instrText>MyGame</w:instrText>
      </w:r>
      <w:r w:rsidRPr="0050179D">
        <w:instrText xml:space="preserve"> </w:instrText>
      </w:r>
      <w:r w:rsidRPr="0050179D">
        <w:rPr>
          <w:rStyle w:val="CodeInline"/>
        </w:rPr>
        <w:instrText>initialize()</w:instrText>
      </w:r>
      <w:r w:rsidRPr="0050179D">
        <w:instrText xml:space="preserve"> function</w:instrText>
      </w:r>
      <w:r>
        <w:instrText xml:space="preserve">" </w:instrText>
      </w:r>
      <w:r>
        <w:fldChar w:fldCharType="end"/>
      </w:r>
      <w:r>
        <w:t xml:space="preserve"> is examined in detail</w:t>
      </w:r>
      <w:ins w:id="96" w:author="Kelvin Sung" w:date="2021-05-16T17:06:00Z">
        <w:r w:rsidR="005C6AE1">
          <w:t>ed</w:t>
        </w:r>
      </w:ins>
      <w:del w:id="97" w:author="Kelvin Sung" w:date="2021-05-16T17:06:00Z">
        <w:r w:rsidDel="005C6AE1">
          <w:delText xml:space="preserve"> here</w:delText>
        </w:r>
      </w:del>
      <w:r>
        <w:t xml:space="preserve">. The rest of the </w:t>
      </w:r>
      <w:proofErr w:type="spellStart"/>
      <w:r w:rsidRPr="0079770D">
        <w:rPr>
          <w:rStyle w:val="CodeInline"/>
        </w:rPr>
        <w:t>MyGame</w:t>
      </w:r>
      <w:proofErr w:type="spellEnd"/>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6C305BE" w14:textId="7B5240C9" w:rsidR="00331378" w:rsidDel="00255221" w:rsidRDefault="00331378" w:rsidP="00331378">
      <w:pPr>
        <w:pStyle w:val="Code"/>
        <w:rPr>
          <w:del w:id="98" w:author="Kelvin Sung" w:date="2021-05-16T17:06:00Z"/>
        </w:rPr>
      </w:pPr>
      <w:r>
        <w:t xml:space="preserve">    </w:t>
      </w:r>
    </w:p>
    <w:p w14:paraId="22C0213E" w14:textId="77777777" w:rsidR="00331378" w:rsidRDefault="00331378" w:rsidP="00331378">
      <w:pPr>
        <w:pStyle w:val="Code"/>
      </w:pP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ins w:id="99" w:author="Kelvin Sung" w:date="2021-05-16T17:06:00Z">
        <w:r>
          <w:t xml:space="preserve">    </w:t>
        </w:r>
      </w:ins>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ins w:id="100" w:author="Kelvin Sung" w:date="2021-05-16T17:06:00Z">
        <w:r>
          <w:t xml:space="preserve">    </w:t>
        </w:r>
      </w:ins>
      <w:r w:rsidR="00331378">
        <w:t>// Step C: the far Background</w:t>
      </w:r>
    </w:p>
    <w:p w14:paraId="3AD12EC0" w14:textId="19EC5C41" w:rsidR="00331378" w:rsidRDefault="00255221" w:rsidP="00331378">
      <w:pPr>
        <w:pStyle w:val="Code"/>
      </w:pPr>
      <w:ins w:id="101" w:author="Kelvin Sung" w:date="2021-05-16T17:06:00Z">
        <w:r>
          <w:t xml:space="preserve">    </w:t>
        </w:r>
      </w:ins>
      <w:r w:rsidR="00331378">
        <w:t>let bgR = new engine.IllumRenderable(this.kBg, this.kBgNormal);</w:t>
      </w:r>
    </w:p>
    <w:p w14:paraId="05FB3D51" w14:textId="6CEF1C8D" w:rsidR="00331378" w:rsidRDefault="00255221" w:rsidP="00331378">
      <w:pPr>
        <w:pStyle w:val="Code"/>
      </w:pPr>
      <w:ins w:id="102" w:author="Kelvin Sung" w:date="2021-05-16T17:06:00Z">
        <w:r>
          <w:t xml:space="preserve">    </w:t>
        </w:r>
      </w:ins>
      <w:r w:rsidR="00331378">
        <w:t>bgR.setElementPixelPositions(0, 1024, 0, 1024);</w:t>
      </w:r>
    </w:p>
    <w:p w14:paraId="126BFD6F" w14:textId="3C4A218B" w:rsidR="00331378" w:rsidRDefault="00255221" w:rsidP="00331378">
      <w:pPr>
        <w:pStyle w:val="Code"/>
      </w:pPr>
      <w:ins w:id="103" w:author="Kelvin Sung" w:date="2021-05-16T17:06:00Z">
        <w:r>
          <w:t xml:space="preserve">    </w:t>
        </w:r>
      </w:ins>
      <w:r w:rsidR="00331378">
        <w:t>bgR.getXform().setSize(30, 30);</w:t>
      </w:r>
    </w:p>
    <w:p w14:paraId="53E636DB" w14:textId="6A0DE1B2" w:rsidR="00331378" w:rsidRDefault="00255221" w:rsidP="00331378">
      <w:pPr>
        <w:pStyle w:val="Code"/>
      </w:pPr>
      <w:ins w:id="104" w:author="Kelvin Sung" w:date="2021-05-16T17:06:00Z">
        <w:r>
          <w:lastRenderedPageBreak/>
          <w:t xml:space="preserve">    </w:t>
        </w:r>
      </w:ins>
      <w:r w:rsidR="00331378">
        <w:t>bgR.getXform().setPosition(0, 0);</w:t>
      </w:r>
    </w:p>
    <w:p w14:paraId="41D35DDA" w14:textId="06753596" w:rsidR="00331378" w:rsidRDefault="00255221" w:rsidP="00331378">
      <w:pPr>
        <w:pStyle w:val="Code"/>
      </w:pPr>
      <w:ins w:id="105" w:author="Kelvin Sung" w:date="2021-05-16T17:06:00Z">
        <w:r>
          <w:t xml:space="preserve">    </w:t>
        </w:r>
      </w:ins>
      <w:r w:rsidR="00331378">
        <w:t>bgR.getMaterial().setSpecular([0.2, 0.1, 0.1, 1]);</w:t>
      </w:r>
    </w:p>
    <w:p w14:paraId="64C45C6B" w14:textId="6564F69C" w:rsidR="00331378" w:rsidRDefault="00255221" w:rsidP="00331378">
      <w:pPr>
        <w:pStyle w:val="Code"/>
      </w:pPr>
      <w:ins w:id="106" w:author="Kelvin Sung" w:date="2021-05-16T17:06:00Z">
        <w:r>
          <w:t xml:space="preserve">    </w:t>
        </w:r>
      </w:ins>
      <w:r w:rsidR="00331378">
        <w:t>bgR.getMaterial().setShininess(50);</w:t>
      </w:r>
    </w:p>
    <w:p w14:paraId="5C1A681C" w14:textId="63EECBD5" w:rsidR="00331378" w:rsidRDefault="00255221" w:rsidP="00331378">
      <w:pPr>
        <w:pStyle w:val="Code"/>
      </w:pPr>
      <w:ins w:id="107" w:author="Kelvin Sung" w:date="2021-05-16T17:06:00Z">
        <w:r>
          <w:t xml:space="preserve">    </w:t>
        </w:r>
      </w:ins>
      <w:r w:rsidR="00331378">
        <w:t>bgR.getXform().setZPos(-5);</w:t>
      </w:r>
    </w:p>
    <w:p w14:paraId="7C18E1F2" w14:textId="572203D4" w:rsidR="00331378" w:rsidRDefault="00255221" w:rsidP="00331378">
      <w:pPr>
        <w:pStyle w:val="Code"/>
      </w:pPr>
      <w:ins w:id="108" w:author="Kelvin Sung" w:date="2021-05-16T17:06:00Z">
        <w:r>
          <w:t xml:space="preserve">    </w:t>
        </w:r>
      </w:ins>
      <w:r w:rsidR="00331378">
        <w:t>bgR.addLight(this.mGlobalLightSet.getLightAt(1)); // only the directional light</w:t>
      </w:r>
    </w:p>
    <w:p w14:paraId="61A0F0B5" w14:textId="1809407A" w:rsidR="00331378" w:rsidRDefault="00255221" w:rsidP="00331378">
      <w:pPr>
        <w:pStyle w:val="Code"/>
      </w:pPr>
      <w:ins w:id="109" w:author="Kelvin Sung" w:date="2021-05-16T17:06:00Z">
        <w:r>
          <w:t xml:space="preserve"> </w:t>
        </w:r>
      </w:ins>
      <w:ins w:id="110" w:author="Kelvin Sung" w:date="2021-05-16T17:07:00Z">
        <w:r>
          <w:t xml:space="preserve">   </w:t>
        </w:r>
      </w:ins>
      <w:r w:rsidR="00331378">
        <w:t>this.mBg = new engine.TiledGameObject(bgR);</w:t>
      </w:r>
    </w:p>
    <w:p w14:paraId="763F29E4" w14:textId="34270F0A" w:rsidR="00331378" w:rsidDel="000E5546" w:rsidRDefault="00331378" w:rsidP="00331378">
      <w:pPr>
        <w:pStyle w:val="Code"/>
        <w:rPr>
          <w:del w:id="111" w:author="Kelvin Sung" w:date="2021-05-16T17:12:00Z"/>
        </w:rPr>
      </w:pPr>
      <w:del w:id="112" w:author="Kelvin Sung" w:date="2021-05-16T17:12:00Z">
        <w:r w:rsidDel="000E5546">
          <w:delText>this.mBg.setCurrentFrontDir([0, 1]);</w:delText>
        </w:r>
      </w:del>
    </w:p>
    <w:p w14:paraId="7036FD5F" w14:textId="083267B0" w:rsidR="00331378" w:rsidDel="000E5546" w:rsidRDefault="00331378" w:rsidP="00331378">
      <w:pPr>
        <w:pStyle w:val="Code"/>
        <w:rPr>
          <w:del w:id="113" w:author="Kelvin Sung" w:date="2021-05-16T17:12:00Z"/>
        </w:rPr>
      </w:pPr>
      <w:del w:id="114" w:author="Kelvin Sung" w:date="2021-05-16T17:12:00Z">
        <w:r w:rsidDel="000E5546">
          <w:delText>this.mBg.setSpeed(0.05);</w:delText>
        </w:r>
      </w:del>
    </w:p>
    <w:p w14:paraId="08A314EF" w14:textId="77777777" w:rsidR="00331378" w:rsidRDefault="00331378" w:rsidP="00331378">
      <w:pPr>
        <w:pStyle w:val="Code"/>
      </w:pPr>
      <w:r>
        <w:t xml:space="preserve">    </w:t>
      </w:r>
    </w:p>
    <w:p w14:paraId="7366CC32" w14:textId="5D58D93F" w:rsidR="00331378" w:rsidRDefault="00255221" w:rsidP="00331378">
      <w:pPr>
        <w:pStyle w:val="Code"/>
      </w:pPr>
      <w:ins w:id="115" w:author="Kelvin Sung" w:date="2021-05-16T17:07:00Z">
        <w:r>
          <w:t xml:space="preserve">    </w:t>
        </w:r>
      </w:ins>
      <w:r w:rsidR="00331378">
        <w:t>// Step D: the closer Background</w:t>
      </w:r>
    </w:p>
    <w:p w14:paraId="49B47CEB" w14:textId="199AB8D6" w:rsidR="00331378" w:rsidRDefault="00255221" w:rsidP="00331378">
      <w:pPr>
        <w:pStyle w:val="Code"/>
      </w:pPr>
      <w:ins w:id="116" w:author="Kelvin Sung" w:date="2021-05-16T17:07:00Z">
        <w:r>
          <w:t xml:space="preserve">    </w:t>
        </w:r>
      </w:ins>
      <w:r w:rsidR="00331378">
        <w:t xml:space="preserve">let i; </w:t>
      </w:r>
    </w:p>
    <w:p w14:paraId="2C292CCC" w14:textId="5434D020" w:rsidR="00331378" w:rsidRDefault="00255221" w:rsidP="00331378">
      <w:pPr>
        <w:pStyle w:val="Code"/>
      </w:pPr>
      <w:ins w:id="117" w:author="Kelvin Sung" w:date="2021-05-16T17:07:00Z">
        <w:r>
          <w:t xml:space="preserve">    </w:t>
        </w:r>
      </w:ins>
      <w:r w:rsidR="00331378">
        <w:t>let bgR1 = new engine.IllumRenderable(this.kBgLayer, this.kBgLayerNormal);</w:t>
      </w:r>
    </w:p>
    <w:p w14:paraId="42A85764" w14:textId="1BC27614" w:rsidR="00331378" w:rsidRDefault="00255221" w:rsidP="00331378">
      <w:pPr>
        <w:pStyle w:val="Code"/>
      </w:pPr>
      <w:ins w:id="118" w:author="Kelvin Sung" w:date="2021-05-16T17:07:00Z">
        <w:r>
          <w:t xml:space="preserve">    </w:t>
        </w:r>
      </w:ins>
      <w:r w:rsidR="00331378">
        <w:t>bgR1.getXform().setSize(30, 30);</w:t>
      </w:r>
    </w:p>
    <w:p w14:paraId="4F2D6388" w14:textId="1738BF52" w:rsidR="00331378" w:rsidRDefault="00255221" w:rsidP="00331378">
      <w:pPr>
        <w:pStyle w:val="Code"/>
      </w:pPr>
      <w:ins w:id="119" w:author="Kelvin Sung" w:date="2021-05-16T17:07:00Z">
        <w:r>
          <w:t xml:space="preserve">    </w:t>
        </w:r>
      </w:ins>
      <w:r w:rsidR="00331378">
        <w:t>bgR1.getXform().setPosition(0, 0);</w:t>
      </w:r>
    </w:p>
    <w:p w14:paraId="1B5027D5" w14:textId="771058D8" w:rsidR="00331378" w:rsidRDefault="00255221" w:rsidP="00331378">
      <w:pPr>
        <w:pStyle w:val="Code"/>
      </w:pPr>
      <w:ins w:id="120" w:author="Kelvin Sung" w:date="2021-05-16T17:07:00Z">
        <w:r>
          <w:t xml:space="preserve">    </w:t>
        </w:r>
      </w:ins>
      <w:r w:rsidR="00331378">
        <w:t>bgR1.getXform().setZPos(-2);</w:t>
      </w:r>
    </w:p>
    <w:p w14:paraId="6D14DE88" w14:textId="492D4F2E" w:rsidR="00331378" w:rsidRDefault="00255221" w:rsidP="00331378">
      <w:pPr>
        <w:pStyle w:val="Code"/>
      </w:pPr>
      <w:ins w:id="121" w:author="Kelvin Sung" w:date="2021-05-16T17:07:00Z">
        <w:r>
          <w:t xml:space="preserve">    </w:t>
        </w:r>
      </w:ins>
      <w:r w:rsidR="00331378">
        <w:t>for (i = 0; i &lt; 4; i++) {</w:t>
      </w:r>
    </w:p>
    <w:p w14:paraId="54AA0489" w14:textId="6A436329" w:rsidR="00331378" w:rsidRDefault="00255221" w:rsidP="00331378">
      <w:pPr>
        <w:pStyle w:val="Code"/>
      </w:pPr>
      <w:ins w:id="122" w:author="Kelvin Sung" w:date="2021-05-16T17:07:00Z">
        <w:r>
          <w:t xml:space="preserve">    </w:t>
        </w:r>
      </w:ins>
      <w:r w:rsidR="00331378">
        <w:t xml:space="preserve">    bgR1.addLight(this.mGlobalLightSet.getLightAt(i));   // all the lights</w:t>
      </w:r>
    </w:p>
    <w:p w14:paraId="197CE2CC" w14:textId="364018BA" w:rsidR="00331378" w:rsidRDefault="00255221" w:rsidP="00331378">
      <w:pPr>
        <w:pStyle w:val="Code"/>
      </w:pPr>
      <w:ins w:id="123" w:author="Kelvin Sung" w:date="2021-05-16T17:07:00Z">
        <w:r>
          <w:t xml:space="preserve">    </w:t>
        </w:r>
      </w:ins>
      <w:r w:rsidR="00331378">
        <w:t>}</w:t>
      </w:r>
    </w:p>
    <w:p w14:paraId="67157C95" w14:textId="54016293" w:rsidR="00331378" w:rsidRDefault="00255221" w:rsidP="00331378">
      <w:pPr>
        <w:pStyle w:val="Code"/>
      </w:pPr>
      <w:ins w:id="124" w:author="Kelvin Sung" w:date="2021-05-16T17:07:00Z">
        <w:r>
          <w:t xml:space="preserve">    </w:t>
        </w:r>
      </w:ins>
      <w:r w:rsidR="00331378">
        <w:t>bgR1.getMaterial().setSpecular([0.2, 0.2, 0.5, 1]);</w:t>
      </w:r>
    </w:p>
    <w:p w14:paraId="3E593D1E" w14:textId="542F746C" w:rsidR="00331378" w:rsidRDefault="00255221" w:rsidP="00331378">
      <w:pPr>
        <w:pStyle w:val="Code"/>
      </w:pPr>
      <w:ins w:id="125" w:author="Kelvin Sung" w:date="2021-05-16T17:07:00Z">
        <w:r>
          <w:t xml:space="preserve">    </w:t>
        </w:r>
      </w:ins>
      <w:r w:rsidR="00331378">
        <w:t>bgR1.getMaterial().setShininess(10);</w:t>
      </w:r>
    </w:p>
    <w:p w14:paraId="008A6B57" w14:textId="3B9236F7" w:rsidR="00331378" w:rsidRDefault="00255221" w:rsidP="00331378">
      <w:pPr>
        <w:pStyle w:val="Code"/>
      </w:pPr>
      <w:ins w:id="126" w:author="Kelvin Sung" w:date="2021-05-16T17:07:00Z">
        <w:r>
          <w:t xml:space="preserve">    </w:t>
        </w:r>
      </w:ins>
      <w:r w:rsidR="00331378">
        <w:t>this.mBgL1 = new engine.TiledGameObject(bgR1);</w:t>
      </w:r>
    </w:p>
    <w:p w14:paraId="59448800" w14:textId="258CCD90" w:rsidR="00331378" w:rsidDel="000E5546" w:rsidRDefault="00331378" w:rsidP="00331378">
      <w:pPr>
        <w:pStyle w:val="Code"/>
        <w:rPr>
          <w:del w:id="127" w:author="Kelvin Sung" w:date="2021-05-16T17:12:00Z"/>
        </w:rPr>
      </w:pPr>
      <w:del w:id="128" w:author="Kelvin Sung" w:date="2021-05-16T17:12:00Z">
        <w:r w:rsidDel="000E5546">
          <w:delText>this.mBgL1.setSpeed(0.05);</w:delText>
        </w:r>
      </w:del>
    </w:p>
    <w:p w14:paraId="351A20E4" w14:textId="0F341C89" w:rsidR="00C01B1C" w:rsidDel="000E5546" w:rsidRDefault="00331378" w:rsidP="00331378">
      <w:pPr>
        <w:pStyle w:val="Code"/>
        <w:rPr>
          <w:del w:id="129" w:author="Kelvin Sung" w:date="2021-05-16T17:12:00Z"/>
        </w:rPr>
      </w:pPr>
      <w:del w:id="130" w:author="Kelvin Sung" w:date="2021-05-16T17:12:00Z">
        <w:r w:rsidDel="000E5546">
          <w:delText>this.mBgL1.setCurrentFrontDir([-1, 0]);</w:delText>
        </w:r>
        <w:r w:rsidR="00C01B1C" w:rsidRPr="00175C19" w:rsidDel="000E5546">
          <w:delText xml:space="preserve">   </w:delText>
        </w:r>
      </w:del>
      <w:r w:rsidR="00C01B1C" w:rsidRPr="00175C19">
        <w:t xml:space="preserve">  </w:t>
      </w:r>
    </w:p>
    <w:p w14:paraId="739AD7F8" w14:textId="77777777" w:rsidR="00331378" w:rsidRDefault="00331378" w:rsidP="00331378">
      <w:pPr>
        <w:pStyle w:val="Code"/>
      </w:pP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r>
        <w:t xml:space="preserve">    //</w:t>
      </w:r>
    </w:p>
    <w:p w14:paraId="4A5BA546" w14:textId="15B48D23" w:rsidR="00C01B1C" w:rsidRDefault="00C01B1C" w:rsidP="00C01B1C">
      <w:pPr>
        <w:pStyle w:val="Code"/>
      </w:pPr>
      <w:r w:rsidRPr="00175C19">
        <w:t xml:space="preserve">    </w:t>
      </w:r>
      <w:del w:id="131" w:author="Kelvin Sung" w:date="2021-05-16T17:07:00Z">
        <w:r w:rsidRPr="00571327" w:rsidDel="00255221">
          <w:delText xml:space="preserve">// </w:delText>
        </w:r>
      </w:del>
      <w:r w:rsidRPr="00571327">
        <w:t xml:space="preserve">… </w:t>
      </w:r>
      <w:r>
        <w:t>code not shown because of similarity to previous projects …</w:t>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0200242F" w:rsidR="00C01B1C" w:rsidRDefault="00C01B1C" w:rsidP="00C01B1C">
      <w:pPr>
        <w:pStyle w:val="BodyTextCont"/>
      </w:pPr>
      <w:r>
        <w:t xml:space="preserve">In the </w:t>
      </w:r>
      <w:del w:id="132" w:author="Kelvin Sung" w:date="2021-05-16T17:10:00Z">
        <w:r w:rsidDel="000E5546">
          <w:delText xml:space="preserve">previous </w:delText>
        </w:r>
      </w:del>
      <w:ins w:id="133" w:author="Kelvin Sung" w:date="2021-05-16T17:10:00Z">
        <w:r w:rsidR="000E5546">
          <w:t>listed</w:t>
        </w:r>
        <w:r w:rsidR="000E5546">
          <w:t xml:space="preserve"> </w:t>
        </w:r>
      </w:ins>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an </w:t>
      </w:r>
      <w:proofErr w:type="spellStart"/>
      <w:r w:rsidRPr="00252035">
        <w:rPr>
          <w:rStyle w:val="CodeInline"/>
        </w:rPr>
        <w:t>IllumRenderable</w:t>
      </w:r>
      <w:proofErr w:type="spellEnd"/>
      <w:r>
        <w:t xml:space="preserve"> object that is being illuminated by one light source and creates a </w:t>
      </w:r>
      <w:proofErr w:type="spellStart"/>
      <w:r w:rsidRPr="00263738">
        <w:rPr>
          <w:rStyle w:val="CodeInline"/>
        </w:rPr>
        <w:t>TiledGameObject</w:t>
      </w:r>
      <w:proofErr w:type="spellEnd"/>
      <w:r>
        <w:t xml:space="preserve"> instance based on </w:t>
      </w:r>
      <w:proofErr w:type="spellStart"/>
      <w:r w:rsidRPr="009C218D">
        <w:rPr>
          <w:rStyle w:val="CodeInline"/>
        </w:rPr>
        <w:t>bgR</w:t>
      </w:r>
      <w:proofErr w:type="spellEnd"/>
      <w:r>
        <w:t xml:space="preserve">. Step D defines the second </w:t>
      </w:r>
      <w:proofErr w:type="spellStart"/>
      <w:r w:rsidRPr="00BC6D9C">
        <w:rPr>
          <w:rStyle w:val="CodeInline"/>
        </w:rPr>
        <w:t>IllumRenderable</w:t>
      </w:r>
      <w:proofErr w:type="spellEnd"/>
      <w:r>
        <w:t xml:space="preserve"> object that is being illuminated by four light sources and again creates a </w:t>
      </w:r>
      <w:proofErr w:type="spellStart"/>
      <w:r w:rsidRPr="00BC6D9C">
        <w:rPr>
          <w:rStyle w:val="CodeInline"/>
        </w:rPr>
        <w:t>TiledGameObject</w:t>
      </w:r>
      <w:proofErr w:type="spellEnd"/>
      <w:r w:rsidRPr="00BC6D9C">
        <w:t xml:space="preserve"> instance based on</w:t>
      </w:r>
      <w:r>
        <w:t xml:space="preserve"> the </w:t>
      </w:r>
      <w:r w:rsidRPr="00BC6D9C">
        <w:rPr>
          <w:rStyle w:val="CodeInline"/>
        </w:rPr>
        <w:t>Renderable</w:t>
      </w:r>
      <w:r>
        <w:t xml:space="preserve"> object. </w:t>
      </w:r>
      <w:del w:id="134" w:author="Kelvin Sung" w:date="2021-05-16T17:12:00Z">
        <w:r w:rsidDel="000E5546">
          <w:delText xml:space="preserve">Notice that the second tile object initializes its speed to 0.1 and front direction to point toward the negative x-axis. This object will move toward the left continuously. </w:delText>
        </w:r>
      </w:del>
      <w:r>
        <w:t xml:space="preserve">Since the </w:t>
      </w:r>
      <w:proofErr w:type="spellStart"/>
      <w:ins w:id="135" w:author="Kelvin Sung" w:date="2021-05-16T17:12:00Z">
        <w:r w:rsidR="000E5546" w:rsidRPr="00174C6F">
          <w:rPr>
            <w:rStyle w:val="CodeInline"/>
          </w:rPr>
          <w:t>mShouldTile</w:t>
        </w:r>
        <w:proofErr w:type="spellEnd"/>
        <w:r w:rsidR="000E5546">
          <w:rPr>
            <w:rStyle w:val="CodeInline"/>
          </w:rPr>
          <w:t xml:space="preserve"> </w:t>
        </w:r>
        <w:r w:rsidR="000E5546">
          <w:t>variable</w:t>
        </w:r>
        <w:r w:rsidR="000E5546">
          <w:t xml:space="preserve"> of</w:t>
        </w:r>
        <w:r w:rsidR="000E5546">
          <w:t xml:space="preserve"> </w:t>
        </w:r>
      </w:ins>
      <w:proofErr w:type="spellStart"/>
      <w:r w:rsidRPr="00174C6F">
        <w:rPr>
          <w:rStyle w:val="CodeInline"/>
        </w:rPr>
        <w:t>TileGameObject</w:t>
      </w:r>
      <w:proofErr w:type="spellEnd"/>
      <w:r>
        <w:t xml:space="preserve"> </w:t>
      </w:r>
      <w:ins w:id="136" w:author="Kelvin Sung" w:date="2021-05-16T17:13:00Z">
        <w:r w:rsidR="000E5546">
          <w:t xml:space="preserve">class </w:t>
        </w:r>
      </w:ins>
      <w:del w:id="137" w:author="Kelvin Sung" w:date="2021-05-16T17:12:00Z">
        <w:r w:rsidRPr="00174C6F" w:rsidDel="000E5546">
          <w:rPr>
            <w:rStyle w:val="CodeInline"/>
          </w:rPr>
          <w:delText>mShouldTile</w:delText>
        </w:r>
        <w:r w:rsidDel="000E5546">
          <w:rPr>
            <w:rStyle w:val="CodeInline"/>
          </w:rPr>
          <w:delText xml:space="preserve"> </w:delText>
        </w:r>
        <w:r w:rsidDel="000E5546">
          <w:delText xml:space="preserve">variable </w:delText>
        </w:r>
      </w:del>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7777777" w:rsidR="007E2C63" w:rsidRDefault="00C01B1C" w:rsidP="00C01B1C">
      <w:pPr>
        <w:pStyle w:val="BodyTextCont"/>
        <w:rPr>
          <w:ins w:id="138" w:author="Kelvin Sung" w:date="2021-05-16T17:16:00Z"/>
        </w:rPr>
      </w:pPr>
      <w:r>
        <w:t xml:space="preserve">You can now run the project and move the </w:t>
      </w:r>
      <w:r w:rsidRPr="00031AF7">
        <w:rPr>
          <w:rStyle w:val="CodeInline"/>
        </w:rPr>
        <w:t>Hero</w:t>
      </w:r>
      <w:r>
        <w:t xml:space="preserve"> object with the WASD keys. As expected, the two layers of tiled backgrounds are clearly visible</w:t>
      </w:r>
      <w:del w:id="139" w:author="Kelvin Sung" w:date="2021-05-16T17:14:00Z">
        <w:r w:rsidDel="007E2C63">
          <w:delText xml:space="preserve"> with the front layer moving continuously toward the left</w:delText>
        </w:r>
      </w:del>
      <w:r>
        <w:t xml:space="preserve">. Move the </w:t>
      </w:r>
      <w:r w:rsidRPr="00A23489">
        <w:rPr>
          <w:rStyle w:val="CodeInline"/>
        </w:rPr>
        <w:t>Hero</w:t>
      </w:r>
      <w:r>
        <w:t xml:space="preserve"> object to pan the cameras to verify that the tiling and the background movement behaviors are correct in both of the cameras. </w:t>
      </w:r>
    </w:p>
    <w:p w14:paraId="0A41C5B0" w14:textId="324D55D2" w:rsidR="00C01B1C" w:rsidRDefault="007E2C63" w:rsidP="00C01B1C">
      <w:pPr>
        <w:pStyle w:val="BodyTextCont"/>
      </w:pPr>
      <w:ins w:id="140" w:author="Kelvin Sung" w:date="2021-05-16T17:14:00Z">
        <w:r>
          <w:t xml:space="preserve">An interesting observation is that </w:t>
        </w:r>
      </w:ins>
      <w:ins w:id="141" w:author="Kelvin Sung" w:date="2021-05-16T17:22:00Z">
        <w:r w:rsidR="006E2A55">
          <w:t xml:space="preserve">while </w:t>
        </w:r>
      </w:ins>
      <w:ins w:id="142" w:author="Kelvin Sung" w:date="2021-05-16T17:14:00Z">
        <w:r>
          <w:t>the two layers of background</w:t>
        </w:r>
      </w:ins>
      <w:ins w:id="143" w:author="Kelvin Sung" w:date="2021-05-16T17:15:00Z">
        <w:r>
          <w:t xml:space="preserve">s </w:t>
        </w:r>
      </w:ins>
      <w:ins w:id="144" w:author="Kelvin Sung" w:date="2021-05-16T17:16:00Z">
        <w:r w:rsidR="00CB683E">
          <w:t xml:space="preserve">are located </w:t>
        </w:r>
      </w:ins>
      <w:ins w:id="145" w:author="Kelvin Sung" w:date="2021-05-16T17:15:00Z">
        <w:r>
          <w:t>at different distances from the camera</w:t>
        </w:r>
      </w:ins>
      <w:ins w:id="146" w:author="Kelvin Sung" w:date="2021-05-16T17:18:00Z">
        <w:r w:rsidR="002113B4">
          <w:t>, w</w:t>
        </w:r>
      </w:ins>
      <w:ins w:id="147" w:author="Kelvin Sung" w:date="2021-05-16T17:16:00Z">
        <w:r w:rsidR="00CB683E">
          <w:t xml:space="preserve">hen the camera </w:t>
        </w:r>
      </w:ins>
      <w:ins w:id="148" w:author="Kelvin Sung" w:date="2021-05-16T17:18:00Z">
        <w:r w:rsidR="002113B4">
          <w:t>pans</w:t>
        </w:r>
      </w:ins>
      <w:ins w:id="149" w:author="Kelvin Sung" w:date="2021-05-16T17:16:00Z">
        <w:r w:rsidR="00CB683E">
          <w:t xml:space="preserve"> the two background</w:t>
        </w:r>
      </w:ins>
      <w:ins w:id="150" w:author="Kelvin Sung" w:date="2021-05-16T17:19:00Z">
        <w:r w:rsidR="00F538F4">
          <w:t xml:space="preserve"> image</w:t>
        </w:r>
      </w:ins>
      <w:ins w:id="151" w:author="Kelvin Sung" w:date="2021-05-16T17:16:00Z">
        <w:r w:rsidR="00CB683E">
          <w:t>s</w:t>
        </w:r>
      </w:ins>
      <w:ins w:id="152" w:author="Kelvin Sung" w:date="2021-05-16T17:15:00Z">
        <w:r>
          <w:t xml:space="preserve"> </w:t>
        </w:r>
      </w:ins>
      <w:ins w:id="153" w:author="Kelvin Sung" w:date="2021-05-16T17:18:00Z">
        <w:r w:rsidR="002113B4">
          <w:t>s</w:t>
        </w:r>
      </w:ins>
      <w:ins w:id="154" w:author="Kelvin Sung" w:date="2021-05-16T17:19:00Z">
        <w:r w:rsidR="002113B4">
          <w:t>croll</w:t>
        </w:r>
      </w:ins>
      <w:ins w:id="155" w:author="Kelvin Sung" w:date="2021-05-16T17:15:00Z">
        <w:r>
          <w:t xml:space="preserve"> in </w:t>
        </w:r>
      </w:ins>
      <w:ins w:id="156" w:author="Kelvin Sung" w:date="2021-05-16T17:17:00Z">
        <w:r w:rsidR="00CB683E">
          <w:t xml:space="preserve">completely </w:t>
        </w:r>
      </w:ins>
      <w:ins w:id="157" w:author="Kelvin Sung" w:date="2021-05-16T17:16:00Z">
        <w:r>
          <w:t>synchronization</w:t>
        </w:r>
      </w:ins>
      <w:ins w:id="158" w:author="Kelvin Sung" w:date="2021-05-16T17:21:00Z">
        <w:r w:rsidR="009B7FD4">
          <w:t>. If not for the differences in</w:t>
        </w:r>
      </w:ins>
      <w:ins w:id="159" w:author="Kelvin Sung" w:date="2021-05-16T17:22:00Z">
        <w:r w:rsidR="009B7FD4">
          <w:t xml:space="preserve"> light source </w:t>
        </w:r>
      </w:ins>
      <w:ins w:id="160" w:author="Kelvin Sung" w:date="2021-05-16T17:21:00Z">
        <w:r w:rsidR="009B7FD4">
          <w:t>i</w:t>
        </w:r>
      </w:ins>
      <w:ins w:id="161" w:author="Kelvin Sung" w:date="2021-05-16T17:22:00Z">
        <w:r w:rsidR="009B7FD4">
          <w:t>llumination,</w:t>
        </w:r>
      </w:ins>
      <w:ins w:id="162" w:author="Kelvin Sung" w:date="2021-05-16T17:16:00Z">
        <w:r>
          <w:t xml:space="preserve"> </w:t>
        </w:r>
      </w:ins>
      <w:ins w:id="163" w:author="Kelvin Sung" w:date="2021-05-16T17:22:00Z">
        <w:r w:rsidR="009B7FD4">
          <w:t xml:space="preserve">it would appear </w:t>
        </w:r>
      </w:ins>
      <w:ins w:id="164" w:author="Kelvin Sung" w:date="2021-05-16T17:17:00Z">
        <w:r w:rsidR="00CB683E">
          <w:t xml:space="preserve">as </w:t>
        </w:r>
      </w:ins>
      <w:ins w:id="165" w:author="Kelvin Sung" w:date="2021-05-16T17:20:00Z">
        <w:r w:rsidR="00F538F4">
          <w:t xml:space="preserve">though the </w:t>
        </w:r>
        <w:r w:rsidR="00F538F4">
          <w:lastRenderedPageBreak/>
          <w:t xml:space="preserve">background </w:t>
        </w:r>
      </w:ins>
      <w:ins w:id="166" w:author="Kelvin Sung" w:date="2021-05-16T17:22:00Z">
        <w:r w:rsidR="009B7FD4">
          <w:t xml:space="preserve">is </w:t>
        </w:r>
      </w:ins>
      <w:ins w:id="167" w:author="Kelvin Sung" w:date="2021-05-16T17:20:00Z">
        <w:r w:rsidR="00F538F4">
          <w:t>consist</w:t>
        </w:r>
      </w:ins>
      <w:ins w:id="168" w:author="Kelvin Sung" w:date="2021-05-16T17:22:00Z">
        <w:r w:rsidR="009B7FD4">
          <w:t>ing</w:t>
        </w:r>
      </w:ins>
      <w:ins w:id="169" w:author="Kelvin Sung" w:date="2021-05-16T17:20:00Z">
        <w:r w:rsidR="00F538F4">
          <w:t xml:space="preserve"> of </w:t>
        </w:r>
      </w:ins>
      <w:ins w:id="170" w:author="Kelvin Sung" w:date="2021-05-16T17:19:00Z">
        <w:r w:rsidR="002113B4">
          <w:t xml:space="preserve">a single </w:t>
        </w:r>
      </w:ins>
      <w:ins w:id="171" w:author="Kelvin Sung" w:date="2021-05-16T17:20:00Z">
        <w:r w:rsidR="00F538F4">
          <w:t>image</w:t>
        </w:r>
      </w:ins>
      <w:ins w:id="172" w:author="Kelvin Sung" w:date="2021-05-16T17:18:00Z">
        <w:r w:rsidR="00CB683E">
          <w:t>.</w:t>
        </w:r>
      </w:ins>
      <w:ins w:id="173" w:author="Kelvin Sung" w:date="2021-05-16T17:17:00Z">
        <w:r w:rsidR="00CB683E">
          <w:t xml:space="preserve"> </w:t>
        </w:r>
      </w:ins>
      <w:ins w:id="174" w:author="Kelvin Sung" w:date="2021-05-16T17:23:00Z">
        <w:r w:rsidR="008647F2">
          <w:t>This</w:t>
        </w:r>
      </w:ins>
      <w:ins w:id="175" w:author="Kelvin Sung" w:date="2021-05-16T17:24:00Z">
        <w:r w:rsidR="008647F2">
          <w:t xml:space="preserve"> example illustrates the importance of simulating motion parallax.</w:t>
        </w:r>
      </w:ins>
      <w:ins w:id="176" w:author="Kelvin Sung" w:date="2021-05-16T17:23:00Z">
        <w:r w:rsidR="008647F2">
          <w:t xml:space="preserve"> </w:t>
        </w:r>
      </w:ins>
      <w:del w:id="177" w:author="Kelvin Sung" w:date="2021-05-16T17:15:00Z">
        <w:r w:rsidR="00C01B1C" w:rsidDel="007E2C63">
          <w:fldChar w:fldCharType="begin"/>
        </w:r>
        <w:r w:rsidR="00C01B1C" w:rsidDel="007E2C63">
          <w:delInstrText xml:space="preserve"> XE "</w:delInstrText>
        </w:r>
        <w:r w:rsidR="00C01B1C" w:rsidRPr="00FD4E6C" w:rsidDel="007E2C63">
          <w:delInstrText>Background:test tiled objects</w:delInstrText>
        </w:r>
        <w:r w:rsidR="00C01B1C" w:rsidDel="007E2C63">
          <w:delInstrText xml:space="preserve">" </w:delInstrText>
        </w:r>
        <w:r w:rsidR="00C01B1C" w:rsidDel="007E2C63">
          <w:fldChar w:fldCharType="end"/>
        </w:r>
      </w:del>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ins w:id="178" w:author="Kelvin Sung" w:date="2021-05-16T17:25:00Z">
        <w:r w:rsidR="006D1F96">
          <w:t xml:space="preserve">the </w:t>
        </w:r>
      </w:ins>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9EC1366"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del w:id="179" w:author="Kelvin Sung" w:date="2021-05-16T17:28:00Z">
        <w:r w:rsidDel="00BA7236">
          <w:delText>f</w:delText>
        </w:r>
      </w:del>
      <w:ins w:id="180" w:author="Kelvin Sung" w:date="2021-05-16T17:28:00Z">
        <w:r w:rsidR="00BA7236">
          <w:t xml:space="preserve"> f</w:t>
        </w:r>
      </w:ins>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167E6B">
        <w:rPr>
          <w:rStyle w:val="CodeInline"/>
          <w:rPrChange w:id="181" w:author="Kelvin Sung" w:date="2021-05-16T17:37:00Z">
            <w:rPr/>
          </w:rPrChang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F0433E">
        <w:rPr>
          <w:rStyle w:val="CodeInline"/>
          <w:rPrChange w:id="182" w:author="Kelvin Sung" w:date="2021-05-16T17:36:00Z">
            <w:rPr/>
          </w:rPrChange>
        </w:rPr>
        <w:t>d</w:t>
      </w:r>
      <w:r>
        <w:t xml:space="preserve"> units, the </w:t>
      </w:r>
      <w:r w:rsidRPr="00E8610B">
        <w:rPr>
          <w:rStyle w:val="CodeInline"/>
        </w:rPr>
        <w:t>Layer1</w:t>
      </w:r>
      <w:r>
        <w:t xml:space="preserve"> object by </w:t>
      </w:r>
      <w:r w:rsidRPr="00F37E26">
        <w:rPr>
          <w:rStyle w:val="CodeInline"/>
          <w:rPrChange w:id="183" w:author="Kelvin Sung" w:date="2021-05-16T17:38:00Z">
            <w:rPr/>
          </w:rPrChange>
        </w:rPr>
        <w:t>0.75d</w:t>
      </w:r>
      <w:r>
        <w:t xml:space="preserve">, and the </w:t>
      </w:r>
      <w:r w:rsidRPr="00E8610B">
        <w:rPr>
          <w:rStyle w:val="CodeInline"/>
        </w:rPr>
        <w:t>Layer2</w:t>
      </w:r>
      <w:r>
        <w:t xml:space="preserve"> object by </w:t>
      </w:r>
      <w:r w:rsidRPr="00F37E26">
        <w:rPr>
          <w:rStyle w:val="CodeInline"/>
          <w:rPrChange w:id="184" w:author="Kelvin Sung" w:date="2021-05-16T17:38:00Z">
            <w:rPr/>
          </w:rPrChang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18382B">
        <w:rPr>
          <w:rStyle w:val="CodeInline"/>
          <w:rPrChange w:id="185" w:author="Kelvin Sung" w:date="2021-05-16T17:38:00Z">
            <w:rPr/>
          </w:rPrChange>
        </w:rPr>
        <w:t>0.25d</w:t>
      </w:r>
      <w:r>
        <w:t xml:space="preserve"> and </w:t>
      </w:r>
      <w:r w:rsidRPr="0018382B">
        <w:rPr>
          <w:rStyle w:val="CodeInline"/>
          <w:rPrChange w:id="186" w:author="Kelvin Sung" w:date="2021-05-16T17:38:00Z">
            <w:rPr/>
          </w:rPrChang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956D09">
        <w:rPr>
          <w:rStyle w:val="CodeInline"/>
          <w:rPrChange w:id="187" w:author="Kelvin Sung" w:date="2021-05-16T17:38:00Z">
            <w:rPr/>
          </w:rPrChange>
        </w:rPr>
        <w:t>0.25d</w:t>
      </w:r>
      <w:r>
        <w:t>, when viewed from the camera that has been moved rightwards by </w:t>
      </w:r>
      <w:r w:rsidRPr="00956D09">
        <w:rPr>
          <w:rStyle w:val="CodeInline"/>
          <w:rPrChange w:id="188" w:author="Kelvin Sung" w:date="2021-05-16T17:39:00Z">
            <w:rPr/>
          </w:rPrChange>
        </w:rPr>
        <w:t>d</w:t>
      </w:r>
      <w:r>
        <w:t xml:space="preserve">, the resulting relative movement is such that the </w:t>
      </w:r>
      <w:r w:rsidRPr="00376D5A">
        <w:rPr>
          <w:rStyle w:val="CodeInline"/>
        </w:rPr>
        <w:t>Layer1</w:t>
      </w:r>
      <w:r>
        <w:t xml:space="preserve"> object has been displaced leftward by </w:t>
      </w:r>
      <w:r w:rsidRPr="00790CD8">
        <w:rPr>
          <w:rStyle w:val="CodeInline"/>
          <w:rPrChange w:id="189" w:author="Kelvin Sung" w:date="2021-05-16T17:39:00Z">
            <w:rPr/>
          </w:rPrChang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ins w:id="190" w:author="Kelvin Sung" w:date="2021-05-16T17:43:00Z">
        <w:r w:rsidR="00C24699">
          <w:t xml:space="preserve"> </w:t>
        </w:r>
      </w:ins>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2319A01B"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Pr="00EE0655">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E83E12">
      <w:pPr>
        <w:pStyle w:val="BodyTextCont"/>
        <w:pPrChange w:id="191" w:author="Kelvin Sung" w:date="2021-05-16T17:44:00Z">
          <w:pPr>
            <w:pStyle w:val="BodyTextFirst"/>
          </w:pPr>
        </w:pPrChange>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3253D3">
        <w:rPr>
          <w:rStyle w:val="CodeInline"/>
          <w:rPrChange w:id="192" w:author="Kelvin Sung" w:date="2021-05-16T17:45:00Z">
            <w:rPr/>
          </w:rPrChang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E83E12">
      <w:pPr>
        <w:pStyle w:val="BodyTextCont"/>
        <w:pPrChange w:id="193" w:author="Kelvin Sung" w:date="2021-05-16T17:44:00Z">
          <w:pPr>
            <w:pStyle w:val="BodyTextFirst"/>
          </w:pPr>
        </w:pPrChange>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777777"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proofErr w:type="spellStart"/>
      <w:r w:rsidRPr="00696FC5">
        <w:rPr>
          <w:rStyle w:val="CodeInline"/>
        </w:rPr>
        <w:t>TiledGameObject</w:t>
      </w:r>
      <w:proofErr w:type="spellEnd"/>
      <w:r>
        <w:t xml:space="preserve"> class.</w:t>
      </w:r>
    </w:p>
    <w:p w14:paraId="0D55A448" w14:textId="3C664871" w:rsidR="00C01B1C" w:rsidRPr="00F16026" w:rsidRDefault="00C01B1C" w:rsidP="00C01B1C">
      <w:pPr>
        <w:pStyle w:val="NumList"/>
        <w:numPr>
          <w:ilvl w:val="0"/>
          <w:numId w:val="20"/>
        </w:numPr>
      </w:pPr>
      <w:r w:rsidRPr="00C01B1C">
        <w:t>Create</w:t>
      </w:r>
      <w:r w:rsidRPr="00BA5917">
        <w:t xml:space="preserve"> a new file 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del w:id="194" w:author="Kelvin Sung" w:date="2021-05-16T18:07:00Z">
        <w:r w:rsidRPr="0007241F" w:rsidDel="000419F2">
          <w:rPr>
            <w:rStyle w:val="CodeInline"/>
          </w:rPr>
          <w:delText>/</w:delText>
        </w:r>
      </w:del>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rPr>
          <w:ins w:id="195" w:author="Kelvin Sung" w:date="2021-05-16T18:07:00Z"/>
        </w:rPr>
      </w:pPr>
      <w:r>
        <w:t>… implementation to follow …</w:t>
      </w:r>
    </w:p>
    <w:p w14:paraId="5ADC3A9C" w14:textId="745A6746" w:rsidR="00AA6B9A" w:rsidRPr="00F16026" w:rsidRDefault="00AA6B9A" w:rsidP="00D639E6">
      <w:pPr>
        <w:pStyle w:val="Code"/>
      </w:pPr>
      <w:ins w:id="196" w:author="Kelvin Sung" w:date="2021-05-16T18:07:00Z">
        <w:r>
          <w:t>export default ParallaxGameObject;</w:t>
        </w:r>
      </w:ins>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30113534"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del w:id="197" w:author="Kelvin Sung" w:date="2021-05-16T18:12:00Z">
        <w:r w:rsidDel="006E290D">
          <w:delText xml:space="preserve">, and </w:delText>
        </w:r>
        <w:r w:rsidRPr="00C01B1C" w:rsidDel="006E290D">
          <w:delText>notice</w:delText>
        </w:r>
        <w:r w:rsidDel="006E290D">
          <w:delText xml:space="preserve"> that </w:delText>
        </w:r>
        <w:r w:rsidRPr="00B73056" w:rsidDel="006E290D">
          <w:rPr>
            <w:rStyle w:val="CodeInline"/>
          </w:rPr>
          <w:delText>mParallaxScale</w:delText>
        </w:r>
        <w:r w:rsidDel="006E290D">
          <w:rPr>
            <w:rStyle w:val="CodeInline"/>
          </w:rPr>
          <w:fldChar w:fldCharType="begin"/>
        </w:r>
        <w:r w:rsidDel="006E290D">
          <w:delInstrText xml:space="preserve"> XE "</w:delInstrText>
        </w:r>
        <w:r w:rsidRPr="00414475" w:rsidDel="006E290D">
          <w:rPr>
            <w:rStyle w:val="CodeInline"/>
          </w:rPr>
          <w:delInstrText>mParallaxScale</w:delInstrText>
        </w:r>
        <w:r w:rsidDel="006E290D">
          <w:delInstrText xml:space="preserve">" </w:delInstrText>
        </w:r>
        <w:r w:rsidDel="006E290D">
          <w:rPr>
            <w:rStyle w:val="CodeInline"/>
          </w:rPr>
          <w:fldChar w:fldCharType="end"/>
        </w:r>
        <w:r w:rsidDel="006E290D">
          <w:delText xml:space="preserve"> is the inverse of the object distance.</w:delText>
        </w:r>
      </w:del>
      <w:ins w:id="198" w:author="Kelvin Sung" w:date="2021-05-16T18:12:00Z">
        <w:r w:rsidR="006E290D">
          <w:t xml:space="preserve">, notice the clamping </w:t>
        </w:r>
      </w:ins>
      <w:ins w:id="199" w:author="Kelvin Sung" w:date="2021-05-16T18:13:00Z">
        <w:r w:rsidR="006E290D">
          <w:t>of negative values. This variable must be positive in value.</w:t>
        </w:r>
      </w:ins>
    </w:p>
    <w:p w14:paraId="6A2DC46A" w14:textId="1F32E6EE" w:rsidR="00D639E6" w:rsidDel="006E290D" w:rsidRDefault="00D639E6" w:rsidP="00D639E6">
      <w:pPr>
        <w:pStyle w:val="Code"/>
        <w:rPr>
          <w:del w:id="200" w:author="Kelvin Sung" w:date="2021-05-16T18:13:00Z"/>
        </w:rPr>
      </w:pPr>
      <w:r>
        <w:t>getParallaxScale() {</w:t>
      </w:r>
    </w:p>
    <w:p w14:paraId="78D4F969" w14:textId="2532BA2F" w:rsidR="00D639E6" w:rsidDel="006E290D" w:rsidRDefault="00D639E6" w:rsidP="00D639E6">
      <w:pPr>
        <w:pStyle w:val="Code"/>
        <w:rPr>
          <w:del w:id="201" w:author="Kelvin Sung" w:date="2021-05-16T18:13:00Z"/>
        </w:rPr>
      </w:pPr>
      <w:del w:id="202" w:author="Kelvin Sung" w:date="2021-05-16T18:13:00Z">
        <w:r w:rsidDel="006E290D">
          <w:delText xml:space="preserve">    </w:delText>
        </w:r>
      </w:del>
      <w:ins w:id="203" w:author="Kelvin Sung" w:date="2021-05-16T18:13:00Z">
        <w:r w:rsidR="006E290D">
          <w:t xml:space="preserve"> </w:t>
        </w:r>
      </w:ins>
      <w:r>
        <w:t>return this.mParallaxScale;</w:t>
      </w:r>
    </w:p>
    <w:p w14:paraId="1D71285C" w14:textId="261D60E3" w:rsidR="00D639E6" w:rsidRDefault="006E290D" w:rsidP="00D639E6">
      <w:pPr>
        <w:pStyle w:val="Code"/>
      </w:pPr>
      <w:ins w:id="204" w:author="Kelvin Sung" w:date="2021-05-16T18:13:00Z">
        <w:r>
          <w:t xml:space="preserve"> </w:t>
        </w:r>
      </w:ins>
      <w:r w:rsidR="00D639E6">
        <w:t>}</w:t>
      </w:r>
    </w:p>
    <w:p w14:paraId="1926049A" w14:textId="501AA6B3" w:rsidR="00D639E6" w:rsidDel="006E290D" w:rsidRDefault="00D639E6" w:rsidP="00D639E6">
      <w:pPr>
        <w:pStyle w:val="Code"/>
        <w:rPr>
          <w:del w:id="205" w:author="Kelvin Sung" w:date="2021-05-16T18:13:00Z"/>
        </w:rPr>
      </w:pPr>
    </w:p>
    <w:p w14:paraId="628B3DBE" w14:textId="7FA6E573" w:rsidR="00D639E6" w:rsidRDefault="00D639E6" w:rsidP="00D639E6">
      <w:pPr>
        <w:pStyle w:val="Code"/>
        <w:rPr>
          <w:ins w:id="206" w:author="Kelvin Sung" w:date="2021-05-16T18:23:00Z"/>
        </w:rPr>
      </w:pPr>
      <w:r>
        <w:t>setParallaxScale(s) {</w:t>
      </w:r>
    </w:p>
    <w:p w14:paraId="3FFED46E" w14:textId="79C67A89" w:rsidR="00063D0E" w:rsidRDefault="00063D0E" w:rsidP="00063D0E">
      <w:pPr>
        <w:pStyle w:val="Code"/>
        <w:rPr>
          <w:ins w:id="207" w:author="Kelvin Sung" w:date="2021-05-16T18:23:00Z"/>
        </w:rPr>
      </w:pPr>
      <w:ins w:id="208" w:author="Kelvin Sung" w:date="2021-05-16T18:23:00Z">
        <w:r>
          <w:t xml:space="preserve">    this.mParallaxScale = s;</w:t>
        </w:r>
      </w:ins>
    </w:p>
    <w:p w14:paraId="40BD7A04" w14:textId="2E2845CC" w:rsidR="00063D0E" w:rsidDel="00063D0E" w:rsidRDefault="00063D0E" w:rsidP="00D639E6">
      <w:pPr>
        <w:pStyle w:val="Code"/>
        <w:rPr>
          <w:del w:id="209" w:author="Kelvin Sung" w:date="2021-05-16T18:23:00Z"/>
        </w:rPr>
      </w:pP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79937AFE" w14:textId="4E57DBC5" w:rsidR="00D639E6" w:rsidDel="00063D0E" w:rsidRDefault="00D639E6" w:rsidP="00D639E6">
      <w:pPr>
        <w:pStyle w:val="Code"/>
        <w:rPr>
          <w:del w:id="210" w:author="Kelvin Sung" w:date="2021-05-16T18:23:00Z"/>
        </w:rPr>
      </w:pPr>
      <w:del w:id="211" w:author="Kelvin Sung" w:date="2021-05-16T18:23:00Z">
        <w:r w:rsidDel="00063D0E">
          <w:delText xml:space="preserve">    } else {</w:delText>
        </w:r>
      </w:del>
    </w:p>
    <w:p w14:paraId="29E25A4F" w14:textId="3ECDFE70" w:rsidR="00D639E6" w:rsidDel="00063D0E" w:rsidRDefault="00D639E6" w:rsidP="00D639E6">
      <w:pPr>
        <w:pStyle w:val="Code"/>
        <w:rPr>
          <w:del w:id="212" w:author="Kelvin Sung" w:date="2021-05-16T18:23:00Z"/>
        </w:rPr>
      </w:pPr>
      <w:del w:id="213" w:author="Kelvin Sung" w:date="2021-05-16T18:23:00Z">
        <w:r w:rsidDel="00063D0E">
          <w:delText xml:space="preserve">        this.mParallaxScale = 1 / s;</w:delText>
        </w:r>
      </w:del>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35C69F52" w:rsidR="00D639E6" w:rsidRDefault="00D639E6" w:rsidP="00D639E6">
      <w:pPr>
        <w:pStyle w:val="Code"/>
      </w:pPr>
      <w:r>
        <w:t xml:space="preserve">    </w:t>
      </w:r>
      <w:del w:id="214" w:author="Kelvin Sung" w:date="2021-05-16T18:13:00Z">
        <w:r w:rsidDel="006E290D">
          <w:delText>let pos = this.getXform().getPosition();  // our own xform</w:delText>
        </w:r>
      </w:del>
      <w:ins w:id="215" w:author="Kelvin Sung" w:date="2021-05-16T18:13:00Z">
        <w:r w:rsidR="006E290D">
          <w:t>super.updat</w:t>
        </w:r>
      </w:ins>
      <w:ins w:id="216" w:author="Kelvin Sung" w:date="2021-05-16T18:14:00Z">
        <w:r w:rsidR="006E290D">
          <w:t>e();</w:t>
        </w:r>
      </w:ins>
    </w:p>
    <w:p w14:paraId="54FA9FF6" w14:textId="1FDAD0FA" w:rsidR="00D639E6" w:rsidDel="006E290D" w:rsidRDefault="00D639E6" w:rsidP="00D639E6">
      <w:pPr>
        <w:pStyle w:val="Code"/>
        <w:rPr>
          <w:del w:id="217" w:author="Kelvin Sung" w:date="2021-05-16T18:14:00Z"/>
        </w:rPr>
      </w:pPr>
      <w:del w:id="218" w:author="Kelvin Sung" w:date="2021-05-16T18:14:00Z">
        <w:r w:rsidDel="006E290D">
          <w:delText xml:space="preserve">    vec2.scaleAndAdd(pos, </w:delText>
        </w:r>
      </w:del>
    </w:p>
    <w:p w14:paraId="3EDC0000" w14:textId="288FC589" w:rsidR="00D639E6" w:rsidDel="006E290D" w:rsidRDefault="00D639E6" w:rsidP="00D639E6">
      <w:pPr>
        <w:pStyle w:val="Code"/>
        <w:rPr>
          <w:del w:id="219" w:author="Kelvin Sung" w:date="2021-05-16T18:14:00Z"/>
        </w:rPr>
      </w:pPr>
      <w:del w:id="220" w:author="Kelvin Sung" w:date="2021-05-16T18:14:00Z">
        <w:r w:rsidDel="006E290D">
          <w:delText xml:space="preserve">                     pos, </w:delText>
        </w:r>
      </w:del>
    </w:p>
    <w:p w14:paraId="50A421D4" w14:textId="2E99F3E2" w:rsidR="00D639E6" w:rsidDel="006E290D" w:rsidRDefault="00D639E6" w:rsidP="00D639E6">
      <w:pPr>
        <w:pStyle w:val="Code"/>
        <w:rPr>
          <w:del w:id="221" w:author="Kelvin Sung" w:date="2021-05-16T18:14:00Z"/>
        </w:rPr>
      </w:pPr>
      <w:del w:id="222" w:author="Kelvin Sung" w:date="2021-05-16T18:14:00Z">
        <w:r w:rsidDel="006E290D">
          <w:delText xml:space="preserve">                     this.getCurrentFrontDir(), </w:delText>
        </w:r>
      </w:del>
    </w:p>
    <w:p w14:paraId="39ABA095" w14:textId="632DFA25" w:rsidR="00D639E6" w:rsidDel="006E290D" w:rsidRDefault="00D639E6" w:rsidP="00D639E6">
      <w:pPr>
        <w:pStyle w:val="Code"/>
        <w:rPr>
          <w:del w:id="223" w:author="Kelvin Sung" w:date="2021-05-16T18:14:00Z"/>
        </w:rPr>
      </w:pPr>
      <w:del w:id="224" w:author="Kelvin Sung" w:date="2021-05-16T18:14:00Z">
        <w:r w:rsidDel="006E290D">
          <w:delText xml:space="preserve">                     this.getSpeed() * this.mParallaxScale);</w:delText>
        </w:r>
      </w:del>
    </w:p>
    <w:p w14:paraId="10A1B4D7" w14:textId="593DA2C0" w:rsidR="00D639E6" w:rsidRPr="00F16026" w:rsidRDefault="00D639E6" w:rsidP="00D639E6">
      <w:pPr>
        <w:pStyle w:val="Code"/>
      </w:pPr>
      <w:r>
        <w:t>}</w:t>
      </w:r>
    </w:p>
    <w:p w14:paraId="15AF5661" w14:textId="3AD78C81"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del w:id="225" w:author="Kelvin Sung" w:date="2021-05-16T18:14:00Z">
        <w:r w:rsidDel="002A14F5">
          <w:delText xml:space="preserve">The </w:delText>
        </w:r>
        <w:r w:rsidRPr="005B4910" w:rsidDel="002A14F5">
          <w:rPr>
            <w:rStyle w:val="CodeInline"/>
          </w:rPr>
          <w:delText>vec2.scaleAndAdd()</w:delText>
        </w:r>
        <w:r w:rsidDel="002A14F5">
          <w:delText xml:space="preserve"> function</w:delText>
        </w:r>
        <w:r w:rsidDel="002A14F5">
          <w:fldChar w:fldCharType="begin"/>
        </w:r>
        <w:r w:rsidDel="002A14F5">
          <w:delInstrText xml:space="preserve"> XE "</w:delInstrText>
        </w:r>
        <w:r w:rsidRPr="003316A9" w:rsidDel="002A14F5">
          <w:rPr>
            <w:rStyle w:val="CodeInline"/>
          </w:rPr>
          <w:delInstrText>vec2.scaleAndAdd()</w:delInstrText>
        </w:r>
        <w:r w:rsidRPr="003316A9" w:rsidDel="002A14F5">
          <w:delInstrText xml:space="preserve"> function</w:delInstrText>
        </w:r>
        <w:r w:rsidDel="002A14F5">
          <w:delInstrText xml:space="preserve">" </w:delInstrText>
        </w:r>
        <w:r w:rsidDel="002A14F5">
          <w:fldChar w:fldCharType="end"/>
        </w:r>
        <w:r w:rsidDel="002A14F5">
          <w:delText xml:space="preserve"> moves the current object at a speed that is scaled by the </w:delText>
        </w:r>
        <w:r w:rsidRPr="005B4910" w:rsidDel="002A14F5">
          <w:rPr>
            <w:rStyle w:val="CodeInline"/>
          </w:rPr>
          <w:delText>mParallaxScale</w:delText>
        </w:r>
        <w:r w:rsidDel="002A14F5">
          <w:delText>.</w:delText>
        </w:r>
      </w:del>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4F778838"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del w:id="226" w:author="Kelvin Sung" w:date="2021-05-16T18:15:00Z">
        <w:r w:rsidDel="002A14F5">
          <w:delText>relative displacements</w:delText>
        </w:r>
      </w:del>
      <w:ins w:id="227" w:author="Kelvin Sung" w:date="2021-05-16T18:15:00Z">
        <w:r w:rsidR="002A14F5">
          <w:t>movement of the camera</w:t>
        </w:r>
      </w:ins>
      <w:del w:id="228" w:author="Kelvin Sung" w:date="2021-05-16T18:15:00Z">
        <w:r w:rsidDel="002A14F5">
          <w:delText>,</w:delText>
        </w:r>
      </w:del>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43D06D6" w:rsidR="00C01B1C" w:rsidRPr="00F16026" w:rsidRDefault="00C01B1C" w:rsidP="00C01B1C">
      <w:pPr>
        <w:pStyle w:val="NumList"/>
      </w:pPr>
      <w:r w:rsidRPr="00C01B1C">
        <w:t>Define</w:t>
      </w:r>
      <w:r>
        <w:t xml:space="preserve"> the function to translate the object to implement parallax scrolling. </w:t>
      </w:r>
      <w:ins w:id="229" w:author="Kelvin Sung" w:date="2021-05-16T18:30:00Z">
        <w:r w:rsidR="002F1A48">
          <w:t>T</w:t>
        </w:r>
      </w:ins>
      <w:ins w:id="230" w:author="Kelvin Sung" w:date="2021-05-16T18:15:00Z">
        <w:r w:rsidR="0019579D">
          <w:t xml:space="preserve">he negative </w:t>
        </w:r>
      </w:ins>
      <w:ins w:id="231" w:author="Kelvin Sung" w:date="2021-05-16T18:16:00Z">
        <w:r w:rsidR="0019579D" w:rsidRPr="0019579D">
          <w:rPr>
            <w:rStyle w:val="CodeInline"/>
            <w:rPrChange w:id="232" w:author="Kelvin Sung" w:date="2021-05-16T18:16:00Z">
              <w:rPr/>
            </w:rPrChange>
          </w:rPr>
          <w:t>delta</w:t>
        </w:r>
        <w:r w:rsidR="0019579D">
          <w:t xml:space="preserve"> </w:t>
        </w:r>
      </w:ins>
      <w:ins w:id="233" w:author="Kelvin Sung" w:date="2021-05-16T18:29:00Z">
        <w:r w:rsidR="002F1A48">
          <w:t xml:space="preserve">is designed to </w:t>
        </w:r>
      </w:ins>
      <w:ins w:id="234" w:author="Kelvin Sung" w:date="2021-05-16T18:16:00Z">
        <w:r w:rsidR="0019579D">
          <w:t>move the object in the same direction as tha</w:t>
        </w:r>
      </w:ins>
      <w:ins w:id="235" w:author="Kelvin Sung" w:date="2021-05-16T18:17:00Z">
        <w:r w:rsidR="0019579D">
          <w:t>t of the camera</w:t>
        </w:r>
      </w:ins>
      <w:ins w:id="236" w:author="Kelvin Sung" w:date="2021-05-16T18:25:00Z">
        <w:r w:rsidR="00063D0E">
          <w:t xml:space="preserve">. </w:t>
        </w:r>
      </w:ins>
      <w:ins w:id="237" w:author="Kelvin Sung" w:date="2021-05-16T18:30:00Z">
        <w:r w:rsidR="002F1A48">
          <w:t xml:space="preserve">Notice </w:t>
        </w:r>
      </w:ins>
      <w:ins w:id="238" w:author="Kelvin Sung" w:date="2021-05-16T18:25:00Z">
        <w:r w:rsidR="00063D0E">
          <w:t xml:space="preserve">the variable, </w:t>
        </w:r>
        <w:r w:rsidR="00063D0E" w:rsidRPr="00063D0E">
          <w:rPr>
            <w:rStyle w:val="CodeInline"/>
            <w:rPrChange w:id="239" w:author="Kelvin Sung" w:date="2021-05-16T18:25:00Z">
              <w:rPr/>
            </w:rPrChange>
          </w:rPr>
          <w:t>f</w:t>
        </w:r>
        <w:r w:rsidR="00063D0E">
          <w:t xml:space="preserve">, is 1 subtract the inverse of </w:t>
        </w:r>
        <w:proofErr w:type="spellStart"/>
        <w:r w:rsidR="00063D0E" w:rsidRPr="00063D0E">
          <w:rPr>
            <w:rStyle w:val="CodeInline"/>
            <w:rPrChange w:id="240" w:author="Kelvin Sung" w:date="2021-05-16T18:25:00Z">
              <w:rPr/>
            </w:rPrChange>
          </w:rPr>
          <w:t>mParallaxScale</w:t>
        </w:r>
      </w:ins>
      <w:proofErr w:type="spellEnd"/>
      <w:ins w:id="241" w:author="Kelvin Sung" w:date="2021-05-16T18:30:00Z">
        <w:r w:rsidR="002F1A48">
          <w:t>.</w:t>
        </w:r>
      </w:ins>
      <w:ins w:id="242" w:author="Kelvin Sung" w:date="2021-05-16T18:26:00Z">
        <w:r w:rsidR="00063D0E">
          <w:t xml:space="preserve"> </w:t>
        </w:r>
      </w:ins>
    </w:p>
    <w:p w14:paraId="4B76FE26" w14:textId="4BF66B3B" w:rsidR="00D639E6" w:rsidRDefault="00D639E6" w:rsidP="00D639E6">
      <w:pPr>
        <w:pStyle w:val="Code"/>
      </w:pPr>
      <w:r>
        <w:t>setWCTranslationBy(delta) {</w:t>
      </w:r>
    </w:p>
    <w:p w14:paraId="2F00C8E1" w14:textId="3036E82D" w:rsidR="00D639E6" w:rsidRDefault="00D639E6" w:rsidP="00D639E6">
      <w:pPr>
        <w:pStyle w:val="Code"/>
      </w:pPr>
      <w:r>
        <w:t xml:space="preserve">    let f = (1 </w:t>
      </w:r>
      <w:del w:id="243" w:author="Kelvin Sung" w:date="2021-05-16T18:24:00Z">
        <w:r w:rsidDel="00063D0E">
          <w:delText>-</w:delText>
        </w:r>
      </w:del>
      <w:ins w:id="244" w:author="Kelvin Sung" w:date="2021-05-16T18:24:00Z">
        <w:r w:rsidR="00063D0E">
          <w:t>–</w:t>
        </w:r>
      </w:ins>
      <w:r>
        <w:t xml:space="preserve"> </w:t>
      </w:r>
      <w:ins w:id="245" w:author="Kelvin Sung" w:date="2021-05-16T18:24:00Z">
        <w:r w:rsidR="00063D0E">
          <w:t>(1/</w:t>
        </w:r>
      </w:ins>
      <w:r>
        <w:t>this.mParallaxScale</w:t>
      </w:r>
      <w:ins w:id="246" w:author="Kelvin Sung" w:date="2021-05-16T18:24:00Z">
        <w:r w:rsidR="00063D0E">
          <w:t>)</w:t>
        </w:r>
      </w:ins>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rPr>
          <w:ins w:id="247" w:author="Kelvin Sung" w:date="2021-05-16T18:34:00Z"/>
        </w:rPr>
      </w:pPr>
      <w:r>
        <w:t>}</w:t>
      </w:r>
    </w:p>
    <w:p w14:paraId="26EA9ECA" w14:textId="77777777" w:rsidR="002657C3" w:rsidRDefault="00CD7664" w:rsidP="00CD7664">
      <w:pPr>
        <w:pStyle w:val="BodyTextCont"/>
        <w:rPr>
          <w:ins w:id="248" w:author="Kelvin Sung" w:date="2021-05-16T18:38:00Z"/>
        </w:rPr>
      </w:pPr>
      <w:ins w:id="249" w:author="Kelvin Sung" w:date="2021-05-16T18:34:00Z">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directly opposite direction (because of negative </w:t>
        </w:r>
        <w:r w:rsidRPr="00B52FE7">
          <w:rPr>
            <w:rStyle w:val="CodeInline"/>
          </w:rPr>
          <w:t>f</w:t>
        </w:r>
        <w:r>
          <w:t>) and thus creating the sensation that the object is in front of the default distance.</w:t>
        </w:r>
        <w:r>
          <w:t xml:space="preserve"> </w:t>
        </w:r>
      </w:ins>
    </w:p>
    <w:p w14:paraId="4A7922B2" w14:textId="4D7270BF" w:rsidR="00CD7664" w:rsidRDefault="00CD7664" w:rsidP="00CD7664">
      <w:pPr>
        <w:pStyle w:val="BodyTextCont"/>
        <w:pPrChange w:id="250" w:author="Kelvin Sung" w:date="2021-05-16T18:34:00Z">
          <w:pPr>
            <w:pStyle w:val="Code"/>
          </w:pPr>
        </w:pPrChange>
      </w:pPr>
      <w:ins w:id="251" w:author="Kelvin Sung" w:date="2021-05-16T18:34:00Z">
        <w:r>
          <w:t>Conversely, w</w:t>
        </w:r>
        <w:r>
          <w:t xml:space="preserve">hen </w:t>
        </w:r>
        <w:proofErr w:type="spellStart"/>
        <w:r w:rsidRPr="00B52FE7">
          <w:rPr>
            <w:rStyle w:val="CodeInline"/>
          </w:rPr>
          <w:t>mParallaxScale</w:t>
        </w:r>
        <w:proofErr w:type="spellEnd"/>
        <w:r>
          <w:t xml:space="preserve"> is </w:t>
        </w:r>
        <w:r>
          <w:t xml:space="preserve">greater </w:t>
        </w:r>
        <w:r>
          <w:t>than 1</w:t>
        </w:r>
        <w:r>
          <w:t xml:space="preserve">, its inverse will be less than </w:t>
        </w:r>
      </w:ins>
      <w:ins w:id="252" w:author="Kelvin Sung" w:date="2021-05-16T18:38:00Z">
        <w:r w:rsidR="002657C3">
          <w:t>1</w:t>
        </w:r>
      </w:ins>
      <w:ins w:id="253" w:author="Kelvin Sung" w:date="2021-05-16T18:34:00Z">
        <w:r>
          <w:t xml:space="preserve"> and resulting in a positive </w:t>
        </w:r>
        <w:r w:rsidRPr="00CD7664">
          <w:rPr>
            <w:rStyle w:val="CodeInline"/>
            <w:rPrChange w:id="254" w:author="Kelvin Sung" w:date="2021-05-16T18:35:00Z">
              <w:rPr/>
            </w:rPrChange>
          </w:rPr>
          <w:t>f</w:t>
        </w:r>
      </w:ins>
      <w:ins w:id="255" w:author="Kelvin Sung" w:date="2021-05-16T18:35:00Z">
        <w:r>
          <w:t xml:space="preserve"> with a value </w:t>
        </w:r>
      </w:ins>
      <w:ins w:id="256" w:author="Kelvin Sung" w:date="2021-05-16T18:39:00Z">
        <w:r w:rsidR="002657C3">
          <w:t xml:space="preserve">of </w:t>
        </w:r>
      </w:ins>
      <w:ins w:id="257" w:author="Kelvin Sung" w:date="2021-05-16T18:35:00Z">
        <w:r>
          <w:t xml:space="preserve">less than 1. In this case, the object will be moving in the same direction as the camera, only slower. </w:t>
        </w:r>
      </w:ins>
      <w:ins w:id="258" w:author="Kelvin Sung" w:date="2021-05-16T18:40:00Z">
        <w:r w:rsidR="000A6205">
          <w:t xml:space="preserve">A </w:t>
        </w:r>
      </w:ins>
      <w:ins w:id="259" w:author="Kelvin Sung" w:date="2021-05-16T18:36:00Z">
        <w:r w:rsidR="00817BFF">
          <w:t xml:space="preserve">larger </w:t>
        </w:r>
        <w:proofErr w:type="spellStart"/>
        <w:r w:rsidR="00817BFF" w:rsidRPr="00B52FE7">
          <w:rPr>
            <w:rStyle w:val="CodeInline"/>
          </w:rPr>
          <w:t>mParallaxScale</w:t>
        </w:r>
        <w:proofErr w:type="spellEnd"/>
        <w:r w:rsidR="00817BFF">
          <w:t xml:space="preserve"> </w:t>
        </w:r>
      </w:ins>
      <w:ins w:id="260" w:author="Kelvin Sung" w:date="2021-05-16T18:40:00Z">
        <w:r w:rsidR="000A6205">
          <w:t xml:space="preserve">would correspond to </w:t>
        </w:r>
      </w:ins>
      <w:ins w:id="261" w:author="Kelvin Sung" w:date="2021-05-16T18:36:00Z">
        <w:r w:rsidR="00817BFF" w:rsidRPr="00817BFF">
          <w:rPr>
            <w:rStyle w:val="CodeInline"/>
            <w:rPrChange w:id="262" w:author="Kelvin Sung" w:date="2021-05-16T18:36:00Z">
              <w:rPr/>
            </w:rPrChange>
          </w:rPr>
          <w:t>f</w:t>
        </w:r>
        <w:r w:rsidR="00817BFF">
          <w:t xml:space="preserve"> value</w:t>
        </w:r>
      </w:ins>
      <w:ins w:id="263" w:author="Kelvin Sung" w:date="2021-05-16T18:39:00Z">
        <w:r w:rsidR="000A6205">
          <w:t xml:space="preserve"> being</w:t>
        </w:r>
      </w:ins>
      <w:ins w:id="264" w:author="Kelvin Sung" w:date="2021-05-16T18:36:00Z">
        <w:r w:rsidR="00817BFF">
          <w:t xml:space="preserve"> closer to 1, </w:t>
        </w:r>
      </w:ins>
      <w:ins w:id="265" w:author="Kelvin Sung" w:date="2021-05-16T18:37:00Z">
        <w:r w:rsidR="00817BFF">
          <w:t>and the movement of the object will be closer to that of the camera</w:t>
        </w:r>
      </w:ins>
      <w:ins w:id="266" w:author="Kelvin Sung" w:date="2021-05-16T18:38:00Z">
        <w:r w:rsidR="00817BFF">
          <w:t>, or the object will appear to be at a further distance</w:t>
        </w:r>
      </w:ins>
      <w:ins w:id="267" w:author="Kelvin Sung" w:date="2021-05-16T18:41:00Z">
        <w:r w:rsidR="000A6205">
          <w:t xml:space="preserve"> from the camera.</w:t>
        </w:r>
      </w:ins>
    </w:p>
    <w:p w14:paraId="0229D677" w14:textId="77777777" w:rsidR="00C01B1C" w:rsidRDefault="00C01B1C" w:rsidP="00C01B1C">
      <w:pPr>
        <w:pStyle w:val="Heading3"/>
      </w:pPr>
      <w:r>
        <w:lastRenderedPageBreak/>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0F4516D8"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with the stationary camera, testing for the motion camera with an object in front of and behind the default distance, and observing the </w:t>
      </w:r>
      <w:proofErr w:type="spellStart"/>
      <w:r w:rsidRPr="003F6AFD">
        <w:rPr>
          <w:rStyle w:val="CodeInline"/>
        </w:rPr>
        <w:t>ParallaxGameObject</w:t>
      </w:r>
      <w:proofErr w:type="spellEnd"/>
      <w:r>
        <w:t xml:space="preserve"> from an alternat</w:t>
      </w:r>
      <w:ins w:id="268" w:author="Kelvin Sung" w:date="2021-05-16T18:41:00Z">
        <w:r w:rsidR="00A42908">
          <w:t>e</w:t>
        </w:r>
      </w:ins>
      <w:del w:id="269" w:author="Kelvin Sung" w:date="2021-05-16T18:41:00Z">
        <w:r w:rsidDel="00A42908">
          <w:delText>ive</w:delText>
        </w:r>
      </w:del>
      <w:r>
        <w:t xml:space="preserve"> camera. The</w:t>
      </w:r>
      <w:ins w:id="270" w:author="Kelvin Sung" w:date="2021-05-16T18:48:00Z">
        <w:r w:rsidR="00B71E3D" w:rsidRPr="00B71E3D">
          <w:t xml:space="preserve"> </w:t>
        </w:r>
        <w:r w:rsidR="00B71E3D">
          <w:t>source code</w:t>
        </w:r>
        <w:r w:rsidR="00B71E3D">
          <w:t xml:space="preserve"> of the</w:t>
        </w:r>
      </w:ins>
      <w:r>
        <w:t xml:space="preserve"> </w:t>
      </w:r>
      <w:proofErr w:type="spellStart"/>
      <w:r w:rsidRPr="00E573B0">
        <w:rPr>
          <w:rStyle w:val="CodeInline"/>
        </w:rPr>
        <w:t>MyGame</w:t>
      </w:r>
      <w:proofErr w:type="spellEnd"/>
      <w:ins w:id="271" w:author="Kelvin Sung" w:date="2021-05-16T18:48:00Z">
        <w:r w:rsidR="00B71E3D">
          <w:t xml:space="preserve"> </w:t>
        </w:r>
      </w:ins>
      <w:del w:id="272" w:author="Kelvin Sung" w:date="2021-05-16T18:48:00Z">
        <w:r w:rsidDel="00B71E3D">
          <w:delText>-</w:delText>
        </w:r>
      </w:del>
      <w:r>
        <w:t xml:space="preserve">level </w:t>
      </w:r>
      <w:del w:id="273" w:author="Kelvin Sung" w:date="2021-05-16T18:48:00Z">
        <w:r w:rsidDel="00B71E3D">
          <w:delText xml:space="preserve">source code </w:delText>
        </w:r>
      </w:del>
      <w:r>
        <w:t xml:space="preserve">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00346D" w:rsidRDefault="00D639E6" w:rsidP="00D639E6">
      <w:pPr>
        <w:pStyle w:val="Code"/>
        <w:rPr>
          <w:rStyle w:val="CodeBold"/>
          <w:rPrChange w:id="274" w:author="Kelvin Sung" w:date="2021-05-16T18:48:00Z">
            <w:rPr/>
          </w:rPrChange>
        </w:rPr>
      </w:pPr>
      <w:r>
        <w:t xml:space="preserve">    </w:t>
      </w:r>
      <w:r w:rsidRPr="0000346D">
        <w:rPr>
          <w:rStyle w:val="CodeBold"/>
          <w:rPrChange w:id="275" w:author="Kelvin Sung" w:date="2021-05-16T18:48:00Z">
            <w:rPr/>
          </w:rPrChange>
        </w:rPr>
        <w:t>this.mBg = new engine.ParallaxGameObject(bgR, 5, this.mCamera);</w:t>
      </w:r>
    </w:p>
    <w:p w14:paraId="09399DC2" w14:textId="0C9D5DBC" w:rsidR="00D639E6" w:rsidDel="0000346D" w:rsidRDefault="00D639E6" w:rsidP="00D639E6">
      <w:pPr>
        <w:pStyle w:val="Code"/>
        <w:rPr>
          <w:del w:id="276" w:author="Kelvin Sung" w:date="2021-05-16T18:48:00Z"/>
        </w:rPr>
      </w:pPr>
      <w:del w:id="277" w:author="Kelvin Sung" w:date="2021-05-16T18:48:00Z">
        <w:r w:rsidDel="0000346D">
          <w:delText xml:space="preserve">    this.mBg.setCurrentFrontDir([0, -1, 0]);</w:delText>
        </w:r>
      </w:del>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00346D" w:rsidRDefault="00D639E6" w:rsidP="00D639E6">
      <w:pPr>
        <w:pStyle w:val="Code"/>
        <w:rPr>
          <w:rStyle w:val="CodeBold"/>
          <w:rPrChange w:id="278" w:author="Kelvin Sung" w:date="2021-05-16T18:49:00Z">
            <w:rPr/>
          </w:rPrChange>
        </w:rPr>
      </w:pPr>
      <w:r>
        <w:t xml:space="preserve">    </w:t>
      </w:r>
      <w:r w:rsidRPr="0000346D">
        <w:rPr>
          <w:rStyle w:val="CodeBold"/>
          <w:rPrChange w:id="279" w:author="Kelvin Sung" w:date="2021-05-16T18:49:00Z">
            <w:rPr/>
          </w:rPrChange>
        </w:rPr>
        <w:t>this.mBgL1 = new engine.ParallaxGameObject(bgR1, 3, this.mCamera);</w:t>
      </w:r>
    </w:p>
    <w:p w14:paraId="52BDA8BA" w14:textId="040F31B0" w:rsidR="00D639E6" w:rsidDel="0000346D" w:rsidRDefault="00D639E6" w:rsidP="00D639E6">
      <w:pPr>
        <w:pStyle w:val="Code"/>
        <w:rPr>
          <w:del w:id="280" w:author="Kelvin Sung" w:date="2021-05-16T18:49:00Z"/>
        </w:rPr>
      </w:pPr>
      <w:del w:id="281" w:author="Kelvin Sung" w:date="2021-05-16T18:49:00Z">
        <w:r w:rsidDel="0000346D">
          <w:delText xml:space="preserve">    this.mBgL1.setCurrentFrontDir([0, -1, 0]);</w:delText>
        </w:r>
      </w:del>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C17714" w:rsidRDefault="00D639E6" w:rsidP="00D639E6">
      <w:pPr>
        <w:pStyle w:val="Code"/>
        <w:rPr>
          <w:rStyle w:val="CodeBold"/>
          <w:rPrChange w:id="282" w:author="Kelvin Sung" w:date="2021-05-16T18:49:00Z">
            <w:rPr/>
          </w:rPrChange>
        </w:rPr>
      </w:pPr>
      <w:r>
        <w:t xml:space="preserve">    </w:t>
      </w:r>
      <w:r w:rsidRPr="00C17714">
        <w:rPr>
          <w:rStyle w:val="CodeBold"/>
          <w:rPrChange w:id="283" w:author="Kelvin Sung" w:date="2021-05-16T18:49:00Z">
            <w:rPr/>
          </w:rPrChange>
        </w:rPr>
        <w:t>this.mFront = new engine.ParallaxGameObject(f, 0.9, this.mCamera);</w:t>
      </w:r>
      <w:r w:rsidR="00C01B1C" w:rsidRPr="00C17714">
        <w:rPr>
          <w:rStyle w:val="CodeBold"/>
          <w:rPrChange w:id="284" w:author="Kelvin Sung" w:date="2021-05-16T18:49:00Z">
            <w:rPr/>
          </w:rPrChange>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21CC53BE" w:rsidR="00C01B1C" w:rsidRPr="00D76FE4" w:rsidRDefault="00C01B1C" w:rsidP="00C01B1C">
      <w:pPr>
        <w:pStyle w:val="Code"/>
      </w:pPr>
      <w:r w:rsidRPr="00D76FE4">
        <w:t xml:space="preserve">    </w:t>
      </w:r>
      <w:del w:id="285" w:author="Kelvin Sung" w:date="2021-05-16T18:49:00Z">
        <w:r w:rsidRPr="00D76FE4" w:rsidDel="00C17714">
          <w:delText xml:space="preserve">// </w:delText>
        </w:r>
      </w:del>
      <w:r w:rsidRPr="00D76FE4">
        <w:t xml:space="preserve">… Identical to previous </w:t>
      </w:r>
      <w:del w:id="286" w:author="Kelvin Sung" w:date="2021-05-16T18:49:00Z">
        <w:r w:rsidRPr="00D76FE4" w:rsidDel="00C17714">
          <w:delText xml:space="preserve">project </w:delText>
        </w:r>
      </w:del>
      <w:ins w:id="287" w:author="Kelvin Sung" w:date="2021-05-16T18:49:00Z">
        <w:r w:rsidR="00C17714">
          <w:t>code</w:t>
        </w:r>
        <w:r w:rsidR="00C17714" w:rsidRPr="00D76FE4">
          <w:t xml:space="preserve"> </w:t>
        </w:r>
      </w:ins>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7CAEAA15"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ins w:id="288" w:author="Kelvin Sung" w:date="2021-05-16T18:50:00Z">
        <w:r w:rsidR="00C17714">
          <w:t>.</w:t>
        </w:r>
      </w:ins>
      <w:del w:id="289" w:author="Kelvin Sung" w:date="2021-05-16T18:50:00Z">
        <w:r w:rsidDel="00C17714">
          <w:delText>,</w:delText>
        </w:r>
      </w:del>
      <w:r>
        <w:t xml:space="preserve"> </w:t>
      </w:r>
      <w:del w:id="290" w:author="Kelvin Sung" w:date="2021-05-16T18:50:00Z">
        <w:r w:rsidDel="00C17714">
          <w:delText xml:space="preserve">and it </w:delText>
        </w:r>
      </w:del>
      <w:ins w:id="291" w:author="Kelvin Sung" w:date="2021-05-16T18:50:00Z">
        <w:r w:rsidR="00C17714">
          <w:t xml:space="preserve">This parameter </w:t>
        </w:r>
      </w:ins>
      <w:r>
        <w:t xml:space="preserve">signifies the object distance from the camera, with values greater than 1 being farther from the default distance and less than 1 being closer than the default distance. In this case, </w:t>
      </w:r>
      <w:proofErr w:type="spellStart"/>
      <w:r w:rsidRPr="000B35A6">
        <w:rPr>
          <w:rStyle w:val="CodeInline"/>
        </w:rPr>
        <w:t>mBg</w:t>
      </w:r>
      <w:proofErr w:type="spellEnd"/>
      <w:r>
        <w:t xml:space="preserve"> is the furthest</w:t>
      </w:r>
      <w:ins w:id="292" w:author="Kelvin Sung" w:date="2021-05-16T18:51:00Z">
        <w:r w:rsidR="006D2C31">
          <w:t>,</w:t>
        </w:r>
      </w:ins>
      <w:del w:id="293" w:author="Kelvin Sung" w:date="2021-05-16T18:51:00Z">
        <w:r w:rsidDel="006D2C31">
          <w:delText xml:space="preserve"> and</w:delText>
        </w:r>
      </w:del>
      <w:r>
        <w:t xml:space="preserve"> </w:t>
      </w:r>
      <w:r w:rsidRPr="000B35A6">
        <w:rPr>
          <w:rStyle w:val="CodeInline"/>
        </w:rPr>
        <w:t>mBgL1</w:t>
      </w:r>
      <w:r>
        <w:t xml:space="preserve"> </w:t>
      </w:r>
      <w:del w:id="294" w:author="Kelvin Sung" w:date="2021-05-16T18:51:00Z">
        <w:r w:rsidDel="006D2C31">
          <w:delText xml:space="preserve">is </w:delText>
        </w:r>
      </w:del>
      <w:ins w:id="295" w:author="Kelvin Sung" w:date="2021-05-16T18:51:00Z">
        <w:r w:rsidR="006D2C31">
          <w:t>being</w:t>
        </w:r>
        <w:r w:rsidR="006D2C31">
          <w:t xml:space="preserve"> </w:t>
        </w:r>
      </w:ins>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del w:id="296" w:author="Kelvin Sung" w:date="2021-05-16T18:51:00Z">
        <w:r w:rsidDel="006D2C31">
          <w:delText xml:space="preserve">Notice that </w:delText>
        </w:r>
        <w:r w:rsidRPr="00011D07" w:rsidDel="006D2C31">
          <w:rPr>
            <w:rStyle w:val="CodeInline"/>
          </w:rPr>
          <w:delText>mBg</w:delText>
        </w:r>
        <w:r w:rsidDel="006D2C31">
          <w:delText xml:space="preserve"> and </w:delText>
        </w:r>
        <w:r w:rsidRPr="00011D07" w:rsidDel="006D2C31">
          <w:rPr>
            <w:rStyle w:val="CodeInline"/>
          </w:rPr>
          <w:delText>mBgL1</w:delText>
        </w:r>
        <w:r w:rsidDel="006D2C31">
          <w:delText xml:space="preserve"> are both defined to be continuously scrolling downward (</w:delText>
        </w:r>
        <w:r w:rsidRPr="00510765" w:rsidDel="006D2C31">
          <w:rPr>
            <w:rStyle w:val="CodeInline"/>
          </w:rPr>
          <w:delText>setCurrentFrontDir([0, -1, 0]</w:delText>
        </w:r>
        <w:r w:rsidDel="006D2C31">
          <w:rPr>
            <w:rStyle w:val="CodeInline"/>
          </w:rPr>
          <w:delText>)</w:delText>
        </w:r>
        <w:r w:rsidDel="006D2C31">
          <w:delText>) with a speed of 0.1.</w:delText>
        </w:r>
      </w:del>
    </w:p>
    <w:p w14:paraId="3995DAD8" w14:textId="481C7EF4"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ins w:id="297" w:author="Kelvin Sung" w:date="2021-05-16T18:52:00Z">
        <w:r w:rsidR="002346A8">
          <w:t xml:space="preserve">move the </w:t>
        </w:r>
        <w:r w:rsidR="002346A8" w:rsidRPr="002346A8">
          <w:rPr>
            <w:rStyle w:val="CodeInline"/>
            <w:rPrChange w:id="298" w:author="Kelvin Sung" w:date="2021-05-16T18:52:00Z">
              <w:rPr/>
            </w:rPrChange>
          </w:rPr>
          <w:t>Hero</w:t>
        </w:r>
        <w:r w:rsidR="002346A8">
          <w:t xml:space="preserve"> object to </w:t>
        </w:r>
      </w:ins>
      <w:ins w:id="299" w:author="Kelvin Sung" w:date="2021-05-16T18:53:00Z">
        <w:r w:rsidR="002346A8">
          <w:t xml:space="preserve">pan the </w:t>
        </w:r>
      </w:ins>
      <w:ins w:id="300" w:author="Kelvin Sung" w:date="2021-05-16T18:52:00Z">
        <w:r w:rsidR="002346A8">
          <w:t xml:space="preserve">camera and observe </w:t>
        </w:r>
      </w:ins>
      <w:del w:id="301" w:author="Kelvin Sung" w:date="2021-05-16T18:52:00Z">
        <w:r w:rsidDel="002346A8">
          <w:delText xml:space="preserve">see </w:delText>
        </w:r>
      </w:del>
      <w:r>
        <w:t xml:space="preserve">the two background layers </w:t>
      </w:r>
      <w:del w:id="302" w:author="Kelvin Sung" w:date="2021-05-16T18:53:00Z">
        <w:r w:rsidDel="002346A8">
          <w:delText xml:space="preserve">continuously </w:delText>
        </w:r>
      </w:del>
      <w:r>
        <w:t xml:space="preserve">scrolling </w:t>
      </w:r>
      <w:del w:id="303" w:author="Kelvin Sung" w:date="2021-05-16T18:53:00Z">
        <w:r w:rsidDel="002346A8">
          <w:delText xml:space="preserve">downward but with </w:delText>
        </w:r>
      </w:del>
      <w:ins w:id="304" w:author="Kelvin Sung" w:date="2021-05-16T18:53:00Z">
        <w:r w:rsidR="002346A8">
          <w:t xml:space="preserve">at </w:t>
        </w:r>
      </w:ins>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w:t>
      </w:r>
      <w:del w:id="305" w:author="Kelvin Sung" w:date="2021-05-16T18:53:00Z">
        <w:r w:rsidDel="002346A8">
          <w:delText xml:space="preserve">Move the </w:delText>
        </w:r>
        <w:r w:rsidRPr="0096249A" w:rsidDel="002346A8">
          <w:rPr>
            <w:rStyle w:val="CodeInline"/>
          </w:rPr>
          <w:delText>Hero</w:delText>
        </w:r>
        <w:r w:rsidDel="002346A8">
          <w:delText xml:space="preserve"> object with WASD and pan the camera. </w:delText>
        </w:r>
      </w:del>
      <w:r>
        <w:t xml:space="preserve">You will </w:t>
      </w:r>
      <w:ins w:id="306" w:author="Kelvin Sung" w:date="2021-05-16T18:53:00Z">
        <w:r w:rsidR="002346A8">
          <w:t xml:space="preserve">also </w:t>
        </w:r>
      </w:ins>
      <w:r>
        <w:t xml:space="preserve">notice the front-layer parallax scrolls at a faster speed than all other objects, and as a result, panning the camera reveals different parts of the </w:t>
      </w:r>
      <w:ins w:id="307" w:author="Kelvin Sung" w:date="2021-05-16T18:54:00Z">
        <w:r w:rsidR="002346A8">
          <w:t xml:space="preserve">stationary </w:t>
        </w:r>
      </w:ins>
      <w:del w:id="308" w:author="Kelvin Sung" w:date="2021-05-16T18:54:00Z">
        <w:r w:rsidDel="002346A8">
          <w:delText xml:space="preserve">animated </w:delText>
        </w:r>
      </w:del>
      <w:r w:rsidRPr="007028D0">
        <w:rPr>
          <w:rStyle w:val="CodeInline"/>
        </w:rPr>
        <w:t>Minion</w:t>
      </w:r>
      <w:r>
        <w:t xml:space="preserve"> objects.</w:t>
      </w:r>
    </w:p>
    <w:p w14:paraId="44F96151" w14:textId="6B92D873" w:rsidR="00C01B1C" w:rsidRPr="00D76FE4" w:rsidRDefault="00C01B1C" w:rsidP="00C01B1C">
      <w:pPr>
        <w:pStyle w:val="BodyTextCont"/>
      </w:pPr>
      <w:r>
        <w:t xml:space="preserve">Press the P key to enable the drawing of the second camera. Notice that </w:t>
      </w:r>
      <w:ins w:id="309" w:author="Kelvin Sung" w:date="2021-05-16T18:56:00Z">
        <w:r w:rsidR="002346A8">
          <w:t xml:space="preserve">when the </w:t>
        </w:r>
      </w:ins>
      <w:ins w:id="310" w:author="Kelvin Sung" w:date="2021-05-16T18:57:00Z">
        <w:r w:rsidR="002346A8" w:rsidRPr="002346A8">
          <w:rPr>
            <w:rStyle w:val="CodeInline"/>
            <w:rPrChange w:id="311" w:author="Kelvin Sung" w:date="2021-05-16T18:57:00Z">
              <w:rPr/>
            </w:rPrChange>
          </w:rPr>
          <w:t>Hero</w:t>
        </w:r>
        <w:r w:rsidR="002346A8">
          <w:t xml:space="preserve"> is stationary, </w:t>
        </w:r>
      </w:ins>
      <w:r>
        <w:t>the view in this camera is as expected</w:t>
      </w:r>
      <w:ins w:id="312" w:author="Kelvin Sung" w:date="2021-05-16T18:57:00Z">
        <w:r w:rsidR="002346A8">
          <w:t>, not moving</w:t>
        </w:r>
      </w:ins>
      <w:r>
        <w:t xml:space="preserve">. </w:t>
      </w:r>
      <w:del w:id="313" w:author="Kelvin Sung" w:date="2021-05-16T18:56:00Z">
        <w:r w:rsidDel="002346A8">
          <w:delText xml:space="preserve">The </w:delText>
        </w:r>
        <w:r w:rsidRPr="00497879" w:rsidDel="002346A8">
          <w:rPr>
            <w:rStyle w:val="CodeInline"/>
          </w:rPr>
          <w:delText>Hero</w:delText>
        </w:r>
        <w:r w:rsidDel="002346A8">
          <w:delText xml:space="preserve"> object is stationary, and the two background layers scroll continuously downward. </w:delText>
        </w:r>
      </w:del>
      <w:r>
        <w:t xml:space="preserve">Now, if you move the </w:t>
      </w:r>
      <w:r w:rsidRPr="00497879">
        <w:rPr>
          <w:rStyle w:val="CodeInline"/>
        </w:rPr>
        <w:t>Hero</w:t>
      </w:r>
      <w:r>
        <w:t xml:space="preserve"> object to pan the main camera, note the foreground and </w:t>
      </w:r>
      <w:r>
        <w:lastRenderedPageBreak/>
        <w:t>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ins w:id="314" w:author="Kelvin Sung" w:date="2021-05-16T18:57:00Z">
        <w:r w:rsidR="00ED1529">
          <w:t>s</w:t>
        </w:r>
      </w:ins>
      <w:r>
        <w:t>, it is important to ensure this side effect does not cause player confusion.</w:t>
      </w:r>
    </w:p>
    <w:p w14:paraId="2E1739E4" w14:textId="77777777" w:rsidR="00C01B1C" w:rsidRDefault="00C01B1C" w:rsidP="00C01B1C">
      <w:pPr>
        <w:pStyle w:val="Heading1"/>
      </w:pPr>
      <w:r>
        <w:t xml:space="preserve">Layer </w:t>
      </w:r>
      <w:bookmarkStart w:id="315" w:name="_GoBack"/>
      <w:r>
        <w:t>Management</w:t>
      </w:r>
      <w:bookmarkEnd w:id="315"/>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77777777"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proofErr w:type="gramStart"/>
      <w:r>
        <w:t>Typically</w:t>
      </w:r>
      <w:proofErr w:type="gramEnd"/>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77777777"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proofErr w:type="spellStart"/>
      <w:r w:rsidRPr="00CD3166">
        <w:rPr>
          <w:rStyle w:val="CodeInline"/>
        </w:rPr>
        <w:t>LayerManager</w:t>
      </w:r>
      <w:proofErr w:type="spellEnd"/>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F501BD" w:rsidRDefault="00C01B1C" w:rsidP="00C01B1C">
      <w:pPr>
        <w:pStyle w:val="Bullet"/>
      </w:pPr>
      <w:r w:rsidRPr="009B3F24">
        <w:rPr>
          <w:rStyle w:val="Strong"/>
          <w:i/>
        </w:rPr>
        <w:t xml:space="preserve">P </w:t>
      </w:r>
      <w:r>
        <w:rPr>
          <w:rStyle w:val="Strong"/>
          <w:i/>
        </w:rPr>
        <w:t>k</w:t>
      </w:r>
      <w:r w:rsidRPr="009B3F24">
        <w:rPr>
          <w:rStyle w:val="Strong"/>
          <w:i/>
        </w:rPr>
        <w:t>ey</w:t>
      </w:r>
      <w:r>
        <w:rPr>
          <w:rStyle w:val="Strong"/>
          <w:b w:val="0"/>
          <w:i/>
        </w:rPr>
        <w:fldChar w:fldCharType="begin"/>
      </w:r>
      <w:r>
        <w:instrText xml:space="preserve"> XE "</w:instrText>
      </w:r>
      <w:r w:rsidRPr="00357A7B">
        <w:rPr>
          <w:rStyle w:val="Strong"/>
          <w:i/>
        </w:rPr>
        <w:instrText>P key</w:instrText>
      </w:r>
      <w:r>
        <w:instrText xml:space="preserve">" </w:instrText>
      </w:r>
      <w:r>
        <w:rPr>
          <w:rStyle w:val="Strong"/>
          <w:b w:val="0"/>
          <w:i/>
        </w:rPr>
        <w:fldChar w:fldCharType="end"/>
      </w:r>
      <w:r w:rsidRPr="00313199">
        <w:rPr>
          <w:rStyle w:val="Strong"/>
        </w:rPr>
        <w:t>:</w:t>
      </w:r>
      <w:r w:rsidRPr="00F501BD">
        <w:t xml:space="preserve"> </w:t>
      </w:r>
      <w:r w:rsidRPr="00C01B1C">
        <w:t>Toggles</w:t>
      </w:r>
      <w:r w:rsidRPr="00F501BD">
        <w:t xml:space="preserve"> the drawing of parallax camera to provide </w:t>
      </w:r>
      <w:r>
        <w:t xml:space="preserve">a </w:t>
      </w:r>
      <w:r w:rsidRPr="00F501BD">
        <w:t>zoomed view of object parallax</w:t>
      </w:r>
    </w:p>
    <w:p w14:paraId="47693134" w14:textId="77777777" w:rsidR="00C01B1C" w:rsidRPr="00F501BD" w:rsidRDefault="00C01B1C" w:rsidP="00C01B1C">
      <w:pPr>
        <w:pStyle w:val="Bullet"/>
      </w:pPr>
      <w:r w:rsidRPr="009B3F24">
        <w:rPr>
          <w:rStyle w:val="Strong"/>
          <w:i/>
        </w:rPr>
        <w:t xml:space="preserve">WASD </w:t>
      </w:r>
      <w:r>
        <w:rPr>
          <w:rStyle w:val="Strong"/>
          <w:i/>
        </w:rPr>
        <w:t>k</w:t>
      </w:r>
      <w:r w:rsidRPr="009B3F24">
        <w:rPr>
          <w:rStyle w:val="Strong"/>
          <w:i/>
        </w:rPr>
        <w:t>eys</w:t>
      </w:r>
      <w:r>
        <w:rPr>
          <w:rStyle w:val="Strong"/>
          <w:b w:val="0"/>
          <w:i/>
        </w:rPr>
        <w:fldChar w:fldCharType="begin"/>
      </w:r>
      <w:r>
        <w:instrText xml:space="preserve"> XE "</w:instrText>
      </w:r>
      <w:r w:rsidRPr="00171B22">
        <w:rPr>
          <w:rStyle w:val="Strong"/>
          <w:i/>
        </w:rPr>
        <w:instrText>WASD keys</w:instrText>
      </w:r>
      <w:r>
        <w:instrText xml:space="preserve">" </w:instrText>
      </w:r>
      <w:r>
        <w:rPr>
          <w:rStyle w:val="Strong"/>
          <w:b w:val="0"/>
          <w:i/>
        </w:rPr>
        <w:fldChar w:fldCharType="end"/>
      </w:r>
      <w:r w:rsidRPr="00313199">
        <w:rPr>
          <w:rStyle w:val="Strong"/>
        </w:rPr>
        <w:t>:</w:t>
      </w:r>
      <w:r w:rsidRPr="00F501BD">
        <w:t xml:space="preserve"> Move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77777777" w:rsidR="00C01B1C" w:rsidRPr="00FD7A9E" w:rsidRDefault="00C01B1C" w:rsidP="00C01B1C">
      <w:pPr>
        <w:pStyle w:val="BodyTextFirst"/>
      </w:pPr>
      <w:r>
        <w:t xml:space="preserve">Follow the pattern of defining engine components. </w:t>
      </w:r>
    </w:p>
    <w:p w14:paraId="075E272F" w14:textId="3C2E1C42"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rPr>
          <w:rStyle w:val="CodeInline"/>
        </w:rPr>
        <w:t>/</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proofErr w:type="spellStart"/>
      <w:r>
        <w:rPr>
          <w:rStyle w:val="CodeInline"/>
        </w:rPr>
        <w:t>LayerManager</w:t>
      </w:r>
      <w:proofErr w:type="spellEnd"/>
      <w:r>
        <w:rPr>
          <w:rStyle w:val="CodeInline"/>
        </w:rPr>
        <w:t xml:space="preserve">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52270AD0" w14:textId="77B80291" w:rsidR="00C01B1C" w:rsidRPr="00005495" w:rsidDel="00991950" w:rsidRDefault="00C01B1C" w:rsidP="00C01B1C">
      <w:pPr>
        <w:pStyle w:val="NumList"/>
        <w:rPr>
          <w:del w:id="316" w:author="Matthew T. Munson" w:date="2021-05-15T16:38:00Z"/>
        </w:rPr>
      </w:pPr>
      <w:del w:id="317" w:author="Matthew T. Munson" w:date="2021-05-15T16:38:00Z">
        <w:r w:rsidRPr="00C01B1C" w:rsidDel="00991950">
          <w:delText>Define</w:delText>
        </w:r>
        <w:r w:rsidDel="00991950">
          <w:delText xml:space="preserve"> the </w:delText>
        </w:r>
        <w:r w:rsidRPr="00005495" w:rsidDel="00991950">
          <w:rPr>
            <w:rStyle w:val="CodeInline"/>
          </w:rPr>
          <w:delText>LayerManager</w:delText>
        </w:r>
        <w:r w:rsidRPr="00005495" w:rsidDel="00991950">
          <w:delText xml:space="preserve"> </w:delText>
        </w:r>
        <w:r w:rsidDel="00991950">
          <w:delText xml:space="preserve">component </w:delText>
        </w:r>
        <w:r w:rsidRPr="00005495" w:rsidDel="00991950">
          <w:delText>following the JavaScript Module Pattern as follows:</w:delText>
        </w:r>
      </w:del>
    </w:p>
    <w:p w14:paraId="3ED6C154" w14:textId="0ABB62B1" w:rsidR="00C01B1C" w:rsidRPr="00005495" w:rsidDel="00991950" w:rsidRDefault="00C01B1C" w:rsidP="00C01B1C">
      <w:pPr>
        <w:pStyle w:val="Code"/>
        <w:rPr>
          <w:del w:id="318" w:author="Matthew T. Munson" w:date="2021-05-15T16:38:00Z"/>
        </w:rPr>
      </w:pPr>
      <w:del w:id="319" w:author="Matthew T. Munson" w:date="2021-05-15T16:38:00Z">
        <w:r w:rsidRPr="00005495" w:rsidDel="00991950">
          <w:delText>var gEngine = gEngine || { };</w:delText>
        </w:r>
      </w:del>
    </w:p>
    <w:p w14:paraId="4FC37F58" w14:textId="30232AE5" w:rsidR="00C01B1C" w:rsidRPr="00005495" w:rsidDel="00991950" w:rsidRDefault="00C01B1C" w:rsidP="00C01B1C">
      <w:pPr>
        <w:pStyle w:val="Code"/>
        <w:rPr>
          <w:del w:id="320" w:author="Matthew T. Munson" w:date="2021-05-15T16:38:00Z"/>
        </w:rPr>
      </w:pPr>
      <w:del w:id="321" w:author="Matthew T. Munson" w:date="2021-05-15T16:38:00Z">
        <w:r w:rsidRPr="00005495" w:rsidDel="00991950">
          <w:delText xml:space="preserve">    // initialize the variable while ensuring it is not redefined</w:delText>
        </w:r>
      </w:del>
    </w:p>
    <w:p w14:paraId="19F925EB" w14:textId="50315401" w:rsidR="00C01B1C" w:rsidRPr="00005495" w:rsidDel="00991950" w:rsidRDefault="00C01B1C" w:rsidP="00C01B1C">
      <w:pPr>
        <w:pStyle w:val="Code"/>
        <w:rPr>
          <w:del w:id="322" w:author="Matthew T. Munson" w:date="2021-05-15T16:38:00Z"/>
        </w:rPr>
      </w:pPr>
    </w:p>
    <w:p w14:paraId="06305EC6" w14:textId="6B3BE8AC" w:rsidR="00C01B1C" w:rsidRPr="00005495" w:rsidDel="00991950" w:rsidRDefault="00C01B1C" w:rsidP="00C01B1C">
      <w:pPr>
        <w:pStyle w:val="Code"/>
        <w:rPr>
          <w:del w:id="323" w:author="Matthew T. Munson" w:date="2021-05-15T16:38:00Z"/>
        </w:rPr>
      </w:pPr>
      <w:del w:id="324" w:author="Matthew T. Munson" w:date="2021-05-15T16:38:00Z">
        <w:r w:rsidRPr="00005495" w:rsidDel="00991950">
          <w:delText>gEngine.LayerManager = (function () {</w:delText>
        </w:r>
      </w:del>
    </w:p>
    <w:p w14:paraId="08B08077" w14:textId="3AB38D23" w:rsidR="00C01B1C" w:rsidRPr="00005495" w:rsidDel="00991950" w:rsidRDefault="00C01B1C" w:rsidP="00C01B1C">
      <w:pPr>
        <w:pStyle w:val="Code"/>
        <w:rPr>
          <w:del w:id="325" w:author="Matthew T. Munson" w:date="2021-05-15T16:38:00Z"/>
        </w:rPr>
      </w:pPr>
      <w:del w:id="326" w:author="Matthew T. Munson" w:date="2021-05-15T16:38:00Z">
        <w:r w:rsidRPr="00005495" w:rsidDel="00991950">
          <w:delText xml:space="preserve">    var mPublic = { };</w:delText>
        </w:r>
      </w:del>
    </w:p>
    <w:p w14:paraId="763D00FC" w14:textId="010F050C" w:rsidR="00C01B1C" w:rsidRPr="00005495" w:rsidDel="00991950" w:rsidRDefault="00C01B1C" w:rsidP="00C01B1C">
      <w:pPr>
        <w:pStyle w:val="Code"/>
        <w:rPr>
          <w:del w:id="327" w:author="Matthew T. Munson" w:date="2021-05-15T16:38:00Z"/>
        </w:rPr>
      </w:pPr>
      <w:del w:id="328" w:author="Matthew T. Munson" w:date="2021-05-15T16:38:00Z">
        <w:r w:rsidRPr="00005495" w:rsidDel="00991950">
          <w:delText xml:space="preserve">    return mPublic;</w:delText>
        </w:r>
      </w:del>
    </w:p>
    <w:p w14:paraId="1D5BC6C0" w14:textId="3B00C7D9" w:rsidR="00C01B1C" w:rsidRPr="004B0E1D" w:rsidDel="00991950" w:rsidRDefault="00C01B1C" w:rsidP="00C01B1C">
      <w:pPr>
        <w:pStyle w:val="Code"/>
        <w:rPr>
          <w:del w:id="329" w:author="Matthew T. Munson" w:date="2021-05-15T16:38:00Z"/>
        </w:rPr>
      </w:pPr>
      <w:del w:id="330" w:author="Matthew T. Munson" w:date="2021-05-15T16:38:00Z">
        <w:r w:rsidRPr="00005495" w:rsidDel="00991950">
          <w:delText>}() );</w:delText>
        </w:r>
      </w:del>
    </w:p>
    <w:p w14:paraId="64E46952" w14:textId="77777777" w:rsidR="00C01B1C" w:rsidRDefault="00C01B1C" w:rsidP="00C01B1C">
      <w:pPr>
        <w:pStyle w:val="NumList"/>
      </w:pPr>
      <w:r>
        <w:t xml:space="preserve">Within the </w:t>
      </w:r>
      <w:proofErr w:type="spellStart"/>
      <w:r w:rsidRPr="007D50E1">
        <w:rPr>
          <w:rStyle w:val="CodeInline"/>
        </w:rPr>
        <w:t>LayerManager</w:t>
      </w:r>
      <w:proofErr w:type="spellEnd"/>
      <w:r>
        <w:t xml:space="preserve"> component, define appropriate constants and instance variables to keep track of the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686F5569" w14:textId="77777777" w:rsidR="00C01B1C" w:rsidRDefault="00C01B1C" w:rsidP="00C01B1C">
      <w:pPr>
        <w:pStyle w:val="NumList"/>
        <w:numPr>
          <w:ilvl w:val="0"/>
          <w:numId w:val="0"/>
        </w:numPr>
        <w:ind w:left="936"/>
      </w:pPr>
      <w:proofErr w:type="spellStart"/>
      <w:r w:rsidRPr="00092362">
        <w:rPr>
          <w:rStyle w:val="CodeInline"/>
        </w:rPr>
        <w:t>mAllLayers</w:t>
      </w:r>
      <w:proofErr w:type="spellEnd"/>
      <w:r>
        <w:t xml:space="preserve"> is an array of </w:t>
      </w:r>
      <w:proofErr w:type="spellStart"/>
      <w:r w:rsidRPr="004F5AED">
        <w:rPr>
          <w:rStyle w:val="CodeInline"/>
        </w:rPr>
        <w:t>GameObjectSet</w:t>
      </w:r>
      <w:proofErr w:type="spellEnd"/>
      <w:r>
        <w:t xml:space="preserve"> instances representing each of the five layers.</w:t>
      </w:r>
    </w:p>
    <w:p w14:paraId="122C7962" w14:textId="48393D01" w:rsidR="00C01B1C" w:rsidRPr="00005495" w:rsidRDefault="00C01B1C" w:rsidP="00C01B1C">
      <w:pPr>
        <w:pStyle w:val="NumList"/>
      </w:pPr>
      <w:r>
        <w:t xml:space="preserve">Define an </w:t>
      </w:r>
      <w:proofErr w:type="spellStart"/>
      <w:proofErr w:type="gramStart"/>
      <w:r w:rsidRPr="00C01B1C">
        <w:rPr>
          <w:rStyle w:val="CodeInline"/>
          <w:rFonts w:ascii="Utopia" w:hAnsi="Utopia"/>
          <w:bdr w:val="none" w:sz="0" w:space="0" w:color="auto"/>
        </w:rPr>
        <w:t>init</w:t>
      </w:r>
      <w:proofErr w:type="spellEnd"/>
      <w:r w:rsidRPr="009634CF">
        <w:rPr>
          <w:rStyle w:val="CodeInline"/>
        </w:rPr>
        <w:t>(</w:t>
      </w:r>
      <w:proofErr w:type="gramEnd"/>
      <w:r w:rsidRPr="009634CF">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326A0EA5" w14:textId="77777777" w:rsidR="00C01B1C" w:rsidRPr="004058BB" w:rsidRDefault="00C01B1C" w:rsidP="00C01B1C">
      <w:pPr>
        <w:pStyle w:val="NumList"/>
      </w:pPr>
      <w:r w:rsidRPr="004058BB">
        <w:t xml:space="preserve">Define </w:t>
      </w:r>
      <w:r w:rsidRPr="00C01B1C">
        <w:t>functions</w:t>
      </w:r>
      <w:r w:rsidRPr="004058BB">
        <w:t xml:space="preserve"> to add</w:t>
      </w:r>
      <w:r>
        <w:t xml:space="preserve"> to, remove from, and query</w:t>
      </w:r>
      <w:r w:rsidRPr="004058BB">
        <w:t xml:space="preserve"> </w:t>
      </w:r>
      <w:r>
        <w:t xml:space="preserve">the </w:t>
      </w:r>
      <w:r w:rsidRPr="004058BB">
        <w:t>layer</w:t>
      </w:r>
      <w:r>
        <w:t>s.</w:t>
      </w:r>
    </w:p>
    <w:p w14:paraId="69E70D69" w14:textId="0918759C" w:rsidR="00991950" w:rsidRDefault="00991950" w:rsidP="00991950">
      <w:pPr>
        <w:pStyle w:val="Code"/>
      </w:pPr>
      <w:r>
        <w:t>function addToLayer(layerEnum, obj) {</w:t>
      </w:r>
    </w:p>
    <w:p w14:paraId="5FFA6011" w14:textId="77777777" w:rsidR="00991950" w:rsidRDefault="00991950" w:rsidP="00991950">
      <w:pPr>
        <w:pStyle w:val="Code"/>
      </w:pPr>
      <w:r>
        <w:t xml:space="preserve">    mAllLayers[layerEnum].addToSet(obj);</w:t>
      </w:r>
    </w:p>
    <w:p w14:paraId="23444DBC" w14:textId="77777777" w:rsidR="00991950" w:rsidRDefault="00991950" w:rsidP="00991950">
      <w:pPr>
        <w:pStyle w:val="Code"/>
      </w:pPr>
      <w:r>
        <w:t>}</w:t>
      </w:r>
    </w:p>
    <w:p w14:paraId="0E66EBCF" w14:textId="77777777" w:rsidR="00991950" w:rsidRDefault="00991950"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5813169B" w14:textId="77777777" w:rsidR="00991950" w:rsidRDefault="00991950" w:rsidP="00991950">
      <w:pPr>
        <w:pStyle w:val="Code"/>
      </w:pPr>
    </w:p>
    <w:p w14:paraId="57D2A21D" w14:textId="77777777" w:rsidR="00991950" w:rsidRDefault="00991950" w:rsidP="00991950">
      <w:pPr>
        <w:pStyle w:val="Code"/>
      </w:pPr>
      <w:r>
        <w:t>function removeFromLayer(layerEnum, obj) {</w:t>
      </w:r>
    </w:p>
    <w:p w14:paraId="46A22999" w14:textId="77777777" w:rsidR="00991950" w:rsidRDefault="00991950" w:rsidP="00991950">
      <w:pPr>
        <w:pStyle w:val="Code"/>
      </w:pPr>
      <w:r>
        <w:lastRenderedPageBreak/>
        <w:t xml:space="preserve">    mAllLayers[layerEnum].removeFromSet(obj);</w:t>
      </w:r>
    </w:p>
    <w:p w14:paraId="73F226D2" w14:textId="56229E1C" w:rsidR="00991950" w:rsidRPr="004058BB" w:rsidRDefault="00991950" w:rsidP="00991950">
      <w:pPr>
        <w:pStyle w:val="Code"/>
      </w:pPr>
      <w:r>
        <w:t>}</w:t>
      </w:r>
    </w:p>
    <w:p w14:paraId="78F4FF1D" w14:textId="77777777" w:rsidR="00C01B1C" w:rsidRDefault="00C01B1C" w:rsidP="00C01B1C">
      <w:pPr>
        <w:pStyle w:val="NumList"/>
        <w:numPr>
          <w:ilvl w:val="0"/>
          <w:numId w:val="0"/>
        </w:numPr>
        <w:ind w:left="936"/>
      </w:pPr>
      <w:r>
        <w:t xml:space="preserve">Note the </w:t>
      </w:r>
      <w:proofErr w:type="spellStart"/>
      <w:proofErr w:type="gramStart"/>
      <w:r w:rsidRPr="00DE0BC9">
        <w:rPr>
          <w:rStyle w:val="CodeInline"/>
        </w:rPr>
        <w:t>addAsShadowCaster</w:t>
      </w:r>
      <w:proofErr w:type="spellEnd"/>
      <w:r w:rsidRPr="00DE0BC9">
        <w:rPr>
          <w:rStyle w:val="CodeInline"/>
        </w:rPr>
        <w:t>(</w:t>
      </w:r>
      <w:proofErr w:type="gramEnd"/>
      <w:r w:rsidRPr="00DE0BC9">
        <w:rPr>
          <w:rStyle w:val="CodeInline"/>
        </w:rPr>
        <w:t>)</w:t>
      </w:r>
      <w:r>
        <w:t xml:space="preserve"> function</w:t>
      </w:r>
      <w:r>
        <w:fldChar w:fldCharType="begin"/>
      </w:r>
      <w:r>
        <w:instrText xml:space="preserve"> XE "</w:instrText>
      </w:r>
      <w:r w:rsidRPr="00192392">
        <w:rPr>
          <w:rStyle w:val="CodeInline"/>
        </w:rPr>
        <w:instrText>addAsShadowCaster()</w:instrText>
      </w:r>
      <w:r w:rsidRPr="00192392">
        <w:instrText xml:space="preserve"> function</w:instrText>
      </w:r>
      <w:r>
        <w:instrText xml:space="preserve">" </w:instrText>
      </w:r>
      <w:r>
        <w:fldChar w:fldCharType="end"/>
      </w:r>
      <w:r>
        <w:t xml:space="preserve"> assumes that the shadow receiver objects are already inserted into the </w:t>
      </w:r>
      <w:proofErr w:type="spellStart"/>
      <w:r w:rsidRPr="00DE0BC9">
        <w:rPr>
          <w:rStyle w:val="CodeInline"/>
        </w:rPr>
        <w:t>eShadowReceiver</w:t>
      </w:r>
      <w:proofErr w:type="spellEnd"/>
      <w:r>
        <w:t xml:space="preserve"> layer. Additionally, this function adds the casting object to all receivers in the layer.</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7457D840" w14:textId="77777777" w:rsidR="00991950" w:rsidRDefault="00991950" w:rsidP="00991950">
      <w:pPr>
        <w:pStyle w:val="Code"/>
      </w:pPr>
      <w:r>
        <w:t>function drawLayer(layerEnum, aCamera) {</w:t>
      </w:r>
    </w:p>
    <w:p w14:paraId="69101572" w14:textId="77777777" w:rsidR="00991950" w:rsidRDefault="00991950" w:rsidP="00991950">
      <w:pPr>
        <w:pStyle w:val="Code"/>
      </w:pPr>
      <w:r>
        <w:t xml:space="preserve">    mAllLayers[layerEnum].draw(aCamera);</w:t>
      </w:r>
    </w:p>
    <w:p w14:paraId="00FAD8B9" w14:textId="29139C8B" w:rsidR="00C01B1C" w:rsidRDefault="00991950" w:rsidP="00991950">
      <w:pPr>
        <w:pStyle w:val="Code"/>
      </w:pPr>
      <w:r>
        <w:t>}</w:t>
      </w:r>
    </w:p>
    <w:p w14:paraId="51010081" w14:textId="77777777" w:rsidR="00991950" w:rsidRDefault="00991950" w:rsidP="00991950">
      <w:pPr>
        <w:pStyle w:val="Code"/>
      </w:pP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3ABE2E37" w14:textId="77777777" w:rsidR="00C01B1C" w:rsidRDefault="00C01B1C" w:rsidP="00C01B1C">
      <w:pPr>
        <w:pStyle w:val="Code"/>
      </w:pP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18FE8F5F" w14:textId="07A202F0" w:rsidR="00991950" w:rsidRDefault="00991950" w:rsidP="00991950">
      <w:pPr>
        <w:pStyle w:val="Code"/>
      </w:pPr>
      <w:r>
        <w:t>function updateLayer(layerEnum) {</w:t>
      </w:r>
    </w:p>
    <w:p w14:paraId="78CF00F5" w14:textId="77777777" w:rsidR="00991950" w:rsidRDefault="00991950" w:rsidP="00991950">
      <w:pPr>
        <w:pStyle w:val="Code"/>
      </w:pPr>
      <w:r>
        <w:t xml:space="preserve">    mAllLayers[layerEnum].update();</w:t>
      </w:r>
    </w:p>
    <w:p w14:paraId="22D021E7" w14:textId="7A94CA28" w:rsidR="00C01B1C" w:rsidRDefault="00991950" w:rsidP="00991950">
      <w:pPr>
        <w:pStyle w:val="Code"/>
      </w:pPr>
      <w:r>
        <w:t>}</w:t>
      </w:r>
    </w:p>
    <w:p w14:paraId="391C489B" w14:textId="77777777" w:rsidR="00991950" w:rsidRPr="00971694" w:rsidRDefault="00991950" w:rsidP="00991950">
      <w:pPr>
        <w:pStyle w:val="Code"/>
      </w:pP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443CFB8F" w14:textId="76835BEA" w:rsidR="00991950" w:rsidRDefault="00991950" w:rsidP="00C01B1C">
      <w:pPr>
        <w:pStyle w:val="NumList"/>
        <w:rPr>
          <w:ins w:id="331" w:author="Matthew T. Munson" w:date="2021-05-15T16:42:00Z"/>
        </w:rPr>
      </w:pPr>
      <w:ins w:id="332" w:author="Matthew T. Munson" w:date="2021-05-15T16:42:00Z">
        <w:r>
          <w:t>Add a function to set the size of a layer</w:t>
        </w:r>
      </w:ins>
    </w:p>
    <w:p w14:paraId="286A27EE" w14:textId="0B8A9C1F" w:rsidR="00991950" w:rsidRDefault="00991950" w:rsidP="00991950">
      <w:pPr>
        <w:pStyle w:val="Code"/>
        <w:rPr>
          <w:ins w:id="333" w:author="Matthew T. Munson" w:date="2021-05-15T16:42:00Z"/>
        </w:rPr>
      </w:pPr>
    </w:p>
    <w:p w14:paraId="1E3316C7" w14:textId="77777777" w:rsidR="00991950" w:rsidRDefault="00991950" w:rsidP="00991950">
      <w:pPr>
        <w:pStyle w:val="Code"/>
        <w:rPr>
          <w:ins w:id="334" w:author="Matthew T. Munson" w:date="2021-05-15T16:42:00Z"/>
        </w:rPr>
      </w:pPr>
      <w:ins w:id="335" w:author="Matthew T. Munson" w:date="2021-05-15T16:42:00Z">
        <w:r>
          <w:t>function layerSize(layerEnum) {</w:t>
        </w:r>
      </w:ins>
    </w:p>
    <w:p w14:paraId="28FD9694" w14:textId="77777777" w:rsidR="00991950" w:rsidRDefault="00991950" w:rsidP="00991950">
      <w:pPr>
        <w:pStyle w:val="Code"/>
        <w:rPr>
          <w:ins w:id="336" w:author="Matthew T. Munson" w:date="2021-05-15T16:42:00Z"/>
        </w:rPr>
      </w:pPr>
      <w:ins w:id="337" w:author="Matthew T. Munson" w:date="2021-05-15T16:42:00Z">
        <w:r>
          <w:t xml:space="preserve">    return mAllLayers[layerEnum].size();</w:t>
        </w:r>
      </w:ins>
    </w:p>
    <w:p w14:paraId="5F940FC0" w14:textId="23866DC8" w:rsidR="00991950" w:rsidRDefault="00991950" w:rsidP="00991950">
      <w:pPr>
        <w:pStyle w:val="Code"/>
        <w:rPr>
          <w:ins w:id="338" w:author="Matthew T. Munson" w:date="2021-05-15T16:42:00Z"/>
        </w:rPr>
      </w:pPr>
      <w:ins w:id="339" w:author="Matthew T. Munson" w:date="2021-05-15T16:42:00Z">
        <w:r>
          <w:t>}</w:t>
        </w:r>
      </w:ins>
    </w:p>
    <w:p w14:paraId="34FD9C32" w14:textId="77777777" w:rsidR="00991950" w:rsidRPr="00991950" w:rsidRDefault="00991950">
      <w:pPr>
        <w:pStyle w:val="Code"/>
        <w:pPrChange w:id="340" w:author="Matthew T. Munson" w:date="2021-05-15T16:42:00Z">
          <w:pPr>
            <w:pStyle w:val="NumList"/>
          </w:pPr>
        </w:pPrChange>
      </w:pPr>
    </w:p>
    <w:p w14:paraId="03DE1BFA" w14:textId="0D1A47B1" w:rsidR="00C01B1C" w:rsidRPr="00005495" w:rsidRDefault="00C01B1C" w:rsidP="00C01B1C">
      <w:pPr>
        <w:pStyle w:val="NumList"/>
      </w:pPr>
      <w:r>
        <w:t>Remember to add all the functions to the public interface.</w:t>
      </w:r>
    </w:p>
    <w:p w14:paraId="25CFBEEA" w14:textId="6ACC5749" w:rsidR="00991950" w:rsidRDefault="00C01B1C" w:rsidP="00991950">
      <w:pPr>
        <w:pStyle w:val="Code"/>
        <w:rPr>
          <w:ins w:id="341" w:author="Matthew T. Munson" w:date="2021-05-15T16:43:00Z"/>
        </w:rPr>
      </w:pPr>
      <w:del w:id="342" w:author="Matthew T. Munson" w:date="2021-05-15T16:43:00Z">
        <w:r w:rsidRPr="00005495" w:rsidDel="00991950">
          <w:delText xml:space="preserve">var </w:delText>
        </w:r>
      </w:del>
      <w:ins w:id="343" w:author="Matthew T. Munson" w:date="2021-05-15T16:43:00Z">
        <w:r w:rsidR="00991950">
          <w:t>export {</w:t>
        </w:r>
      </w:ins>
    </w:p>
    <w:p w14:paraId="2DDBE336" w14:textId="77777777" w:rsidR="00991950" w:rsidRDefault="00991950" w:rsidP="00991950">
      <w:pPr>
        <w:pStyle w:val="Code"/>
        <w:rPr>
          <w:ins w:id="344" w:author="Matthew T. Munson" w:date="2021-05-15T16:43:00Z"/>
        </w:rPr>
      </w:pPr>
      <w:ins w:id="345" w:author="Matthew T. Munson" w:date="2021-05-15T16:43:00Z">
        <w:r>
          <w:t xml:space="preserve">    // array indices</w:t>
        </w:r>
      </w:ins>
    </w:p>
    <w:p w14:paraId="67A85E0A" w14:textId="77777777" w:rsidR="00991950" w:rsidRDefault="00991950" w:rsidP="00991950">
      <w:pPr>
        <w:pStyle w:val="Code"/>
        <w:rPr>
          <w:ins w:id="346" w:author="Matthew T. Munson" w:date="2021-05-15T16:43:00Z"/>
        </w:rPr>
      </w:pPr>
      <w:ins w:id="347" w:author="Matthew T. Munson" w:date="2021-05-15T16:43:00Z">
        <w:r>
          <w:t xml:space="preserve">    eBackground, eShadowReceiver, eActors, eFront, eHUD,</w:t>
        </w:r>
      </w:ins>
    </w:p>
    <w:p w14:paraId="412C9427" w14:textId="77777777" w:rsidR="00991950" w:rsidRDefault="00991950" w:rsidP="00991950">
      <w:pPr>
        <w:pStyle w:val="Code"/>
        <w:rPr>
          <w:ins w:id="348" w:author="Matthew T. Munson" w:date="2021-05-15T16:43:00Z"/>
        </w:rPr>
      </w:pPr>
      <w:ins w:id="349" w:author="Matthew T. Munson" w:date="2021-05-15T16:43:00Z">
        <w:r>
          <w:t xml:space="preserve">    </w:t>
        </w:r>
      </w:ins>
    </w:p>
    <w:p w14:paraId="663C72EF" w14:textId="77777777" w:rsidR="00991950" w:rsidRDefault="00991950" w:rsidP="00991950">
      <w:pPr>
        <w:pStyle w:val="Code"/>
        <w:rPr>
          <w:ins w:id="350" w:author="Matthew T. Munson" w:date="2021-05-15T16:43:00Z"/>
        </w:rPr>
      </w:pPr>
      <w:ins w:id="351" w:author="Matthew T. Munson" w:date="2021-05-15T16:43:00Z">
        <w:r>
          <w:t xml:space="preserve">    // init and cleanup</w:t>
        </w:r>
      </w:ins>
    </w:p>
    <w:p w14:paraId="381221B4" w14:textId="77777777" w:rsidR="00991950" w:rsidRDefault="00991950" w:rsidP="00991950">
      <w:pPr>
        <w:pStyle w:val="Code"/>
        <w:rPr>
          <w:ins w:id="352" w:author="Matthew T. Munson" w:date="2021-05-15T16:43:00Z"/>
        </w:rPr>
      </w:pPr>
      <w:ins w:id="353" w:author="Matthew T. Munson" w:date="2021-05-15T16:43:00Z">
        <w:r>
          <w:t xml:space="preserve">    init, cleanUp,</w:t>
        </w:r>
      </w:ins>
    </w:p>
    <w:p w14:paraId="2AA3B8EE" w14:textId="77777777" w:rsidR="00991950" w:rsidRDefault="00991950" w:rsidP="00991950">
      <w:pPr>
        <w:pStyle w:val="Code"/>
        <w:rPr>
          <w:ins w:id="354" w:author="Matthew T. Munson" w:date="2021-05-15T16:43:00Z"/>
        </w:rPr>
      </w:pPr>
    </w:p>
    <w:p w14:paraId="65FA4153" w14:textId="77777777" w:rsidR="00991950" w:rsidRDefault="00991950" w:rsidP="00991950">
      <w:pPr>
        <w:pStyle w:val="Code"/>
        <w:rPr>
          <w:ins w:id="355" w:author="Matthew T. Munson" w:date="2021-05-15T16:43:00Z"/>
        </w:rPr>
      </w:pPr>
      <w:ins w:id="356" w:author="Matthew T. Munson" w:date="2021-05-15T16:43:00Z">
        <w:r>
          <w:t xml:space="preserve">    // draw/update</w:t>
        </w:r>
      </w:ins>
    </w:p>
    <w:p w14:paraId="4CA8F634" w14:textId="77777777" w:rsidR="00991950" w:rsidRDefault="00991950" w:rsidP="00991950">
      <w:pPr>
        <w:pStyle w:val="Code"/>
        <w:rPr>
          <w:ins w:id="357" w:author="Matthew T. Munson" w:date="2021-05-15T16:43:00Z"/>
        </w:rPr>
      </w:pPr>
      <w:ins w:id="358" w:author="Matthew T. Munson" w:date="2021-05-15T16:43:00Z">
        <w:r>
          <w:t xml:space="preserve">    drawLayer, drawAllLayers,</w:t>
        </w:r>
      </w:ins>
    </w:p>
    <w:p w14:paraId="08F9F5B2" w14:textId="77777777" w:rsidR="00991950" w:rsidRDefault="00991950" w:rsidP="00991950">
      <w:pPr>
        <w:pStyle w:val="Code"/>
        <w:rPr>
          <w:ins w:id="359" w:author="Matthew T. Munson" w:date="2021-05-15T16:43:00Z"/>
        </w:rPr>
      </w:pPr>
      <w:ins w:id="360" w:author="Matthew T. Munson" w:date="2021-05-15T16:43:00Z">
        <w:r>
          <w:t xml:space="preserve">    updateLayer, updateAllLayers,</w:t>
        </w:r>
      </w:ins>
    </w:p>
    <w:p w14:paraId="7853681B" w14:textId="77777777" w:rsidR="00991950" w:rsidRDefault="00991950" w:rsidP="00991950">
      <w:pPr>
        <w:pStyle w:val="Code"/>
        <w:rPr>
          <w:ins w:id="361" w:author="Matthew T. Munson" w:date="2021-05-15T16:43:00Z"/>
        </w:rPr>
      </w:pPr>
    </w:p>
    <w:p w14:paraId="32CDC7B9" w14:textId="77777777" w:rsidR="00991950" w:rsidRDefault="00991950" w:rsidP="00991950">
      <w:pPr>
        <w:pStyle w:val="Code"/>
        <w:rPr>
          <w:ins w:id="362" w:author="Matthew T. Munson" w:date="2021-05-15T16:43:00Z"/>
        </w:rPr>
      </w:pPr>
      <w:ins w:id="363" w:author="Matthew T. Munson" w:date="2021-05-15T16:43:00Z">
        <w:r>
          <w:t xml:space="preserve">    // layer-specific support</w:t>
        </w:r>
      </w:ins>
    </w:p>
    <w:p w14:paraId="1B73DE0C" w14:textId="77777777" w:rsidR="00991950" w:rsidRDefault="00991950" w:rsidP="00991950">
      <w:pPr>
        <w:pStyle w:val="Code"/>
        <w:rPr>
          <w:ins w:id="364" w:author="Matthew T. Munson" w:date="2021-05-15T16:43:00Z"/>
        </w:rPr>
      </w:pPr>
      <w:ins w:id="365" w:author="Matthew T. Munson" w:date="2021-05-15T16:43:00Z">
        <w:r>
          <w:t xml:space="preserve">    addToLayer, addAsShadowCaster,</w:t>
        </w:r>
      </w:ins>
    </w:p>
    <w:p w14:paraId="471A4408" w14:textId="77777777" w:rsidR="00991950" w:rsidRDefault="00991950" w:rsidP="00991950">
      <w:pPr>
        <w:pStyle w:val="Code"/>
        <w:rPr>
          <w:ins w:id="366" w:author="Matthew T. Munson" w:date="2021-05-15T16:43:00Z"/>
        </w:rPr>
      </w:pPr>
      <w:ins w:id="367" w:author="Matthew T. Munson" w:date="2021-05-15T16:43:00Z">
        <w:r>
          <w:t xml:space="preserve">    removeFromLayer, moveToLayerFront,</w:t>
        </w:r>
      </w:ins>
    </w:p>
    <w:p w14:paraId="55B0C04B" w14:textId="77777777" w:rsidR="00991950" w:rsidRDefault="00991950" w:rsidP="00991950">
      <w:pPr>
        <w:pStyle w:val="Code"/>
        <w:rPr>
          <w:ins w:id="368" w:author="Matthew T. Munson" w:date="2021-05-15T16:43:00Z"/>
        </w:rPr>
      </w:pPr>
      <w:ins w:id="369" w:author="Matthew T. Munson" w:date="2021-05-15T16:43:00Z">
        <w:r>
          <w:t xml:space="preserve">    layerSize</w:t>
        </w:r>
      </w:ins>
    </w:p>
    <w:p w14:paraId="7AE409A1" w14:textId="78CDF1D5" w:rsidR="00C01B1C" w:rsidRPr="00005495" w:rsidDel="00991950" w:rsidRDefault="00991950" w:rsidP="00991950">
      <w:pPr>
        <w:pStyle w:val="Code"/>
        <w:rPr>
          <w:del w:id="370" w:author="Matthew T. Munson" w:date="2021-05-15T16:43:00Z"/>
        </w:rPr>
      </w:pPr>
      <w:ins w:id="371" w:author="Matthew T. Munson" w:date="2021-05-15T16:43:00Z">
        <w:r>
          <w:t>}</w:t>
        </w:r>
      </w:ins>
      <w:del w:id="372" w:author="Matthew T. Munson" w:date="2021-05-15T16:43:00Z">
        <w:r w:rsidR="00C01B1C" w:rsidRPr="00005495" w:rsidDel="00991950">
          <w:delText>mPublic = {</w:delText>
        </w:r>
      </w:del>
    </w:p>
    <w:p w14:paraId="19524E17" w14:textId="4681349A" w:rsidR="00C01B1C" w:rsidRPr="00005495" w:rsidDel="00991950" w:rsidRDefault="00C01B1C" w:rsidP="00991950">
      <w:pPr>
        <w:pStyle w:val="Code"/>
        <w:rPr>
          <w:del w:id="373" w:author="Matthew T. Munson" w:date="2021-05-15T16:43:00Z"/>
        </w:rPr>
      </w:pPr>
      <w:del w:id="374" w:author="Matthew T. Munson" w:date="2021-05-15T16:43:00Z">
        <w:r w:rsidRPr="00005495" w:rsidDel="00991950">
          <w:delText xml:space="preserve">  initialize: initialize,</w:delText>
        </w:r>
      </w:del>
    </w:p>
    <w:p w14:paraId="058A91B7" w14:textId="58612780" w:rsidR="00C01B1C" w:rsidRPr="00005495" w:rsidDel="00991950" w:rsidRDefault="00C01B1C" w:rsidP="00991950">
      <w:pPr>
        <w:pStyle w:val="Code"/>
        <w:rPr>
          <w:del w:id="375" w:author="Matthew T. Munson" w:date="2021-05-15T16:43:00Z"/>
        </w:rPr>
      </w:pPr>
      <w:del w:id="376" w:author="Matthew T. Munson" w:date="2021-05-15T16:43:00Z">
        <w:r w:rsidRPr="00005495" w:rsidDel="00991950">
          <w:delText xml:space="preserve">  drawAllLayers: drawAllLayers,</w:delText>
        </w:r>
      </w:del>
    </w:p>
    <w:p w14:paraId="3004C64A" w14:textId="72914DA4" w:rsidR="00C01B1C" w:rsidRPr="00005495" w:rsidDel="00991950" w:rsidRDefault="00C01B1C" w:rsidP="00991950">
      <w:pPr>
        <w:pStyle w:val="Code"/>
        <w:rPr>
          <w:del w:id="377" w:author="Matthew T. Munson" w:date="2021-05-15T16:43:00Z"/>
        </w:rPr>
      </w:pPr>
      <w:del w:id="378" w:author="Matthew T. Munson" w:date="2021-05-15T16:43:00Z">
        <w:r w:rsidRPr="00005495" w:rsidDel="00991950">
          <w:delText xml:space="preserve">  updateAllLayers: updateAllLayers,</w:delText>
        </w:r>
      </w:del>
    </w:p>
    <w:p w14:paraId="4237D030" w14:textId="345BB6D4" w:rsidR="00C01B1C" w:rsidRPr="00005495" w:rsidDel="00991950" w:rsidRDefault="00C01B1C" w:rsidP="00991950">
      <w:pPr>
        <w:pStyle w:val="Code"/>
        <w:rPr>
          <w:del w:id="379" w:author="Matthew T. Munson" w:date="2021-05-15T16:43:00Z"/>
        </w:rPr>
      </w:pPr>
      <w:del w:id="380" w:author="Matthew T. Munson" w:date="2021-05-15T16:43:00Z">
        <w:r w:rsidRPr="00005495" w:rsidDel="00991950">
          <w:delText xml:space="preserve">  cleanUp: cleanUp,</w:delText>
        </w:r>
      </w:del>
    </w:p>
    <w:p w14:paraId="723A89F7" w14:textId="3D81A0E8" w:rsidR="00C01B1C" w:rsidRPr="00005495" w:rsidDel="00991950" w:rsidRDefault="00C01B1C" w:rsidP="00991950">
      <w:pPr>
        <w:pStyle w:val="Code"/>
        <w:rPr>
          <w:del w:id="381" w:author="Matthew T. Munson" w:date="2021-05-15T16:43:00Z"/>
        </w:rPr>
      </w:pPr>
    </w:p>
    <w:p w14:paraId="4ACBC257" w14:textId="03912840" w:rsidR="00C01B1C" w:rsidRPr="00005495" w:rsidDel="00991950" w:rsidRDefault="00C01B1C" w:rsidP="00991950">
      <w:pPr>
        <w:pStyle w:val="Code"/>
        <w:rPr>
          <w:del w:id="382" w:author="Matthew T. Munson" w:date="2021-05-15T16:43:00Z"/>
        </w:rPr>
      </w:pPr>
      <w:del w:id="383" w:author="Matthew T. Munson" w:date="2021-05-15T16:43:00Z">
        <w:r w:rsidRPr="00005495" w:rsidDel="00991950">
          <w:delText xml:space="preserve">  drawLayer: drawLayer,</w:delText>
        </w:r>
      </w:del>
    </w:p>
    <w:p w14:paraId="05EB55F5" w14:textId="10060386" w:rsidR="00C01B1C" w:rsidRPr="00005495" w:rsidDel="00991950" w:rsidRDefault="00C01B1C" w:rsidP="00991950">
      <w:pPr>
        <w:pStyle w:val="Code"/>
        <w:rPr>
          <w:del w:id="384" w:author="Matthew T. Munson" w:date="2021-05-15T16:43:00Z"/>
        </w:rPr>
      </w:pPr>
      <w:del w:id="385" w:author="Matthew T. Munson" w:date="2021-05-15T16:43:00Z">
        <w:r w:rsidRPr="00005495" w:rsidDel="00991950">
          <w:delText xml:space="preserve">  updateLayer: updateLayer,</w:delText>
        </w:r>
      </w:del>
    </w:p>
    <w:p w14:paraId="304D3D05" w14:textId="14D75C00" w:rsidR="00C01B1C" w:rsidRPr="00005495" w:rsidDel="00991950" w:rsidRDefault="00C01B1C" w:rsidP="00991950">
      <w:pPr>
        <w:pStyle w:val="Code"/>
        <w:rPr>
          <w:del w:id="386" w:author="Matthew T. Munson" w:date="2021-05-15T16:43:00Z"/>
        </w:rPr>
      </w:pPr>
      <w:del w:id="387" w:author="Matthew T. Munson" w:date="2021-05-15T16:43:00Z">
        <w:r w:rsidRPr="00005495" w:rsidDel="00991950">
          <w:delText xml:space="preserve">  addToLayer: addToLayer,</w:delText>
        </w:r>
      </w:del>
    </w:p>
    <w:p w14:paraId="1E2AB851" w14:textId="53008998" w:rsidR="00C01B1C" w:rsidRPr="00005495" w:rsidDel="00991950" w:rsidRDefault="00C01B1C" w:rsidP="00991950">
      <w:pPr>
        <w:pStyle w:val="Code"/>
        <w:rPr>
          <w:del w:id="388" w:author="Matthew T. Munson" w:date="2021-05-15T16:43:00Z"/>
        </w:rPr>
      </w:pPr>
      <w:del w:id="389" w:author="Matthew T. Munson" w:date="2021-05-15T16:43:00Z">
        <w:r w:rsidRPr="00005495" w:rsidDel="00991950">
          <w:delText xml:space="preserve">  addAsShadowCaster: addAsShadowCaster,</w:delText>
        </w:r>
      </w:del>
    </w:p>
    <w:p w14:paraId="67EDCA8C" w14:textId="07BF2767" w:rsidR="00C01B1C" w:rsidRPr="00005495" w:rsidDel="00991950" w:rsidRDefault="00C01B1C" w:rsidP="00991950">
      <w:pPr>
        <w:pStyle w:val="Code"/>
        <w:rPr>
          <w:del w:id="390" w:author="Matthew T. Munson" w:date="2021-05-15T16:43:00Z"/>
        </w:rPr>
      </w:pPr>
      <w:del w:id="391" w:author="Matthew T. Munson" w:date="2021-05-15T16:43:00Z">
        <w:r w:rsidRPr="00005495" w:rsidDel="00991950">
          <w:delText xml:space="preserve">  removeFromLayer: removeFromLayer,</w:delText>
        </w:r>
      </w:del>
    </w:p>
    <w:p w14:paraId="288055DF" w14:textId="73595C72" w:rsidR="00C01B1C" w:rsidRPr="00005495" w:rsidDel="00991950" w:rsidRDefault="00C01B1C" w:rsidP="00991950">
      <w:pPr>
        <w:pStyle w:val="Code"/>
        <w:rPr>
          <w:del w:id="392" w:author="Matthew T. Munson" w:date="2021-05-15T16:43:00Z"/>
        </w:rPr>
      </w:pPr>
      <w:del w:id="393" w:author="Matthew T. Munson" w:date="2021-05-15T16:43:00Z">
        <w:r w:rsidRPr="00005495" w:rsidDel="00991950">
          <w:delText xml:space="preserve">  </w:delText>
        </w:r>
        <w:r w:rsidDel="00991950">
          <w:delText>moveToLayerFront</w:delText>
        </w:r>
        <w:r w:rsidRPr="00005495" w:rsidDel="00991950">
          <w:delText xml:space="preserve">: </w:delText>
        </w:r>
        <w:r w:rsidDel="00991950">
          <w:delText>moveToLayerFront</w:delText>
        </w:r>
        <w:r w:rsidRPr="00005495" w:rsidDel="00991950">
          <w:delText>,</w:delText>
        </w:r>
      </w:del>
    </w:p>
    <w:p w14:paraId="5E6B0CE6" w14:textId="18FACAF2" w:rsidR="00C01B1C" w:rsidRPr="00005495" w:rsidDel="00991950" w:rsidRDefault="00C01B1C" w:rsidP="00991950">
      <w:pPr>
        <w:pStyle w:val="Code"/>
        <w:rPr>
          <w:del w:id="394" w:author="Matthew T. Munson" w:date="2021-05-15T16:43:00Z"/>
        </w:rPr>
      </w:pPr>
      <w:del w:id="395" w:author="Matthew T. Munson" w:date="2021-05-15T16:43:00Z">
        <w:r w:rsidRPr="00005495" w:rsidDel="00991950">
          <w:delText xml:space="preserve">  layerSize: layerSize</w:delText>
        </w:r>
      </w:del>
    </w:p>
    <w:p w14:paraId="4BDAB8EF" w14:textId="3C912C5E" w:rsidR="00C01B1C" w:rsidRPr="00005495" w:rsidDel="00991950" w:rsidRDefault="00C01B1C" w:rsidP="00991950">
      <w:pPr>
        <w:pStyle w:val="Code"/>
        <w:rPr>
          <w:del w:id="396" w:author="Matthew T. Munson" w:date="2021-05-15T16:43:00Z"/>
        </w:rPr>
      </w:pPr>
      <w:del w:id="397" w:author="Matthew T. Munson" w:date="2021-05-15T16:43:00Z">
        <w:r w:rsidDel="00991950">
          <w:delText>};</w:delText>
        </w:r>
      </w:del>
    </w:p>
    <w:p w14:paraId="45445958" w14:textId="0403EE0B" w:rsidR="00991950" w:rsidRPr="004B0E1D" w:rsidRDefault="00C01B1C" w:rsidP="00991950">
      <w:pPr>
        <w:pStyle w:val="Code"/>
      </w:pPr>
      <w:del w:id="398" w:author="Matthew T. Munson" w:date="2021-05-15T16:43:00Z">
        <w:r w:rsidRPr="00005495" w:rsidDel="00991950">
          <w:delText>return mPublic;</w:delText>
        </w:r>
      </w:del>
    </w:p>
    <w:p w14:paraId="0440F557" w14:textId="77777777" w:rsidR="00C01B1C" w:rsidRDefault="00C01B1C" w:rsidP="00C01B1C">
      <w:pPr>
        <w:pStyle w:val="Heading3"/>
      </w:pPr>
      <w:r>
        <w:t>Modify Engine Components and Objects</w:t>
      </w:r>
    </w:p>
    <w:p w14:paraId="4B10C5CC" w14:textId="77777777"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proofErr w:type="spellStart"/>
      <w:r w:rsidRPr="00C97758">
        <w:rPr>
          <w:rStyle w:val="CodeInline"/>
        </w:rPr>
        <w:t>LayerManager</w:t>
      </w:r>
      <w:proofErr w:type="spellEnd"/>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77777777" w:rsidR="00C01B1C" w:rsidRDefault="00C01B1C" w:rsidP="00C01B1C">
      <w:pPr>
        <w:pStyle w:val="BodyTextFirst"/>
      </w:pPr>
      <w:r>
        <w:t xml:space="preserve">Add the following </w:t>
      </w:r>
      <w:del w:id="399" w:author="Matthew T. Munson" w:date="2021-05-15T16:44:00Z">
        <w:r w:rsidDel="008A0933">
          <w:delText xml:space="preserve">two </w:delText>
        </w:r>
      </w:del>
      <w:r>
        <w:t>function</w:t>
      </w:r>
      <w:del w:id="400" w:author="Matthew T. Munson" w:date="2021-05-15T16:44:00Z">
        <w:r w:rsidDel="008A0933">
          <w:delText>s</w:delText>
        </w:r>
      </w:del>
      <w:r>
        <w:t xml:space="preserve"> to support removing membership and moving objects to the end of a set array:</w:t>
      </w:r>
    </w:p>
    <w:p w14:paraId="5D049EE5" w14:textId="0825FD6A" w:rsidR="00C01B1C" w:rsidRPr="004B0E1D" w:rsidDel="008A0933" w:rsidRDefault="00C01B1C" w:rsidP="00C01B1C">
      <w:pPr>
        <w:pStyle w:val="Code"/>
        <w:rPr>
          <w:del w:id="401" w:author="Matthew T. Munson" w:date="2021-05-15T16:43:00Z"/>
        </w:rPr>
      </w:pPr>
      <w:del w:id="402" w:author="Matthew T. Munson" w:date="2021-05-15T16:43:00Z">
        <w:r w:rsidRPr="004B0E1D" w:rsidDel="008A0933">
          <w:delText>GameObjectSet.prototype.removeFromSet = function (obj) {</w:delText>
        </w:r>
      </w:del>
    </w:p>
    <w:p w14:paraId="155097DA" w14:textId="69F5BCB2" w:rsidR="00C01B1C" w:rsidRPr="004B0E1D" w:rsidDel="008A0933" w:rsidRDefault="00C01B1C" w:rsidP="00C01B1C">
      <w:pPr>
        <w:pStyle w:val="Code"/>
        <w:rPr>
          <w:del w:id="403" w:author="Matthew T. Munson" w:date="2021-05-15T16:43:00Z"/>
        </w:rPr>
      </w:pPr>
      <w:del w:id="404" w:author="Matthew T. Munson" w:date="2021-05-15T16:43:00Z">
        <w:r w:rsidRPr="004B0E1D" w:rsidDel="008A0933">
          <w:delText xml:space="preserve">    var index = this.mSet.indexOf(obj);</w:delText>
        </w:r>
      </w:del>
    </w:p>
    <w:p w14:paraId="4FDE45CF" w14:textId="3BC58660" w:rsidR="00C01B1C" w:rsidRPr="004B0E1D" w:rsidDel="008A0933" w:rsidRDefault="00C01B1C" w:rsidP="00C01B1C">
      <w:pPr>
        <w:pStyle w:val="Code"/>
        <w:rPr>
          <w:del w:id="405" w:author="Matthew T. Munson" w:date="2021-05-15T16:43:00Z"/>
        </w:rPr>
      </w:pPr>
      <w:del w:id="406" w:author="Matthew T. Munson" w:date="2021-05-15T16:43:00Z">
        <w:r w:rsidRPr="004B0E1D" w:rsidDel="008A0933">
          <w:delText xml:space="preserve">    if (index &gt; -1)</w:delText>
        </w:r>
      </w:del>
    </w:p>
    <w:p w14:paraId="1D28F835" w14:textId="3ACB4239" w:rsidR="00C01B1C" w:rsidRPr="004B0E1D" w:rsidDel="008A0933" w:rsidRDefault="00C01B1C" w:rsidP="00C01B1C">
      <w:pPr>
        <w:pStyle w:val="Code"/>
        <w:rPr>
          <w:del w:id="407" w:author="Matthew T. Munson" w:date="2021-05-15T16:43:00Z"/>
        </w:rPr>
      </w:pPr>
      <w:del w:id="408" w:author="Matthew T. Munson" w:date="2021-05-15T16:43:00Z">
        <w:r w:rsidRPr="004B0E1D" w:rsidDel="008A0933">
          <w:delText xml:space="preserve">        this.mSet.splice(index, 1);</w:delText>
        </w:r>
      </w:del>
    </w:p>
    <w:p w14:paraId="47C6D335" w14:textId="1460C5EF" w:rsidR="00C01B1C" w:rsidDel="008A0933" w:rsidRDefault="00C01B1C" w:rsidP="00C01B1C">
      <w:pPr>
        <w:pStyle w:val="Code"/>
        <w:rPr>
          <w:del w:id="409" w:author="Matthew T. Munson" w:date="2021-05-15T16:43:00Z"/>
        </w:rPr>
      </w:pPr>
      <w:del w:id="410" w:author="Matthew T. Munson" w:date="2021-05-15T16:43:00Z">
        <w:r w:rsidDel="008A0933">
          <w:delText>};</w:delText>
        </w:r>
      </w:del>
    </w:p>
    <w:p w14:paraId="31A17CCF" w14:textId="77777777" w:rsidR="00C01B1C" w:rsidRPr="004B0E1D" w:rsidRDefault="00C01B1C" w:rsidP="00C01B1C">
      <w:pPr>
        <w:pStyle w:val="Code"/>
      </w:pP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7777777" w:rsidR="00C01B1C" w:rsidRDefault="00C01B1C" w:rsidP="00C01B1C">
      <w:pPr>
        <w:pStyle w:val="Heading4"/>
      </w:pPr>
      <w:commentRangeStart w:id="411"/>
      <w:r>
        <w:t xml:space="preserve">Initialize </w:t>
      </w:r>
      <w:proofErr w:type="spellStart"/>
      <w:r>
        <w:t>LayerManager</w:t>
      </w:r>
      <w:proofErr w:type="spellEnd"/>
      <w:r>
        <w:t xml:space="preserve"> in </w:t>
      </w:r>
      <w:proofErr w:type="spellStart"/>
      <w:r>
        <w:t>gEngine_Core</w:t>
      </w:r>
      <w:proofErr w:type="spellEnd"/>
    </w:p>
    <w:p w14:paraId="6CB25D4F" w14:textId="77777777" w:rsidR="00C01B1C" w:rsidRDefault="00C01B1C" w:rsidP="00C01B1C">
      <w:pPr>
        <w:pStyle w:val="BodyTextFirst"/>
      </w:pPr>
      <w:r>
        <w:t xml:space="preserve">Modify the engine’s </w:t>
      </w:r>
      <w:r w:rsidRPr="007D4848">
        <w:rPr>
          <w:rStyle w:val="CodeInline"/>
        </w:rPr>
        <w:t>Core</w:t>
      </w:r>
      <w:r>
        <w:t xml:space="preserve"> component to initialize the </w:t>
      </w:r>
      <w:proofErr w:type="spellStart"/>
      <w:r w:rsidRPr="007D4848">
        <w:rPr>
          <w:rStyle w:val="CodeInline"/>
        </w:rPr>
        <w:t>LayerManager</w:t>
      </w:r>
      <w:proofErr w:type="spellEnd"/>
      <w:r>
        <w:t xml:space="preserve"> component in the </w:t>
      </w:r>
      <w:proofErr w:type="spellStart"/>
      <w:proofErr w:type="gramStart"/>
      <w:r w:rsidRPr="007D4848">
        <w:rPr>
          <w:rStyle w:val="CodeInline"/>
        </w:rPr>
        <w:t>initializeEngineCore</w:t>
      </w:r>
      <w:proofErr w:type="spellEnd"/>
      <w:r w:rsidRPr="007D4848">
        <w:rPr>
          <w:rStyle w:val="CodeInline"/>
        </w:rPr>
        <w:t>(</w:t>
      </w:r>
      <w:proofErr w:type="gramEnd"/>
      <w:r w:rsidRPr="007D4848">
        <w:rPr>
          <w:rStyle w:val="CodeInline"/>
        </w:rPr>
        <w:t>)</w:t>
      </w:r>
      <w:r>
        <w:t xml:space="preserve"> function</w:t>
      </w:r>
      <w:r>
        <w:fldChar w:fldCharType="begin"/>
      </w:r>
      <w:r>
        <w:instrText xml:space="preserve"> XE "</w:instrText>
      </w:r>
      <w:r w:rsidRPr="00BF6FE7">
        <w:rPr>
          <w:rStyle w:val="CodeInline"/>
        </w:rPr>
        <w:instrText>initializeEngineCore()</w:instrText>
      </w:r>
      <w:r w:rsidRPr="00BF6FE7">
        <w:instrText xml:space="preserve"> function</w:instrText>
      </w:r>
      <w:r>
        <w:instrText xml:space="preserve">" </w:instrText>
      </w:r>
      <w:r>
        <w:fldChar w:fldCharType="end"/>
      </w:r>
      <w:r>
        <w:t>.</w:t>
      </w:r>
    </w:p>
    <w:p w14:paraId="11B282C2" w14:textId="77777777" w:rsidR="00C01B1C" w:rsidRPr="004B0E1D" w:rsidRDefault="00C01B1C" w:rsidP="00C01B1C">
      <w:pPr>
        <w:pStyle w:val="Code"/>
      </w:pPr>
      <w:r w:rsidRPr="004B0E1D">
        <w:lastRenderedPageBreak/>
        <w:t>// initialize all of the EngineCore components</w:t>
      </w:r>
    </w:p>
    <w:p w14:paraId="084F050D" w14:textId="77777777" w:rsidR="00C01B1C" w:rsidRPr="004B0E1D" w:rsidRDefault="00C01B1C" w:rsidP="00C01B1C">
      <w:pPr>
        <w:pStyle w:val="Code"/>
      </w:pPr>
      <w:r w:rsidRPr="004B0E1D">
        <w:t>var initializeEngineCore = function (htmlCanvasID, myGame) {</w:t>
      </w:r>
    </w:p>
    <w:p w14:paraId="5A817C84" w14:textId="77777777" w:rsidR="00C01B1C" w:rsidRPr="004B0E1D" w:rsidRDefault="00C01B1C" w:rsidP="00C01B1C">
      <w:pPr>
        <w:pStyle w:val="Code"/>
      </w:pPr>
      <w:r w:rsidRPr="004B0E1D">
        <w:t xml:space="preserve">    _initializeWebGL(htmlCanvasID);</w:t>
      </w:r>
    </w:p>
    <w:p w14:paraId="3492C805" w14:textId="77777777" w:rsidR="00C01B1C" w:rsidRPr="004B0E1D" w:rsidRDefault="00C01B1C" w:rsidP="00C01B1C">
      <w:pPr>
        <w:pStyle w:val="Code"/>
      </w:pPr>
      <w:r>
        <w:t xml:space="preserve">    </w:t>
      </w:r>
      <w:r w:rsidRPr="004B0E1D">
        <w:t>gEngine.VertexBuffer.initialize();</w:t>
      </w:r>
    </w:p>
    <w:p w14:paraId="7E102927" w14:textId="77777777" w:rsidR="00C01B1C" w:rsidRPr="004B0E1D" w:rsidRDefault="00C01B1C" w:rsidP="00C01B1C">
      <w:pPr>
        <w:pStyle w:val="Code"/>
      </w:pPr>
      <w:r w:rsidRPr="004B0E1D">
        <w:t xml:space="preserve">    gEngine.Input.initialize(htmlCanvasID);</w:t>
      </w:r>
    </w:p>
    <w:p w14:paraId="4D07A5FE" w14:textId="77777777" w:rsidR="00C01B1C" w:rsidRDefault="00C01B1C" w:rsidP="00C01B1C">
      <w:pPr>
        <w:pStyle w:val="Code"/>
      </w:pPr>
      <w:r>
        <w:t xml:space="preserve">    </w:t>
      </w:r>
      <w:r w:rsidRPr="004B0E1D">
        <w:t>gEngine.AudioClips.initAudioContext();</w:t>
      </w:r>
    </w:p>
    <w:p w14:paraId="3977DF9C" w14:textId="77777777" w:rsidR="00C01B1C" w:rsidRPr="004B0E1D" w:rsidRDefault="00C01B1C" w:rsidP="00C01B1C">
      <w:pPr>
        <w:pStyle w:val="Code"/>
      </w:pPr>
      <w:r>
        <w:t xml:space="preserve">    </w:t>
      </w:r>
      <w:r w:rsidRPr="001435F9">
        <w:t>gEngine.Physics.initialize();</w:t>
      </w:r>
    </w:p>
    <w:p w14:paraId="46CA3173" w14:textId="77777777" w:rsidR="00C01B1C" w:rsidRPr="004B0E1D" w:rsidRDefault="00C01B1C" w:rsidP="00C01B1C">
      <w:pPr>
        <w:pStyle w:val="Code"/>
        <w:rPr>
          <w:rStyle w:val="CodeBold"/>
        </w:rPr>
      </w:pPr>
      <w:r>
        <w:t xml:space="preserve">    </w:t>
      </w:r>
      <w:r w:rsidRPr="004B0E1D">
        <w:rPr>
          <w:rStyle w:val="CodeBold"/>
        </w:rPr>
        <w:t>gEngine.LayerManager.initialize();</w:t>
      </w:r>
    </w:p>
    <w:p w14:paraId="55D7D115" w14:textId="77777777" w:rsidR="00C01B1C" w:rsidRPr="004B0E1D" w:rsidRDefault="00C01B1C" w:rsidP="00C01B1C">
      <w:pPr>
        <w:pStyle w:val="Code"/>
      </w:pPr>
    </w:p>
    <w:p w14:paraId="537CF755" w14:textId="77777777" w:rsidR="00C01B1C" w:rsidRDefault="00C01B1C" w:rsidP="00C01B1C">
      <w:pPr>
        <w:pStyle w:val="Code"/>
        <w:ind w:firstLine="360"/>
      </w:pPr>
      <w:r>
        <w:t>// Inits DefaultReso</w:t>
      </w:r>
      <w:r w:rsidRPr="004B0E1D">
        <w:t>u</w:t>
      </w:r>
      <w:r>
        <w:t>r</w:t>
      </w:r>
      <w:r w:rsidRPr="004B0E1D">
        <w:t xml:space="preserve">ces, when done, </w:t>
      </w:r>
    </w:p>
    <w:p w14:paraId="7C295683" w14:textId="77777777" w:rsidR="00C01B1C" w:rsidRPr="004B0E1D" w:rsidRDefault="00C01B1C" w:rsidP="00C01B1C">
      <w:pPr>
        <w:pStyle w:val="Code"/>
        <w:ind w:firstLine="360"/>
      </w:pPr>
      <w:r>
        <w:t xml:space="preserve">// </w:t>
      </w:r>
      <w:r w:rsidRPr="004B0E1D">
        <w:t>invoke the anonymous function to call startScene(myGame).</w:t>
      </w:r>
    </w:p>
    <w:p w14:paraId="58E8C93D" w14:textId="77777777" w:rsidR="00C01B1C" w:rsidRPr="004B0E1D" w:rsidRDefault="00C01B1C" w:rsidP="00C01B1C">
      <w:pPr>
        <w:pStyle w:val="Code"/>
      </w:pPr>
      <w:r w:rsidRPr="004B0E1D">
        <w:t xml:space="preserve">    gEngine.DefaultResources.initialize(function () { startScene(myGame); });</w:t>
      </w:r>
    </w:p>
    <w:p w14:paraId="757D077E" w14:textId="77777777" w:rsidR="00C01B1C" w:rsidRDefault="00C01B1C" w:rsidP="00C01B1C">
      <w:pPr>
        <w:pStyle w:val="Code"/>
      </w:pPr>
      <w:r w:rsidRPr="004B0E1D">
        <w:t>};</w:t>
      </w:r>
      <w:commentRangeEnd w:id="411"/>
      <w:r w:rsidR="008A0933">
        <w:rPr>
          <w:rStyle w:val="CommentReference"/>
          <w:rFonts w:asciiTheme="minorHAnsi" w:hAnsiTheme="minorHAnsi"/>
          <w:noProof w:val="0"/>
        </w:rPr>
        <w:commentReference w:id="411"/>
      </w:r>
    </w:p>
    <w:p w14:paraId="589560E9" w14:textId="77777777" w:rsidR="00C01B1C" w:rsidRDefault="00C01B1C" w:rsidP="00C01B1C">
      <w:pPr>
        <w:pStyle w:val="Heading4"/>
      </w:pPr>
      <w:r>
        <w:t>Define the Update Function for Layer Membership Objects</w:t>
      </w:r>
    </w:p>
    <w:p w14:paraId="75B3B976" w14:textId="77777777" w:rsidR="00C01B1C" w:rsidRDefault="00C01B1C" w:rsidP="00C01B1C">
      <w:pPr>
        <w:pStyle w:val="BodyTextFirst"/>
      </w:pPr>
      <w:r>
        <w:t xml:space="preserve">Define update functions for objects that may appear as members in the </w:t>
      </w:r>
      <w:proofErr w:type="spellStart"/>
      <w:r w:rsidRPr="006A62BC">
        <w:rPr>
          <w:rStyle w:val="CodeInline"/>
        </w:rPr>
        <w:t>LayerManager</w:t>
      </w:r>
      <w:proofErr w:type="spellEnd"/>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commentRangeStart w:id="412"/>
      <w:r w:rsidRPr="006A62BC">
        <w:rPr>
          <w:rStyle w:val="CodeInline"/>
        </w:rPr>
        <w:t>Renderable</w:t>
      </w:r>
      <w:r>
        <w:t xml:space="preserve">, </w:t>
      </w:r>
      <w:proofErr w:type="spellStart"/>
      <w:r w:rsidRPr="007D4848">
        <w:rPr>
          <w:rStyle w:val="CodeInline"/>
        </w:rPr>
        <w:t>FontRenderable</w:t>
      </w:r>
      <w:proofErr w:type="spellEnd"/>
      <w:r>
        <w:t xml:space="preserve">, and </w:t>
      </w:r>
      <w:proofErr w:type="spellStart"/>
      <w:r w:rsidRPr="006A62BC">
        <w:rPr>
          <w:rStyle w:val="CodeInline"/>
        </w:rPr>
        <w:t>ShadowReceiver</w:t>
      </w:r>
      <w:proofErr w:type="spellEnd"/>
      <w:r>
        <w:t xml:space="preserve">. </w:t>
      </w:r>
      <w:commentRangeEnd w:id="412"/>
      <w:r w:rsidR="008A0933">
        <w:rPr>
          <w:rStyle w:val="CommentReference"/>
          <w:rFonts w:asciiTheme="minorHAnsi" w:hAnsiTheme="minorHAnsi"/>
        </w:rPr>
        <w:commentReference w:id="412"/>
      </w:r>
    </w:p>
    <w:p w14:paraId="0ADED683" w14:textId="77777777" w:rsidR="00C01B1C" w:rsidRDefault="00C01B1C" w:rsidP="00C01B1C">
      <w:pPr>
        <w:pStyle w:val="Heading3"/>
      </w:pPr>
      <w:r>
        <w:t xml:space="preserve">Modify </w:t>
      </w:r>
      <w:proofErr w:type="spellStart"/>
      <w:r>
        <w:t>MyGame</w:t>
      </w:r>
      <w:proofErr w:type="spellEnd"/>
      <w:r>
        <w:t xml:space="preserve"> to Work with </w:t>
      </w:r>
      <w:proofErr w:type="spellStart"/>
      <w:r>
        <w:t>LayerManager</w:t>
      </w:r>
      <w:proofErr w:type="spellEnd"/>
    </w:p>
    <w:p w14:paraId="21D80FC5" w14:textId="77777777"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proofErr w:type="spellStart"/>
      <w:r w:rsidRPr="00941087">
        <w:rPr>
          <w:rStyle w:val="CodeInline"/>
        </w:rPr>
        <w:t>LayerManager</w:t>
      </w:r>
      <w:proofErr w:type="spellEnd"/>
      <w:r>
        <w:t xml:space="preserve"> component. The following description focuses only on how the </w:t>
      </w:r>
      <w:proofErr w:type="spellStart"/>
      <w:r w:rsidRPr="00E407A7">
        <w:rPr>
          <w:rStyle w:val="CodeInline"/>
        </w:rPr>
        <w:t>LayerManager</w:t>
      </w:r>
      <w:proofErr w:type="spellEnd"/>
      <w:r>
        <w:t xml:space="preserve"> functions are called.</w:t>
      </w:r>
    </w:p>
    <w:p w14:paraId="78E1CA89" w14:textId="0F973EDC"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proofErr w:type="spellStart"/>
      <w:r w:rsidRPr="001F79C6">
        <w:rPr>
          <w:rStyle w:val="CodeInline"/>
        </w:rPr>
        <w:t>LayerManager</w:t>
      </w:r>
      <w:proofErr w:type="spellEnd"/>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342B3766"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proofErr w:type="spellStart"/>
      <w:r w:rsidRPr="00F25A43">
        <w:rPr>
          <w:rStyle w:val="CodeInline"/>
        </w:rPr>
        <w:t>LayerManager</w:t>
      </w:r>
      <w:proofErr w:type="spellEnd"/>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77777777" w:rsidR="00C01B1C" w:rsidRDefault="00C01B1C" w:rsidP="00C01B1C">
      <w:pPr>
        <w:pStyle w:val="Code"/>
      </w:pPr>
      <w:r w:rsidRPr="00661D61">
        <w:t xml:space="preserve">    </w:t>
      </w:r>
      <w:r>
        <w:t>// … Identical to previous project …</w:t>
      </w:r>
    </w:p>
    <w:p w14:paraId="4A21B157" w14:textId="77777777" w:rsidR="00C01B1C" w:rsidRPr="00661D61" w:rsidRDefault="00C01B1C" w:rsidP="00C01B1C">
      <w:pPr>
        <w:pStyle w:val="Code"/>
      </w:pPr>
    </w:p>
    <w:p w14:paraId="7D18839D" w14:textId="1724416B" w:rsidR="000250A6" w:rsidRDefault="000250A6" w:rsidP="000250A6">
      <w:pPr>
        <w:pStyle w:val="Code"/>
      </w:pPr>
      <w:r>
        <w:lastRenderedPageBreak/>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77777777"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proofErr w:type="spellStart"/>
      <w:r w:rsidRPr="004849FA">
        <w:rPr>
          <w:rStyle w:val="CodeInline"/>
        </w:rPr>
        <w:t>LayerManager</w:t>
      </w:r>
      <w:proofErr w:type="spellEnd"/>
      <w:r>
        <w:t xml:space="preserve"> component for the actual drawings.</w:t>
      </w:r>
    </w:p>
    <w:p w14:paraId="3F917C6B" w14:textId="430F9329" w:rsidR="000250A6" w:rsidRDefault="000250A6" w:rsidP="000250A6">
      <w:pPr>
        <w:pStyle w:val="Code"/>
      </w:pPr>
      <w:r>
        <w:t>draw() {</w:t>
      </w:r>
    </w:p>
    <w:p w14:paraId="4B5EFD52" w14:textId="2FD2ED58" w:rsidR="000250A6" w:rsidRDefault="000250A6" w:rsidP="000250A6">
      <w:pPr>
        <w:pStyle w:val="Code"/>
      </w:pPr>
      <w:r>
        <w:t xml:space="preserve">    // Step A: clear the canvas</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Default="000250A6" w:rsidP="000250A6">
      <w:pPr>
        <w:pStyle w:val="Code"/>
      </w:pPr>
      <w:r>
        <w:t xml:space="preserve">    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Default="000250A6" w:rsidP="000250A6">
      <w:pPr>
        <w:pStyle w:val="Code"/>
      </w:pPr>
      <w:r>
        <w:t xml:space="preserve">        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77777777"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proofErr w:type="spellStart"/>
      <w:r w:rsidRPr="00554BEC">
        <w:rPr>
          <w:rStyle w:val="CodeInline"/>
        </w:rPr>
        <w:t>LayerManager</w:t>
      </w:r>
      <w:proofErr w:type="spellEnd"/>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661D61" w:rsidRDefault="000250A6" w:rsidP="000250A6">
      <w:pPr>
        <w:pStyle w:val="Code"/>
      </w:pPr>
      <w:r>
        <w:t xml:space="preserve">    engine.layer.updateAllLayers();</w:t>
      </w:r>
      <w:r w:rsidR="00C01B1C" w:rsidRPr="00661D61">
        <w:t xml:space="preserve">    </w:t>
      </w:r>
    </w:p>
    <w:p w14:paraId="385EF661" w14:textId="77777777" w:rsidR="000250A6" w:rsidRDefault="00C01B1C" w:rsidP="00C01B1C">
      <w:pPr>
        <w:pStyle w:val="Code"/>
      </w:pPr>
      <w:r w:rsidRPr="00661D61">
        <w:t xml:space="preserve">    </w:t>
      </w:r>
    </w:p>
    <w:p w14:paraId="03FA141D" w14:textId="3D0D792B" w:rsidR="00C01B1C" w:rsidRPr="00661D61" w:rsidRDefault="00C01B1C" w:rsidP="00C01B1C">
      <w:pPr>
        <w:pStyle w:val="Code"/>
      </w:pPr>
      <w:r w:rsidRPr="00554BEC">
        <w:t>… Identical to previous project …</w:t>
      </w:r>
    </w:p>
    <w:p w14:paraId="2BE24B84" w14:textId="52725D77" w:rsidR="00C01B1C" w:rsidRDefault="00C01B1C" w:rsidP="00C01B1C">
      <w:pPr>
        <w:pStyle w:val="Code"/>
      </w:pPr>
      <w:r w:rsidRPr="00661D61">
        <w:t>}</w:t>
      </w:r>
    </w:p>
    <w:p w14:paraId="2377DC86" w14:textId="6F73F21A" w:rsidR="00C01B1C" w:rsidRPr="00661D61" w:rsidRDefault="00C01B1C" w:rsidP="00C01B1C">
      <w:pPr>
        <w:pStyle w:val="BodyTextCont"/>
      </w:pPr>
      <w:r>
        <w:lastRenderedPageBreak/>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w:t>
      </w:r>
      <w:proofErr w:type="spellStart"/>
      <w:r w:rsidRPr="005C043E">
        <w:rPr>
          <w:rStyle w:val="CodeInline"/>
        </w:rPr>
        <w:t>LayerManager</w:t>
      </w:r>
      <w:proofErr w:type="spellEnd"/>
      <w:r>
        <w:t xml:space="preserve"> layers 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spellStart"/>
      <w:r w:rsidRPr="00CF12A4">
        <w:rPr>
          <w:rStyle w:val="CodeInline"/>
        </w:rPr>
        <w:t>MyGame</w:t>
      </w:r>
      <w:proofErr w:type="spellEnd"/>
      <w:r>
        <w:t xml:space="preserve">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the </w:t>
      </w:r>
      <w:proofErr w:type="spellStart"/>
      <w:r w:rsidRPr="00742756">
        <w:rPr>
          <w:rStyle w:val="CodeInline"/>
        </w:rPr>
        <w:t>MyGame</w:t>
      </w:r>
      <w:proofErr w:type="spellEnd"/>
      <w:r>
        <w:t xml:space="preserve"> </w:t>
      </w:r>
      <w:r w:rsidRPr="00742756">
        <w:rPr>
          <w:rStyle w:val="CodeInline"/>
        </w:rPr>
        <w:t>update()</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712F8C5A"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proofErr w:type="spellStart"/>
      <w:r w:rsidRPr="007C7A21">
        <w:rPr>
          <w:rStyle w:val="CodeInline"/>
        </w:rPr>
        <w:t>LayerManager</w:t>
      </w:r>
      <w:proofErr w:type="spellEnd"/>
      <w:r>
        <w:t xml:space="preserve"> engine component is presented as a utility tool to alleviate game programmers from managing the drawing of the layers.</w:t>
      </w:r>
    </w:p>
    <w:p w14:paraId="3E765C02" w14:textId="77777777"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 conveniently be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2F052344" w14:textId="77777777" w:rsidR="00C01B1C" w:rsidRPr="0098104F" w:rsidRDefault="00C01B1C" w:rsidP="00C01B1C">
      <w:pPr>
        <w:pStyle w:val="BodyTextFirst"/>
      </w:pPr>
      <w:r w:rsidRPr="0098104F">
        <w:t xml:space="preserve">In previous </w:t>
      </w:r>
      <w:r>
        <w:t>“</w:t>
      </w:r>
      <w:r w:rsidRPr="0098104F">
        <w:t>Game Design Considerations</w:t>
      </w:r>
      <w:r>
        <w:t>”</w:t>
      </w:r>
      <w:r w:rsidRPr="0098104F">
        <w:t xml:space="preserve"> sections</w:t>
      </w:r>
      <w:r>
        <w:t>,</w:t>
      </w:r>
      <w:r w:rsidRPr="0098104F">
        <w:t xml:space="preserve"> you’ve explored how developing one simple mechanic from the ground</w:t>
      </w:r>
      <w:r>
        <w:t xml:space="preserve"> </w:t>
      </w:r>
      <w:r w:rsidRPr="0098104F">
        <w:t>up can lead in many directions and be applied to a variety of game types. Creative teams in game design studios frequently debate which elements of game design take the lead in the creative process</w:t>
      </w:r>
      <w:r>
        <w:t>. W</w:t>
      </w:r>
      <w:r w:rsidRPr="0098104F">
        <w:t>riters often believe story comes first, while many designers believe that story and everything else must be secondary to gameplay. There’s no right or wrong answer, of course</w:t>
      </w:r>
      <w:r>
        <w:t>. T</w:t>
      </w:r>
      <w:r w:rsidRPr="0098104F">
        <w:t>he creative process</w:t>
      </w:r>
      <w:r>
        <w:fldChar w:fldCharType="begin"/>
      </w:r>
      <w:r>
        <w:instrText xml:space="preserve"> XE "</w:instrText>
      </w:r>
      <w:r w:rsidRPr="0022012A">
        <w:instrText>Background:creative process</w:instrText>
      </w:r>
      <w:r>
        <w:instrText xml:space="preserve">" </w:instrText>
      </w:r>
      <w:r>
        <w:fldChar w:fldCharType="end"/>
      </w:r>
      <w:r w:rsidRPr="0098104F">
        <w:t xml:space="preserve"> is a chaotic system</w:t>
      </w:r>
      <w:r>
        <w:t>,</w:t>
      </w:r>
      <w:r w:rsidRPr="0098104F">
        <w:t xml:space="preserve"> and every team and studio is unique; some creative directors want to tell a particular story and search for mechanics and genres that are best suited to </w:t>
      </w:r>
      <w:r w:rsidRPr="0098104F">
        <w:lastRenderedPageBreak/>
        <w:t>supporting specific narratives, while others are gameplay purists and completely devoted to a culture of “gameplay first, next, and last</w:t>
      </w:r>
      <w:r>
        <w:t>.</w:t>
      </w:r>
      <w:r w:rsidRPr="0098104F">
        <w:t>” The decision often comes down to understanding your audience</w:t>
      </w:r>
      <w:r>
        <w:t>. I</w:t>
      </w:r>
      <w:r w:rsidRPr="0098104F">
        <w:t xml:space="preserve">f you’re creating </w:t>
      </w:r>
      <w:proofErr w:type="gramStart"/>
      <w:r w:rsidRPr="0098104F">
        <w:t>a</w:t>
      </w:r>
      <w:r>
        <w:t>n</w:t>
      </w:r>
      <w:proofErr w:type="gramEnd"/>
      <w:r w:rsidRPr="0098104F">
        <w:t xml:space="preserve"> AAA first</w:t>
      </w:r>
      <w:r>
        <w:t>-</w:t>
      </w:r>
      <w:r w:rsidRPr="0098104F">
        <w:t>person</w:t>
      </w:r>
      <w:r>
        <w:t>-</w:t>
      </w:r>
      <w:r w:rsidRPr="0098104F">
        <w:t>shooter experience</w:t>
      </w:r>
      <w:r>
        <w:fldChar w:fldCharType="begin"/>
      </w:r>
      <w:r>
        <w:instrText xml:space="preserve"> XE "</w:instrText>
      </w:r>
      <w:r w:rsidRPr="007063C0">
        <w:instrText>Background:AAA first-person-shooter experience</w:instrText>
      </w:r>
      <w:r>
        <w:instrText xml:space="preserve">" </w:instrText>
      </w:r>
      <w:r>
        <w:fldChar w:fldCharType="end"/>
      </w:r>
      <w:r w:rsidRPr="0098104F">
        <w:t>, for example, consumers will have specific expectations for many of the core elements of play</w:t>
      </w:r>
      <w:r>
        <w:t>,</w:t>
      </w:r>
      <w:r w:rsidRPr="0098104F">
        <w:t xml:space="preserve"> and it’s usually a smart move to ensure that gameplay drives the design. If you’re creating an indie adventure game designed to provide players with new experiences and unexpected twists, however, story and setting might lead the way.</w:t>
      </w:r>
    </w:p>
    <w:p w14:paraId="7326C270" w14:textId="77777777" w:rsidR="00C01B1C" w:rsidRPr="0098104F" w:rsidRDefault="00C01B1C" w:rsidP="00C01B1C">
      <w:pPr>
        <w:pStyle w:val="BodyTextCont"/>
      </w:pPr>
      <w:r w:rsidRPr="0098104F">
        <w:t>Many game designers</w:t>
      </w:r>
      <w:r>
        <w:fldChar w:fldCharType="begin"/>
      </w:r>
      <w:r>
        <w:instrText xml:space="preserve"> XE "</w:instrText>
      </w:r>
      <w:r w:rsidRPr="003A2286">
        <w:instrText>Background:game designers</w:instrText>
      </w:r>
      <w:r>
        <w:instrText xml:space="preserve">" </w:instrText>
      </w:r>
      <w:r>
        <w:fldChar w:fldCharType="end"/>
      </w:r>
      <w:r w:rsidRPr="0098104F">
        <w:t xml:space="preserve"> </w:t>
      </w:r>
      <w:r>
        <w:t>(</w:t>
      </w:r>
      <w:r w:rsidRPr="0098104F">
        <w:t>and this includes seasoned veterans as well as those new to the discipline</w:t>
      </w:r>
      <w:r>
        <w:t>)</w:t>
      </w:r>
      <w:r w:rsidRPr="0098104F">
        <w:t xml:space="preserve"> begin new projects by designing complex experiences that are relatively minor variations on existing well-understood mechanics; and while there are sound reasons for this approach (as in the case of AAA studios developing content for particularly demanding audiences or a desire to work with mechanics that have proven to be successful across many titles)</w:t>
      </w:r>
      <w:r>
        <w:t>,</w:t>
      </w:r>
      <w:r w:rsidRPr="0098104F">
        <w:t xml:space="preserve"> it tends to significantly limit exploration into new territory and is one reason why many gamers complain about creative stagnation and a lack of gameplay diversity between </w:t>
      </w:r>
      <w:r>
        <w:t>games</w:t>
      </w:r>
      <w:r w:rsidRPr="0098104F">
        <w:t xml:space="preserve"> within the same genre. Many of us who are professional game designers</w:t>
      </w:r>
      <w:r>
        <w:fldChar w:fldCharType="begin"/>
      </w:r>
      <w:r>
        <w:instrText xml:space="preserve"> XE "</w:instrText>
      </w:r>
      <w:r w:rsidRPr="00FB37D2">
        <w:instrText>Background:professional game designers</w:instrText>
      </w:r>
      <w:r>
        <w:instrText xml:space="preserve">" </w:instrText>
      </w:r>
      <w:r>
        <w:fldChar w:fldCharType="end"/>
      </w:r>
      <w:r w:rsidRPr="0098104F">
        <w:t xml:space="preserve"> grew up enjoying certain kinds of games and dreamed about creating new experiences based on the mechanics we know and love, and several decades of that culture has solidified much of the industry around a comparatively few </w:t>
      </w:r>
      <w:r>
        <w:t xml:space="preserve">number of </w:t>
      </w:r>
      <w:r w:rsidRPr="0098104F">
        <w:t>similar mechanics and conventions. The good news is that a rapidly growing independent and small studio community has boldly begun throwing long-standing genre convention to the wind in recent years, and new distribution platforms like mobile app stores and Valve’s Steam have opened opportunities for a wide range of never-before-seen mechanics and experiences to flourish.</w:t>
      </w:r>
    </w:p>
    <w:p w14:paraId="30FE419E" w14:textId="77777777" w:rsidR="00C01B1C" w:rsidRPr="0098104F" w:rsidRDefault="00C01B1C" w:rsidP="00C01B1C">
      <w:pPr>
        <w:pStyle w:val="BodyTextCont"/>
      </w:pPr>
      <w:r w:rsidRPr="0098104F">
        <w:t>If you continue exploring game design</w:t>
      </w:r>
      <w:r>
        <w:t>,</w:t>
      </w:r>
      <w:r w:rsidRPr="0098104F">
        <w:t xml:space="preserve"> you’ll realize there are relatively few completely unique </w:t>
      </w:r>
      <w:proofErr w:type="gramStart"/>
      <w:r w:rsidRPr="0098104F">
        <w:t>core</w:t>
      </w:r>
      <w:proofErr w:type="gramEnd"/>
      <w:r w:rsidRPr="0098104F">
        <w:t xml:space="preserve"> mechanics, but there are endless opportunities for innovating as you intentionally and logically build those elemental interactions into more complex causal chains, adding unique flavor and texture through elegant integration with the other elements of game design. Some of the most groundbreaking games</w:t>
      </w:r>
      <w:r>
        <w:fldChar w:fldCharType="begin"/>
      </w:r>
      <w:r>
        <w:instrText xml:space="preserve"> XE "</w:instrText>
      </w:r>
      <w:r w:rsidRPr="00A404BD">
        <w:instrText>Background:groundbreaking games</w:instrText>
      </w:r>
      <w:r>
        <w:instrText xml:space="preserve">" </w:instrText>
      </w:r>
      <w:r>
        <w:fldChar w:fldCharType="end"/>
      </w:r>
      <w:r w:rsidRPr="0098104F">
        <w:t xml:space="preserve"> in recent memory were created through exercises very much like the mechanic exploration you’ve done in the </w:t>
      </w:r>
      <w:r>
        <w:t>“</w:t>
      </w:r>
      <w:r w:rsidRPr="0098104F">
        <w:t>Game Design Considerations</w:t>
      </w:r>
      <w:r>
        <w:t>”</w:t>
      </w:r>
      <w:r w:rsidRPr="0098104F">
        <w:t xml:space="preserve"> section</w:t>
      </w:r>
      <w:r>
        <w:t>s.</w:t>
      </w:r>
      <w:r w:rsidRPr="0098104F">
        <w:t xml:space="preserve"> Valve’s Portal, for example, is based on the same kind of “escape the room” sandbox </w:t>
      </w:r>
      <w:r>
        <w:t xml:space="preserve">you explored </w:t>
      </w:r>
      <w:r w:rsidRPr="0098104F">
        <w:t>and is designed around a similarly simple base mechanic. So</w:t>
      </w:r>
      <w:r>
        <w:t>,</w:t>
      </w:r>
      <w:r w:rsidRPr="0098104F">
        <w:t xml:space="preserve">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host of expectations and overly familiar mechanics. </w:t>
      </w:r>
    </w:p>
    <w:p w14:paraId="252818DA" w14:textId="5A3B6016" w:rsidR="00C01B1C" w:rsidRPr="0098104F" w:rsidRDefault="00C01B1C" w:rsidP="00C01B1C">
      <w:pPr>
        <w:pStyle w:val="BodyTextCont"/>
      </w:pPr>
      <w:r w:rsidRPr="0098104F">
        <w:t xml:space="preserve">Of course, nobody talks about Portal without also mentioning the rogue artificial intelligence character </w:t>
      </w:r>
      <w:proofErr w:type="spellStart"/>
      <w:r w:rsidRPr="0098104F">
        <w:t>GLaDOS</w:t>
      </w:r>
      <w:proofErr w:type="spellEnd"/>
      <w:r w:rsidRPr="0098104F">
        <w:t xml:space="preserve"> and her Aperture Laboratories playground</w:t>
      </w:r>
      <w:r>
        <w:fldChar w:fldCharType="begin"/>
      </w:r>
      <w:r>
        <w:instrText xml:space="preserve"> XE "</w:instrText>
      </w:r>
      <w:r w:rsidRPr="00744342">
        <w:instrText>Background:Aperture Laboratories playground</w:instrText>
      </w:r>
      <w:r>
        <w:instrText xml:space="preserve">" </w:instrText>
      </w:r>
      <w:r>
        <w:fldChar w:fldCharType="end"/>
      </w:r>
      <w:r w:rsidRPr="0098104F">
        <w:t xml:space="preserve">: setting, narrative, and audiovisual design are as important to the Portal experience as the portal-launching mechanic, and it’s hard to separate gameplay from the narrative given how skillfully intertwined they are. The projects in </w:t>
      </w:r>
      <w:r>
        <w:t xml:space="preserve">this chapter </w:t>
      </w:r>
      <w:r w:rsidRPr="0098104F">
        <w:t xml:space="preserve">provide a good opportunity to begin similarly </w:t>
      </w:r>
      <w:r w:rsidRPr="0098104F">
        <w:lastRenderedPageBreak/>
        <w:t xml:space="preserve">situating the mechanic from the </w:t>
      </w:r>
      <w:r>
        <w:t>“</w:t>
      </w:r>
      <w:r w:rsidRPr="0098104F">
        <w:t>Game Design Consideration</w:t>
      </w:r>
      <w:r>
        <w:t>s”</w:t>
      </w:r>
      <w:r w:rsidRPr="0098104F">
        <w:t xml:space="preserve"> sections in a unique setting and context</w:t>
      </w:r>
      <w:r>
        <w:t>. Y</w:t>
      </w:r>
      <w:r w:rsidRPr="0098104F">
        <w:t xml:space="preserve">ou’ve probably noticed many of the projects throughout this book </w:t>
      </w:r>
      <w:r>
        <w:t xml:space="preserve">are </w:t>
      </w:r>
      <w:r w:rsidRPr="0098104F">
        <w:t>building toward a sci-fi visual theme, with a spacesuit-wearing hero character, a variety of flying robots, and now in Chapter 1</w:t>
      </w:r>
      <w:r w:rsidR="00275062">
        <w:t>1</w:t>
      </w:r>
      <w:r w:rsidRPr="0098104F">
        <w:t xml:space="preserve"> the introduction of large-scale </w:t>
      </w:r>
      <w:proofErr w:type="spellStart"/>
      <w:r w:rsidRPr="0098104F">
        <w:t>parallaxing</w:t>
      </w:r>
      <w:proofErr w:type="spellEnd"/>
      <w:r w:rsidRPr="0098104F">
        <w:t xml:space="preserve"> environments</w:t>
      </w:r>
      <w:r>
        <w:fldChar w:fldCharType="begin"/>
      </w:r>
      <w:r>
        <w:instrText xml:space="preserve"> XE "</w:instrText>
      </w:r>
      <w:r w:rsidRPr="005968D6">
        <w:instrText>Background:large-scale parallaxing environments</w:instrText>
      </w:r>
      <w:r>
        <w:instrText xml:space="preserve">" </w:instrText>
      </w:r>
      <w:r>
        <w:fldChar w:fldCharType="end"/>
      </w:r>
      <w:r w:rsidRPr="0098104F">
        <w:t xml:space="preserve">. And while </w:t>
      </w:r>
      <w:r>
        <w:t>you</w:t>
      </w:r>
      <w:r w:rsidRPr="0098104F">
        <w:t xml:space="preserve">’re not building a game with the same degree of environment and interaction complexity as Portal, that doesn’t mean </w:t>
      </w:r>
      <w:r>
        <w:t>you</w:t>
      </w:r>
      <w:r w:rsidRPr="0098104F">
        <w:t xml:space="preserve"> don’t have the same opportunity to develop a highly engaging game setting, context, and cast of characters.</w:t>
      </w:r>
    </w:p>
    <w:p w14:paraId="0E4E1D7E" w14:textId="235A15D0" w:rsidR="00C01B1C" w:rsidRPr="0098104F" w:rsidRDefault="00C01B1C" w:rsidP="00C01B1C">
      <w:pPr>
        <w:pStyle w:val="BodyTextCont"/>
      </w:pPr>
      <w:r w:rsidRPr="0098104F">
        <w:t>The first thing you should notice about the Tiled Objects project</w:t>
      </w:r>
      <w:r>
        <w:fldChar w:fldCharType="begin"/>
      </w:r>
      <w:r>
        <w:instrText xml:space="preserve"> XE "</w:instrText>
      </w:r>
      <w:r w:rsidRPr="00A65A68">
        <w:instrText>Background:Tiled Objects project</w:instrText>
      </w:r>
      <w:r>
        <w:instrText xml:space="preserve">" </w:instrText>
      </w:r>
      <w:r>
        <w:fldChar w:fldCharType="end"/>
      </w:r>
      <w:r w:rsidRPr="0098104F">
        <w:t xml:space="preserve"> is the dramatic impact on environment experience </w:t>
      </w:r>
      <w:r w:rsidRPr="00C01B1C">
        <w:t>and</w:t>
      </w:r>
      <w:r w:rsidRPr="0098104F">
        <w:t xml:space="preserve"> scale compared to earlier projects</w:t>
      </w:r>
      <w:r>
        <w:t>. T</w:t>
      </w:r>
      <w:r w:rsidRPr="0098104F">
        <w:t>he factors enhancing presence in this project are the three independently moving layers (hero, moving wall, and stationary wall) and the seamless tiling of the two background layers. Compare the Tiled Objects project to the Shadow Shaders project</w:t>
      </w:r>
      <w:r>
        <w:fldChar w:fldCharType="begin"/>
      </w:r>
      <w:r>
        <w:instrText xml:space="preserve"> XE "</w:instrText>
      </w:r>
      <w:r w:rsidRPr="00AD2E27">
        <w:instrText>Background:Shadow Shaders project</w:instrText>
      </w:r>
      <w:r>
        <w:instrText xml:space="preserve">" </w:instrText>
      </w:r>
      <w:r>
        <w:fldChar w:fldCharType="end"/>
      </w:r>
      <w:r w:rsidRPr="0098104F">
        <w:t xml:space="preserve"> from Chapter 8</w:t>
      </w:r>
      <w:r>
        <w:t xml:space="preserve">; </w:t>
      </w:r>
      <w:r w:rsidRPr="0098104F">
        <w:t xml:space="preserve">notice the difference in presence when the environment is broken into multiple layers that appear to move in an analogous (if not physically accurate) way to how </w:t>
      </w:r>
      <w:r>
        <w:t xml:space="preserve">you </w:t>
      </w:r>
      <w:r w:rsidRPr="0098104F">
        <w:t xml:space="preserve">experience movement in the physical world. The sense of presence is further strengthened when </w:t>
      </w:r>
      <w:r>
        <w:t>you</w:t>
      </w:r>
      <w:r w:rsidRPr="0098104F">
        <w:t xml:space="preserve"> add multiple background layers of </w:t>
      </w:r>
      <w:proofErr w:type="spellStart"/>
      <w:r w:rsidRPr="0098104F">
        <w:t>parallaxing</w:t>
      </w:r>
      <w:proofErr w:type="spellEnd"/>
      <w:r w:rsidRPr="0098104F">
        <w:t xml:space="preserve"> movement in the Parallax Objects project; as you move through the physical world, the environment appears to move at different speeds</w:t>
      </w:r>
      <w:r>
        <w:t>,</w:t>
      </w:r>
      <w:r w:rsidRPr="0098104F">
        <w:t xml:space="preserve"> with closer objects seeming to pass-by quickly while objects toward the horizon appear to move slowly. </w:t>
      </w:r>
      <w:proofErr w:type="spellStart"/>
      <w:r w:rsidRPr="0098104F">
        <w:t>Parallaxing</w:t>
      </w:r>
      <w:proofErr w:type="spellEnd"/>
      <w:r w:rsidRPr="0098104F">
        <w:t xml:space="preserve"> environment objects</w:t>
      </w:r>
      <w:r>
        <w:fldChar w:fldCharType="begin"/>
      </w:r>
      <w:r>
        <w:instrText xml:space="preserve"> XE "</w:instrText>
      </w:r>
      <w:r w:rsidRPr="00FD09C9">
        <w:instrText>Background:parallaxing environment objects</w:instrText>
      </w:r>
      <w:r>
        <w:instrText xml:space="preserve">" </w:instrText>
      </w:r>
      <w:r>
        <w:fldChar w:fldCharType="end"/>
      </w:r>
      <w:r w:rsidRPr="0098104F">
        <w:t xml:space="preserve"> simulate this effect, adding considerable depth and interest to game environments. The Layer Manager project</w:t>
      </w:r>
      <w:r>
        <w:fldChar w:fldCharType="begin"/>
      </w:r>
      <w:r>
        <w:instrText xml:space="preserve"> XE "</w:instrText>
      </w:r>
      <w:r w:rsidRPr="00EB769B">
        <w:instrText>Background:Layer Manager project</w:instrText>
      </w:r>
      <w:r>
        <w:instrText xml:space="preserve">" </w:instrText>
      </w:r>
      <w:r>
        <w:fldChar w:fldCharType="end"/>
      </w:r>
      <w:r w:rsidRPr="0098104F">
        <w:t xml:space="preserve"> pulls things together and begins to show the potential for </w:t>
      </w:r>
      <w:r>
        <w:t xml:space="preserve">a </w:t>
      </w:r>
      <w:r w:rsidRPr="0098104F">
        <w:t>game setting to immediately engage the imaginations of players</w:t>
      </w:r>
      <w:r>
        <w:t>. W</w:t>
      </w:r>
      <w:r w:rsidRPr="0098104F">
        <w:t>ith just a few techniques</w:t>
      </w:r>
      <w:r>
        <w:t>,</w:t>
      </w:r>
      <w:r w:rsidRPr="0098104F">
        <w:t xml:space="preserve"> </w:t>
      </w:r>
      <w:r>
        <w:t>you</w:t>
      </w:r>
      <w:r w:rsidRPr="0098104F">
        <w:t xml:space="preserve">’re able to create the impression of a massive environment that might be the interior of an ancient alien machine, the outside of a large space craft, or anything else </w:t>
      </w:r>
      <w:r>
        <w:t>you</w:t>
      </w:r>
      <w:r w:rsidRPr="0098104F">
        <w:t xml:space="preserve">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w:t>
      </w:r>
      <w:r>
        <w:t>you did</w:t>
      </w:r>
      <w:r w:rsidRPr="0098104F">
        <w:t xml:space="preserve"> in Chapter 1</w:t>
      </w:r>
      <w:r w:rsidR="00275062">
        <w:t>1</w:t>
      </w:r>
      <w:r w:rsidRPr="0098104F">
        <w:t>.</w:t>
      </w:r>
    </w:p>
    <w:p w14:paraId="65CE2A63" w14:textId="77777777" w:rsidR="00C01B1C" w:rsidRDefault="00C01B1C" w:rsidP="00C01B1C">
      <w:pPr>
        <w:pStyle w:val="BodyTextCont"/>
      </w:pPr>
      <w:r w:rsidRPr="0098104F">
        <w:t>Pairing game environment design (both audio and visual) with interaction design (and occasionally the inclusion of haptic feedback</w:t>
      </w:r>
      <w:r>
        <w:t>–</w:t>
      </w:r>
      <w:r w:rsidRPr="0098104F">
        <w:t xml:space="preserve">like controller vibrations) is the mechanism </w:t>
      </w:r>
      <w:r>
        <w:t>you</w:t>
      </w:r>
      <w:r w:rsidRPr="0098104F">
        <w:t xml:space="preserve"> use to create and enhance presence, and the relationship that environments and interactions have with the game mechanic </w:t>
      </w:r>
      <w:r w:rsidRPr="00C01B1C">
        <w:t>contributes</w:t>
      </w:r>
      <w:r w:rsidRPr="0098104F">
        <w:t xml:space="preserve"> the majority of what players experience</w:t>
      </w:r>
      <w:r>
        <w:fldChar w:fldCharType="begin"/>
      </w:r>
      <w:r>
        <w:instrText xml:space="preserve"> XE "</w:instrText>
      </w:r>
      <w:r w:rsidRPr="00F13509">
        <w:instrText>Background:players experience</w:instrText>
      </w:r>
      <w:r>
        <w:instrText xml:space="preserve">" </w:instrText>
      </w:r>
      <w:r>
        <w:fldChar w:fldCharType="end"/>
      </w:r>
      <w:r w:rsidRPr="0098104F">
        <w:t xml:space="preserve"> in games. Environment design and narrative context create the game setting, and as previously mentioned</w:t>
      </w:r>
      <w:r>
        <w:t>,</w:t>
      </w:r>
      <w:r w:rsidRPr="0098104F">
        <w:t xml:space="preserve"> the most successful and memorable games achieve an excellent harmony between game setting and player experience. At this point</w:t>
      </w:r>
      <w:r>
        <w:t>,</w:t>
      </w:r>
      <w:r w:rsidRPr="0098104F">
        <w:t xml:space="preserve"> the mechanic from the </w:t>
      </w:r>
      <w:r>
        <w:t>“</w:t>
      </w:r>
      <w:r w:rsidRPr="0098104F">
        <w:t>Game Design Considerations</w:t>
      </w:r>
      <w:r>
        <w:t>”</w:t>
      </w:r>
      <w:r w:rsidRPr="0098104F">
        <w:t xml:space="preserve"> section in Chapter 9 has been intentionally devoid of any game setting context</w:t>
      </w:r>
      <w:r>
        <w:t>,</w:t>
      </w:r>
      <w:r w:rsidRPr="0098104F">
        <w:t xml:space="preserve"> and </w:t>
      </w:r>
      <w:r>
        <w:t>you</w:t>
      </w:r>
      <w:r w:rsidRPr="0098104F">
        <w:t xml:space="preserve">’ve only briefly considered the interaction design, leaving </w:t>
      </w:r>
      <w:r>
        <w:t>you</w:t>
      </w:r>
      <w:r w:rsidRPr="0098104F">
        <w:t xml:space="preserve"> free to explore any setting that captures </w:t>
      </w:r>
      <w:r>
        <w:t>y</w:t>
      </w:r>
      <w:r w:rsidRPr="0098104F">
        <w:t>our interest. In Chapter 11</w:t>
      </w:r>
      <w:r>
        <w:t>,</w:t>
      </w:r>
      <w:r w:rsidRPr="0098104F">
        <w:t xml:space="preserve"> </w:t>
      </w:r>
      <w:r>
        <w:t>you</w:t>
      </w:r>
      <w:r w:rsidRPr="0098104F">
        <w:t xml:space="preserve">’ll pair and further evolve the sci-fi setting and image assets used in the main chapter projects with the unlocking mechanic from the </w:t>
      </w:r>
      <w:r>
        <w:t>“</w:t>
      </w:r>
      <w:r w:rsidRPr="0098104F">
        <w:t>Game Design Considerations</w:t>
      </w:r>
      <w:r>
        <w:t>”</w:t>
      </w:r>
      <w:r w:rsidRPr="0098104F">
        <w:t xml:space="preserve"> section to create a fairly advanced 2D pla</w:t>
      </w:r>
      <w:r>
        <w:t xml:space="preserve">tformer game-level prototype. </w:t>
      </w:r>
    </w:p>
    <w:p w14:paraId="313CF9F9" w14:textId="77777777" w:rsidR="00275062" w:rsidRPr="000C758C" w:rsidRDefault="00275062" w:rsidP="00C01B1C">
      <w:pPr>
        <w:pStyle w:val="BodyTextFirst"/>
      </w:pPr>
    </w:p>
    <w:sectPr w:rsidR="00275062" w:rsidRPr="000C758C" w:rsidSect="00275062">
      <w:headerReference w:type="even" r:id="rId19"/>
      <w:headerReference w:type="default" r:id="rId20"/>
      <w:footerReference w:type="even" r:id="rId21"/>
      <w:footerReference w:type="default" r:id="rId22"/>
      <w:headerReference w:type="first" r:id="rId23"/>
      <w:footerReference w:type="first" r:id="rId24"/>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Kelvin Sung" w:date="2021-05-16T17:44:00Z" w:initials="KS">
    <w:p w14:paraId="29CFE1B1" w14:textId="21CD55DA" w:rsidR="00A76631" w:rsidRDefault="00A76631">
      <w:pPr>
        <w:pStyle w:val="CommentText"/>
      </w:pPr>
      <w:r>
        <w:rPr>
          <w:rStyle w:val="CommentReference"/>
        </w:rPr>
        <w:annotationRef/>
      </w:r>
      <w:r>
        <w:t>Sorry about the back-and-forth changing. You reminded me to look at the current book edition, and, what do you know, this is indeed “</w:t>
      </w:r>
      <w:proofErr w:type="spellStart"/>
      <w:r>
        <w:t>cont</w:t>
      </w:r>
      <w:proofErr w:type="spellEnd"/>
      <w:r>
        <w:t>” and not “first”. Sorry.</w:t>
      </w:r>
    </w:p>
  </w:comment>
  <w:comment w:id="63" w:author="Kelvin Sung" w:date="2021-05-16T16:54:00Z" w:initials="KS">
    <w:p w14:paraId="7F701743" w14:textId="7E57C939" w:rsidR="00957D77" w:rsidRDefault="00957D77">
      <w:pPr>
        <w:pStyle w:val="CommentText"/>
      </w:pPr>
      <w:r>
        <w:rPr>
          <w:rStyle w:val="CommentReference"/>
        </w:rPr>
        <w:annotationRef/>
      </w:r>
      <w:r>
        <w:t>Update function is removed. Does not serve any purpose.</w:t>
      </w:r>
    </w:p>
  </w:comment>
  <w:comment w:id="411" w:author="Matthew T. Munson" w:date="2021-05-15T16:45:00Z" w:initials="MTM">
    <w:p w14:paraId="6E9228B4" w14:textId="2238841D" w:rsidR="00E21BC5" w:rsidRDefault="00E21BC5">
      <w:pPr>
        <w:pStyle w:val="CommentText"/>
      </w:pPr>
      <w:r>
        <w:rPr>
          <w:rStyle w:val="CommentReference"/>
        </w:rPr>
        <w:annotationRef/>
      </w:r>
      <w:r>
        <w:t>Not sure where this is done now</w:t>
      </w:r>
    </w:p>
  </w:comment>
  <w:comment w:id="412" w:author="Matthew T. Munson" w:date="2021-05-15T16:46:00Z" w:initials="MTM">
    <w:p w14:paraId="6D31004F" w14:textId="6DB1E0D4" w:rsidR="00E21BC5" w:rsidRDefault="00E21BC5">
      <w:pPr>
        <w:pStyle w:val="CommentText"/>
      </w:pPr>
      <w:r>
        <w:rPr>
          <w:rStyle w:val="CommentReference"/>
        </w:rPr>
        <w:annotationRef/>
      </w:r>
      <w:r>
        <w:t xml:space="preserve">It appears the only change to </w:t>
      </w:r>
      <w:proofErr w:type="gramStart"/>
      <w:r>
        <w:t>update(</w:t>
      </w:r>
      <w:proofErr w:type="gramEnd"/>
      <w:r>
        <w:t xml:space="preserve">) is now in </w:t>
      </w:r>
      <w:proofErr w:type="spellStart"/>
      <w:r>
        <w:t>shadow_receiver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CFE1B1" w15:done="0"/>
  <w15:commentEx w15:paraId="7F701743" w15:done="0"/>
  <w15:commentEx w15:paraId="6E9228B4" w15:done="0"/>
  <w15:commentEx w15:paraId="6D3100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680B8" w16cex:dateUtc="2021-05-12T23:28:00Z"/>
  <w16cex:commentExtensible w16cex:durableId="24468120" w16cex:dateUtc="2021-05-12T23:30:00Z"/>
  <w16cex:commentExtensible w16cex:durableId="244A791F" w16cex:dateUtc="2021-05-15T23:45:00Z"/>
  <w16cex:commentExtensible w16cex:durableId="244A7971" w16cex:dateUtc="2021-05-15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CFE1B1" w16cid:durableId="244BD880"/>
  <w16cid:commentId w16cid:paraId="7F701743" w16cid:durableId="244BCCB3"/>
  <w16cid:commentId w16cid:paraId="6E9228B4" w16cid:durableId="244A791F"/>
  <w16cid:commentId w16cid:paraId="6D31004F" w16cid:durableId="244A7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91F96" w14:textId="77777777" w:rsidR="00716948" w:rsidRDefault="00716948" w:rsidP="000C758C">
      <w:pPr>
        <w:spacing w:after="0" w:line="240" w:lineRule="auto"/>
      </w:pPr>
      <w:r>
        <w:separator/>
      </w:r>
    </w:p>
  </w:endnote>
  <w:endnote w:type="continuationSeparator" w:id="0">
    <w:p w14:paraId="71E451C1" w14:textId="77777777" w:rsidR="00716948" w:rsidRDefault="00716948"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E21BC5" w:rsidRPr="00222F70" w:rsidRDefault="00E21BC5">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E21BC5" w:rsidRPr="00222F70" w:rsidRDefault="00E21BC5"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E21BC5" w:rsidRDefault="00E21BC5"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730CE" w14:textId="77777777" w:rsidR="00716948" w:rsidRDefault="00716948" w:rsidP="000C758C">
      <w:pPr>
        <w:spacing w:after="0" w:line="240" w:lineRule="auto"/>
      </w:pPr>
      <w:r>
        <w:separator/>
      </w:r>
    </w:p>
  </w:footnote>
  <w:footnote w:type="continuationSeparator" w:id="0">
    <w:p w14:paraId="6665E621" w14:textId="77777777" w:rsidR="00716948" w:rsidRDefault="00716948"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E21BC5" w:rsidRPr="003C7D0E" w:rsidRDefault="00E21BC5"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E21BC5" w:rsidRPr="002A45BE" w:rsidRDefault="00E21BC5"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E21BC5" w:rsidRDefault="00E21BC5"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558802"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E21BC5" w:rsidRPr="00B44665" w:rsidRDefault="00E21BC5"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A6205"/>
    <w:rsid w:val="000C758C"/>
    <w:rsid w:val="000E5546"/>
    <w:rsid w:val="00163267"/>
    <w:rsid w:val="00167E6B"/>
    <w:rsid w:val="0018382B"/>
    <w:rsid w:val="0019579D"/>
    <w:rsid w:val="002113B4"/>
    <w:rsid w:val="002346A8"/>
    <w:rsid w:val="00255221"/>
    <w:rsid w:val="002642B4"/>
    <w:rsid w:val="002657C3"/>
    <w:rsid w:val="00275062"/>
    <w:rsid w:val="002A14F5"/>
    <w:rsid w:val="002C520B"/>
    <w:rsid w:val="002F1A48"/>
    <w:rsid w:val="003253D3"/>
    <w:rsid w:val="00331378"/>
    <w:rsid w:val="00331770"/>
    <w:rsid w:val="00334A41"/>
    <w:rsid w:val="003D6FE6"/>
    <w:rsid w:val="00430002"/>
    <w:rsid w:val="004F2FDE"/>
    <w:rsid w:val="00541365"/>
    <w:rsid w:val="005C6AE1"/>
    <w:rsid w:val="0060463E"/>
    <w:rsid w:val="00692794"/>
    <w:rsid w:val="006D1F96"/>
    <w:rsid w:val="006D2C31"/>
    <w:rsid w:val="006E290D"/>
    <w:rsid w:val="006E2A55"/>
    <w:rsid w:val="006E4BD8"/>
    <w:rsid w:val="00716948"/>
    <w:rsid w:val="00790CD8"/>
    <w:rsid w:val="00795A56"/>
    <w:rsid w:val="007B6CE5"/>
    <w:rsid w:val="007C010A"/>
    <w:rsid w:val="007C5BFB"/>
    <w:rsid w:val="007E2C63"/>
    <w:rsid w:val="007F3D20"/>
    <w:rsid w:val="00817BFF"/>
    <w:rsid w:val="00847206"/>
    <w:rsid w:val="008647F2"/>
    <w:rsid w:val="0088757A"/>
    <w:rsid w:val="008A0933"/>
    <w:rsid w:val="00937EEB"/>
    <w:rsid w:val="00956D09"/>
    <w:rsid w:val="00957D77"/>
    <w:rsid w:val="00991950"/>
    <w:rsid w:val="009B7FD4"/>
    <w:rsid w:val="009C1A4E"/>
    <w:rsid w:val="009C3C4D"/>
    <w:rsid w:val="00A42908"/>
    <w:rsid w:val="00A70127"/>
    <w:rsid w:val="00A76631"/>
    <w:rsid w:val="00AA6B9A"/>
    <w:rsid w:val="00AC213A"/>
    <w:rsid w:val="00AE3937"/>
    <w:rsid w:val="00B71E3D"/>
    <w:rsid w:val="00B7624F"/>
    <w:rsid w:val="00B77EC6"/>
    <w:rsid w:val="00BA7236"/>
    <w:rsid w:val="00BC1DFA"/>
    <w:rsid w:val="00BE50FA"/>
    <w:rsid w:val="00C01B1C"/>
    <w:rsid w:val="00C17714"/>
    <w:rsid w:val="00C24699"/>
    <w:rsid w:val="00CA44DD"/>
    <w:rsid w:val="00CB653F"/>
    <w:rsid w:val="00CB683E"/>
    <w:rsid w:val="00CD7664"/>
    <w:rsid w:val="00CF5A4C"/>
    <w:rsid w:val="00D250CE"/>
    <w:rsid w:val="00D639E6"/>
    <w:rsid w:val="00E21BC5"/>
    <w:rsid w:val="00E774EC"/>
    <w:rsid w:val="00E83E12"/>
    <w:rsid w:val="00EA5829"/>
    <w:rsid w:val="00ED1529"/>
    <w:rsid w:val="00F0433E"/>
    <w:rsid w:val="00F37E26"/>
    <w:rsid w:val="00F538F4"/>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28</Pages>
  <Words>7638</Words>
  <Characters>43541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51077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62</cp:revision>
  <dcterms:created xsi:type="dcterms:W3CDTF">2020-05-04T05:47:00Z</dcterms:created>
  <dcterms:modified xsi:type="dcterms:W3CDTF">2021-05-17T01:58:00Z</dcterms:modified>
</cp:coreProperties>
</file>
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C1E497" w14:textId="77777777" w:rsidR="000C758C" w:rsidRDefault="00C01B1C" w:rsidP="000C758C">
      <w:pPr>
        <w:pStyle w:val="ChapterTitle"/>
        <w:tabs>
          <w:tab w:val="left" w:pos="1170"/>
        </w:tabs>
      </w:pPr>
      <w:r>
        <w:t>Supporting Camera Background</w:t>
      </w:r>
    </w:p>
    <w:p w14:paraId="1C6B2184" w14:textId="77777777" w:rsidR="00C01B1C" w:rsidRPr="00182A71" w:rsidRDefault="00C01B1C" w:rsidP="00C01B1C">
      <w:pPr>
        <w:pStyle w:val="BodyTextFirst"/>
      </w:pPr>
      <w:r w:rsidRPr="00182A71">
        <w:t>After completing this chapter, you will be able to:</w:t>
      </w:r>
    </w:p>
    <w:p w14:paraId="54F18252" w14:textId="77777777" w:rsidR="00C01B1C" w:rsidRPr="00C01B1C" w:rsidRDefault="00C01B1C" w:rsidP="00C01B1C">
      <w:pPr>
        <w:pStyle w:val="Bullet"/>
      </w:pPr>
      <w:r w:rsidRPr="00C01B1C">
        <w:t>Implement background tiling with any image in any given camera WC bounds</w:t>
      </w:r>
    </w:p>
    <w:p w14:paraId="50215490" w14:textId="77777777" w:rsidR="00C01B1C" w:rsidRPr="00C01B1C" w:rsidRDefault="00C01B1C" w:rsidP="00C01B1C">
      <w:pPr>
        <w:pStyle w:val="Bullet"/>
      </w:pPr>
      <w:r w:rsidRPr="00C01B1C">
        <w:t xml:space="preserve">Understand parallax and simulate motion parallax with parallax scrolling </w:t>
      </w:r>
    </w:p>
    <w:p w14:paraId="29B5EACF" w14:textId="77777777" w:rsidR="00C01B1C" w:rsidRPr="00C01B1C" w:rsidRDefault="00C01B1C" w:rsidP="00C01B1C">
      <w:pPr>
        <w:pStyle w:val="Bullet"/>
      </w:pPr>
      <w:r w:rsidRPr="00C01B1C">
        <w:t>Appreciate the need for layering objects in 2D games and support layered drawing</w:t>
      </w:r>
    </w:p>
    <w:p w14:paraId="42FDE084" w14:textId="77777777" w:rsidR="00C01B1C" w:rsidRDefault="00C01B1C">
      <w:pPr>
        <w:pStyle w:val="Heading1"/>
        <w:tabs>
          <w:tab w:val="left" w:pos="7245"/>
        </w:tabs>
        <w:pPrChange w:id="0" w:author="pg3368" w:date="2015-09-10T15:33:00Z">
          <w:pPr>
            <w:pStyle w:val="Heading1"/>
          </w:pPr>
        </w:pPrChange>
      </w:pPr>
      <w:r>
        <w:t>Introduction</w:t>
      </w:r>
    </w:p>
    <w:p w14:paraId="209AEF36" w14:textId="77777777" w:rsidR="00C01B1C" w:rsidRDefault="00C01B1C" w:rsidP="00C01B1C">
      <w:pPr>
        <w:pStyle w:val="BodyTextFirst"/>
      </w:pPr>
      <w:r>
        <w:t>By this point your game engine is capable of illuminating 2D images to generate highlights and shadows and of simulating basic physical behaviors. To complete the engine development</w:t>
      </w:r>
      <w:r>
        <w:fldChar w:fldCharType="begin"/>
      </w:r>
      <w:r>
        <w:instrText xml:space="preserve"> XE "</w:instrText>
      </w:r>
      <w:r w:rsidRPr="00D01406">
        <w:instrText>Background:engine development</w:instrText>
      </w:r>
      <w:r>
        <w:instrText xml:space="preserve">" </w:instrText>
      </w:r>
      <w:r>
        <w:fldChar w:fldCharType="end"/>
      </w:r>
      <w:r>
        <w:t>, this chapter focuses on the general support for creating the game world environment with background tiling and parallax and relieving the game programmers from having to manage draw ordering. Background images or objects are included to decorate the game world to further engage the players; this often requires being vast in scale with subtle visual complexities. For example, in a side-scrolling game</w:t>
      </w:r>
      <w:r>
        <w:fldChar w:fldCharType="begin"/>
      </w:r>
      <w:r>
        <w:instrText xml:space="preserve"> XE "</w:instrText>
      </w:r>
      <w:r w:rsidRPr="00F703AF">
        <w:instrText>Background:side-scrolling game</w:instrText>
      </w:r>
      <w:r>
        <w:instrText xml:space="preserve">" </w:instrText>
      </w:r>
      <w:r>
        <w:fldChar w:fldCharType="end"/>
      </w:r>
      <w:r>
        <w:t xml:space="preserve">, the background must always be present, and simple motion parallax can create the sense of depth and further capture the players’ interests. </w:t>
      </w:r>
    </w:p>
    <w:p w14:paraId="72D7BA7D" w14:textId="7FA35DF0" w:rsidR="00C01B1C" w:rsidRDefault="00C01B1C" w:rsidP="00C01B1C">
      <w:pPr>
        <w:pStyle w:val="BodyTextCont"/>
      </w:pPr>
      <w:r>
        <w:t>Tiling</w:t>
      </w:r>
      <w:r>
        <w:fldChar w:fldCharType="begin"/>
      </w:r>
      <w:r>
        <w:instrText xml:space="preserve"> XE "</w:instrText>
      </w:r>
      <w:r w:rsidRPr="00BE039A">
        <w:instrText>Background:tiling</w:instrText>
      </w:r>
      <w:r>
        <w:instrText xml:space="preserve">" </w:instrText>
      </w:r>
      <w:r>
        <w:fldChar w:fldCharType="end"/>
      </w:r>
      <w:r>
        <w:t>, in the context of computer graphics and video games, refers to the duplication of an image or pattern along the x and y directions. In video games, images used for tiling are usually strategically constructed to ensure content continuation across the duplicating boundaries. Figure 1</w:t>
      </w:r>
      <w:r w:rsidR="00275062">
        <w:t>1</w:t>
      </w:r>
      <w:r>
        <w:t>-1 shows an example of a strategically drawn background image tiled three times in the x direction and two times in the y direction. Notice the perfect continuation across the duplication boundaries. Proper tiling conveys a sense of complexity in a boundless game world by creating</w:t>
      </w:r>
      <w:r w:rsidRPr="00F92EB5">
        <w:t xml:space="preserve"> </w:t>
      </w:r>
      <w:r>
        <w:t xml:space="preserve">only a single image. </w:t>
      </w:r>
    </w:p>
    <w:p w14:paraId="591A3F60" w14:textId="77777777" w:rsidR="00C01B1C" w:rsidRDefault="00C01B1C" w:rsidP="00C01B1C">
      <w:pPr>
        <w:pStyle w:val="Figure"/>
      </w:pPr>
      <w:r>
        <w:rPr>
          <w:noProof/>
        </w:rPr>
        <w:lastRenderedPageBreak/>
        <w:drawing>
          <wp:inline distT="0" distB="0" distL="0" distR="0" wp14:anchorId="2B75F4FE" wp14:editId="67449049">
            <wp:extent cx="2681605" cy="1398905"/>
            <wp:effectExtent l="0" t="0" r="4445" b="0"/>
            <wp:docPr id="5" name="Picture 12" descr="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1"/>
                    <pic:cNvPicPr>
                      <a:picLocks noChangeAspect="1" noChangeArrowheads="1"/>
                    </pic:cNvPicPr>
                  </pic:nvPicPr>
                  <pic:blipFill>
                    <a:blip r:embed="rId7" cstate="print">
                      <a:grayscl/>
                      <a:extLst>
                        <a:ext uri="{28A0092B-C50C-407E-A947-70E740481C1C}">
                          <a14:useLocalDpi xmlns:a14="http://schemas.microsoft.com/office/drawing/2010/main" val="0"/>
                        </a:ext>
                      </a:extLst>
                    </a:blip>
                    <a:srcRect/>
                    <a:stretch>
                      <a:fillRect/>
                    </a:stretch>
                  </pic:blipFill>
                  <pic:spPr bwMode="auto">
                    <a:xfrm>
                      <a:off x="0" y="0"/>
                      <a:ext cx="2681605" cy="1398905"/>
                    </a:xfrm>
                    <a:prstGeom prst="rect">
                      <a:avLst/>
                    </a:prstGeom>
                    <a:noFill/>
                    <a:ln>
                      <a:noFill/>
                    </a:ln>
                  </pic:spPr>
                </pic:pic>
              </a:graphicData>
            </a:graphic>
          </wp:inline>
        </w:drawing>
      </w:r>
    </w:p>
    <w:p w14:paraId="5EFE2A5A" w14:textId="75239D97" w:rsidR="00C01B1C" w:rsidRDefault="00C01B1C" w:rsidP="00C01B1C">
      <w:pPr>
        <w:pStyle w:val="FigureCaption"/>
      </w:pPr>
      <w:r>
        <w:t>Figure 1</w:t>
      </w:r>
      <w:r w:rsidR="00275062">
        <w:t>1</w:t>
      </w:r>
      <w:r>
        <w:t>-1. Tiling of a strategically drawn background image</w:t>
      </w:r>
    </w:p>
    <w:p w14:paraId="57ABAEC9" w14:textId="281EEF43" w:rsidR="00C01B1C" w:rsidRPr="00C01B1C" w:rsidRDefault="00C01B1C" w:rsidP="00C01B1C">
      <w:pPr>
        <w:pStyle w:val="BodyTextCont"/>
      </w:pPr>
      <w:r w:rsidRPr="00C01B1C">
        <w:t>Parallax</w:t>
      </w:r>
      <w:r w:rsidRPr="00C01B1C">
        <w:fldChar w:fldCharType="begin"/>
      </w:r>
      <w:r w:rsidRPr="00C01B1C">
        <w:instrText xml:space="preserve"> XE "Background:parallax" </w:instrText>
      </w:r>
      <w:r w:rsidRPr="00C01B1C">
        <w:fldChar w:fldCharType="end"/>
      </w:r>
      <w:r w:rsidRPr="00C01B1C">
        <w:t xml:space="preserve"> is the apparent displacements of objects when the objects are viewed from different positions. Figure 1</w:t>
      </w:r>
      <w:r w:rsidR="00275062">
        <w:t>1</w:t>
      </w:r>
      <w:r w:rsidRPr="00C01B1C">
        <w:t>-2 shows an example of the parallax of a shaded circle. When viewed from the middle eye position, the center shaded circle appears to be covering the center rectangular block. However, this same shaded circle appears to be covering the top rectangular block when viewed from the bottom eye position. Motion parallax is the observation that when one is in motion, nearby objects move quicker than those in the distance. This is a fundamental visual cue that informs depth perception. In 2D games, the simulation of motion parallax is a straightforward approach to introduce depth complexity to further captivate the players.</w:t>
      </w:r>
    </w:p>
    <w:p w14:paraId="705D4B07" w14:textId="77777777" w:rsidR="00C01B1C" w:rsidRDefault="00C01B1C" w:rsidP="00C01B1C">
      <w:pPr>
        <w:pStyle w:val="Figure"/>
      </w:pPr>
      <w:r>
        <w:rPr>
          <w:noProof/>
        </w:rPr>
        <w:drawing>
          <wp:anchor distT="0" distB="0" distL="114300" distR="114300" simplePos="0" relativeHeight="251659264" behindDoc="0" locked="0" layoutInCell="1" allowOverlap="1" wp14:anchorId="4C601C75" wp14:editId="1E30897A">
            <wp:simplePos x="0" y="0"/>
            <wp:positionH relativeFrom="column">
              <wp:align>left</wp:align>
            </wp:positionH>
            <wp:positionV relativeFrom="paragraph">
              <wp:align>top</wp:align>
            </wp:positionV>
            <wp:extent cx="2353945" cy="1847850"/>
            <wp:effectExtent l="19050" t="0" r="8255" b="0"/>
            <wp:wrapSquare wrapText="bothSides"/>
            <wp:docPr id="2" name="Picture 13"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53945" cy="1847850"/>
                    </a:xfrm>
                    <a:prstGeom prst="rect">
                      <a:avLst/>
                    </a:prstGeom>
                    <a:noFill/>
                    <a:ln>
                      <a:noFill/>
                    </a:ln>
                  </pic:spPr>
                </pic:pic>
              </a:graphicData>
            </a:graphic>
          </wp:anchor>
        </w:drawing>
      </w:r>
      <w:ins w:id="1" w:author="pg3368" w:date="2015-09-10T15:33:00Z">
        <w:r>
          <w:br w:type="textWrapping" w:clear="all"/>
        </w:r>
      </w:ins>
    </w:p>
    <w:p w14:paraId="46144EF8" w14:textId="001BAFD6" w:rsidR="00C01B1C" w:rsidRDefault="00C01B1C" w:rsidP="00C01B1C">
      <w:pPr>
        <w:pStyle w:val="FigureCaption"/>
      </w:pPr>
      <w:r>
        <w:t>Figure 1</w:t>
      </w:r>
      <w:r w:rsidR="00275062">
        <w:t>1</w:t>
      </w:r>
      <w:r>
        <w:t>-2. Parallax: seeing different positions of objects from different viewpoints</w:t>
      </w:r>
    </w:p>
    <w:p w14:paraId="14264AA7" w14:textId="77777777" w:rsidR="00C01B1C" w:rsidRPr="00C01B1C" w:rsidRDefault="00C01B1C" w:rsidP="00C01B1C">
      <w:pPr>
        <w:pStyle w:val="BodyTextCont"/>
      </w:pPr>
      <w:r w:rsidRPr="00C01B1C">
        <w:t>This chapter presents a general algorithm for tiling the camera WC bounds and describes an abstraction for hiding the details of parallax scrolling. With the increase in visual complexity</w:t>
      </w:r>
      <w:r w:rsidRPr="00C01B1C">
        <w:fldChar w:fldCharType="begin"/>
      </w:r>
      <w:r w:rsidRPr="00C01B1C">
        <w:instrText xml:space="preserve"> XE "Background:visual complexity" </w:instrText>
      </w:r>
      <w:r w:rsidRPr="00C01B1C">
        <w:fldChar w:fldCharType="end"/>
      </w:r>
      <w:r w:rsidRPr="00C01B1C">
        <w:t xml:space="preserve"> of the background, this chapter discusses the importance of and creates a layer manager to alleviate game programmers from the details of draw ordering. </w:t>
      </w:r>
    </w:p>
    <w:p w14:paraId="1C0A91E2" w14:textId="77777777" w:rsidR="00C01B1C" w:rsidRDefault="00C01B1C" w:rsidP="00C01B1C">
      <w:pPr>
        <w:pStyle w:val="Heading1"/>
      </w:pPr>
      <w:r>
        <w:lastRenderedPageBreak/>
        <w:t>Tiling</w:t>
      </w:r>
      <w:r>
        <w:fldChar w:fldCharType="begin"/>
      </w:r>
      <w:r>
        <w:instrText xml:space="preserve"> XE "</w:instrText>
      </w:r>
      <w:r w:rsidRPr="000B6226">
        <w:instrText>Tiling</w:instrText>
      </w:r>
      <w:r>
        <w:instrText xml:space="preserve">" </w:instrText>
      </w:r>
      <w:r>
        <w:fldChar w:fldCharType="end"/>
      </w:r>
      <w:r>
        <w:fldChar w:fldCharType="begin"/>
      </w:r>
      <w:r>
        <w:instrText xml:space="preserve"> XE "</w:instrText>
      </w:r>
      <w:r w:rsidRPr="00C07B78">
        <w:instrText>Background:tiling</w:instrText>
      </w:r>
      <w:r>
        <w:instrText xml:space="preserve">" </w:instrText>
      </w:r>
      <w:r>
        <w:fldChar w:fldCharType="end"/>
      </w:r>
      <w:r>
        <w:t xml:space="preserve"> of the Background </w:t>
      </w:r>
    </w:p>
    <w:p w14:paraId="5C8B3AD4" w14:textId="258B5CA4" w:rsidR="00C01B1C" w:rsidRDefault="00C01B1C" w:rsidP="00C01B1C">
      <w:pPr>
        <w:pStyle w:val="BodyTextFirst"/>
      </w:pPr>
      <w:r>
        <w:t>When tiling the background in a 2D game, it is important to recognize that only the tiles result in covering the camera WC bounds need to be drawn. This is illustrated in Figure 1</w:t>
      </w:r>
      <w:r w:rsidR="00275062">
        <w:t>1</w:t>
      </w:r>
      <w:r>
        <w:t>-3. In this example, the background object to be tiled is defined at the WC origin with its own width and height. However, in this case, the camera WC bounds do not intersect with the defined background object. Figure 1</w:t>
      </w:r>
      <w:r w:rsidR="00275062">
        <w:t>1</w:t>
      </w:r>
      <w:r>
        <w:t>-3 shows that the background object needs to be tiled six times to cover the camera WC bounds. Notice that since it is not visible through the camera, the player-defined background object that located at the origin does not need to be drawn.</w:t>
      </w:r>
    </w:p>
    <w:p w14:paraId="645CCBE7" w14:textId="77777777" w:rsidR="00C01B1C" w:rsidRDefault="00C01B1C" w:rsidP="00C01B1C">
      <w:pPr>
        <w:pStyle w:val="Figure"/>
      </w:pPr>
      <w:r>
        <w:rPr>
          <w:noProof/>
        </w:rPr>
        <w:drawing>
          <wp:inline distT="0" distB="0" distL="0" distR="0" wp14:anchorId="4716C00C" wp14:editId="4ED26513">
            <wp:extent cx="3125470" cy="2047240"/>
            <wp:effectExtent l="0" t="0" r="0" b="0"/>
            <wp:docPr id="3" name="Picture 14" descr="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0-3"/>
                    <pic:cNvPicPr>
                      <a:picLocks noChangeAspect="1" noChangeArrowheads="1"/>
                    </pic:cNvPicPr>
                  </pic:nvPicPr>
                  <pic:blipFill>
                    <a:blip r:embed="rId9" cstate="print">
                      <a:grayscl/>
                      <a:extLst>
                        <a:ext uri="{28A0092B-C50C-407E-A947-70E740481C1C}">
                          <a14:useLocalDpi xmlns:a14="http://schemas.microsoft.com/office/drawing/2010/main" val="0"/>
                        </a:ext>
                      </a:extLst>
                    </a:blip>
                    <a:srcRect/>
                    <a:stretch>
                      <a:fillRect/>
                    </a:stretch>
                  </pic:blipFill>
                  <pic:spPr bwMode="auto">
                    <a:xfrm>
                      <a:off x="0" y="0"/>
                      <a:ext cx="3125470" cy="2047240"/>
                    </a:xfrm>
                    <a:prstGeom prst="rect">
                      <a:avLst/>
                    </a:prstGeom>
                    <a:noFill/>
                    <a:ln>
                      <a:noFill/>
                    </a:ln>
                  </pic:spPr>
                </pic:pic>
              </a:graphicData>
            </a:graphic>
          </wp:inline>
        </w:drawing>
      </w:r>
    </w:p>
    <w:p w14:paraId="5707448B" w14:textId="025567EF" w:rsidR="00C01B1C" w:rsidRDefault="00C01B1C" w:rsidP="00C01B1C">
      <w:pPr>
        <w:pStyle w:val="FigureCaption"/>
      </w:pPr>
      <w:r>
        <w:t>Figure 1</w:t>
      </w:r>
      <w:r w:rsidR="00275062">
        <w:t>1</w:t>
      </w:r>
      <w:r>
        <w:t>-3. Generating tiled background for camera WC bounds</w:t>
      </w:r>
    </w:p>
    <w:p w14:paraId="4CDD6A5A" w14:textId="77777777" w:rsidR="00C01B1C" w:rsidRDefault="00C01B1C" w:rsidP="00C01B1C">
      <w:pPr>
        <w:pStyle w:val="BodyTextCont"/>
      </w:pPr>
      <w:r>
        <w:t xml:space="preserve">There are many ways to compute the required tiling for a given background object and the camera WC bounds. A simple approach is to determine the tile position that covers the lower-left corner of the WC bound and tile </w:t>
      </w:r>
      <w:r>
        <w:fldChar w:fldCharType="begin"/>
      </w:r>
      <w:r>
        <w:instrText xml:space="preserve"> XE "</w:instrText>
      </w:r>
      <w:r w:rsidRPr="000B6226">
        <w:instrText>Tiling</w:instrText>
      </w:r>
      <w:r>
        <w:instrText xml:space="preserve">" </w:instrText>
      </w:r>
      <w:r>
        <w:fldChar w:fldCharType="end"/>
      </w:r>
      <w:r>
        <w:t xml:space="preserve">in the positive x and y directions. </w:t>
      </w:r>
    </w:p>
    <w:p w14:paraId="6545E113" w14:textId="77777777" w:rsidR="00C01B1C" w:rsidRPr="006A27C6" w:rsidRDefault="00C01B1C" w:rsidP="00C01B1C">
      <w:pPr>
        <w:pStyle w:val="Heading2"/>
      </w:pPr>
      <w:r>
        <w:t>The Tiled Objects Project</w:t>
      </w:r>
      <w:r>
        <w:fldChar w:fldCharType="begin"/>
      </w:r>
      <w:r>
        <w:instrText xml:space="preserve"> XE "</w:instrText>
      </w:r>
      <w:r w:rsidRPr="00984F01">
        <w:instrText>Tiled Objects Project</w:instrText>
      </w:r>
      <w:r>
        <w:instrText xml:space="preserve">" </w:instrText>
      </w:r>
      <w:r>
        <w:fldChar w:fldCharType="end"/>
      </w:r>
      <w:r>
        <w:fldChar w:fldCharType="begin"/>
      </w:r>
      <w:r>
        <w:instrText xml:space="preserve"> XE "</w:instrText>
      </w:r>
      <w:r w:rsidRPr="00324C61">
        <w:instrText>Background:tiled objects project</w:instrText>
      </w:r>
      <w:r>
        <w:instrText xml:space="preserve">" </w:instrText>
      </w:r>
      <w:r>
        <w:fldChar w:fldCharType="end"/>
      </w:r>
    </w:p>
    <w:p w14:paraId="44D882B3" w14:textId="696C3A06" w:rsidR="00C01B1C" w:rsidRPr="006A27C6" w:rsidRDefault="00C01B1C" w:rsidP="00C01B1C">
      <w:pPr>
        <w:pStyle w:val="BodyTextFirst"/>
      </w:pPr>
      <w:r w:rsidRPr="006A27C6">
        <w:t xml:space="preserve">This project demonstrates how to </w:t>
      </w:r>
      <w:r>
        <w:t xml:space="preserve">implement simple background tiling. </w:t>
      </w:r>
      <w:r w:rsidRPr="006A27C6">
        <w:t>You can see an example of</w:t>
      </w:r>
      <w:r>
        <w:t xml:space="preserve"> this project running in Figure 1</w:t>
      </w:r>
      <w:r w:rsidR="00275062">
        <w:t>1</w:t>
      </w:r>
      <w:r>
        <w:noBreakHyphen/>
        <w:t>4</w:t>
      </w:r>
      <w:r w:rsidRPr="006A27C6">
        <w:t>.</w:t>
      </w:r>
      <w:r>
        <w:t xml:space="preserve"> The source code to this project is defined in the </w:t>
      </w:r>
      <w:r w:rsidR="00275062">
        <w:rPr>
          <w:rStyle w:val="CodeInline"/>
        </w:rPr>
        <w:t>c</w:t>
      </w:r>
      <w:r>
        <w:rPr>
          <w:rStyle w:val="CodeInline"/>
        </w:rPr>
        <w:t>hapter1</w:t>
      </w:r>
      <w:r w:rsidR="00275062">
        <w:rPr>
          <w:rStyle w:val="CodeInline"/>
        </w:rPr>
        <w:t>1</w:t>
      </w:r>
      <w:r>
        <w:rPr>
          <w:rStyle w:val="CodeInline"/>
        </w:rPr>
        <w:t>/1</w:t>
      </w:r>
      <w:r w:rsidR="00275062">
        <w:rPr>
          <w:rStyle w:val="CodeInline"/>
        </w:rPr>
        <w:t>1</w:t>
      </w:r>
      <w:r>
        <w:rPr>
          <w:rStyle w:val="CodeInline"/>
        </w:rPr>
        <w:t>.1</w:t>
      </w:r>
      <w:r w:rsidRPr="00EE0655">
        <w:rPr>
          <w:rStyle w:val="CodeInline"/>
        </w:rPr>
        <w:t>.</w:t>
      </w:r>
      <w:r w:rsidR="00275062">
        <w:rPr>
          <w:rStyle w:val="CodeInline"/>
        </w:rPr>
        <w:t>t</w:t>
      </w:r>
      <w:r>
        <w:rPr>
          <w:rStyle w:val="CodeInline"/>
        </w:rPr>
        <w:t>iled</w:t>
      </w:r>
      <w:r w:rsidR="00275062">
        <w:rPr>
          <w:rStyle w:val="CodeInline"/>
        </w:rPr>
        <w:t>_o</w:t>
      </w:r>
      <w:r>
        <w:rPr>
          <w:rStyle w:val="CodeInline"/>
        </w:rPr>
        <w:t>bjects</w:t>
      </w:r>
      <w:r>
        <w:t xml:space="preserve"> fo</w:t>
      </w:r>
      <w:r w:rsidRPr="009B6F1C">
        <w:t>lder</w:t>
      </w:r>
      <w:r w:rsidRPr="004E33BF">
        <w:t>.</w:t>
      </w:r>
    </w:p>
    <w:p w14:paraId="411ADCFA" w14:textId="77777777" w:rsidR="00C01B1C" w:rsidRPr="006A27C6" w:rsidRDefault="00C01B1C" w:rsidP="00C01B1C">
      <w:pPr>
        <w:pStyle w:val="Figure"/>
      </w:pPr>
      <w:r>
        <w:rPr>
          <w:noProof/>
        </w:rPr>
        <w:lastRenderedPageBreak/>
        <w:drawing>
          <wp:inline distT="0" distB="0" distL="0" distR="0" wp14:anchorId="787C6623" wp14:editId="57673D8E">
            <wp:extent cx="5486400" cy="3091180"/>
            <wp:effectExtent l="0" t="0" r="0" b="0"/>
            <wp:docPr id="4" name="Picture 15" descr="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4"/>
                    <pic:cNvPicPr>
                      <a:picLocks noChangeAspect="1" noChangeArrowheads="1"/>
                    </pic:cNvPicPr>
                  </pic:nvPicPr>
                  <pic:blipFill>
                    <a:blip r:embed="rId10"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3E9C3564" w14:textId="7253F68E" w:rsidR="00C01B1C" w:rsidRPr="006A27C6" w:rsidRDefault="00C01B1C" w:rsidP="00C01B1C">
      <w:pPr>
        <w:pStyle w:val="FigureCaption"/>
      </w:pPr>
      <w:r>
        <w:t>Figure 1</w:t>
      </w:r>
      <w:r w:rsidR="00275062">
        <w:t>1</w:t>
      </w:r>
      <w:r w:rsidRPr="006A27C6">
        <w:t>-</w:t>
      </w:r>
      <w:r>
        <w:t>4.</w:t>
      </w:r>
      <w:r w:rsidRPr="006A27C6">
        <w:t xml:space="preserve"> Running the </w:t>
      </w:r>
      <w:r>
        <w:t>Tiled Objects p</w:t>
      </w:r>
      <w:r w:rsidRPr="006A27C6">
        <w:t>roject</w:t>
      </w:r>
    </w:p>
    <w:p w14:paraId="09B91D9D" w14:textId="77777777" w:rsidR="00C01B1C" w:rsidRPr="00C01B1C" w:rsidRDefault="00C01B1C" w:rsidP="00C01B1C">
      <w:pPr>
        <w:pStyle w:val="BodyTextFirst"/>
      </w:pPr>
      <w:r w:rsidRPr="00C01B1C">
        <w:t>The controls of the project are as follows:</w:t>
      </w:r>
    </w:p>
    <w:p w14:paraId="1DB1D32C" w14:textId="77777777" w:rsidR="00C01B1C" w:rsidRPr="00C01B1C" w:rsidRDefault="00C01B1C" w:rsidP="00C01B1C">
      <w:pPr>
        <w:pStyle w:val="Bullet"/>
      </w:pPr>
      <w:r w:rsidRPr="00C01B1C">
        <w:rPr>
          <w:rStyle w:val="Strong"/>
          <w:b w:val="0"/>
          <w:bCs w:val="0"/>
        </w:rPr>
        <w:t>WASD keys:</w:t>
      </w:r>
      <w:r w:rsidRPr="00C01B1C">
        <w:t xml:space="preserve"> Move the Dye character (the hero) to pan the WC window bounds</w:t>
      </w:r>
    </w:p>
    <w:p w14:paraId="49FF0F3B" w14:textId="77777777" w:rsidR="00C01B1C" w:rsidRPr="00C01B1C" w:rsidRDefault="00C01B1C" w:rsidP="00C01B1C">
      <w:pPr>
        <w:pStyle w:val="BodyTextFirst"/>
      </w:pPr>
      <w:r w:rsidRPr="00C01B1C">
        <w:t>The goals of the project are as follows:</w:t>
      </w:r>
    </w:p>
    <w:p w14:paraId="58F838E0" w14:textId="77777777" w:rsidR="00C01B1C" w:rsidRPr="00C01B1C" w:rsidRDefault="00C01B1C" w:rsidP="00C01B1C">
      <w:pPr>
        <w:pStyle w:val="Bullet"/>
      </w:pPr>
      <w:r w:rsidRPr="00C01B1C">
        <w:t>To experience working with multiple layers of background</w:t>
      </w:r>
      <w:r w:rsidRPr="00C01B1C">
        <w:fldChar w:fldCharType="begin"/>
      </w:r>
      <w:r w:rsidRPr="00C01B1C">
        <w:instrText xml:space="preserve"> XE "Tiled Objects Project" </w:instrText>
      </w:r>
      <w:r w:rsidRPr="00C01B1C">
        <w:fldChar w:fldCharType="end"/>
      </w:r>
    </w:p>
    <w:p w14:paraId="45AADF89" w14:textId="77777777" w:rsidR="00C01B1C" w:rsidRPr="00C01B1C" w:rsidRDefault="00C01B1C" w:rsidP="00C01B1C">
      <w:pPr>
        <w:pStyle w:val="Bullet"/>
      </w:pPr>
      <w:r w:rsidRPr="00C01B1C">
        <w:t>To implement the tiling of background objects for camera WC window bounds</w:t>
      </w:r>
    </w:p>
    <w:p w14:paraId="474E75C4" w14:textId="77777777" w:rsidR="00C01B1C" w:rsidRPr="006A27C6" w:rsidRDefault="00C01B1C" w:rsidP="00C01B1C">
      <w:pPr>
        <w:pStyle w:val="BodyTextCont"/>
      </w:pPr>
      <w:r w:rsidRPr="00935B8D">
        <w:t xml:space="preserve">You can find the following </w:t>
      </w:r>
      <w:r>
        <w:t xml:space="preserve">external resources </w:t>
      </w:r>
      <w:r w:rsidRPr="00935B8D">
        <w:t xml:space="preserve">in the </w:t>
      </w:r>
      <w:r w:rsidRPr="00935B8D">
        <w:rPr>
          <w:rStyle w:val="CodeInline"/>
        </w:rPr>
        <w:t>assets</w:t>
      </w:r>
      <w:r w:rsidRPr="00935B8D">
        <w:t xml:space="preserve"> folder:</w:t>
      </w:r>
      <w:r w:rsidRPr="00CA6151">
        <w:rPr>
          <w:rStyle w:val="CodeInline"/>
        </w:rPr>
        <w:t xml:space="preserve"> </w:t>
      </w:r>
      <w:r w:rsidRPr="00F95CE0">
        <w:t xml:space="preserve">the </w:t>
      </w:r>
      <w:r w:rsidRPr="00F95CE0">
        <w:rPr>
          <w:rStyle w:val="CodeInline"/>
        </w:rPr>
        <w:t>fonts</w:t>
      </w:r>
      <w:r w:rsidRPr="00F95CE0">
        <w:t xml:space="preserve"> folder that contains the default system fonts and </w:t>
      </w:r>
      <w:r>
        <w:t xml:space="preserve">six </w:t>
      </w:r>
      <w:r w:rsidRPr="00F95CE0">
        <w:t>texture images</w:t>
      </w:r>
      <w:r>
        <w:t xml:space="preserve"> (</w:t>
      </w:r>
      <w:r w:rsidRPr="00F95CE0">
        <w:rPr>
          <w:rStyle w:val="CodeInline"/>
        </w:rPr>
        <w:t>minion_sprite.png</w:t>
      </w:r>
      <w:r w:rsidRPr="00F95CE0">
        <w:t xml:space="preserve">, </w:t>
      </w:r>
      <w:r w:rsidRPr="007272FD">
        <w:rPr>
          <w:rStyle w:val="CodeInline"/>
        </w:rPr>
        <w:t>minion_sprite</w:t>
      </w:r>
      <w:r>
        <w:rPr>
          <w:rStyle w:val="CodeInline"/>
        </w:rPr>
        <w:t>_normal</w:t>
      </w:r>
      <w:r w:rsidRPr="007272FD">
        <w:rPr>
          <w:rStyle w:val="CodeInline"/>
        </w:rPr>
        <w:t>.png</w:t>
      </w:r>
      <w:r w:rsidRPr="007272FD">
        <w:t>,</w:t>
      </w:r>
      <w:r>
        <w:t xml:space="preserve"> </w:t>
      </w:r>
      <w:r>
        <w:rPr>
          <w:rStyle w:val="CodeInline"/>
        </w:rPr>
        <w:t>bg</w:t>
      </w:r>
      <w:r w:rsidRPr="007272FD">
        <w:rPr>
          <w:rStyle w:val="CodeInline"/>
        </w:rPr>
        <w:t>.png</w:t>
      </w:r>
      <w:r w:rsidRPr="007272FD">
        <w:t>,</w:t>
      </w:r>
      <w:r>
        <w:t xml:space="preserve"> </w:t>
      </w:r>
      <w:r>
        <w:rPr>
          <w:rStyle w:val="CodeInline"/>
        </w:rPr>
        <w:t>bg_normal</w:t>
      </w:r>
      <w:r w:rsidRPr="007272FD">
        <w:rPr>
          <w:rStyle w:val="CodeInline"/>
        </w:rPr>
        <w:t>.png</w:t>
      </w:r>
      <w:r w:rsidRPr="007272FD">
        <w:t>,</w:t>
      </w:r>
      <w:r>
        <w:t xml:space="preserve"> </w:t>
      </w:r>
      <w:r>
        <w:rPr>
          <w:rStyle w:val="CodeInline"/>
        </w:rPr>
        <w:t>byLayer</w:t>
      </w:r>
      <w:r w:rsidRPr="007272FD">
        <w:rPr>
          <w:rStyle w:val="CodeInline"/>
        </w:rPr>
        <w:t>.png</w:t>
      </w:r>
      <w:r w:rsidRPr="007272FD">
        <w:t>,</w:t>
      </w:r>
      <w:r>
        <w:t xml:space="preserve"> </w:t>
      </w:r>
      <w:r w:rsidRPr="00F95CE0">
        <w:t xml:space="preserve">and </w:t>
      </w:r>
      <w:r w:rsidRPr="00F95CE0">
        <w:rPr>
          <w:rStyle w:val="CodeInline"/>
        </w:rPr>
        <w:t>bg</w:t>
      </w:r>
      <w:r>
        <w:rPr>
          <w:rStyle w:val="CodeInline"/>
        </w:rPr>
        <w:t>Layer_normal</w:t>
      </w:r>
      <w:r w:rsidRPr="00F95CE0">
        <w:rPr>
          <w:rStyle w:val="CodeInline"/>
        </w:rPr>
        <w:t>.png</w:t>
      </w:r>
      <w:r>
        <w:t>)</w:t>
      </w:r>
      <w:r w:rsidRPr="00F95CE0">
        <w:t xml:space="preserve">. The </w:t>
      </w:r>
      <w:r>
        <w:rPr>
          <w:rStyle w:val="CodeInline"/>
        </w:rPr>
        <w:t>Hero</w:t>
      </w:r>
      <w:r>
        <w:t xml:space="preserve"> and </w:t>
      </w:r>
      <w:r w:rsidRPr="00223BA9">
        <w:rPr>
          <w:rStyle w:val="CodeInline"/>
        </w:rPr>
        <w:t>Minion</w:t>
      </w:r>
      <w:r>
        <w:t xml:space="preserve"> o</w:t>
      </w:r>
      <w:r w:rsidRPr="00F95CE0">
        <w:t>bject</w:t>
      </w:r>
      <w:r>
        <w:t>s</w:t>
      </w:r>
      <w:r w:rsidRPr="00F95CE0">
        <w:t xml:space="preserve"> </w:t>
      </w:r>
      <w:r>
        <w:t xml:space="preserve">are </w:t>
      </w:r>
      <w:r w:rsidRPr="00F95CE0">
        <w:t xml:space="preserve">represented by </w:t>
      </w:r>
      <w:r>
        <w:t xml:space="preserve">sprite elements in </w:t>
      </w:r>
      <w:r w:rsidRPr="00F95CE0">
        <w:t xml:space="preserve">the </w:t>
      </w:r>
      <w:r w:rsidRPr="00223BA9">
        <w:rPr>
          <w:rStyle w:val="CodeInline"/>
        </w:rPr>
        <w:t>minion_sprite.png</w:t>
      </w:r>
      <w:r>
        <w:t xml:space="preserve"> </w:t>
      </w:r>
      <w:r w:rsidRPr="00F95CE0">
        <w:t xml:space="preserve">image, </w:t>
      </w:r>
      <w:r>
        <w:t xml:space="preserve">and </w:t>
      </w:r>
      <w:r w:rsidRPr="00223BA9">
        <w:rPr>
          <w:rStyle w:val="CodeInline"/>
        </w:rPr>
        <w:t>bg.png</w:t>
      </w:r>
      <w:r>
        <w:t xml:space="preserve"> and </w:t>
      </w:r>
      <w:r w:rsidRPr="00223BA9">
        <w:rPr>
          <w:rStyle w:val="CodeInline"/>
        </w:rPr>
        <w:t>bgLayer.png</w:t>
      </w:r>
      <w:r>
        <w:t xml:space="preserve"> are two layers of background images.</w:t>
      </w:r>
      <w:r>
        <w:fldChar w:fldCharType="begin"/>
      </w:r>
      <w:r>
        <w:instrText xml:space="preserve"> XE "</w:instrText>
      </w:r>
      <w:r w:rsidRPr="00324C61">
        <w:instrText>Background:tiled objects project</w:instrText>
      </w:r>
      <w:r>
        <w:instrText xml:space="preserve">" </w:instrText>
      </w:r>
      <w:r>
        <w:fldChar w:fldCharType="end"/>
      </w:r>
      <w:r>
        <w:t xml:space="preserve"> The corresponding </w:t>
      </w:r>
      <w:r w:rsidRPr="00223BA9">
        <w:rPr>
          <w:rStyle w:val="CodeInline"/>
        </w:rPr>
        <w:t>_normal</w:t>
      </w:r>
      <w:r>
        <w:t xml:space="preserve"> files are the normal </w:t>
      </w:r>
      <w:r>
        <w:fldChar w:fldCharType="begin"/>
      </w:r>
      <w:r>
        <w:instrText xml:space="preserve"> XE "</w:instrText>
      </w:r>
      <w:r w:rsidRPr="00984F01">
        <w:instrText>Tiled Objects Project</w:instrText>
      </w:r>
      <w:r>
        <w:instrText xml:space="preserve">" </w:instrText>
      </w:r>
      <w:r>
        <w:fldChar w:fldCharType="end"/>
      </w:r>
      <w:r>
        <w:t>maps.</w:t>
      </w:r>
    </w:p>
    <w:p w14:paraId="2808C8BB" w14:textId="77777777" w:rsidR="00C01B1C" w:rsidRDefault="00C01B1C" w:rsidP="00C01B1C">
      <w:pPr>
        <w:pStyle w:val="Heading3"/>
      </w:pPr>
      <w:r>
        <w:t xml:space="preserve">Define </w:t>
      </w:r>
      <w:proofErr w:type="spellStart"/>
      <w:r>
        <w:t>TiledGameObject</w:t>
      </w:r>
      <w:proofErr w:type="spellEnd"/>
      <w:r>
        <w:fldChar w:fldCharType="begin"/>
      </w:r>
      <w:r>
        <w:instrText xml:space="preserve"> XE "</w:instrText>
      </w:r>
      <w:r w:rsidRPr="00E52E39">
        <w:instrText>TiledGameObject</w:instrText>
      </w:r>
      <w:r>
        <w:instrText xml:space="preserve">" </w:instrText>
      </w:r>
      <w:r>
        <w:fldChar w:fldCharType="end"/>
      </w:r>
      <w:r>
        <w:fldChar w:fldCharType="begin"/>
      </w:r>
      <w:r>
        <w:instrText xml:space="preserve"> XE "</w:instrText>
      </w:r>
      <w:r w:rsidRPr="008D4F9C">
        <w:instrText>Background:TiledGameObject</w:instrText>
      </w:r>
      <w:r>
        <w:instrText xml:space="preserve">" </w:instrText>
      </w:r>
      <w:r>
        <w:fldChar w:fldCharType="end"/>
      </w:r>
      <w:r>
        <w:t xml:space="preserve"> </w:t>
      </w:r>
    </w:p>
    <w:p w14:paraId="74097051" w14:textId="77777777" w:rsidR="00C01B1C" w:rsidRDefault="00C01B1C" w:rsidP="00C01B1C">
      <w:pPr>
        <w:pStyle w:val="BodyTextFirst"/>
      </w:pPr>
      <w:r>
        <w:t xml:space="preserve">Recall that a </w:t>
      </w:r>
      <w:proofErr w:type="spellStart"/>
      <w:r w:rsidRPr="002346F7">
        <w:rPr>
          <w:rStyle w:val="CodeInline"/>
        </w:rPr>
        <w:t>GameObject</w:t>
      </w:r>
      <w:proofErr w:type="spellEnd"/>
      <w:r>
        <w:t xml:space="preserve"> abstracts the basic behavior of an object in the game where its appearance is determined by the </w:t>
      </w:r>
      <w:proofErr w:type="spellStart"/>
      <w:r w:rsidRPr="002346F7">
        <w:rPr>
          <w:rStyle w:val="CodeInline"/>
        </w:rPr>
        <w:t>Renderable</w:t>
      </w:r>
      <w:proofErr w:type="spellEnd"/>
      <w:r>
        <w:t xml:space="preserve"> object that it references. A </w:t>
      </w:r>
      <w:proofErr w:type="spellStart"/>
      <w:r w:rsidRPr="00AF0494">
        <w:rPr>
          <w:rStyle w:val="CodeInline"/>
        </w:rPr>
        <w:t>TiledGameObject</w:t>
      </w:r>
      <w:proofErr w:type="spellEnd"/>
      <w:r>
        <w:t xml:space="preserve"> is a </w:t>
      </w:r>
      <w:proofErr w:type="spellStart"/>
      <w:r w:rsidRPr="00DE6BB4">
        <w:rPr>
          <w:rStyle w:val="CodeInline"/>
        </w:rPr>
        <w:t>GameObject</w:t>
      </w:r>
      <w:proofErr w:type="spellEnd"/>
      <w:r>
        <w:t xml:space="preserve"> that is capable of tiling the referenced </w:t>
      </w:r>
      <w:proofErr w:type="spellStart"/>
      <w:r w:rsidRPr="00614FC7">
        <w:rPr>
          <w:rStyle w:val="CodeInline"/>
        </w:rPr>
        <w:t>Renderable</w:t>
      </w:r>
      <w:proofErr w:type="spellEnd"/>
      <w:r>
        <w:t xml:space="preserve"> object to cover the WC bounds of a given </w:t>
      </w:r>
      <w:r w:rsidRPr="00AF0494">
        <w:rPr>
          <w:rStyle w:val="CodeInline"/>
        </w:rPr>
        <w:t>Camera</w:t>
      </w:r>
      <w:r>
        <w:t xml:space="preserve"> object. </w:t>
      </w:r>
    </w:p>
    <w:p w14:paraId="2926D115" w14:textId="7AC3CF49" w:rsidR="00C01B1C" w:rsidRPr="00C01B1C" w:rsidRDefault="00C01B1C" w:rsidP="00C01B1C">
      <w:pPr>
        <w:pStyle w:val="NumList"/>
        <w:numPr>
          <w:ilvl w:val="0"/>
          <w:numId w:val="18"/>
        </w:numPr>
      </w:pPr>
      <w:r w:rsidRPr="00C01B1C">
        <w:lastRenderedPageBreak/>
        <w:t xml:space="preserve">Create a new file in the </w:t>
      </w:r>
      <w:proofErr w:type="spellStart"/>
      <w:r w:rsidRPr="00C01B1C">
        <w:rPr>
          <w:rStyle w:val="CodeInline"/>
          <w:rFonts w:ascii="Utopia" w:hAnsi="Utopia"/>
          <w:bdr w:val="none" w:sz="0" w:space="0" w:color="auto"/>
        </w:rPr>
        <w:t>src</w:t>
      </w:r>
      <w:proofErr w:type="spellEnd"/>
      <w:r w:rsidRPr="00C01B1C">
        <w:rPr>
          <w:rStyle w:val="CodeInline"/>
          <w:rFonts w:ascii="Utopia" w:hAnsi="Utopia"/>
          <w:bdr w:val="none" w:sz="0" w:space="0" w:color="auto"/>
        </w:rPr>
        <w:t>/</w:t>
      </w:r>
      <w:r w:rsidR="00275062">
        <w:rPr>
          <w:rStyle w:val="CodeInline"/>
          <w:rFonts w:ascii="Utopia" w:hAnsi="Utopia"/>
          <w:bdr w:val="none" w:sz="0" w:space="0" w:color="auto"/>
        </w:rPr>
        <w:t>e</w:t>
      </w:r>
      <w:r w:rsidRPr="00C01B1C">
        <w:rPr>
          <w:rStyle w:val="CodeInline"/>
          <w:rFonts w:ascii="Utopia" w:hAnsi="Utopia"/>
          <w:bdr w:val="none" w:sz="0" w:space="0" w:color="auto"/>
        </w:rPr>
        <w:t>ngine/</w:t>
      </w:r>
      <w:proofErr w:type="spellStart"/>
      <w:r w:rsidR="00275062">
        <w:rPr>
          <w:rStyle w:val="CodeInline"/>
          <w:rFonts w:ascii="Utopia" w:hAnsi="Utopia"/>
          <w:bdr w:val="none" w:sz="0" w:space="0" w:color="auto"/>
        </w:rPr>
        <w:t>g</w:t>
      </w:r>
      <w:r w:rsidRPr="00C01B1C">
        <w:rPr>
          <w:rStyle w:val="CodeInline"/>
          <w:rFonts w:ascii="Utopia" w:hAnsi="Utopia"/>
          <w:bdr w:val="none" w:sz="0" w:space="0" w:color="auto"/>
        </w:rPr>
        <w:t>ame</w:t>
      </w:r>
      <w:r w:rsidR="00275062">
        <w:rPr>
          <w:rStyle w:val="CodeInline"/>
          <w:rFonts w:ascii="Utopia" w:hAnsi="Utopia"/>
          <w:bdr w:val="none" w:sz="0" w:space="0" w:color="auto"/>
        </w:rPr>
        <w:t>_o</w:t>
      </w:r>
      <w:r w:rsidRPr="00C01B1C">
        <w:rPr>
          <w:rStyle w:val="CodeInline"/>
          <w:rFonts w:ascii="Utopia" w:hAnsi="Utopia"/>
          <w:bdr w:val="none" w:sz="0" w:space="0" w:color="auto"/>
        </w:rPr>
        <w:t>bjects</w:t>
      </w:r>
      <w:proofErr w:type="spellEnd"/>
      <w:r w:rsidRPr="00C01B1C">
        <w:rPr>
          <w:rStyle w:val="CodeInline"/>
          <w:rFonts w:ascii="Utopia" w:hAnsi="Utopia"/>
          <w:bdr w:val="none" w:sz="0" w:space="0" w:color="auto"/>
        </w:rPr>
        <w:t>/</w:t>
      </w:r>
      <w:r w:rsidRPr="00C01B1C">
        <w:t xml:space="preserve"> folder and name it </w:t>
      </w:r>
      <w:r w:rsidR="00275062">
        <w:rPr>
          <w:rStyle w:val="CodeInline"/>
          <w:rFonts w:ascii="Utopia" w:hAnsi="Utopia"/>
          <w:bdr w:val="none" w:sz="0" w:space="0" w:color="auto"/>
        </w:rPr>
        <w:t>t</w:t>
      </w:r>
      <w:r w:rsidRPr="00C01B1C">
        <w:rPr>
          <w:rStyle w:val="CodeInline"/>
          <w:rFonts w:ascii="Utopia" w:hAnsi="Utopia"/>
          <w:bdr w:val="none" w:sz="0" w:space="0" w:color="auto"/>
        </w:rPr>
        <w:t>iled</w:t>
      </w:r>
      <w:r w:rsidR="00275062">
        <w:rPr>
          <w:rStyle w:val="CodeInline"/>
          <w:rFonts w:ascii="Utopia" w:hAnsi="Utopia"/>
          <w:bdr w:val="none" w:sz="0" w:space="0" w:color="auto"/>
        </w:rPr>
        <w:t>_g</w:t>
      </w:r>
      <w:r w:rsidRPr="00C01B1C">
        <w:rPr>
          <w:rStyle w:val="CodeInline"/>
          <w:rFonts w:ascii="Utopia" w:hAnsi="Utopia"/>
          <w:bdr w:val="none" w:sz="0" w:space="0" w:color="auto"/>
        </w:rPr>
        <w:t>ame</w:t>
      </w:r>
      <w:r w:rsidR="00275062">
        <w:rPr>
          <w:rStyle w:val="CodeInline"/>
          <w:rFonts w:ascii="Utopia" w:hAnsi="Utopia"/>
          <w:bdr w:val="none" w:sz="0" w:space="0" w:color="auto"/>
        </w:rPr>
        <w:t>_o</w:t>
      </w:r>
      <w:r w:rsidRPr="00C01B1C">
        <w:rPr>
          <w:rStyle w:val="CodeInline"/>
          <w:rFonts w:ascii="Utopia" w:hAnsi="Utopia"/>
          <w:bdr w:val="none" w:sz="0" w:space="0" w:color="auto"/>
        </w:rPr>
        <w:t>bject.js</w:t>
      </w:r>
      <w:r w:rsidRPr="00C01B1C">
        <w:t xml:space="preserve">. Add the following code to construct the object: </w:t>
      </w:r>
    </w:p>
    <w:p w14:paraId="7CF2CACF" w14:textId="5BBD7783" w:rsidR="00275062" w:rsidRDefault="00275062" w:rsidP="00275062">
      <w:pPr>
        <w:pStyle w:val="Code"/>
      </w:pPr>
      <w:r>
        <w:t>class TiledGameObject extends GameObject {</w:t>
      </w:r>
    </w:p>
    <w:p w14:paraId="095B5AE4" w14:textId="77777777" w:rsidR="00275062" w:rsidRDefault="00275062" w:rsidP="00275062">
      <w:pPr>
        <w:pStyle w:val="Code"/>
      </w:pPr>
      <w:r>
        <w:t xml:space="preserve">    constructor(renderableObj) {</w:t>
      </w:r>
    </w:p>
    <w:p w14:paraId="10BAA1B1" w14:textId="77777777" w:rsidR="00275062" w:rsidRDefault="00275062" w:rsidP="00275062">
      <w:pPr>
        <w:pStyle w:val="Code"/>
      </w:pPr>
      <w:r>
        <w:t xml:space="preserve">        super(renderableObj);</w:t>
      </w:r>
    </w:p>
    <w:p w14:paraId="62D9B401" w14:textId="77777777" w:rsidR="00275062" w:rsidRDefault="00275062" w:rsidP="00275062">
      <w:pPr>
        <w:pStyle w:val="Code"/>
      </w:pPr>
    </w:p>
    <w:p w14:paraId="54DB66C0" w14:textId="77777777" w:rsidR="00275062" w:rsidRDefault="00275062" w:rsidP="00275062">
      <w:pPr>
        <w:pStyle w:val="Code"/>
      </w:pPr>
      <w:r>
        <w:t xml:space="preserve">        this.mSpeed = 0;  // moving speed</w:t>
      </w:r>
    </w:p>
    <w:p w14:paraId="0001AC2B" w14:textId="77777777" w:rsidR="00275062" w:rsidRDefault="00275062" w:rsidP="00275062">
      <w:pPr>
        <w:pStyle w:val="Code"/>
      </w:pPr>
      <w:r>
        <w:t xml:space="preserve">        this.mShouldTile = true; // can switch this off if desired</w:t>
      </w:r>
    </w:p>
    <w:p w14:paraId="645909F8" w14:textId="0E9EB190" w:rsidR="00275062" w:rsidRDefault="00275062" w:rsidP="00275062">
      <w:pPr>
        <w:pStyle w:val="Code"/>
      </w:pPr>
      <w:r>
        <w:t xml:space="preserve">    }</w:t>
      </w:r>
    </w:p>
    <w:p w14:paraId="790E9409" w14:textId="1BD94D6E" w:rsidR="00275062" w:rsidRPr="00E45125" w:rsidRDefault="00275062" w:rsidP="00275062">
      <w:pPr>
        <w:pStyle w:val="Code"/>
      </w:pPr>
      <w:r>
        <w:t>… implementation to follow …</w:t>
      </w:r>
    </w:p>
    <w:p w14:paraId="6AE0005D" w14:textId="5CFB7582" w:rsidR="00C01B1C" w:rsidRDefault="00C01B1C" w:rsidP="00C01B1C">
      <w:pPr>
        <w:pStyle w:val="NumList"/>
        <w:numPr>
          <w:ilvl w:val="0"/>
          <w:numId w:val="0"/>
        </w:numPr>
        <w:ind w:left="936"/>
      </w:pPr>
      <w:r>
        <w:t xml:space="preserve">The </w:t>
      </w:r>
      <w:proofErr w:type="spellStart"/>
      <w:r w:rsidRPr="00BA5917">
        <w:rPr>
          <w:rStyle w:val="CodeInline"/>
        </w:rPr>
        <w:t>TiledGameObject</w:t>
      </w:r>
      <w:proofErr w:type="spellEnd"/>
      <w:r>
        <w:t xml:space="preserve"> object has </w:t>
      </w:r>
      <w:r w:rsidR="00275062">
        <w:t xml:space="preserve">two </w:t>
      </w:r>
      <w:r>
        <w:t>variable</w:t>
      </w:r>
      <w:r w:rsidR="00275062">
        <w:t>s:</w:t>
      </w:r>
      <w:r>
        <w:t xml:space="preserve"> </w:t>
      </w:r>
      <w:proofErr w:type="spellStart"/>
      <w:r w:rsidRPr="00BA5917">
        <w:rPr>
          <w:rStyle w:val="CodeInline"/>
        </w:rPr>
        <w:t>mShouldTile</w:t>
      </w:r>
      <w:proofErr w:type="spellEnd"/>
      <w:r w:rsidR="00275062">
        <w:t xml:space="preserve"> and </w:t>
      </w:r>
      <w:proofErr w:type="spellStart"/>
      <w:r w:rsidR="00275062" w:rsidRPr="00275062">
        <w:rPr>
          <w:rStyle w:val="CodeInline"/>
        </w:rPr>
        <w:t>mSpeed</w:t>
      </w:r>
      <w:proofErr w:type="spellEnd"/>
      <w:r w:rsidR="00275062">
        <w:t xml:space="preserve">. </w:t>
      </w:r>
      <w:proofErr w:type="spellStart"/>
      <w:r w:rsidR="00275062" w:rsidRPr="00275062">
        <w:rPr>
          <w:rStyle w:val="CodeInline"/>
        </w:rPr>
        <w:t>mShouldTile</w:t>
      </w:r>
      <w:proofErr w:type="spellEnd"/>
      <w:r w:rsidR="00275062">
        <w:t xml:space="preserve"> </w:t>
      </w:r>
      <w:r>
        <w:t>is a Boolean that determines whether the object should tile.</w:t>
      </w:r>
      <w:r w:rsidR="00275062">
        <w:t xml:space="preserve"> </w:t>
      </w:r>
      <w:commentRangeStart w:id="2"/>
      <w:proofErr w:type="spellStart"/>
      <w:ins w:id="3" w:author="Matthew T. Munson" w:date="2021-05-12T16:27:00Z">
        <w:r w:rsidR="00275062" w:rsidRPr="00275062">
          <w:rPr>
            <w:rStyle w:val="CodeInline"/>
          </w:rPr>
          <w:t>mSpeed</w:t>
        </w:r>
      </w:ins>
      <w:commentRangeEnd w:id="2"/>
      <w:proofErr w:type="spellEnd"/>
      <w:r w:rsidR="00275062">
        <w:rPr>
          <w:rStyle w:val="CommentReference"/>
          <w:rFonts w:asciiTheme="minorHAnsi" w:hAnsiTheme="minorHAnsi"/>
        </w:rPr>
        <w:commentReference w:id="2"/>
      </w:r>
      <w:ins w:id="4" w:author="Matthew T. Munson" w:date="2021-05-12T16:27:00Z">
        <w:r w:rsidR="00275062">
          <w:t xml:space="preserve"> is the speed at which the tile moves.</w:t>
        </w:r>
      </w:ins>
    </w:p>
    <w:p w14:paraId="2E7AD52A" w14:textId="4F183E65" w:rsidR="00C01B1C" w:rsidRPr="00C01B1C" w:rsidRDefault="00C01B1C" w:rsidP="00C01B1C">
      <w:pPr>
        <w:pStyle w:val="NumList"/>
        <w:numPr>
          <w:ilvl w:val="0"/>
          <w:numId w:val="18"/>
        </w:numPr>
      </w:pPr>
      <w:r w:rsidRPr="00C01B1C">
        <w:t xml:space="preserve">Define the getter and setter functions for </w:t>
      </w:r>
      <w:proofErr w:type="spellStart"/>
      <w:r w:rsidRPr="00C01B1C">
        <w:rPr>
          <w:rStyle w:val="CodeInline"/>
          <w:rFonts w:ascii="Utopia" w:hAnsi="Utopia"/>
          <w:bdr w:val="none" w:sz="0" w:space="0" w:color="auto"/>
        </w:rPr>
        <w:t>mShouldTile</w:t>
      </w:r>
      <w:proofErr w:type="spellEnd"/>
      <w:r w:rsidR="00275062">
        <w:rPr>
          <w:rStyle w:val="CodeInline"/>
          <w:rFonts w:ascii="Utopia" w:hAnsi="Utopia"/>
          <w:bdr w:val="none" w:sz="0" w:space="0" w:color="auto"/>
        </w:rPr>
        <w:t xml:space="preserve"> and </w:t>
      </w:r>
      <w:proofErr w:type="spellStart"/>
      <w:r w:rsidR="00275062" w:rsidRPr="00275062">
        <w:rPr>
          <w:rStyle w:val="CodeInline"/>
        </w:rPr>
        <w:t>mSpeed</w:t>
      </w:r>
      <w:proofErr w:type="spellEnd"/>
      <w:r w:rsidRPr="00C01B1C">
        <w:t>.</w:t>
      </w:r>
    </w:p>
    <w:p w14:paraId="5D69594D" w14:textId="46AC19C4" w:rsidR="00275062" w:rsidRDefault="00275062" w:rsidP="00275062">
      <w:pPr>
        <w:pStyle w:val="Code"/>
      </w:pPr>
      <w:r>
        <w:t>setSpeed(s) { this.mSpeed = s; }</w:t>
      </w:r>
    </w:p>
    <w:p w14:paraId="2D93CBFF" w14:textId="3552D69C" w:rsidR="00275062" w:rsidRDefault="00275062" w:rsidP="00275062">
      <w:pPr>
        <w:pStyle w:val="Code"/>
      </w:pPr>
      <w:r>
        <w:t>getSpeed() { return this.mSpeed; }</w:t>
      </w:r>
    </w:p>
    <w:p w14:paraId="1A05B421" w14:textId="3ECE480F" w:rsidR="00275062" w:rsidRDefault="00275062" w:rsidP="00275062">
      <w:pPr>
        <w:pStyle w:val="Code"/>
      </w:pPr>
      <w:commentRangeStart w:id="5"/>
      <w:r>
        <w:t>incSpeedBy(delta) { this.mSpeed += delta; }</w:t>
      </w:r>
      <w:commentRangeEnd w:id="5"/>
      <w:r>
        <w:rPr>
          <w:rStyle w:val="CommentReference"/>
          <w:rFonts w:asciiTheme="minorHAnsi" w:hAnsiTheme="minorHAnsi"/>
          <w:noProof w:val="0"/>
        </w:rPr>
        <w:commentReference w:id="5"/>
      </w:r>
    </w:p>
    <w:p w14:paraId="67DC1C32" w14:textId="77777777" w:rsidR="00275062" w:rsidRDefault="00275062" w:rsidP="00275062">
      <w:pPr>
        <w:pStyle w:val="Code"/>
      </w:pPr>
    </w:p>
    <w:p w14:paraId="02328B93" w14:textId="5C735C88" w:rsidR="00275062" w:rsidRDefault="00275062" w:rsidP="00275062">
      <w:pPr>
        <w:pStyle w:val="Code"/>
      </w:pPr>
      <w:r>
        <w:t>setIsTiled(t) {</w:t>
      </w:r>
    </w:p>
    <w:p w14:paraId="68213EF9" w14:textId="102267B5" w:rsidR="00275062" w:rsidRDefault="00275062" w:rsidP="00275062">
      <w:pPr>
        <w:pStyle w:val="Code"/>
      </w:pPr>
      <w:r>
        <w:t xml:space="preserve">    this.mShouldTile = t;</w:t>
      </w:r>
    </w:p>
    <w:p w14:paraId="5E79B59E" w14:textId="5DE91D5A" w:rsidR="00275062" w:rsidRDefault="00275062" w:rsidP="00275062">
      <w:pPr>
        <w:pStyle w:val="Code"/>
      </w:pPr>
      <w:r>
        <w:t>}</w:t>
      </w:r>
    </w:p>
    <w:p w14:paraId="7E395319" w14:textId="69D9DB99" w:rsidR="00275062" w:rsidRDefault="00275062" w:rsidP="00275062">
      <w:pPr>
        <w:pStyle w:val="Code"/>
      </w:pPr>
      <w:r>
        <w:t>shouldTile() {</w:t>
      </w:r>
    </w:p>
    <w:p w14:paraId="7835EB14" w14:textId="08A9E0CD" w:rsidR="00275062" w:rsidRDefault="00275062" w:rsidP="00275062">
      <w:pPr>
        <w:pStyle w:val="Code"/>
      </w:pPr>
      <w:r>
        <w:t xml:space="preserve">    return this.mShouldTile;</w:t>
      </w:r>
    </w:p>
    <w:p w14:paraId="5D90CC6E" w14:textId="24989803" w:rsidR="00275062" w:rsidRPr="00E45125" w:rsidRDefault="00275062" w:rsidP="00275062">
      <w:pPr>
        <w:pStyle w:val="Code"/>
      </w:pPr>
      <w:r>
        <w:t>}</w:t>
      </w:r>
    </w:p>
    <w:p w14:paraId="1D3AE5BB" w14:textId="77777777" w:rsidR="00C01B1C" w:rsidRPr="00C01B1C" w:rsidRDefault="00C01B1C" w:rsidP="00C01B1C">
      <w:pPr>
        <w:pStyle w:val="NumList"/>
        <w:numPr>
          <w:ilvl w:val="0"/>
          <w:numId w:val="18"/>
        </w:numPr>
      </w:pPr>
      <w:r w:rsidRPr="00C01B1C">
        <w:t xml:space="preserve">Define the function to tile and draw the </w:t>
      </w:r>
      <w:proofErr w:type="spellStart"/>
      <w:r w:rsidRPr="00C01B1C">
        <w:rPr>
          <w:rStyle w:val="CodeInline"/>
          <w:rFonts w:ascii="Utopia" w:hAnsi="Utopia"/>
          <w:bdr w:val="none" w:sz="0" w:space="0" w:color="auto"/>
        </w:rPr>
        <w:t>Renderable</w:t>
      </w:r>
      <w:proofErr w:type="spellEnd"/>
      <w:r w:rsidRPr="00C01B1C">
        <w:t xml:space="preserve"> object to cover the WC bounds of the </w:t>
      </w:r>
      <w:proofErr w:type="spellStart"/>
      <w:r w:rsidRPr="00C01B1C">
        <w:rPr>
          <w:rStyle w:val="CodeInline"/>
          <w:rFonts w:ascii="Utopia" w:hAnsi="Utopia"/>
          <w:bdr w:val="none" w:sz="0" w:space="0" w:color="auto"/>
        </w:rPr>
        <w:t>aCamera</w:t>
      </w:r>
      <w:proofErr w:type="spellEnd"/>
      <w:r w:rsidRPr="00C01B1C">
        <w:t xml:space="preserve"> object.</w:t>
      </w:r>
    </w:p>
    <w:p w14:paraId="4E14FA90" w14:textId="0538CF87" w:rsidR="00AC213A" w:rsidRDefault="00AC213A" w:rsidP="00AC213A">
      <w:pPr>
        <w:pStyle w:val="Code"/>
      </w:pPr>
      <w:r>
        <w:t>_drawTile(aCamera) {</w:t>
      </w:r>
    </w:p>
    <w:p w14:paraId="15DD4DA4" w14:textId="0AD09531" w:rsidR="00AC213A" w:rsidRDefault="00AC213A" w:rsidP="00AC213A">
      <w:pPr>
        <w:pStyle w:val="Code"/>
      </w:pPr>
      <w:r>
        <w:t xml:space="preserve">    // Step A: Compute the positions and dimensions of tiling object.</w:t>
      </w:r>
    </w:p>
    <w:p w14:paraId="65F8528F" w14:textId="42C66432" w:rsidR="00AC213A" w:rsidRDefault="00AC213A" w:rsidP="00AC213A">
      <w:pPr>
        <w:pStyle w:val="Code"/>
      </w:pPr>
      <w:r>
        <w:t xml:space="preserve">    let xf = this.getXform();</w:t>
      </w:r>
    </w:p>
    <w:p w14:paraId="02842AD2" w14:textId="132316BD" w:rsidR="00AC213A" w:rsidRDefault="00AC213A" w:rsidP="00AC213A">
      <w:pPr>
        <w:pStyle w:val="Code"/>
      </w:pPr>
      <w:r>
        <w:t xml:space="preserve">    let w = xf.getWidth();</w:t>
      </w:r>
    </w:p>
    <w:p w14:paraId="236B58DD" w14:textId="79F74D97" w:rsidR="00AC213A" w:rsidRDefault="00AC213A" w:rsidP="00AC213A">
      <w:pPr>
        <w:pStyle w:val="Code"/>
      </w:pPr>
      <w:r>
        <w:t xml:space="preserve">    let h = xf.getHeight();</w:t>
      </w:r>
    </w:p>
    <w:p w14:paraId="683CCDF5" w14:textId="14DE0506" w:rsidR="00AC213A" w:rsidRDefault="00AC213A" w:rsidP="00AC213A">
      <w:pPr>
        <w:pStyle w:val="Code"/>
      </w:pPr>
      <w:r>
        <w:t xml:space="preserve">    let pos = xf.getPosition();</w:t>
      </w:r>
    </w:p>
    <w:p w14:paraId="7FB61F45" w14:textId="6A8F0817" w:rsidR="00AC213A" w:rsidRDefault="00AC213A" w:rsidP="00AC213A">
      <w:pPr>
        <w:pStyle w:val="Code"/>
      </w:pPr>
      <w:r>
        <w:t xml:space="preserve">    let left = pos[0] - (w / 2);</w:t>
      </w:r>
    </w:p>
    <w:p w14:paraId="08DA9028" w14:textId="2E0B5E63" w:rsidR="00AC213A" w:rsidRDefault="00AC213A" w:rsidP="00AC213A">
      <w:pPr>
        <w:pStyle w:val="Code"/>
      </w:pPr>
      <w:r>
        <w:t xml:space="preserve">    let right = left + w;</w:t>
      </w:r>
    </w:p>
    <w:p w14:paraId="43D90C33" w14:textId="497E2F34" w:rsidR="00AC213A" w:rsidRDefault="00AC213A" w:rsidP="00AC213A">
      <w:pPr>
        <w:pStyle w:val="Code"/>
      </w:pPr>
      <w:r>
        <w:t xml:space="preserve">    let top = pos[1] + (h / 2);</w:t>
      </w:r>
    </w:p>
    <w:p w14:paraId="78B5C6CF" w14:textId="6FEB6637" w:rsidR="00AC213A" w:rsidRDefault="00AC213A" w:rsidP="00AC213A">
      <w:pPr>
        <w:pStyle w:val="Code"/>
      </w:pPr>
      <w:r>
        <w:t xml:space="preserve">    let bottom = top - h;</w:t>
      </w:r>
    </w:p>
    <w:p w14:paraId="7098DB92" w14:textId="77777777" w:rsidR="00AC213A" w:rsidRDefault="00AC213A" w:rsidP="00AC213A">
      <w:pPr>
        <w:pStyle w:val="Code"/>
      </w:pPr>
    </w:p>
    <w:p w14:paraId="332C714B" w14:textId="7224A2FD" w:rsidR="00AC213A" w:rsidRDefault="00AC213A" w:rsidP="00AC213A">
      <w:pPr>
        <w:pStyle w:val="Code"/>
      </w:pPr>
      <w:r>
        <w:t xml:space="preserve">    // Step B: Get the world positions and dimensions of the drawing camera.</w:t>
      </w:r>
    </w:p>
    <w:p w14:paraId="4B030A76" w14:textId="1915A769" w:rsidR="00AC213A" w:rsidRDefault="00AC213A" w:rsidP="00AC213A">
      <w:pPr>
        <w:pStyle w:val="Code"/>
      </w:pPr>
      <w:r>
        <w:t xml:space="preserve">    let wcPos = aCamera.getWCCenter();</w:t>
      </w:r>
    </w:p>
    <w:p w14:paraId="4EB51DE5" w14:textId="53A77B07" w:rsidR="00AC213A" w:rsidRDefault="00AC213A" w:rsidP="00AC213A">
      <w:pPr>
        <w:pStyle w:val="Code"/>
      </w:pPr>
      <w:r>
        <w:t xml:space="preserve">    let wcLeft = wcPos[0] - (aCamera.getWCWidth() / 2);</w:t>
      </w:r>
    </w:p>
    <w:p w14:paraId="1548A98B" w14:textId="7E405968" w:rsidR="00AC213A" w:rsidRDefault="00AC213A" w:rsidP="00AC213A">
      <w:pPr>
        <w:pStyle w:val="Code"/>
      </w:pPr>
      <w:r>
        <w:t xml:space="preserve">    let wcRight = wcLeft + aCamera.getWCWidth();</w:t>
      </w:r>
    </w:p>
    <w:p w14:paraId="1F9CFAB0" w14:textId="63340BEC" w:rsidR="00AC213A" w:rsidRDefault="00AC213A" w:rsidP="00AC213A">
      <w:pPr>
        <w:pStyle w:val="Code"/>
      </w:pPr>
      <w:r>
        <w:t xml:space="preserve">    let wcBottom = wcPos[1] - (aCamera.getWCHeight() / 2);</w:t>
      </w:r>
    </w:p>
    <w:p w14:paraId="6449E676" w14:textId="107E8B76" w:rsidR="00AC213A" w:rsidRDefault="00AC213A" w:rsidP="00AC213A">
      <w:pPr>
        <w:pStyle w:val="Code"/>
      </w:pPr>
      <w:r>
        <w:t xml:space="preserve">    let wcTop = wcBottom + aCamera.getWCHeight();</w:t>
      </w:r>
    </w:p>
    <w:p w14:paraId="021B2360" w14:textId="77777777" w:rsidR="00AC213A" w:rsidRDefault="00AC213A" w:rsidP="00AC213A">
      <w:pPr>
        <w:pStyle w:val="Code"/>
      </w:pPr>
    </w:p>
    <w:p w14:paraId="6628B991" w14:textId="33D2CC7A" w:rsidR="00AC213A" w:rsidRDefault="00AC213A" w:rsidP="00AC213A">
      <w:pPr>
        <w:pStyle w:val="Code"/>
      </w:pPr>
      <w:r>
        <w:t xml:space="preserve">    // Step C: Determine the offset to the camera window's lower left corner.</w:t>
      </w:r>
    </w:p>
    <w:p w14:paraId="4363E983" w14:textId="05D744E9" w:rsidR="00AC213A" w:rsidRDefault="00AC213A" w:rsidP="00AC213A">
      <w:pPr>
        <w:pStyle w:val="Code"/>
      </w:pPr>
      <w:r>
        <w:t xml:space="preserve">    let dx = 0, dy = 0; // offset to the lower left corner</w:t>
      </w:r>
    </w:p>
    <w:p w14:paraId="6B021E67" w14:textId="1FBD53EC" w:rsidR="00AC213A" w:rsidRDefault="00AC213A" w:rsidP="00AC213A">
      <w:pPr>
        <w:pStyle w:val="Code"/>
      </w:pPr>
      <w:r>
        <w:t xml:space="preserve">    // left/right boundary?</w:t>
      </w:r>
    </w:p>
    <w:p w14:paraId="4B555120" w14:textId="48491EA5" w:rsidR="00AC213A" w:rsidRDefault="00AC213A" w:rsidP="00AC213A">
      <w:pPr>
        <w:pStyle w:val="Code"/>
      </w:pPr>
      <w:r>
        <w:t xml:space="preserve">    if (right &lt; wcLeft) { // left of WC left</w:t>
      </w:r>
    </w:p>
    <w:p w14:paraId="23160E45" w14:textId="15CDA3D9" w:rsidR="00AC213A" w:rsidRDefault="00AC213A" w:rsidP="00AC213A">
      <w:pPr>
        <w:pStyle w:val="Code"/>
      </w:pPr>
      <w:r>
        <w:t xml:space="preserve">        dx = Math.ceil((wcLeft - right) / w) * w;</w:t>
      </w:r>
    </w:p>
    <w:p w14:paraId="202E3826" w14:textId="0FCCEDE6" w:rsidR="00AC213A" w:rsidRDefault="00AC213A" w:rsidP="00AC213A">
      <w:pPr>
        <w:pStyle w:val="Code"/>
      </w:pPr>
      <w:r>
        <w:t xml:space="preserve">    } else {</w:t>
      </w:r>
    </w:p>
    <w:p w14:paraId="282CBD6F" w14:textId="56DEE4CF" w:rsidR="00AC213A" w:rsidRDefault="00AC213A" w:rsidP="00AC213A">
      <w:pPr>
        <w:pStyle w:val="Code"/>
      </w:pPr>
      <w:r>
        <w:t xml:space="preserve">        if (left &gt; wcLeft) { // not touching the left side</w:t>
      </w:r>
    </w:p>
    <w:p w14:paraId="576C0491" w14:textId="4F3CAF3D" w:rsidR="00AC213A" w:rsidRDefault="00AC213A" w:rsidP="00AC213A">
      <w:pPr>
        <w:pStyle w:val="Code"/>
      </w:pPr>
      <w:r>
        <w:t xml:space="preserve">            dx = -Math.ceil((left - wcLeft) / w) * w;</w:t>
      </w:r>
    </w:p>
    <w:p w14:paraId="65F8262F" w14:textId="7D6D729B" w:rsidR="00AC213A" w:rsidRDefault="00AC213A" w:rsidP="00AC213A">
      <w:pPr>
        <w:pStyle w:val="Code"/>
      </w:pPr>
      <w:r>
        <w:t xml:space="preserve">        }</w:t>
      </w:r>
    </w:p>
    <w:p w14:paraId="7BDDCE69" w14:textId="5D482A5D" w:rsidR="00AC213A" w:rsidRDefault="00AC213A" w:rsidP="00AC213A">
      <w:pPr>
        <w:pStyle w:val="Code"/>
      </w:pPr>
      <w:r>
        <w:t xml:space="preserve">    }</w:t>
      </w:r>
    </w:p>
    <w:p w14:paraId="07447D39" w14:textId="1D0160AD" w:rsidR="00AC213A" w:rsidRDefault="00AC213A" w:rsidP="00AC213A">
      <w:pPr>
        <w:pStyle w:val="Code"/>
      </w:pPr>
      <w:r>
        <w:t xml:space="preserve">    // top/bottom boundary</w:t>
      </w:r>
    </w:p>
    <w:p w14:paraId="6984968C" w14:textId="447BFB61" w:rsidR="00AC213A" w:rsidRDefault="00AC213A" w:rsidP="00AC213A">
      <w:pPr>
        <w:pStyle w:val="Code"/>
      </w:pPr>
      <w:r>
        <w:t xml:space="preserve">    if (top &lt; wcBottom) { // Lower than the WC bottom</w:t>
      </w:r>
    </w:p>
    <w:p w14:paraId="1E906475" w14:textId="2E22089C" w:rsidR="00AC213A" w:rsidRDefault="00AC213A" w:rsidP="00AC213A">
      <w:pPr>
        <w:pStyle w:val="Code"/>
      </w:pPr>
      <w:r>
        <w:t xml:space="preserve">        dy = Math.ceil((wcBottom - top) / h) * h;</w:t>
      </w:r>
    </w:p>
    <w:p w14:paraId="246AB00D" w14:textId="5B78C01F" w:rsidR="00AC213A" w:rsidRDefault="00AC213A" w:rsidP="00AC213A">
      <w:pPr>
        <w:pStyle w:val="Code"/>
      </w:pPr>
      <w:r>
        <w:t xml:space="preserve">    } else {</w:t>
      </w:r>
    </w:p>
    <w:p w14:paraId="2BF0AA81" w14:textId="2CF1B54E" w:rsidR="00AC213A" w:rsidRDefault="00AC213A" w:rsidP="00AC213A">
      <w:pPr>
        <w:pStyle w:val="Code"/>
      </w:pPr>
      <w:r>
        <w:t xml:space="preserve">        if (bottom &gt; wcBottom) {  // not touching the bottom</w:t>
      </w:r>
    </w:p>
    <w:p w14:paraId="4AC9F127" w14:textId="47FF6558" w:rsidR="00AC213A" w:rsidRDefault="00AC213A" w:rsidP="00AC213A">
      <w:pPr>
        <w:pStyle w:val="Code"/>
      </w:pPr>
      <w:r>
        <w:t xml:space="preserve">            dy = -Math.ceil((bottom - wcBottom) / h) * h;</w:t>
      </w:r>
    </w:p>
    <w:p w14:paraId="40353A49" w14:textId="543B1C18" w:rsidR="00AC213A" w:rsidRDefault="00AC213A" w:rsidP="00AC213A">
      <w:pPr>
        <w:pStyle w:val="Code"/>
      </w:pPr>
      <w:r>
        <w:t xml:space="preserve">        }</w:t>
      </w:r>
    </w:p>
    <w:p w14:paraId="5509E98C" w14:textId="3B05B943" w:rsidR="00AC213A" w:rsidRDefault="00AC213A" w:rsidP="00AC213A">
      <w:pPr>
        <w:pStyle w:val="Code"/>
      </w:pPr>
      <w:r>
        <w:t xml:space="preserve">    }</w:t>
      </w:r>
    </w:p>
    <w:p w14:paraId="78517054" w14:textId="77777777" w:rsidR="00AC213A" w:rsidRDefault="00AC213A" w:rsidP="00AC213A">
      <w:pPr>
        <w:pStyle w:val="Code"/>
      </w:pPr>
    </w:p>
    <w:p w14:paraId="674F49DD" w14:textId="1F182B20" w:rsidR="00AC213A" w:rsidRDefault="00AC213A" w:rsidP="00AC213A">
      <w:pPr>
        <w:pStyle w:val="Code"/>
      </w:pPr>
      <w:r>
        <w:t xml:space="preserve">    // Step D: Save the original position of the tiling object.</w:t>
      </w:r>
    </w:p>
    <w:p w14:paraId="67D18D28" w14:textId="13B41B1B" w:rsidR="00AC213A" w:rsidRDefault="00AC213A" w:rsidP="00AC213A">
      <w:pPr>
        <w:pStyle w:val="Code"/>
      </w:pPr>
      <w:r>
        <w:t xml:space="preserve">    let sX = pos[0];</w:t>
      </w:r>
    </w:p>
    <w:p w14:paraId="6D212A9E" w14:textId="0F3B53FD" w:rsidR="00AC213A" w:rsidRDefault="00AC213A" w:rsidP="00AC213A">
      <w:pPr>
        <w:pStyle w:val="Code"/>
      </w:pPr>
      <w:r>
        <w:t xml:space="preserve">    let sY = pos[1];</w:t>
      </w:r>
    </w:p>
    <w:p w14:paraId="2C6CEF9A" w14:textId="77777777" w:rsidR="00AC213A" w:rsidRDefault="00AC213A" w:rsidP="00AC213A">
      <w:pPr>
        <w:pStyle w:val="Code"/>
      </w:pPr>
    </w:p>
    <w:p w14:paraId="6A30B8B1" w14:textId="11E13303" w:rsidR="00AC213A" w:rsidRDefault="00AC213A" w:rsidP="00AC213A">
      <w:pPr>
        <w:pStyle w:val="Code"/>
      </w:pPr>
      <w:r>
        <w:t xml:space="preserve">    // Step E: Offset tiling object and modify the related position variables.</w:t>
      </w:r>
    </w:p>
    <w:p w14:paraId="6A2A3EA8" w14:textId="613CC8A6" w:rsidR="00AC213A" w:rsidRDefault="00AC213A" w:rsidP="00AC213A">
      <w:pPr>
        <w:pStyle w:val="Code"/>
      </w:pPr>
      <w:r>
        <w:t xml:space="preserve">    xf.incXPosBy(dx);</w:t>
      </w:r>
    </w:p>
    <w:p w14:paraId="71B2A37F" w14:textId="617236D7" w:rsidR="00AC213A" w:rsidRDefault="00AC213A" w:rsidP="00AC213A">
      <w:pPr>
        <w:pStyle w:val="Code"/>
      </w:pPr>
      <w:r>
        <w:t xml:space="preserve">    xf.incYPosBy(dy);</w:t>
      </w:r>
    </w:p>
    <w:p w14:paraId="6D3731A0" w14:textId="785682A9" w:rsidR="00AC213A" w:rsidRDefault="00AC213A" w:rsidP="00AC213A">
      <w:pPr>
        <w:pStyle w:val="Code"/>
      </w:pPr>
      <w:r>
        <w:t xml:space="preserve">    right = pos[0] + (w / 2);</w:t>
      </w:r>
    </w:p>
    <w:p w14:paraId="7977B5F1" w14:textId="74B7BF3A" w:rsidR="00AC213A" w:rsidRDefault="00AC213A" w:rsidP="00AC213A">
      <w:pPr>
        <w:pStyle w:val="Code"/>
      </w:pPr>
      <w:r>
        <w:t xml:space="preserve">    top = pos[1] + (h / 2);</w:t>
      </w:r>
    </w:p>
    <w:p w14:paraId="008BD145" w14:textId="77777777" w:rsidR="00AC213A" w:rsidRDefault="00AC213A" w:rsidP="00AC213A">
      <w:pPr>
        <w:pStyle w:val="Code"/>
      </w:pPr>
    </w:p>
    <w:p w14:paraId="0EE7FB24" w14:textId="0797CAF7" w:rsidR="00AC213A" w:rsidRDefault="00AC213A" w:rsidP="00AC213A">
      <w:pPr>
        <w:pStyle w:val="Code"/>
      </w:pPr>
      <w:r>
        <w:t xml:space="preserve">    // Step F: Determine the number of times to tile in the x and y directions.</w:t>
      </w:r>
    </w:p>
    <w:p w14:paraId="749A5AF5" w14:textId="1A8E86F7" w:rsidR="00AC213A" w:rsidRDefault="00AC213A" w:rsidP="00AC213A">
      <w:pPr>
        <w:pStyle w:val="Code"/>
      </w:pPr>
      <w:r>
        <w:t xml:space="preserve">    let nx = 1, ny = 1; // number of times to draw in the x and y directions</w:t>
      </w:r>
    </w:p>
    <w:p w14:paraId="60A06E43" w14:textId="340E4088" w:rsidR="00AC213A" w:rsidRDefault="00AC213A" w:rsidP="00AC213A">
      <w:pPr>
        <w:pStyle w:val="Code"/>
      </w:pPr>
      <w:r>
        <w:t xml:space="preserve">    nx = Math.ceil((wcRight - right) / w);</w:t>
      </w:r>
    </w:p>
    <w:p w14:paraId="05B2EF50" w14:textId="271E6174" w:rsidR="00AC213A" w:rsidRDefault="00AC213A" w:rsidP="00AC213A">
      <w:pPr>
        <w:pStyle w:val="Code"/>
      </w:pPr>
      <w:r>
        <w:t xml:space="preserve">    ny = Math.ceil((wcTop - top) / h);</w:t>
      </w:r>
    </w:p>
    <w:p w14:paraId="3C9383EA" w14:textId="77777777" w:rsidR="00AC213A" w:rsidRDefault="00AC213A" w:rsidP="00AC213A">
      <w:pPr>
        <w:pStyle w:val="Code"/>
      </w:pPr>
    </w:p>
    <w:p w14:paraId="0238762A" w14:textId="49E8DDEC" w:rsidR="00AC213A" w:rsidRDefault="00AC213A" w:rsidP="00AC213A">
      <w:pPr>
        <w:pStyle w:val="Code"/>
      </w:pPr>
      <w:r>
        <w:t xml:space="preserve">    // Step G: Loop through each location to draw a tile</w:t>
      </w:r>
    </w:p>
    <w:p w14:paraId="4B19C7AE" w14:textId="1DAB91B8" w:rsidR="00AC213A" w:rsidRDefault="00AC213A" w:rsidP="00AC213A">
      <w:pPr>
        <w:pStyle w:val="Code"/>
      </w:pPr>
      <w:r>
        <w:t xml:space="preserve">    let cx = nx;</w:t>
      </w:r>
    </w:p>
    <w:p w14:paraId="370E2E50" w14:textId="664B7187" w:rsidR="00AC213A" w:rsidRDefault="00AC213A" w:rsidP="00AC213A">
      <w:pPr>
        <w:pStyle w:val="Code"/>
      </w:pPr>
      <w:r>
        <w:t xml:space="preserve">    let xPos = pos[0];</w:t>
      </w:r>
    </w:p>
    <w:p w14:paraId="36138436" w14:textId="3E4CF7C8" w:rsidR="00AC213A" w:rsidRDefault="00AC213A" w:rsidP="00AC213A">
      <w:pPr>
        <w:pStyle w:val="Code"/>
      </w:pPr>
      <w:r>
        <w:t xml:space="preserve">    while (ny &gt;= 0) {</w:t>
      </w:r>
    </w:p>
    <w:p w14:paraId="25C3DA98" w14:textId="12A7818E" w:rsidR="00AC213A" w:rsidRDefault="00AC213A" w:rsidP="00AC213A">
      <w:pPr>
        <w:pStyle w:val="Code"/>
      </w:pPr>
      <w:r>
        <w:t xml:space="preserve">        cx = nx;</w:t>
      </w:r>
    </w:p>
    <w:p w14:paraId="65A5BDED" w14:textId="778DA61F" w:rsidR="00AC213A" w:rsidRDefault="00AC213A" w:rsidP="00AC213A">
      <w:pPr>
        <w:pStyle w:val="Code"/>
      </w:pPr>
      <w:r>
        <w:t xml:space="preserve">        pos[0] = xPos;</w:t>
      </w:r>
    </w:p>
    <w:p w14:paraId="22741C98" w14:textId="0F8051D7" w:rsidR="00AC213A" w:rsidRDefault="00AC213A" w:rsidP="00AC213A">
      <w:pPr>
        <w:pStyle w:val="Code"/>
      </w:pPr>
      <w:r>
        <w:t xml:space="preserve">        while (cx &gt;= 0) {</w:t>
      </w:r>
    </w:p>
    <w:p w14:paraId="5B79B17C" w14:textId="70416464" w:rsidR="00AC213A" w:rsidRDefault="00AC213A" w:rsidP="00AC213A">
      <w:pPr>
        <w:pStyle w:val="Code"/>
      </w:pPr>
      <w:r>
        <w:t xml:space="preserve">            this.mRenderComponent.draw(aCamera);</w:t>
      </w:r>
    </w:p>
    <w:p w14:paraId="669AB9B6" w14:textId="77EBD614" w:rsidR="00AC213A" w:rsidRDefault="00AC213A" w:rsidP="00AC213A">
      <w:pPr>
        <w:pStyle w:val="Code"/>
      </w:pPr>
      <w:r>
        <w:t xml:space="preserve">            xf.incXPosBy(w);</w:t>
      </w:r>
    </w:p>
    <w:p w14:paraId="58D368E3" w14:textId="322AFB66" w:rsidR="00AC213A" w:rsidRDefault="00AC213A" w:rsidP="00AC213A">
      <w:pPr>
        <w:pStyle w:val="Code"/>
      </w:pPr>
      <w:r>
        <w:t xml:space="preserve">            --cx;</w:t>
      </w:r>
    </w:p>
    <w:p w14:paraId="416BAA46" w14:textId="2D8B698E" w:rsidR="00AC213A" w:rsidRDefault="00AC213A" w:rsidP="00AC213A">
      <w:pPr>
        <w:pStyle w:val="Code"/>
      </w:pPr>
      <w:r>
        <w:t xml:space="preserve">        }</w:t>
      </w:r>
    </w:p>
    <w:p w14:paraId="5A702927" w14:textId="4673CF0C" w:rsidR="00AC213A" w:rsidRDefault="00AC213A" w:rsidP="00AC213A">
      <w:pPr>
        <w:pStyle w:val="Code"/>
      </w:pPr>
      <w:r>
        <w:t xml:space="preserve">        xf.incYPosBy(h);</w:t>
      </w:r>
    </w:p>
    <w:p w14:paraId="1BE7A253" w14:textId="2593B131" w:rsidR="00AC213A" w:rsidRDefault="00AC213A" w:rsidP="00AC213A">
      <w:pPr>
        <w:pStyle w:val="Code"/>
      </w:pPr>
      <w:r>
        <w:t xml:space="preserve">        --ny;</w:t>
      </w:r>
    </w:p>
    <w:p w14:paraId="204B05DF" w14:textId="48E40226" w:rsidR="00AC213A" w:rsidRDefault="00AC213A" w:rsidP="00AC213A">
      <w:pPr>
        <w:pStyle w:val="Code"/>
      </w:pPr>
      <w:r>
        <w:t xml:space="preserve">    }</w:t>
      </w:r>
    </w:p>
    <w:p w14:paraId="792D0CEE" w14:textId="77777777" w:rsidR="00AC213A" w:rsidRDefault="00AC213A" w:rsidP="00AC213A">
      <w:pPr>
        <w:pStyle w:val="Code"/>
      </w:pPr>
    </w:p>
    <w:p w14:paraId="50560D42" w14:textId="3287C7AD" w:rsidR="00AC213A" w:rsidRDefault="00AC213A" w:rsidP="00AC213A">
      <w:pPr>
        <w:pStyle w:val="Code"/>
      </w:pPr>
      <w:r>
        <w:t xml:space="preserve">    // Step H: Reset the tiling object to its original position.</w:t>
      </w:r>
    </w:p>
    <w:p w14:paraId="10476E21" w14:textId="416259AE" w:rsidR="00AC213A" w:rsidRDefault="00AC213A" w:rsidP="00AC213A">
      <w:pPr>
        <w:pStyle w:val="Code"/>
      </w:pPr>
      <w:r>
        <w:t xml:space="preserve">    pos[0] = sX;</w:t>
      </w:r>
    </w:p>
    <w:p w14:paraId="1F58909A" w14:textId="7BC520D6" w:rsidR="00AC213A" w:rsidRDefault="00AC213A" w:rsidP="00AC213A">
      <w:pPr>
        <w:pStyle w:val="Code"/>
      </w:pPr>
      <w:r>
        <w:lastRenderedPageBreak/>
        <w:t xml:space="preserve">    pos[1] = sY;</w:t>
      </w:r>
    </w:p>
    <w:p w14:paraId="6CA3D939" w14:textId="14691070" w:rsidR="00AC213A" w:rsidRPr="00E45125" w:rsidRDefault="00AC213A" w:rsidP="00AC213A">
      <w:pPr>
        <w:pStyle w:val="Code"/>
      </w:pPr>
      <w:r>
        <w:t>}</w:t>
      </w:r>
    </w:p>
    <w:p w14:paraId="1178545C" w14:textId="77777777" w:rsidR="00C01B1C" w:rsidRPr="00C01B1C" w:rsidRDefault="00C01B1C" w:rsidP="00C01B1C">
      <w:pPr>
        <w:pStyle w:val="NumList"/>
        <w:numPr>
          <w:ilvl w:val="0"/>
          <w:numId w:val="0"/>
        </w:numPr>
        <w:ind w:left="936"/>
      </w:pPr>
      <w:r w:rsidRPr="00C01B1C">
        <w:t xml:space="preserve">The </w:t>
      </w:r>
      <w:r w:rsidRPr="00C01B1C">
        <w:rPr>
          <w:rStyle w:val="CodeInline"/>
          <w:rFonts w:ascii="Utopia" w:hAnsi="Utopia"/>
          <w:bdr w:val="none" w:sz="0" w:space="0" w:color="auto"/>
        </w:rPr>
        <w:t>_</w:t>
      </w:r>
      <w:proofErr w:type="spellStart"/>
      <w:r w:rsidRPr="00C01B1C">
        <w:rPr>
          <w:rStyle w:val="CodeInline"/>
          <w:rFonts w:ascii="Utopia" w:hAnsi="Utopia"/>
          <w:bdr w:val="none" w:sz="0" w:space="0" w:color="auto"/>
        </w:rPr>
        <w:t>drawTile</w:t>
      </w:r>
      <w:proofErr w:type="spellEnd"/>
      <w:r w:rsidRPr="00C01B1C">
        <w:rPr>
          <w:rStyle w:val="CodeInline"/>
          <w:rFonts w:ascii="Utopia" w:hAnsi="Utopia"/>
          <w:bdr w:val="none" w:sz="0" w:space="0" w:color="auto"/>
        </w:rPr>
        <w:t>()</w:t>
      </w:r>
      <w:r w:rsidRPr="00C01B1C">
        <w:t xml:space="preserve"> function computes and repositions the </w:t>
      </w:r>
      <w:proofErr w:type="spellStart"/>
      <w:r w:rsidRPr="00C01B1C">
        <w:rPr>
          <w:rStyle w:val="CodeInline"/>
          <w:rFonts w:ascii="Utopia" w:hAnsi="Utopia"/>
          <w:bdr w:val="none" w:sz="0" w:space="0" w:color="auto"/>
        </w:rPr>
        <w:t>Renderable</w:t>
      </w:r>
      <w:proofErr w:type="spellEnd"/>
      <w:r w:rsidRPr="00C01B1C">
        <w:t xml:space="preserve"> object to cover the lower-left corner of the camera WC bounds and tiles the object in the positive x and y directions. Note the following:</w:t>
      </w:r>
    </w:p>
    <w:p w14:paraId="5048FA9A" w14:textId="77777777" w:rsidR="00C01B1C" w:rsidRPr="00C01B1C" w:rsidRDefault="00C01B1C" w:rsidP="00C01B1C">
      <w:pPr>
        <w:pStyle w:val="NumSubList"/>
      </w:pPr>
      <w:r w:rsidRPr="00C01B1C">
        <w:t>Steps A and B compute the position and dimension of the tiling object and the camera WC bounds.</w:t>
      </w:r>
    </w:p>
    <w:p w14:paraId="1AC2D418" w14:textId="77777777" w:rsidR="00C01B1C" w:rsidRPr="00C01B1C" w:rsidRDefault="00C01B1C" w:rsidP="00C01B1C">
      <w:pPr>
        <w:pStyle w:val="NumSubList"/>
      </w:pPr>
      <w:r w:rsidRPr="00C01B1C">
        <w:t xml:space="preserve">Step C computes the </w:t>
      </w:r>
      <w:r w:rsidRPr="00C01B1C">
        <w:rPr>
          <w:rStyle w:val="CodeInline"/>
          <w:rFonts w:ascii="Utopia" w:hAnsi="Utopia"/>
          <w:bdr w:val="none" w:sz="0" w:space="0" w:color="auto"/>
        </w:rPr>
        <w:t>dx</w:t>
      </w:r>
      <w:r w:rsidRPr="00C01B1C">
        <w:t xml:space="preserve"> and </w:t>
      </w:r>
      <w:proofErr w:type="spellStart"/>
      <w:r w:rsidRPr="00C01B1C">
        <w:rPr>
          <w:rStyle w:val="CodeInline"/>
          <w:rFonts w:ascii="Utopia" w:hAnsi="Utopia"/>
          <w:bdr w:val="none" w:sz="0" w:space="0" w:color="auto"/>
        </w:rPr>
        <w:t>dy</w:t>
      </w:r>
      <w:proofErr w:type="spellEnd"/>
      <w:r w:rsidRPr="00C01B1C">
        <w:t xml:space="preserve"> offsets that will translate the </w:t>
      </w:r>
      <w:proofErr w:type="spellStart"/>
      <w:r w:rsidRPr="00C01B1C">
        <w:rPr>
          <w:rStyle w:val="CodeInline"/>
          <w:rFonts w:ascii="Utopia" w:hAnsi="Utopia"/>
          <w:bdr w:val="none" w:sz="0" w:space="0" w:color="auto"/>
        </w:rPr>
        <w:t>Renderable</w:t>
      </w:r>
      <w:proofErr w:type="spellEnd"/>
      <w:r w:rsidRPr="00C01B1C">
        <w:t xml:space="preserve"> object with bounds that cover the lower-left corner of the </w:t>
      </w:r>
      <w:proofErr w:type="spellStart"/>
      <w:r w:rsidRPr="00C01B1C">
        <w:rPr>
          <w:rStyle w:val="CodeInline"/>
          <w:rFonts w:ascii="Utopia" w:hAnsi="Utopia"/>
          <w:bdr w:val="none" w:sz="0" w:space="0" w:color="auto"/>
        </w:rPr>
        <w:t>aCamera</w:t>
      </w:r>
      <w:proofErr w:type="spellEnd"/>
      <w:r w:rsidRPr="00C01B1C">
        <w:t xml:space="preserve"> WC bounds. The calls to the </w:t>
      </w:r>
      <w:proofErr w:type="spellStart"/>
      <w:r w:rsidRPr="00C01B1C">
        <w:rPr>
          <w:rStyle w:val="CodeInline"/>
          <w:rFonts w:ascii="Utopia" w:hAnsi="Utopia"/>
          <w:bdr w:val="none" w:sz="0" w:space="0" w:color="auto"/>
        </w:rPr>
        <w:t>Math.ceil</w:t>
      </w:r>
      <w:proofErr w:type="spellEnd"/>
      <w:r w:rsidRPr="00C01B1C">
        <w:rPr>
          <w:rStyle w:val="CodeInline"/>
          <w:rFonts w:ascii="Utopia" w:hAnsi="Utopia"/>
          <w:bdr w:val="none" w:sz="0" w:space="0" w:color="auto"/>
        </w:rPr>
        <w:t>()</w:t>
      </w:r>
      <w:r w:rsidRPr="00C01B1C">
        <w:t xml:space="preserve"> function</w:t>
      </w:r>
      <w:r w:rsidRPr="00C01B1C">
        <w:fldChar w:fldCharType="begin"/>
      </w:r>
      <w:r w:rsidRPr="00C01B1C">
        <w:instrText xml:space="preserve"> XE "</w:instrText>
      </w:r>
      <w:r w:rsidRPr="00C01B1C">
        <w:rPr>
          <w:rStyle w:val="CodeInline"/>
          <w:rFonts w:ascii="Utopia" w:hAnsi="Utopia"/>
          <w:bdr w:val="none" w:sz="0" w:space="0" w:color="auto"/>
        </w:rPr>
        <w:instrText>Math.ceil()</w:instrText>
      </w:r>
      <w:r w:rsidRPr="00C01B1C">
        <w:instrText xml:space="preserve"> function" </w:instrText>
      </w:r>
      <w:r w:rsidRPr="00C01B1C">
        <w:fldChar w:fldCharType="end"/>
      </w:r>
      <w:r w:rsidRPr="00C01B1C">
        <w:t xml:space="preserve"> ensure that the computed </w:t>
      </w:r>
      <w:proofErr w:type="spellStart"/>
      <w:r w:rsidRPr="00C01B1C">
        <w:rPr>
          <w:rStyle w:val="CodeInline"/>
          <w:rFonts w:ascii="Utopia" w:hAnsi="Utopia"/>
          <w:bdr w:val="none" w:sz="0" w:space="0" w:color="auto"/>
        </w:rPr>
        <w:t>nx</w:t>
      </w:r>
      <w:proofErr w:type="spellEnd"/>
      <w:r w:rsidRPr="00C01B1C">
        <w:t xml:space="preserve"> and </w:t>
      </w:r>
      <w:proofErr w:type="spellStart"/>
      <w:r w:rsidRPr="00C01B1C">
        <w:rPr>
          <w:rStyle w:val="CodeInline"/>
          <w:rFonts w:ascii="Utopia" w:hAnsi="Utopia"/>
          <w:bdr w:val="none" w:sz="0" w:space="0" w:color="auto"/>
        </w:rPr>
        <w:t>ny</w:t>
      </w:r>
      <w:proofErr w:type="spellEnd"/>
      <w:r w:rsidRPr="00C01B1C">
        <w:t xml:space="preserve"> are integers. </w:t>
      </w:r>
      <w:r w:rsidRPr="00C01B1C">
        <w:fldChar w:fldCharType="begin"/>
      </w:r>
      <w:r w:rsidRPr="00C01B1C">
        <w:instrText xml:space="preserve"> XE "TiledGameObject" </w:instrText>
      </w:r>
      <w:r w:rsidRPr="00C01B1C">
        <w:fldChar w:fldCharType="end"/>
      </w:r>
    </w:p>
    <w:p w14:paraId="3F4F50A5" w14:textId="77777777" w:rsidR="00C01B1C" w:rsidRPr="00C01B1C" w:rsidRDefault="00C01B1C" w:rsidP="00C01B1C">
      <w:pPr>
        <w:pStyle w:val="NumSubList"/>
      </w:pPr>
      <w:r w:rsidRPr="00C01B1C">
        <w:t xml:space="preserve">Step D saves the original position of the </w:t>
      </w:r>
      <w:proofErr w:type="spellStart"/>
      <w:r w:rsidRPr="00C01B1C">
        <w:rPr>
          <w:rStyle w:val="CodeInline"/>
          <w:rFonts w:ascii="Utopia" w:hAnsi="Utopia"/>
          <w:bdr w:val="none" w:sz="0" w:space="0" w:color="auto"/>
        </w:rPr>
        <w:t>Renderable</w:t>
      </w:r>
      <w:proofErr w:type="spellEnd"/>
      <w:r w:rsidRPr="00C01B1C">
        <w:t xml:space="preserve"> object before offsetting and drawing it. Step E offsets the </w:t>
      </w:r>
      <w:proofErr w:type="spellStart"/>
      <w:r w:rsidRPr="00C01B1C">
        <w:rPr>
          <w:rStyle w:val="CodeInline"/>
          <w:rFonts w:ascii="Utopia" w:hAnsi="Utopia"/>
          <w:bdr w:val="none" w:sz="0" w:space="0" w:color="auto"/>
        </w:rPr>
        <w:t>Renderable</w:t>
      </w:r>
      <w:proofErr w:type="spellEnd"/>
      <w:r w:rsidRPr="00C01B1C">
        <w:t xml:space="preserve"> object to cover the lower-left corner of the camera WC bounds.</w:t>
      </w:r>
    </w:p>
    <w:p w14:paraId="60D59F0F" w14:textId="77777777" w:rsidR="00C01B1C" w:rsidRPr="00C01B1C" w:rsidRDefault="00C01B1C" w:rsidP="00C01B1C">
      <w:pPr>
        <w:pStyle w:val="NumSubList"/>
      </w:pPr>
      <w:r w:rsidRPr="00C01B1C">
        <w:t xml:space="preserve">Step F computes the number of repeats required, and step G tiles the </w:t>
      </w:r>
      <w:proofErr w:type="spellStart"/>
      <w:r w:rsidRPr="00C01B1C">
        <w:rPr>
          <w:rStyle w:val="CodeInline"/>
          <w:rFonts w:ascii="Utopia" w:hAnsi="Utopia"/>
          <w:bdr w:val="none" w:sz="0" w:space="0" w:color="auto"/>
        </w:rPr>
        <w:t>Renderable</w:t>
      </w:r>
      <w:proofErr w:type="spellEnd"/>
      <w:r w:rsidRPr="00C01B1C">
        <w:t xml:space="preserve"> object in the positive x and y directions until the results cover the entire camera WC bounds.</w:t>
      </w:r>
    </w:p>
    <w:p w14:paraId="7E43E979" w14:textId="77777777" w:rsidR="00C01B1C" w:rsidRPr="00C01B1C" w:rsidRDefault="00C01B1C" w:rsidP="00C01B1C">
      <w:pPr>
        <w:pStyle w:val="NumSubList"/>
      </w:pPr>
      <w:r w:rsidRPr="00C01B1C">
        <w:t>Step H resets the position of the tiled object to the original location.</w:t>
      </w:r>
    </w:p>
    <w:p w14:paraId="0E60BDCC" w14:textId="2670EEC7" w:rsidR="00C01B1C" w:rsidRDefault="00C01B1C" w:rsidP="00C01B1C">
      <w:pPr>
        <w:pStyle w:val="NumList"/>
        <w:numPr>
          <w:ilvl w:val="0"/>
          <w:numId w:val="18"/>
        </w:numPr>
      </w:pPr>
      <w:r w:rsidRPr="00C01B1C">
        <w:t xml:space="preserve">Override the </w:t>
      </w:r>
      <w:r w:rsidRPr="00C01B1C">
        <w:rPr>
          <w:rStyle w:val="CodeInline"/>
        </w:rPr>
        <w:t xml:space="preserve">draw() </w:t>
      </w:r>
      <w:r w:rsidRPr="00C01B1C">
        <w:t xml:space="preserve">function </w:t>
      </w:r>
      <w:r w:rsidRPr="00C01B1C">
        <w:fldChar w:fldCharType="begin"/>
      </w:r>
      <w:r w:rsidRPr="00C01B1C">
        <w:instrText xml:space="preserve"> XE "Background:TiledGameObject" </w:instrText>
      </w:r>
      <w:r w:rsidRPr="00C01B1C">
        <w:fldChar w:fldCharType="end"/>
      </w:r>
      <w:r w:rsidRPr="00C01B1C">
        <w:t xml:space="preserve">to call the </w:t>
      </w:r>
      <w:r w:rsidRPr="00C01B1C">
        <w:rPr>
          <w:rStyle w:val="CodeInline"/>
        </w:rPr>
        <w:t>_</w:t>
      </w:r>
      <w:proofErr w:type="spellStart"/>
      <w:r w:rsidRPr="00C01B1C">
        <w:rPr>
          <w:rStyle w:val="CodeInline"/>
        </w:rPr>
        <w:t>drawTile</w:t>
      </w:r>
      <w:proofErr w:type="spellEnd"/>
      <w:r w:rsidRPr="00C01B1C">
        <w:rPr>
          <w:rStyle w:val="CodeInline"/>
        </w:rPr>
        <w:t xml:space="preserve">() </w:t>
      </w:r>
      <w:r w:rsidRPr="00C01B1C">
        <w:t>function when tiling is true.</w:t>
      </w:r>
    </w:p>
    <w:p w14:paraId="5585001D" w14:textId="7AE0FA4D" w:rsidR="00AC213A" w:rsidRDefault="00AC213A" w:rsidP="00AC213A">
      <w:pPr>
        <w:pStyle w:val="Code"/>
      </w:pPr>
    </w:p>
    <w:p w14:paraId="1A6BDB2F" w14:textId="77777777" w:rsidR="00AC213A" w:rsidRDefault="00AC213A" w:rsidP="00AC213A">
      <w:pPr>
        <w:pStyle w:val="Code"/>
      </w:pPr>
      <w:r>
        <w:t>draw(aCamera) {</w:t>
      </w:r>
    </w:p>
    <w:p w14:paraId="36C4581E" w14:textId="77777777" w:rsidR="00AC213A" w:rsidRDefault="00AC213A" w:rsidP="00AC213A">
      <w:pPr>
        <w:pStyle w:val="Code"/>
      </w:pPr>
      <w:r>
        <w:t xml:space="preserve">    if (this.isVisible() &amp;&amp; (this.mDrawRenderable)) {</w:t>
      </w:r>
    </w:p>
    <w:p w14:paraId="257539A9" w14:textId="77777777" w:rsidR="00AC213A" w:rsidRDefault="00AC213A" w:rsidP="00AC213A">
      <w:pPr>
        <w:pStyle w:val="Code"/>
      </w:pPr>
      <w:r>
        <w:t xml:space="preserve">        if (this.shouldTile()) {</w:t>
      </w:r>
    </w:p>
    <w:p w14:paraId="1D31DC2B" w14:textId="77777777" w:rsidR="00AC213A" w:rsidRDefault="00AC213A" w:rsidP="00AC213A">
      <w:pPr>
        <w:pStyle w:val="Code"/>
      </w:pPr>
      <w:r>
        <w:t xml:space="preserve">            // find out where we should be drawing   </w:t>
      </w:r>
    </w:p>
    <w:p w14:paraId="1CD813F2" w14:textId="77777777" w:rsidR="00AC213A" w:rsidRDefault="00AC213A" w:rsidP="00AC213A">
      <w:pPr>
        <w:pStyle w:val="Code"/>
      </w:pPr>
      <w:r>
        <w:t xml:space="preserve">            this._drawTile(aCamera);</w:t>
      </w:r>
    </w:p>
    <w:p w14:paraId="2881F8D7" w14:textId="77777777" w:rsidR="00AC213A" w:rsidRDefault="00AC213A" w:rsidP="00AC213A">
      <w:pPr>
        <w:pStyle w:val="Code"/>
      </w:pPr>
      <w:r>
        <w:t xml:space="preserve">        } else {</w:t>
      </w:r>
    </w:p>
    <w:p w14:paraId="1D34265A" w14:textId="77777777" w:rsidR="00AC213A" w:rsidRDefault="00AC213A" w:rsidP="00AC213A">
      <w:pPr>
        <w:pStyle w:val="Code"/>
      </w:pPr>
      <w:r>
        <w:t xml:space="preserve">            this.mRenderComponent.draw(aCamera);</w:t>
      </w:r>
    </w:p>
    <w:p w14:paraId="74B000CA" w14:textId="77777777" w:rsidR="00AC213A" w:rsidRDefault="00AC213A" w:rsidP="00AC213A">
      <w:pPr>
        <w:pStyle w:val="Code"/>
      </w:pPr>
      <w:r>
        <w:t xml:space="preserve">        }</w:t>
      </w:r>
    </w:p>
    <w:p w14:paraId="1F1B4B22" w14:textId="77777777" w:rsidR="00AC213A" w:rsidRDefault="00AC213A" w:rsidP="00AC213A">
      <w:pPr>
        <w:pStyle w:val="Code"/>
      </w:pPr>
      <w:r>
        <w:t xml:space="preserve">    }</w:t>
      </w:r>
    </w:p>
    <w:p w14:paraId="751E13AA" w14:textId="77777777" w:rsidR="00AC213A" w:rsidRDefault="00AC213A" w:rsidP="00AC213A">
      <w:pPr>
        <w:pStyle w:val="Code"/>
      </w:pPr>
      <w:r>
        <w:t>}</w:t>
      </w:r>
    </w:p>
    <w:p w14:paraId="23EF5C7A" w14:textId="30BB7B94" w:rsidR="00AC213A" w:rsidRDefault="00AC213A" w:rsidP="00AC213A">
      <w:pPr>
        <w:pStyle w:val="Code"/>
      </w:pPr>
    </w:p>
    <w:p w14:paraId="2380ACA4" w14:textId="77777777" w:rsidR="00AC213A" w:rsidRDefault="00AC213A" w:rsidP="00AC213A">
      <w:pPr>
        <w:pStyle w:val="Code"/>
      </w:pPr>
    </w:p>
    <w:p w14:paraId="45A1AD3E" w14:textId="433BDAA2" w:rsidR="00AC213A" w:rsidRDefault="00AC213A" w:rsidP="00C01B1C">
      <w:pPr>
        <w:pStyle w:val="NumList"/>
        <w:numPr>
          <w:ilvl w:val="0"/>
          <w:numId w:val="18"/>
        </w:numPr>
        <w:rPr>
          <w:ins w:id="6" w:author="Matthew T. Munson" w:date="2021-05-12T16:38:00Z"/>
        </w:rPr>
      </w:pPr>
      <w:ins w:id="7" w:author="Matthew T. Munson" w:date="2021-05-12T16:38:00Z">
        <w:r>
          <w:t>TODO: explain new changes to update()?</w:t>
        </w:r>
      </w:ins>
    </w:p>
    <w:p w14:paraId="4C625216" w14:textId="72F3EF3B" w:rsidR="00AC213A" w:rsidRDefault="00AC213A" w:rsidP="00AC213A">
      <w:pPr>
        <w:pStyle w:val="Code"/>
        <w:rPr>
          <w:ins w:id="8" w:author="Matthew T. Munson" w:date="2021-05-12T16:38:00Z"/>
        </w:rPr>
      </w:pPr>
    </w:p>
    <w:p w14:paraId="37C8DDB9" w14:textId="77777777" w:rsidR="00AC213A" w:rsidRDefault="00AC213A" w:rsidP="00AC213A">
      <w:pPr>
        <w:pStyle w:val="Code"/>
        <w:rPr>
          <w:ins w:id="9" w:author="Matthew T. Munson" w:date="2021-05-12T16:38:00Z"/>
        </w:rPr>
      </w:pPr>
      <w:ins w:id="10" w:author="Matthew T. Munson" w:date="2021-05-12T16:38:00Z">
        <w:r>
          <w:t>update() {</w:t>
        </w:r>
      </w:ins>
    </w:p>
    <w:p w14:paraId="2FEEDBBF" w14:textId="77777777" w:rsidR="00AC213A" w:rsidRDefault="00AC213A" w:rsidP="00AC213A">
      <w:pPr>
        <w:pStyle w:val="Code"/>
        <w:rPr>
          <w:ins w:id="11" w:author="Matthew T. Munson" w:date="2021-05-12T16:38:00Z"/>
        </w:rPr>
      </w:pPr>
      <w:ins w:id="12" w:author="Matthew T. Munson" w:date="2021-05-12T16:38:00Z">
        <w:r>
          <w:t xml:space="preserve">        // simple default behavior</w:t>
        </w:r>
      </w:ins>
    </w:p>
    <w:p w14:paraId="79710A8C" w14:textId="77777777" w:rsidR="00AC213A" w:rsidRDefault="00AC213A" w:rsidP="00AC213A">
      <w:pPr>
        <w:pStyle w:val="Code"/>
        <w:rPr>
          <w:ins w:id="13" w:author="Matthew T. Munson" w:date="2021-05-12T16:38:00Z"/>
        </w:rPr>
      </w:pPr>
      <w:ins w:id="14" w:author="Matthew T. Munson" w:date="2021-05-12T16:38:00Z">
        <w:r>
          <w:t xml:space="preserve">        let pos = this.getXform().getPosition();</w:t>
        </w:r>
      </w:ins>
    </w:p>
    <w:p w14:paraId="00AE86BD" w14:textId="77777777" w:rsidR="00AC213A" w:rsidRDefault="00AC213A" w:rsidP="00AC213A">
      <w:pPr>
        <w:pStyle w:val="Code"/>
        <w:rPr>
          <w:ins w:id="15" w:author="Matthew T. Munson" w:date="2021-05-12T16:38:00Z"/>
        </w:rPr>
      </w:pPr>
      <w:ins w:id="16" w:author="Matthew T. Munson" w:date="2021-05-12T16:38:00Z">
        <w:r>
          <w:t xml:space="preserve">        vec2.scaleAndAdd(pos, pos, this.getCurrentFrontDir(), this.getSpeed());</w:t>
        </w:r>
      </w:ins>
    </w:p>
    <w:p w14:paraId="132D9117" w14:textId="4273A719" w:rsidR="00AC213A" w:rsidRDefault="00AC213A" w:rsidP="00AC213A">
      <w:pPr>
        <w:pStyle w:val="Code"/>
        <w:rPr>
          <w:ins w:id="17" w:author="Matthew T. Munson" w:date="2021-05-12T16:38:00Z"/>
        </w:rPr>
      </w:pPr>
      <w:ins w:id="18" w:author="Matthew T. Munson" w:date="2021-05-12T16:38:00Z">
        <w:r>
          <w:lastRenderedPageBreak/>
          <w:t xml:space="preserve">    }</w:t>
        </w:r>
      </w:ins>
    </w:p>
    <w:p w14:paraId="368190E1" w14:textId="77777777" w:rsidR="00AC213A" w:rsidRPr="00C01B1C" w:rsidRDefault="00AC213A">
      <w:pPr>
        <w:pStyle w:val="Code"/>
        <w:pPrChange w:id="19" w:author="Matthew T. Munson" w:date="2021-05-12T16:38:00Z">
          <w:pPr>
            <w:pStyle w:val="NumList"/>
            <w:numPr>
              <w:numId w:val="18"/>
            </w:numPr>
          </w:pPr>
        </w:pPrChange>
      </w:pPr>
    </w:p>
    <w:p w14:paraId="3F0531BD" w14:textId="77777777" w:rsidR="00AC213A" w:rsidRDefault="00AC213A" w:rsidP="00AC213A">
      <w:pPr>
        <w:pStyle w:val="Code"/>
      </w:pPr>
    </w:p>
    <w:p w14:paraId="6F4774E1" w14:textId="77777777" w:rsidR="00AC213A" w:rsidRPr="00E45125" w:rsidRDefault="00AC213A" w:rsidP="00AC213A">
      <w:pPr>
        <w:pStyle w:val="Code"/>
      </w:pPr>
    </w:p>
    <w:p w14:paraId="7C85D4A0" w14:textId="77777777" w:rsidR="00C01B1C" w:rsidRDefault="00C01B1C" w:rsidP="00C01B1C">
      <w:pPr>
        <w:pStyle w:val="Heading3"/>
      </w:pPr>
      <w:r>
        <w:t xml:space="preserve">Modify </w:t>
      </w:r>
      <w:proofErr w:type="spellStart"/>
      <w:r>
        <w:t>MyGame</w:t>
      </w:r>
      <w:proofErr w:type="spellEnd"/>
      <w:r>
        <w:t xml:space="preserve"> to Test Tiled Objects</w:t>
      </w:r>
      <w:r>
        <w:fldChar w:fldCharType="begin"/>
      </w:r>
      <w:r>
        <w:instrText xml:space="preserve"> XE "</w:instrText>
      </w:r>
      <w:r w:rsidRPr="00FD4E6C">
        <w:instrText>Background:test tiled objects</w:instrText>
      </w:r>
      <w:r>
        <w:instrText xml:space="preserve">" </w:instrText>
      </w:r>
      <w:r>
        <w:fldChar w:fldCharType="end"/>
      </w:r>
    </w:p>
    <w:p w14:paraId="353B0AFE" w14:textId="77777777" w:rsidR="00C01B1C" w:rsidRDefault="00C01B1C" w:rsidP="00C01B1C">
      <w:pPr>
        <w:pStyle w:val="BodyTextFirst"/>
      </w:pPr>
      <w:proofErr w:type="spellStart"/>
      <w:r w:rsidRPr="00CA5A86">
        <w:rPr>
          <w:rStyle w:val="CodeInline"/>
        </w:rPr>
        <w:t>MyGame</w:t>
      </w:r>
      <w:proofErr w:type="spellEnd"/>
      <w:r>
        <w:t xml:space="preserve"> should test for the correctness of object tiling. To test multiple layers of tiling, two separate instances of </w:t>
      </w:r>
      <w:proofErr w:type="spellStart"/>
      <w:r w:rsidRPr="00D81310">
        <w:rPr>
          <w:rStyle w:val="CodeInline"/>
        </w:rPr>
        <w:t>TiledGameObject</w:t>
      </w:r>
      <w:proofErr w:type="spellEnd"/>
      <w:r>
        <w:t xml:space="preserve"> and </w:t>
      </w:r>
      <w:r w:rsidRPr="00D81310">
        <w:rPr>
          <w:rStyle w:val="CodeInline"/>
        </w:rPr>
        <w:t>Camera</w:t>
      </w:r>
      <w:r>
        <w:t xml:space="preserve"> are created. The two </w:t>
      </w:r>
      <w:proofErr w:type="spellStart"/>
      <w:r w:rsidRPr="00D81310">
        <w:rPr>
          <w:rStyle w:val="CodeInline"/>
        </w:rPr>
        <w:t>TiledGameObject</w:t>
      </w:r>
      <w:proofErr w:type="spellEnd"/>
      <w:r>
        <w:t xml:space="preserve"> instances are located at different distances from the cameras (z-depth) and are illuminated by different combinations of light sources. The newly added camera is focused on one of the </w:t>
      </w:r>
      <w:r w:rsidRPr="00D81310">
        <w:rPr>
          <w:rStyle w:val="CodeInline"/>
        </w:rPr>
        <w:t>Hero</w:t>
      </w:r>
      <w:r>
        <w:t xml:space="preserve"> objects. </w:t>
      </w:r>
    </w:p>
    <w:p w14:paraId="35217855" w14:textId="7BD9799C" w:rsidR="00C01B1C" w:rsidRDefault="00C01B1C" w:rsidP="00C01B1C">
      <w:pPr>
        <w:pStyle w:val="BodyTextCont"/>
      </w:pPr>
      <w:r>
        <w:t>O</w:t>
      </w:r>
      <w:r w:rsidRPr="00142A46">
        <w:t xml:space="preserve">nly the creation of the </w:t>
      </w:r>
      <w:proofErr w:type="spellStart"/>
      <w:r w:rsidRPr="00142A46">
        <w:rPr>
          <w:rStyle w:val="CodeInline"/>
        </w:rPr>
        <w:t>TiledGameObject</w:t>
      </w:r>
      <w:proofErr w:type="spellEnd"/>
      <w:r w:rsidRPr="00142A46">
        <w:t xml:space="preserve"> instance is o</w:t>
      </w:r>
      <w:r>
        <w:t xml:space="preserve">f interest. This is because once created, a </w:t>
      </w:r>
      <w:proofErr w:type="spellStart"/>
      <w:r w:rsidRPr="00142A46">
        <w:rPr>
          <w:rStyle w:val="CodeInline"/>
        </w:rPr>
        <w:t>TiledGameObject</w:t>
      </w:r>
      <w:proofErr w:type="spellEnd"/>
      <w:r>
        <w:t xml:space="preserve"> instance can be handled in the same manner as a </w:t>
      </w:r>
      <w:proofErr w:type="spellStart"/>
      <w:r w:rsidRPr="00142A46">
        <w:rPr>
          <w:rStyle w:val="CodeInline"/>
        </w:rPr>
        <w:t>GameObject</w:t>
      </w:r>
      <w:proofErr w:type="spellEnd"/>
      <w:r>
        <w:t xml:space="preserve"> instance. For this reason, only the </w:t>
      </w:r>
      <w:proofErr w:type="spellStart"/>
      <w:r w:rsidRPr="0079770D">
        <w:rPr>
          <w:rStyle w:val="CodeInline"/>
        </w:rPr>
        <w:t>MyGame</w:t>
      </w:r>
      <w:proofErr w:type="spellEnd"/>
      <w:r>
        <w:t xml:space="preserve"> </w:t>
      </w:r>
      <w:proofErr w:type="spellStart"/>
      <w:r w:rsidRPr="0079770D">
        <w:rPr>
          <w:rStyle w:val="CodeInline"/>
        </w:rPr>
        <w:t>init</w:t>
      </w:r>
      <w:proofErr w:type="spellEnd"/>
      <w:r w:rsidRPr="0079770D">
        <w:rPr>
          <w:rStyle w:val="CodeInline"/>
        </w:rPr>
        <w:t>()</w:t>
      </w:r>
      <w:r>
        <w:t xml:space="preserve"> function</w:t>
      </w:r>
      <w:r>
        <w:fldChar w:fldCharType="begin"/>
      </w:r>
      <w:r>
        <w:instrText xml:space="preserve"> XE "</w:instrText>
      </w:r>
      <w:r w:rsidRPr="0050179D">
        <w:rPr>
          <w:rStyle w:val="CodeInline"/>
        </w:rPr>
        <w:instrText>MyGame</w:instrText>
      </w:r>
      <w:r w:rsidRPr="0050179D">
        <w:instrText xml:space="preserve"> </w:instrText>
      </w:r>
      <w:r w:rsidRPr="0050179D">
        <w:rPr>
          <w:rStyle w:val="CodeInline"/>
        </w:rPr>
        <w:instrText>initialize()</w:instrText>
      </w:r>
      <w:r w:rsidRPr="0050179D">
        <w:instrText xml:space="preserve"> function</w:instrText>
      </w:r>
      <w:r>
        <w:instrText xml:space="preserve">" </w:instrText>
      </w:r>
      <w:r>
        <w:fldChar w:fldCharType="end"/>
      </w:r>
      <w:r>
        <w:t xml:space="preserve"> is examined in detail here. The rest of the </w:t>
      </w:r>
      <w:proofErr w:type="spellStart"/>
      <w:r w:rsidRPr="0079770D">
        <w:rPr>
          <w:rStyle w:val="CodeInline"/>
        </w:rPr>
        <w:t>MyGame</w:t>
      </w:r>
      <w:proofErr w:type="spellEnd"/>
      <w:r>
        <w:t xml:space="preserve"> functions are largely similar to previous projects and are not listed here to avoid unnecessary distraction. </w:t>
      </w:r>
    </w:p>
    <w:p w14:paraId="6BE5F53A" w14:textId="7EE2CB20" w:rsidR="00331378" w:rsidRDefault="00331378" w:rsidP="00331378">
      <w:pPr>
        <w:pStyle w:val="Code"/>
      </w:pPr>
      <w:r>
        <w:t>init() {</w:t>
      </w:r>
    </w:p>
    <w:p w14:paraId="6FFDA023" w14:textId="7FEE4E3F" w:rsidR="00331378" w:rsidRDefault="00331378" w:rsidP="00331378">
      <w:pPr>
        <w:pStyle w:val="Code"/>
      </w:pPr>
      <w:r>
        <w:t xml:space="preserve">    // Step A: set up the cameras</w:t>
      </w:r>
    </w:p>
    <w:p w14:paraId="6FF55879" w14:textId="3BD5C1FE" w:rsidR="00331378" w:rsidRDefault="00331378" w:rsidP="00331378">
      <w:pPr>
        <w:pStyle w:val="Code"/>
      </w:pPr>
      <w:r>
        <w:t xml:space="preserve">    this.mCamera = new engine.Camera(</w:t>
      </w:r>
    </w:p>
    <w:p w14:paraId="324FFA3E" w14:textId="17A19273" w:rsidR="00331378" w:rsidRDefault="00331378" w:rsidP="00331378">
      <w:pPr>
        <w:pStyle w:val="Code"/>
      </w:pPr>
      <w:r>
        <w:t xml:space="preserve">        vec2.fromValues(50, 37.5), // position of the camera</w:t>
      </w:r>
    </w:p>
    <w:p w14:paraId="413FDFBC" w14:textId="583715C7" w:rsidR="00331378" w:rsidRDefault="00331378" w:rsidP="00331378">
      <w:pPr>
        <w:pStyle w:val="Code"/>
      </w:pPr>
      <w:r>
        <w:t xml:space="preserve">        100,                       // width of camera</w:t>
      </w:r>
    </w:p>
    <w:p w14:paraId="4A770683" w14:textId="5B339B0D" w:rsidR="00331378" w:rsidRDefault="00331378" w:rsidP="00331378">
      <w:pPr>
        <w:pStyle w:val="Code"/>
      </w:pPr>
      <w:r>
        <w:t xml:space="preserve">        [0, 0, 1280, 720]           // viewport (orgX, orgY, width, height)</w:t>
      </w:r>
    </w:p>
    <w:p w14:paraId="5341B9EA" w14:textId="7414EE0A" w:rsidR="00331378" w:rsidRDefault="00331378" w:rsidP="00331378">
      <w:pPr>
        <w:pStyle w:val="Code"/>
      </w:pPr>
      <w:r>
        <w:t xml:space="preserve">    );</w:t>
      </w:r>
    </w:p>
    <w:p w14:paraId="1B86162F" w14:textId="60F68A4D" w:rsidR="00331378" w:rsidRDefault="00331378" w:rsidP="00331378">
      <w:pPr>
        <w:pStyle w:val="Code"/>
      </w:pPr>
      <w:r>
        <w:t xml:space="preserve">    this.mCamera.setBackgroundColor([0.8, 0.8, 0.8, 1]);</w:t>
      </w:r>
    </w:p>
    <w:p w14:paraId="020DCA31" w14:textId="1C9F395E" w:rsidR="00331378" w:rsidRDefault="00331378" w:rsidP="00331378">
      <w:pPr>
        <w:pStyle w:val="Code"/>
      </w:pPr>
      <w:r>
        <w:t xml:space="preserve">    // sets the background to gray</w:t>
      </w:r>
    </w:p>
    <w:p w14:paraId="6612675B" w14:textId="77777777" w:rsidR="00331378" w:rsidRDefault="00331378" w:rsidP="00331378">
      <w:pPr>
        <w:pStyle w:val="Code"/>
      </w:pPr>
    </w:p>
    <w:p w14:paraId="6B13F8AE" w14:textId="69B5AB11" w:rsidR="00331378" w:rsidRDefault="00331378" w:rsidP="00331378">
      <w:pPr>
        <w:pStyle w:val="Code"/>
      </w:pPr>
      <w:r>
        <w:t xml:space="preserve">    this.mHeroCam = new engine.Camera(</w:t>
      </w:r>
    </w:p>
    <w:p w14:paraId="78382E42" w14:textId="64493B89" w:rsidR="00331378" w:rsidRDefault="00331378" w:rsidP="00331378">
      <w:pPr>
        <w:pStyle w:val="Code"/>
      </w:pPr>
      <w:r>
        <w:t xml:space="preserve">        vec2.fromValues(20, 30.5), // position of the camera</w:t>
      </w:r>
    </w:p>
    <w:p w14:paraId="1E538E58" w14:textId="2029C153" w:rsidR="00331378" w:rsidRDefault="00331378" w:rsidP="00331378">
      <w:pPr>
        <w:pStyle w:val="Code"/>
      </w:pPr>
      <w:r>
        <w:t xml:space="preserve">        14,                        // width of camera</w:t>
      </w:r>
    </w:p>
    <w:p w14:paraId="06887CE5" w14:textId="2D1DCFED" w:rsidR="00331378" w:rsidRDefault="00331378" w:rsidP="00331378">
      <w:pPr>
        <w:pStyle w:val="Code"/>
      </w:pPr>
      <w:r>
        <w:t xml:space="preserve">        [0, 420, 300, 300],        // viewport (orgX, orgY, width, height)</w:t>
      </w:r>
    </w:p>
    <w:p w14:paraId="3D2C1623" w14:textId="37341036" w:rsidR="00331378" w:rsidRDefault="00331378" w:rsidP="00331378">
      <w:pPr>
        <w:pStyle w:val="Code"/>
      </w:pPr>
      <w:r>
        <w:t xml:space="preserve">        2</w:t>
      </w:r>
    </w:p>
    <w:p w14:paraId="5F5A185A" w14:textId="7E7A77C9" w:rsidR="00331378" w:rsidRDefault="00331378" w:rsidP="00331378">
      <w:pPr>
        <w:pStyle w:val="Code"/>
      </w:pPr>
      <w:r>
        <w:t xml:space="preserve">    );</w:t>
      </w:r>
    </w:p>
    <w:p w14:paraId="1E651428" w14:textId="40C15846" w:rsidR="00331378" w:rsidRDefault="00331378" w:rsidP="00331378">
      <w:pPr>
        <w:pStyle w:val="Code"/>
      </w:pPr>
      <w:r>
        <w:t xml:space="preserve">    this.mHeroCam.setBackgroundColor([0.5, 0.5, 0.9, 1]);</w:t>
      </w:r>
    </w:p>
    <w:p w14:paraId="26C305BE" w14:textId="77777777" w:rsidR="00331378" w:rsidRDefault="00331378" w:rsidP="00331378">
      <w:pPr>
        <w:pStyle w:val="Code"/>
      </w:pPr>
      <w:r>
        <w:t xml:space="preserve">    </w:t>
      </w:r>
    </w:p>
    <w:p w14:paraId="22C0213E" w14:textId="77777777" w:rsidR="00331378" w:rsidRDefault="00331378" w:rsidP="00331378">
      <w:pPr>
        <w:pStyle w:val="Code"/>
      </w:pPr>
    </w:p>
    <w:p w14:paraId="3FC80B7C" w14:textId="2E112CAB" w:rsidR="00331378" w:rsidRDefault="00331378" w:rsidP="00331378">
      <w:pPr>
        <w:pStyle w:val="Code"/>
      </w:pPr>
      <w:r>
        <w:t xml:space="preserve">    // Step B: the lights</w:t>
      </w:r>
    </w:p>
    <w:p w14:paraId="786D6438" w14:textId="65797072" w:rsidR="00331378" w:rsidRDefault="00331378" w:rsidP="00331378">
      <w:pPr>
        <w:pStyle w:val="Code"/>
      </w:pPr>
      <w:r>
        <w:t>this._initializeLights();   // defined in MyGame_Lights.js</w:t>
      </w:r>
    </w:p>
    <w:p w14:paraId="17AA9FD3" w14:textId="77777777" w:rsidR="00331378" w:rsidRDefault="00331378" w:rsidP="00331378">
      <w:pPr>
        <w:pStyle w:val="Code"/>
      </w:pPr>
    </w:p>
    <w:p w14:paraId="07C20F4A" w14:textId="62E7B244" w:rsidR="00331378" w:rsidRDefault="00331378" w:rsidP="00331378">
      <w:pPr>
        <w:pStyle w:val="Code"/>
      </w:pPr>
      <w:r>
        <w:t>// Step C: the far Background</w:t>
      </w:r>
    </w:p>
    <w:p w14:paraId="3AD12EC0" w14:textId="1C07F77B" w:rsidR="00331378" w:rsidRDefault="00331378" w:rsidP="00331378">
      <w:pPr>
        <w:pStyle w:val="Code"/>
      </w:pPr>
      <w:r>
        <w:t>let bgR = new engine.IllumRenderable(this.kBg, this.kBgNormal);</w:t>
      </w:r>
    </w:p>
    <w:p w14:paraId="05FB3D51" w14:textId="30A06CE3" w:rsidR="00331378" w:rsidRDefault="00331378" w:rsidP="00331378">
      <w:pPr>
        <w:pStyle w:val="Code"/>
      </w:pPr>
      <w:r>
        <w:t>bgR.setElementPixelPositions(0, 1024, 0, 1024);</w:t>
      </w:r>
    </w:p>
    <w:p w14:paraId="126BFD6F" w14:textId="3C609A00" w:rsidR="00331378" w:rsidRDefault="00331378" w:rsidP="00331378">
      <w:pPr>
        <w:pStyle w:val="Code"/>
      </w:pPr>
      <w:r>
        <w:t>bgR.getXform().setSize(30, 30);</w:t>
      </w:r>
    </w:p>
    <w:p w14:paraId="53E636DB" w14:textId="5A5B6E06" w:rsidR="00331378" w:rsidRDefault="00331378" w:rsidP="00331378">
      <w:pPr>
        <w:pStyle w:val="Code"/>
      </w:pPr>
      <w:r>
        <w:t>bgR.getXform().setPosition(0, 0);</w:t>
      </w:r>
    </w:p>
    <w:p w14:paraId="41D35DDA" w14:textId="6F1DB45E" w:rsidR="00331378" w:rsidRDefault="00331378" w:rsidP="00331378">
      <w:pPr>
        <w:pStyle w:val="Code"/>
      </w:pPr>
      <w:r>
        <w:t>bgR.getMaterial().setSpecular([0.2, 0.1, 0.1, 1]);</w:t>
      </w:r>
    </w:p>
    <w:p w14:paraId="64C45C6B" w14:textId="6AF7528D" w:rsidR="00331378" w:rsidRDefault="00331378" w:rsidP="00331378">
      <w:pPr>
        <w:pStyle w:val="Code"/>
      </w:pPr>
      <w:r>
        <w:t>bgR.getMaterial().setShininess(50);</w:t>
      </w:r>
    </w:p>
    <w:p w14:paraId="5C1A681C" w14:textId="6E06CE05" w:rsidR="00331378" w:rsidRDefault="00331378" w:rsidP="00331378">
      <w:pPr>
        <w:pStyle w:val="Code"/>
      </w:pPr>
      <w:r>
        <w:t>bgR.getXform().setZPos(-5);</w:t>
      </w:r>
    </w:p>
    <w:p w14:paraId="7C18E1F2" w14:textId="1A46EA1F" w:rsidR="00331378" w:rsidRDefault="00331378" w:rsidP="00331378">
      <w:pPr>
        <w:pStyle w:val="Code"/>
      </w:pPr>
      <w:r>
        <w:t>bgR.addLight(this.mGlobalLightSet.getLightAt(1)); // only the directional light</w:t>
      </w:r>
    </w:p>
    <w:p w14:paraId="61A0F0B5" w14:textId="2CA211CA" w:rsidR="00331378" w:rsidRDefault="00331378" w:rsidP="00331378">
      <w:pPr>
        <w:pStyle w:val="Code"/>
      </w:pPr>
      <w:r>
        <w:t>this.mBg = new engine.TiledGameObject(bgR);</w:t>
      </w:r>
    </w:p>
    <w:p w14:paraId="763F29E4" w14:textId="6D03F3C1" w:rsidR="00331378" w:rsidRDefault="00331378" w:rsidP="00331378">
      <w:pPr>
        <w:pStyle w:val="Code"/>
      </w:pPr>
      <w:r>
        <w:t>this.mBg.setCurrentFrontDir([0, 1]);</w:t>
      </w:r>
    </w:p>
    <w:p w14:paraId="7036FD5F" w14:textId="1C58FADD" w:rsidR="00331378" w:rsidRDefault="00331378" w:rsidP="00331378">
      <w:pPr>
        <w:pStyle w:val="Code"/>
      </w:pPr>
      <w:r>
        <w:lastRenderedPageBreak/>
        <w:t>this.mBg.setSpeed(0.05);</w:t>
      </w:r>
    </w:p>
    <w:p w14:paraId="08A314EF" w14:textId="77777777" w:rsidR="00331378" w:rsidRDefault="00331378" w:rsidP="00331378">
      <w:pPr>
        <w:pStyle w:val="Code"/>
      </w:pPr>
      <w:r>
        <w:t xml:space="preserve">    </w:t>
      </w:r>
    </w:p>
    <w:p w14:paraId="7366CC32" w14:textId="52683565" w:rsidR="00331378" w:rsidRDefault="00331378" w:rsidP="00331378">
      <w:pPr>
        <w:pStyle w:val="Code"/>
      </w:pPr>
      <w:r>
        <w:t>// Step D: the closer Background</w:t>
      </w:r>
    </w:p>
    <w:p w14:paraId="49B47CEB" w14:textId="2E847FCA" w:rsidR="00331378" w:rsidRDefault="00331378" w:rsidP="00331378">
      <w:pPr>
        <w:pStyle w:val="Code"/>
      </w:pPr>
      <w:r>
        <w:t xml:space="preserve">let i; </w:t>
      </w:r>
    </w:p>
    <w:p w14:paraId="2C292CCC" w14:textId="2A2E374E" w:rsidR="00331378" w:rsidRDefault="00331378" w:rsidP="00331378">
      <w:pPr>
        <w:pStyle w:val="Code"/>
      </w:pPr>
      <w:r>
        <w:t>let bgR1 = new engine.IllumRenderable(this.kBgLayer, this.kBgLayerNormal);</w:t>
      </w:r>
    </w:p>
    <w:p w14:paraId="42A85764" w14:textId="2B4B6939" w:rsidR="00331378" w:rsidRDefault="00331378" w:rsidP="00331378">
      <w:pPr>
        <w:pStyle w:val="Code"/>
      </w:pPr>
      <w:r>
        <w:t>bgR1.getXform().setSize(30, 30);</w:t>
      </w:r>
    </w:p>
    <w:p w14:paraId="4F2D6388" w14:textId="6D46CDB6" w:rsidR="00331378" w:rsidRDefault="00331378" w:rsidP="00331378">
      <w:pPr>
        <w:pStyle w:val="Code"/>
      </w:pPr>
      <w:r>
        <w:t>bgR1.getXform().setPosition(0, 0);</w:t>
      </w:r>
    </w:p>
    <w:p w14:paraId="1B5027D5" w14:textId="1E838220" w:rsidR="00331378" w:rsidRDefault="00331378" w:rsidP="00331378">
      <w:pPr>
        <w:pStyle w:val="Code"/>
      </w:pPr>
      <w:r>
        <w:t>bgR1.getXform().setZPos(-2);</w:t>
      </w:r>
    </w:p>
    <w:p w14:paraId="6D14DE88" w14:textId="0681CF40" w:rsidR="00331378" w:rsidRDefault="00331378" w:rsidP="00331378">
      <w:pPr>
        <w:pStyle w:val="Code"/>
      </w:pPr>
      <w:r>
        <w:t>for (i = 0; i &lt; 4; i++) {</w:t>
      </w:r>
    </w:p>
    <w:p w14:paraId="54AA0489" w14:textId="5156BD02" w:rsidR="00331378" w:rsidRDefault="00331378" w:rsidP="00331378">
      <w:pPr>
        <w:pStyle w:val="Code"/>
      </w:pPr>
      <w:r>
        <w:t xml:space="preserve">    bgR1.addLight(this.mGlobalLightSet.getLightAt(i));   // all the lights</w:t>
      </w:r>
    </w:p>
    <w:p w14:paraId="197CE2CC" w14:textId="28FA71D2" w:rsidR="00331378" w:rsidRDefault="00331378" w:rsidP="00331378">
      <w:pPr>
        <w:pStyle w:val="Code"/>
      </w:pPr>
      <w:r>
        <w:t>}</w:t>
      </w:r>
    </w:p>
    <w:p w14:paraId="67157C95" w14:textId="1AB8F039" w:rsidR="00331378" w:rsidRDefault="00331378" w:rsidP="00331378">
      <w:pPr>
        <w:pStyle w:val="Code"/>
      </w:pPr>
      <w:r>
        <w:t>bgR1.getMaterial().setSpecular([0.2, 0.2, 0.5, 1]);</w:t>
      </w:r>
    </w:p>
    <w:p w14:paraId="3E593D1E" w14:textId="20322115" w:rsidR="00331378" w:rsidRDefault="00331378" w:rsidP="00331378">
      <w:pPr>
        <w:pStyle w:val="Code"/>
      </w:pPr>
      <w:r>
        <w:t>bgR1.getMaterial().setShininess(10);</w:t>
      </w:r>
    </w:p>
    <w:p w14:paraId="008A6B57" w14:textId="117CC981" w:rsidR="00331378" w:rsidRDefault="00331378" w:rsidP="00331378">
      <w:pPr>
        <w:pStyle w:val="Code"/>
      </w:pPr>
      <w:r>
        <w:t>this.mBgL1 = new engine.TiledGameObject(bgR1);</w:t>
      </w:r>
    </w:p>
    <w:p w14:paraId="59448800" w14:textId="10AE974C" w:rsidR="00331378" w:rsidRDefault="00331378" w:rsidP="00331378">
      <w:pPr>
        <w:pStyle w:val="Code"/>
      </w:pPr>
      <w:r>
        <w:t>this.mBgL1.setSpeed(0.05);</w:t>
      </w:r>
    </w:p>
    <w:p w14:paraId="351A20E4" w14:textId="096B474C" w:rsidR="00C01B1C" w:rsidRDefault="00331378" w:rsidP="00331378">
      <w:pPr>
        <w:pStyle w:val="Code"/>
      </w:pPr>
      <w:r>
        <w:t>this.mBgL1.setCurrentFrontDir([-1, 0]);</w:t>
      </w:r>
      <w:r w:rsidR="00C01B1C" w:rsidRPr="00175C19">
        <w:t xml:space="preserve">     </w:t>
      </w:r>
    </w:p>
    <w:p w14:paraId="739AD7F8" w14:textId="77777777" w:rsidR="00331378" w:rsidRDefault="00331378" w:rsidP="00331378">
      <w:pPr>
        <w:pStyle w:val="Code"/>
      </w:pPr>
    </w:p>
    <w:p w14:paraId="466CA125" w14:textId="77777777" w:rsidR="00C01B1C" w:rsidRDefault="00C01B1C" w:rsidP="00C01B1C">
      <w:pPr>
        <w:pStyle w:val="Code"/>
      </w:pPr>
      <w:r>
        <w:t xml:space="preserve">    // Initialize the other objects in the scene</w:t>
      </w:r>
    </w:p>
    <w:p w14:paraId="506EEBDF" w14:textId="77777777" w:rsidR="00C01B1C" w:rsidRPr="00175C19" w:rsidRDefault="00C01B1C" w:rsidP="00C01B1C">
      <w:pPr>
        <w:pStyle w:val="Code"/>
      </w:pPr>
      <w:r>
        <w:t xml:space="preserve">    //</w:t>
      </w:r>
    </w:p>
    <w:p w14:paraId="4A5BA546" w14:textId="77777777" w:rsidR="00C01B1C" w:rsidRDefault="00C01B1C" w:rsidP="00C01B1C">
      <w:pPr>
        <w:pStyle w:val="Code"/>
      </w:pPr>
      <w:r w:rsidRPr="00175C19">
        <w:t xml:space="preserve">    </w:t>
      </w:r>
      <w:r w:rsidRPr="00571327">
        <w:t xml:space="preserve">// … </w:t>
      </w:r>
      <w:r>
        <w:t>code not shown because of similarity to previous projects …</w:t>
      </w:r>
    </w:p>
    <w:p w14:paraId="38E05169" w14:textId="77777777" w:rsidR="00C01B1C" w:rsidRPr="00175C19" w:rsidRDefault="00C01B1C" w:rsidP="00C01B1C">
      <w:pPr>
        <w:pStyle w:val="Code"/>
      </w:pPr>
      <w:r>
        <w:t xml:space="preserve">    // </w:t>
      </w:r>
    </w:p>
    <w:p w14:paraId="10A000F7" w14:textId="165C2920" w:rsidR="00C01B1C" w:rsidRDefault="00C01B1C" w:rsidP="00C01B1C">
      <w:pPr>
        <w:pStyle w:val="Code"/>
      </w:pPr>
      <w:r w:rsidRPr="00175C19">
        <w:t>}</w:t>
      </w:r>
    </w:p>
    <w:p w14:paraId="6551B2B5" w14:textId="36F315B5" w:rsidR="00C01B1C" w:rsidRDefault="00C01B1C" w:rsidP="00C01B1C">
      <w:pPr>
        <w:pStyle w:val="BodyTextCont"/>
      </w:pPr>
      <w:r>
        <w:t xml:space="preserve">In the previous code, the two cameras are first created in step A, followed by the creation and initialization of all the light sources (in </w:t>
      </w:r>
      <w:r w:rsidR="00331378">
        <w:rPr>
          <w:rStyle w:val="CodeInline"/>
        </w:rPr>
        <w:t>m</w:t>
      </w:r>
      <w:r w:rsidRPr="00B76715">
        <w:rPr>
          <w:rStyle w:val="CodeInline"/>
        </w:rPr>
        <w:t>y</w:t>
      </w:r>
      <w:r w:rsidR="00331378">
        <w:rPr>
          <w:rStyle w:val="CodeInline"/>
        </w:rPr>
        <w:t>_g</w:t>
      </w:r>
      <w:r w:rsidRPr="00B76715">
        <w:rPr>
          <w:rStyle w:val="CodeInline"/>
        </w:rPr>
        <w:t>ame_</w:t>
      </w:r>
      <w:r w:rsidR="00331378">
        <w:rPr>
          <w:rStyle w:val="CodeInline"/>
        </w:rPr>
        <w:t>l</w:t>
      </w:r>
      <w:r w:rsidRPr="00B76715">
        <w:rPr>
          <w:rStyle w:val="CodeInline"/>
        </w:rPr>
        <w:t>ights.js</w:t>
      </w:r>
      <w:r>
        <w:t xml:space="preserve">, not shown because of similarity to previous projects). Step C defines </w:t>
      </w:r>
      <w:proofErr w:type="spellStart"/>
      <w:r w:rsidRPr="00EF4A2E">
        <w:rPr>
          <w:rStyle w:val="CodeInline"/>
        </w:rPr>
        <w:t>bgR</w:t>
      </w:r>
      <w:proofErr w:type="spellEnd"/>
      <w:r>
        <w:t xml:space="preserve"> as an </w:t>
      </w:r>
      <w:proofErr w:type="spellStart"/>
      <w:r w:rsidRPr="00252035">
        <w:rPr>
          <w:rStyle w:val="CodeInline"/>
        </w:rPr>
        <w:t>IllumRenderable</w:t>
      </w:r>
      <w:proofErr w:type="spellEnd"/>
      <w:r>
        <w:t xml:space="preserve"> object that is being illuminated by one light source and creates a </w:t>
      </w:r>
      <w:proofErr w:type="spellStart"/>
      <w:r w:rsidRPr="00263738">
        <w:rPr>
          <w:rStyle w:val="CodeInline"/>
        </w:rPr>
        <w:t>TiledGameObject</w:t>
      </w:r>
      <w:proofErr w:type="spellEnd"/>
      <w:r>
        <w:t xml:space="preserve"> instance based on </w:t>
      </w:r>
      <w:proofErr w:type="spellStart"/>
      <w:r w:rsidRPr="009C218D">
        <w:rPr>
          <w:rStyle w:val="CodeInline"/>
        </w:rPr>
        <w:t>bgR</w:t>
      </w:r>
      <w:proofErr w:type="spellEnd"/>
      <w:r>
        <w:t xml:space="preserve">. Step D defines the second </w:t>
      </w:r>
      <w:proofErr w:type="spellStart"/>
      <w:r w:rsidRPr="00BC6D9C">
        <w:rPr>
          <w:rStyle w:val="CodeInline"/>
        </w:rPr>
        <w:t>IllumRenderable</w:t>
      </w:r>
      <w:proofErr w:type="spellEnd"/>
      <w:r>
        <w:t xml:space="preserve"> object that is being illuminated by four light sources and again creates a </w:t>
      </w:r>
      <w:proofErr w:type="spellStart"/>
      <w:r w:rsidRPr="00BC6D9C">
        <w:rPr>
          <w:rStyle w:val="CodeInline"/>
        </w:rPr>
        <w:t>TiledGameObject</w:t>
      </w:r>
      <w:proofErr w:type="spellEnd"/>
      <w:r w:rsidRPr="00BC6D9C">
        <w:t xml:space="preserve"> instance based on</w:t>
      </w:r>
      <w:r>
        <w:t xml:space="preserve"> the </w:t>
      </w:r>
      <w:proofErr w:type="spellStart"/>
      <w:r w:rsidRPr="00BC6D9C">
        <w:rPr>
          <w:rStyle w:val="CodeInline"/>
        </w:rPr>
        <w:t>Renderable</w:t>
      </w:r>
      <w:proofErr w:type="spellEnd"/>
      <w:r>
        <w:t xml:space="preserve"> object. Notice that the second tile object initializes its speed to 0.1 and front direction to point toward the negative x-axis. This object will move toward the left continuously. Since the </w:t>
      </w:r>
      <w:proofErr w:type="spellStart"/>
      <w:r w:rsidRPr="00174C6F">
        <w:rPr>
          <w:rStyle w:val="CodeInline"/>
        </w:rPr>
        <w:t>TileGameObject</w:t>
      </w:r>
      <w:proofErr w:type="spellEnd"/>
      <w:r>
        <w:t xml:space="preserve"> </w:t>
      </w:r>
      <w:proofErr w:type="spellStart"/>
      <w:r w:rsidRPr="00174C6F">
        <w:rPr>
          <w:rStyle w:val="CodeInline"/>
        </w:rPr>
        <w:t>mShouldTile</w:t>
      </w:r>
      <w:proofErr w:type="spellEnd"/>
      <w:r>
        <w:rPr>
          <w:rStyle w:val="CodeInline"/>
        </w:rPr>
        <w:t xml:space="preserve"> </w:t>
      </w:r>
      <w:r>
        <w:t xml:space="preserve">variable defaults to true, both of the tile objects will tile the camera that they are </w:t>
      </w:r>
      <w:r>
        <w:fldChar w:fldCharType="begin"/>
      </w:r>
      <w:r>
        <w:instrText xml:space="preserve"> XE "</w:instrText>
      </w:r>
      <w:r w:rsidRPr="00FD4E6C">
        <w:instrText>Background:test tiled objects</w:instrText>
      </w:r>
      <w:r>
        <w:instrText xml:space="preserve">" </w:instrText>
      </w:r>
      <w:r>
        <w:fldChar w:fldCharType="end"/>
      </w:r>
      <w:r>
        <w:t>drawing to.</w:t>
      </w:r>
    </w:p>
    <w:p w14:paraId="0A41C5B0" w14:textId="77777777" w:rsidR="00C01B1C" w:rsidRDefault="00C01B1C" w:rsidP="00C01B1C">
      <w:pPr>
        <w:pStyle w:val="BodyTextCont"/>
      </w:pPr>
      <w:r>
        <w:t xml:space="preserve">You can now run the project and move the </w:t>
      </w:r>
      <w:r w:rsidRPr="00031AF7">
        <w:rPr>
          <w:rStyle w:val="CodeInline"/>
        </w:rPr>
        <w:t>Hero</w:t>
      </w:r>
      <w:r>
        <w:t xml:space="preserve"> object with the WASD keys. As expected, the two layers of tiled backgrounds are clearly visible with the front layer moving continuously toward the left. Move the </w:t>
      </w:r>
      <w:r w:rsidRPr="00A23489">
        <w:rPr>
          <w:rStyle w:val="CodeInline"/>
        </w:rPr>
        <w:t>Hero</w:t>
      </w:r>
      <w:r>
        <w:t xml:space="preserve"> object to pan the cameras to verify that the tiling and the background movement behaviors are correct in both of the cameras. </w:t>
      </w:r>
      <w:r>
        <w:fldChar w:fldCharType="begin"/>
      </w:r>
      <w:r>
        <w:instrText xml:space="preserve"> XE "</w:instrText>
      </w:r>
      <w:r w:rsidRPr="00FD4E6C">
        <w:instrText>Background:test tiled objects</w:instrText>
      </w:r>
      <w:r>
        <w:instrText xml:space="preserve">" </w:instrText>
      </w:r>
      <w:r>
        <w:fldChar w:fldCharType="end"/>
      </w:r>
    </w:p>
    <w:p w14:paraId="1849B50D" w14:textId="77777777" w:rsidR="00C01B1C" w:rsidRDefault="00C01B1C" w:rsidP="00C01B1C">
      <w:pPr>
        <w:pStyle w:val="Heading1"/>
      </w:pPr>
      <w:r>
        <w:t>Simulating Motion Parallax with Parallax Scrolling</w:t>
      </w:r>
      <w:r>
        <w:fldChar w:fldCharType="begin"/>
      </w:r>
      <w:r>
        <w:instrText xml:space="preserve"> XE "</w:instrText>
      </w:r>
      <w:r w:rsidRPr="0021326B">
        <w:instrText>Background:motion parallax with parallax scrolling</w:instrText>
      </w:r>
      <w:r>
        <w:instrText xml:space="preserve">" </w:instrText>
      </w:r>
      <w:r>
        <w:fldChar w:fldCharType="end"/>
      </w:r>
    </w:p>
    <w:p w14:paraId="5EB36B78" w14:textId="562C19B8" w:rsidR="00C01B1C" w:rsidRDefault="00C01B1C" w:rsidP="00C01B1C">
      <w:pPr>
        <w:pStyle w:val="BodyTextFirst"/>
      </w:pPr>
      <w:r>
        <w:t>Parallax scrolling simulates motion parallax by defining and scrolling objects at different speeds to convey the sense that these objects are located at different distances from the camera. Figure 1</w:t>
      </w:r>
      <w:r w:rsidR="00275062">
        <w:t>1</w:t>
      </w:r>
      <w:r>
        <w:t xml:space="preserve">-5 illustrates this idea with a top view showing the conceptual distances of objects from the camera. Since this is a bird’s-eye view, the width of the camera WC bounds is shown as a horizontal line at the bottom. The </w:t>
      </w:r>
      <w:r w:rsidRPr="00DB7CFD">
        <w:rPr>
          <w:rStyle w:val="CodeInline"/>
        </w:rPr>
        <w:t>Hero</w:t>
      </w:r>
      <w:r>
        <w:t xml:space="preserve"> object is closest to the camera in </w:t>
      </w:r>
      <w:r>
        <w:lastRenderedPageBreak/>
        <w:t xml:space="preserve">front of two layers of backgrounds, </w:t>
      </w:r>
      <w:r w:rsidRPr="00DB7CFD">
        <w:rPr>
          <w:rStyle w:val="CodeInline"/>
        </w:rPr>
        <w:t>Layer1</w:t>
      </w:r>
      <w:r>
        <w:t xml:space="preserve"> and </w:t>
      </w:r>
      <w:r w:rsidRPr="00DB7CFD">
        <w:rPr>
          <w:rStyle w:val="CodeInline"/>
        </w:rPr>
        <w:t>Layer2</w:t>
      </w:r>
      <w:r>
        <w:t>. For typical 2D games, the vast majority of objects in the game will be located at this default distance from the camera. The background objects are located farther from the camera, behind the default distance. T</w:t>
      </w:r>
      <w:r w:rsidRPr="0070563F">
        <w:t xml:space="preserve">he distance perception can be conveyed by strategic drawings </w:t>
      </w:r>
      <w:r>
        <w:t xml:space="preserve">on </w:t>
      </w:r>
      <w:r w:rsidRPr="0070563F">
        <w:t>the background objects (</w:t>
      </w:r>
      <w:r>
        <w:t xml:space="preserve">for example, </w:t>
      </w:r>
      <w:r w:rsidRPr="0070563F">
        <w:t xml:space="preserve">grass fields for </w:t>
      </w:r>
      <w:r w:rsidRPr="0070563F">
        <w:rPr>
          <w:rStyle w:val="CodeInline"/>
        </w:rPr>
        <w:t>Layer1</w:t>
      </w:r>
      <w:r w:rsidRPr="0070563F">
        <w:t xml:space="preserve"> and distant mountains for </w:t>
      </w:r>
      <w:r w:rsidRPr="0070563F">
        <w:rPr>
          <w:rStyle w:val="CodeInline"/>
        </w:rPr>
        <w:t>Layer2</w:t>
      </w:r>
      <w:r w:rsidRPr="0070563F">
        <w:t>) accompanied with appropriate scroll speeds.</w:t>
      </w:r>
      <w:r>
        <w:t xml:space="preserve"> Take note that positions</w:t>
      </w:r>
      <w:r w:rsidRPr="00893A78">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893A78">
        <w:t xml:space="preserve"> </w:t>
      </w:r>
      <w:r>
        <w:t xml:space="preserve">and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 xml:space="preserve"> on background objects </w:t>
      </w:r>
      <w:r w:rsidRPr="00B73056">
        <w:rPr>
          <w:rStyle w:val="CodeInline"/>
        </w:rPr>
        <w:t>Layer1</w:t>
      </w:r>
      <w:r>
        <w:t xml:space="preserve"> and </w:t>
      </w:r>
      <w:r w:rsidRPr="00B73056">
        <w:rPr>
          <w:rStyle w:val="CodeInline"/>
        </w:rPr>
        <w:t>Layer2</w:t>
      </w:r>
      <w:r>
        <w:t xml:space="preserve"> are directly behind the </w:t>
      </w:r>
      <w:r w:rsidRPr="00B61774">
        <w:rPr>
          <w:rStyle w:val="CodeInline"/>
        </w:rPr>
        <w:t>H</w:t>
      </w:r>
      <w:r w:rsidRPr="00B73056">
        <w:rPr>
          <w:rStyle w:val="CodeInline"/>
        </w:rPr>
        <w:t>ero</w:t>
      </w:r>
      <w:r>
        <w:t xml:space="preserve"> object.</w:t>
      </w:r>
    </w:p>
    <w:p w14:paraId="242EB9D4" w14:textId="77777777" w:rsidR="00C01B1C" w:rsidRPr="00CF4E74" w:rsidRDefault="00C01B1C" w:rsidP="00C01B1C">
      <w:pPr>
        <w:pStyle w:val="Figure"/>
      </w:pPr>
      <w:r>
        <w:rPr>
          <w:noProof/>
        </w:rPr>
        <w:drawing>
          <wp:inline distT="0" distB="0" distL="0" distR="0" wp14:anchorId="2EB15FB5" wp14:editId="65B1648A">
            <wp:extent cx="3535045" cy="1412240"/>
            <wp:effectExtent l="0" t="0" r="0" b="0"/>
            <wp:docPr id="9" name="Picture 17" descr="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0-5"/>
                    <pic:cNvPicPr>
                      <a:picLocks noChangeAspect="1" noChangeArrowheads="1"/>
                    </pic:cNvPicPr>
                  </pic:nvPicPr>
                  <pic:blipFill>
                    <a:blip r:embed="rId15" cstate="print">
                      <a:grayscl/>
                      <a:extLst>
                        <a:ext uri="{28A0092B-C50C-407E-A947-70E740481C1C}">
                          <a14:useLocalDpi xmlns:a14="http://schemas.microsoft.com/office/drawing/2010/main" val="0"/>
                        </a:ext>
                      </a:extLst>
                    </a:blip>
                    <a:srcRect/>
                    <a:stretch>
                      <a:fillRect/>
                    </a:stretch>
                  </pic:blipFill>
                  <pic:spPr bwMode="auto">
                    <a:xfrm>
                      <a:off x="0" y="0"/>
                      <a:ext cx="3535045" cy="1412240"/>
                    </a:xfrm>
                    <a:prstGeom prst="rect">
                      <a:avLst/>
                    </a:prstGeom>
                    <a:noFill/>
                    <a:ln>
                      <a:noFill/>
                    </a:ln>
                  </pic:spPr>
                </pic:pic>
              </a:graphicData>
            </a:graphic>
          </wp:inline>
        </w:drawing>
      </w:r>
    </w:p>
    <w:p w14:paraId="2F9BCEB0" w14:textId="55AE16DC" w:rsidR="00C01B1C" w:rsidRDefault="00C01B1C" w:rsidP="00C01B1C">
      <w:pPr>
        <w:pStyle w:val="FigureCaption"/>
      </w:pPr>
      <w:r w:rsidRPr="00CF4E74">
        <w:t>Figure 1</w:t>
      </w:r>
      <w:r w:rsidR="00275062">
        <w:t>1</w:t>
      </w:r>
      <w:r w:rsidRPr="00CF4E74">
        <w:t>-5</w:t>
      </w:r>
      <w:r>
        <w:t>.</w:t>
      </w:r>
      <w:r w:rsidRPr="00CF4E74">
        <w:t xml:space="preserve"> Top view of a scene with two background objects at different distances</w:t>
      </w:r>
    </w:p>
    <w:p w14:paraId="0754F328" w14:textId="7E7FF4F9" w:rsidR="00C01B1C" w:rsidRDefault="00C01B1C" w:rsidP="00C01B1C">
      <w:pPr>
        <w:pStyle w:val="BodyTextCont"/>
      </w:pPr>
      <w:r>
        <w:t>Figure 1</w:t>
      </w:r>
      <w:r w:rsidR="00275062">
        <w:t>1</w:t>
      </w:r>
      <w:r>
        <w:t xml:space="preserve">-6 shows the results of leftward parallax scrolling with a stationary camera. With </w:t>
      </w:r>
      <w:r w:rsidRPr="00CB5A08">
        <w:rPr>
          <w:rStyle w:val="CodeInline"/>
        </w:rPr>
        <w:t>Layer1</w:t>
      </w:r>
      <w:r>
        <w:t xml:space="preserve"> scrolling at a faster speed than </w:t>
      </w:r>
      <w:r w:rsidRPr="00CB5A08">
        <w:rPr>
          <w:rStyle w:val="CodeInline"/>
        </w:rPr>
        <w:t>Layer2</w:t>
      </w:r>
      <w:r>
        <w:t xml:space="preserve">, position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has a greater displacement than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 xml:space="preserve">from their original positions. A continuous scrolling will move </w:t>
      </w:r>
      <w:r w:rsidRPr="00950210">
        <w:rPr>
          <w:rStyle w:val="CodeInline"/>
        </w:rPr>
        <w:t>Layer1</w:t>
      </w:r>
      <w:r>
        <w:t xml:space="preserve"> faster than </w:t>
      </w:r>
      <w:r w:rsidRPr="00950210">
        <w:rPr>
          <w:rStyle w:val="CodeInline"/>
        </w:rPr>
        <w:t>Layer2</w:t>
      </w:r>
      <w:r>
        <w:t xml:space="preserve"> and properly convey the sense that it is closer than </w:t>
      </w:r>
      <w:r w:rsidRPr="00950210">
        <w:rPr>
          <w:rStyle w:val="CodeInline"/>
        </w:rPr>
        <w:t>Layer2</w:t>
      </w:r>
      <w:r>
        <w:t>. In parallax scrolling, objects that are closer to the camera always have a greater scroll speed than objects that are farther.</w:t>
      </w:r>
    </w:p>
    <w:p w14:paraId="6101085E" w14:textId="77777777" w:rsidR="00C01B1C" w:rsidRDefault="00C01B1C" w:rsidP="00C01B1C">
      <w:pPr>
        <w:pStyle w:val="Figure"/>
      </w:pPr>
      <w:r>
        <w:rPr>
          <w:noProof/>
        </w:rPr>
        <w:drawing>
          <wp:inline distT="0" distB="0" distL="0" distR="0" wp14:anchorId="616AEE67" wp14:editId="5E48D150">
            <wp:extent cx="3535045" cy="1405890"/>
            <wp:effectExtent l="0" t="0" r="0" b="3810"/>
            <wp:docPr id="14" name="Picture 18" descr="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0-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35045" cy="1405890"/>
                    </a:xfrm>
                    <a:prstGeom prst="rect">
                      <a:avLst/>
                    </a:prstGeom>
                    <a:noFill/>
                    <a:ln>
                      <a:noFill/>
                    </a:ln>
                  </pic:spPr>
                </pic:pic>
              </a:graphicData>
            </a:graphic>
          </wp:inline>
        </w:drawing>
      </w:r>
    </w:p>
    <w:p w14:paraId="7FAAD8E2" w14:textId="18E02A40" w:rsidR="00C01B1C" w:rsidRPr="00B61774" w:rsidRDefault="00C01B1C" w:rsidP="00C01B1C">
      <w:pPr>
        <w:pStyle w:val="FigureCaption"/>
      </w:pPr>
      <w:r>
        <w:t xml:space="preserve">Figure </w:t>
      </w:r>
      <w:r w:rsidR="00275062">
        <w:t>11</w:t>
      </w:r>
      <w:r>
        <w:t>-6. Top view of parallax scrolling with stationary camera</w:t>
      </w:r>
    </w:p>
    <w:p w14:paraId="584F5507" w14:textId="20A7B192" w:rsidR="00C01B1C" w:rsidRDefault="00C01B1C" w:rsidP="00C01B1C">
      <w:pPr>
        <w:pStyle w:val="BodyTextCont"/>
      </w:pPr>
      <w:r>
        <w:t xml:space="preserve">In the </w:t>
      </w:r>
      <w:r w:rsidRPr="00C01B1C">
        <w:t>case</w:t>
      </w:r>
      <w:r>
        <w:t xml:space="preserve"> when the camera is in motion, relative speeds of objects must be considered when implementing parallax scrolling. Figure 1</w:t>
      </w:r>
      <w:r w:rsidR="00275062">
        <w:t>1</w:t>
      </w:r>
      <w:r>
        <w:t xml:space="preserve">-7 illustrates, with a top view, the situation of a moving camera with stationary objects. In </w:t>
      </w:r>
      <w:r>
        <w:lastRenderedPageBreak/>
        <w:t xml:space="preserve">this example, the camera WC bounds have moved rightward by d units. Since the movement is in the camera, all stationary objects in the camera view will appear to have been displaced by the inverse of the camera movement. For example, the stationary </w:t>
      </w:r>
      <w:r w:rsidRPr="00A56BEF">
        <w:rPr>
          <w:rStyle w:val="CodeInline"/>
        </w:rPr>
        <w:t>Hero</w:t>
      </w:r>
      <w:r>
        <w:t xml:space="preserve"> object is displaced from the center leftward to the left edge of the new WC bounds. To properly simulate motion parallax, the two backgrounds, </w:t>
      </w:r>
      <w:r w:rsidRPr="009E251F">
        <w:rPr>
          <w:rStyle w:val="CodeInline"/>
        </w:rPr>
        <w:t>Layer1</w:t>
      </w:r>
      <w:r>
        <w:t xml:space="preserve"> and </w:t>
      </w:r>
      <w:r w:rsidRPr="009E251F">
        <w:rPr>
          <w:rStyle w:val="CodeInline"/>
        </w:rPr>
        <w:t>Layer2</w:t>
      </w:r>
      <w:r>
        <w:t xml:space="preserve">, must be </w:t>
      </w:r>
      <w:r w:rsidRPr="009A3B81">
        <w:t>displaced</w:t>
      </w:r>
      <w:r>
        <w:t xml:space="preserve"> by different relative distances. In this case, relative distances must be computed such that farther objects will appear to move slower. At the end of the camera movement, in the new WC bounds, the </w:t>
      </w:r>
      <w:r w:rsidRPr="00CA38D8">
        <w:rPr>
          <w:rStyle w:val="CodeInline"/>
        </w:rPr>
        <w:t>Hero</w:t>
      </w:r>
      <w:r>
        <w:t xml:space="preserve"> object that is closest to the camera will appear to have been displaced leftward by d units, the </w:t>
      </w:r>
      <w:r w:rsidRPr="00E8610B">
        <w:rPr>
          <w:rStyle w:val="CodeInline"/>
        </w:rPr>
        <w:t>Layer1</w:t>
      </w:r>
      <w:r>
        <w:t xml:space="preserve"> object by 0.75d, and the </w:t>
      </w:r>
      <w:r w:rsidRPr="00E8610B">
        <w:rPr>
          <w:rStyle w:val="CodeInline"/>
        </w:rPr>
        <w:t>Layer2</w:t>
      </w:r>
      <w:r>
        <w:t xml:space="preserve"> object by 0.25d. In this way, the displacements of the objects reflect </w:t>
      </w:r>
      <w:r>
        <w:fldChar w:fldCharType="begin"/>
      </w:r>
      <w:r>
        <w:instrText xml:space="preserve"> XE "</w:instrText>
      </w:r>
      <w:r w:rsidRPr="0021326B">
        <w:instrText>Background:motion parallax with parallax scrolling</w:instrText>
      </w:r>
      <w:r>
        <w:instrText xml:space="preserve">" </w:instrText>
      </w:r>
      <w:r>
        <w:fldChar w:fldCharType="end"/>
      </w:r>
      <w:r>
        <w:t xml:space="preserve">their relative distances from the camera. To achieve this, the translation of the </w:t>
      </w:r>
      <w:r w:rsidRPr="00A56BEF">
        <w:rPr>
          <w:rStyle w:val="CodeInline"/>
        </w:rPr>
        <w:t>Hero</w:t>
      </w:r>
      <w:r>
        <w:t xml:space="preserve"> object is zero, and the </w:t>
      </w:r>
      <w:r w:rsidRPr="009E251F">
        <w:rPr>
          <w:rStyle w:val="CodeInline"/>
        </w:rPr>
        <w:t>Layer1</w:t>
      </w:r>
      <w:r>
        <w:t xml:space="preserve"> and </w:t>
      </w:r>
      <w:r w:rsidRPr="009E251F">
        <w:rPr>
          <w:rStyle w:val="CodeInline"/>
        </w:rPr>
        <w:t>Layer2</w:t>
      </w:r>
      <w:r>
        <w:t xml:space="preserve"> objects must be translated rightward by 0.25d and 0.75d, respectively. Notice that the backgrounds are translated rightward by amounts that are less than that of the camera movement, and as a result the backgrounds are actually moving leftward. For example, although the </w:t>
      </w:r>
      <w:r w:rsidRPr="00AC56B5">
        <w:rPr>
          <w:rStyle w:val="CodeInline"/>
        </w:rPr>
        <w:t>Layer1</w:t>
      </w:r>
      <w:r>
        <w:t xml:space="preserve"> object is translated rightward by 0.25d, when viewed from the camera that has been moved rightwards by d, the resulting relative movement is such that the </w:t>
      </w:r>
      <w:r w:rsidRPr="00376D5A">
        <w:rPr>
          <w:rStyle w:val="CodeInline"/>
        </w:rPr>
        <w:t>Layer1</w:t>
      </w:r>
      <w:r>
        <w:t xml:space="preserve"> object has been displaced leftward by 0.75d. </w:t>
      </w:r>
    </w:p>
    <w:p w14:paraId="767DE25A" w14:textId="77777777" w:rsidR="00C01B1C" w:rsidRDefault="00C01B1C" w:rsidP="00C01B1C">
      <w:pPr>
        <w:pStyle w:val="Figure"/>
      </w:pPr>
      <w:r>
        <w:rPr>
          <w:noProof/>
        </w:rPr>
        <w:drawing>
          <wp:inline distT="0" distB="0" distL="0" distR="0" wp14:anchorId="2A92D97C" wp14:editId="5EAE2158">
            <wp:extent cx="2934335" cy="1706245"/>
            <wp:effectExtent l="0" t="0" r="0" b="8255"/>
            <wp:docPr id="15" name="Picture 19" descr="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0-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34335" cy="1706245"/>
                    </a:xfrm>
                    <a:prstGeom prst="rect">
                      <a:avLst/>
                    </a:prstGeom>
                    <a:noFill/>
                    <a:ln>
                      <a:noFill/>
                    </a:ln>
                  </pic:spPr>
                </pic:pic>
              </a:graphicData>
            </a:graphic>
          </wp:inline>
        </w:drawing>
      </w:r>
    </w:p>
    <w:p w14:paraId="56619DB7" w14:textId="18FF56A1" w:rsidR="00C01B1C" w:rsidRDefault="00C01B1C" w:rsidP="00C01B1C">
      <w:pPr>
        <w:pStyle w:val="FigureCaption"/>
      </w:pPr>
      <w:r>
        <w:t>Figure 1</w:t>
      </w:r>
      <w:r w:rsidR="00275062">
        <w:t>1</w:t>
      </w:r>
      <w:r>
        <w:t>-7. Top view of parallax scrolling with the camera in motion</w:t>
      </w:r>
    </w:p>
    <w:p w14:paraId="79EC5B9B" w14:textId="77777777" w:rsidR="00C01B1C" w:rsidRDefault="00C01B1C" w:rsidP="00C01B1C">
      <w:pPr>
        <w:pStyle w:val="BodyTextCont"/>
      </w:pPr>
      <w:r>
        <w:t xml:space="preserve">It is important to note that in the described approach to implement parallax scrolling for a moving camera, stationary background objects are displaced. There are two limitations to this implementation. First, the object locations are changed for the purpose of conveying visual cues and do not reflect any specific game state logic. This can create challenging conflicts if the game logic requires the precise control of the movements of the background objects. Fortunately, background objects are usually designed to serve the purposes of decorating the environment and engaging the players. Background objects typically do not participate in the actual gameplay logic. The second limitation is that the stationary background objects are actually in motion and will appear so when viewed from cameras other than the one causing the motion </w:t>
      </w:r>
      <w:r>
        <w:lastRenderedPageBreak/>
        <w:t xml:space="preserve">parallax. When views from multiple cameras </w:t>
      </w:r>
      <w:r>
        <w:fldChar w:fldCharType="begin"/>
      </w:r>
      <w:r>
        <w:instrText xml:space="preserve"> XE "</w:instrText>
      </w:r>
      <w:r w:rsidRPr="0021326B">
        <w:instrText>Background:motion parallax with parallax scrolling</w:instrText>
      </w:r>
      <w:r>
        <w:instrText xml:space="preserve">" </w:instrText>
      </w:r>
      <w:r>
        <w:fldChar w:fldCharType="end"/>
      </w:r>
      <w:r>
        <w:t>are necessary in the presence of motion parallax, it is important to carefully coordinate them to avoid player confusion.</w:t>
      </w:r>
    </w:p>
    <w:p w14:paraId="7B833940" w14:textId="77777777" w:rsidR="00C01B1C" w:rsidRPr="006A27C6" w:rsidRDefault="00C01B1C" w:rsidP="00C01B1C">
      <w:pPr>
        <w:pStyle w:val="Heading2"/>
      </w:pPr>
      <w:r>
        <w:t xml:space="preserve">The </w:t>
      </w:r>
      <w:proofErr w:type="spellStart"/>
      <w:r>
        <w:t>ParallaxObjects</w:t>
      </w:r>
      <w:proofErr w:type="spellEnd"/>
      <w:r>
        <w:t xml:space="preserve"> Project</w:t>
      </w:r>
      <w:r>
        <w:fldChar w:fldCharType="begin"/>
      </w:r>
      <w:r>
        <w:instrText xml:space="preserve"> XE "</w:instrText>
      </w:r>
      <w:r w:rsidRPr="00361CB8">
        <w:instrText>Background:ParallaxObjects project</w:instrText>
      </w:r>
      <w:r>
        <w:instrText xml:space="preserve">" </w:instrText>
      </w:r>
      <w:r>
        <w:fldChar w:fldCharType="end"/>
      </w:r>
    </w:p>
    <w:p w14:paraId="74383479" w14:textId="2319A01B" w:rsidR="00C01B1C" w:rsidRPr="006A27C6" w:rsidRDefault="00C01B1C" w:rsidP="00C01B1C">
      <w:pPr>
        <w:pStyle w:val="BodyTextFirst"/>
      </w:pPr>
      <w:r w:rsidRPr="006A27C6">
        <w:t xml:space="preserve">This project demonstrates </w:t>
      </w:r>
      <w:r>
        <w:t xml:space="preserve">parallax scrolling. </w:t>
      </w:r>
      <w:r w:rsidRPr="006A27C6">
        <w:t>You can see an example of</w:t>
      </w:r>
      <w:r>
        <w:t xml:space="preserve"> this project running in Figure 1</w:t>
      </w:r>
      <w:r w:rsidR="00275062">
        <w:t>1</w:t>
      </w:r>
      <w:r>
        <w:t>-8</w:t>
      </w:r>
      <w:r w:rsidRPr="006A27C6">
        <w:t>.</w:t>
      </w:r>
      <w:r>
        <w:t xml:space="preserve"> The source code to this project is defined in the </w:t>
      </w:r>
      <w:r w:rsidRPr="00EE0655">
        <w:rPr>
          <w:rStyle w:val="CodeInline"/>
        </w:rPr>
        <w:t>C</w:t>
      </w:r>
      <w:r>
        <w:rPr>
          <w:rStyle w:val="CodeInline"/>
        </w:rPr>
        <w:t>hapter1</w:t>
      </w:r>
      <w:r w:rsidR="00E774EC">
        <w:rPr>
          <w:rStyle w:val="CodeInline"/>
        </w:rPr>
        <w:t>1</w:t>
      </w:r>
      <w:r>
        <w:rPr>
          <w:rStyle w:val="CodeInline"/>
        </w:rPr>
        <w:t>/1</w:t>
      </w:r>
      <w:r w:rsidR="00E774EC">
        <w:rPr>
          <w:rStyle w:val="CodeInline"/>
        </w:rPr>
        <w:t>1</w:t>
      </w:r>
      <w:r>
        <w:rPr>
          <w:rStyle w:val="CodeInline"/>
        </w:rPr>
        <w:t>.2</w:t>
      </w:r>
      <w:r w:rsidRPr="00EE0655">
        <w:rPr>
          <w:rStyle w:val="CodeInline"/>
        </w:rPr>
        <w:t>.</w:t>
      </w:r>
      <w:r w:rsidR="00E774EC">
        <w:rPr>
          <w:rStyle w:val="CodeInline"/>
        </w:rPr>
        <w:t>p</w:t>
      </w:r>
      <w:r>
        <w:rPr>
          <w:rStyle w:val="CodeInline"/>
        </w:rPr>
        <w:t>arallax</w:t>
      </w:r>
      <w:r w:rsidR="00E774EC">
        <w:rPr>
          <w:rStyle w:val="CodeInline"/>
        </w:rPr>
        <w:t>_o</w:t>
      </w:r>
      <w:r>
        <w:rPr>
          <w:rStyle w:val="CodeInline"/>
        </w:rPr>
        <w:t>bjects</w:t>
      </w:r>
      <w:r>
        <w:t xml:space="preserve"> fo</w:t>
      </w:r>
      <w:r w:rsidRPr="009B6F1C">
        <w:t>lder</w:t>
      </w:r>
      <w:r w:rsidRPr="004E33BF">
        <w:t>.</w:t>
      </w:r>
    </w:p>
    <w:p w14:paraId="2B41F946" w14:textId="77777777" w:rsidR="00C01B1C" w:rsidRPr="006A27C6" w:rsidRDefault="00C01B1C" w:rsidP="00C01B1C">
      <w:pPr>
        <w:pStyle w:val="Figure"/>
      </w:pPr>
      <w:r>
        <w:rPr>
          <w:noProof/>
        </w:rPr>
        <w:drawing>
          <wp:inline distT="0" distB="0" distL="0" distR="0" wp14:anchorId="594208C1" wp14:editId="5556C182">
            <wp:extent cx="5486400" cy="3091180"/>
            <wp:effectExtent l="0" t="0" r="0" b="0"/>
            <wp:docPr id="16" name="Picture 20" descr="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0-8"/>
                    <pic:cNvPicPr>
                      <a:picLocks noChangeAspect="1" noChangeArrowheads="1"/>
                    </pic:cNvPicPr>
                  </pic:nvPicPr>
                  <pic:blipFill>
                    <a:blip r:embed="rId18"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1D04BAE3" w14:textId="3569693C" w:rsidR="00C01B1C" w:rsidRPr="006A27C6" w:rsidRDefault="00C01B1C" w:rsidP="00C01B1C">
      <w:pPr>
        <w:pStyle w:val="FigureCaption"/>
      </w:pPr>
      <w:r>
        <w:t xml:space="preserve">Figure </w:t>
      </w:r>
      <w:r w:rsidR="00275062">
        <w:t>11</w:t>
      </w:r>
      <w:r>
        <w:t>-8.</w:t>
      </w:r>
      <w:r w:rsidRPr="006A27C6">
        <w:t xml:space="preserve"> Running the </w:t>
      </w:r>
      <w:r>
        <w:t>Parallax Objects</w:t>
      </w:r>
      <w:r w:rsidRPr="006A27C6">
        <w:t xml:space="preserve"> </w:t>
      </w:r>
      <w:r>
        <w:t>p</w:t>
      </w:r>
      <w:r w:rsidRPr="006A27C6">
        <w:t>roject</w:t>
      </w:r>
    </w:p>
    <w:p w14:paraId="598262BE" w14:textId="77777777" w:rsidR="00C01B1C" w:rsidRPr="006A27C6" w:rsidRDefault="00C01B1C" w:rsidP="00C01B1C">
      <w:pPr>
        <w:pStyle w:val="BodyTextFirst"/>
      </w:pPr>
      <w:r w:rsidRPr="006A27C6">
        <w:t xml:space="preserve">The </w:t>
      </w:r>
      <w:r>
        <w:t xml:space="preserve">controls of the project </w:t>
      </w:r>
      <w:r w:rsidRPr="006A27C6">
        <w:t>are as follows:</w:t>
      </w:r>
    </w:p>
    <w:p w14:paraId="7A12E96A" w14:textId="77777777" w:rsidR="00C01B1C" w:rsidRPr="00C01B1C" w:rsidRDefault="00C01B1C" w:rsidP="00C01B1C">
      <w:pPr>
        <w:pStyle w:val="Bullet"/>
      </w:pPr>
      <w:r w:rsidRPr="00C01B1C">
        <w:rPr>
          <w:rStyle w:val="Strong"/>
          <w:b w:val="0"/>
          <w:bCs w:val="0"/>
        </w:rPr>
        <w:t>P key:</w:t>
      </w:r>
      <w:r w:rsidRPr="00C01B1C">
        <w:t xml:space="preserve"> Toggles the drawing of parallax camera to provide a zoomed view of object parallax</w:t>
      </w:r>
    </w:p>
    <w:p w14:paraId="429171E8" w14:textId="77777777" w:rsidR="00C01B1C" w:rsidRPr="006A27C6" w:rsidRDefault="00C01B1C" w:rsidP="00C01B1C">
      <w:pPr>
        <w:pStyle w:val="Bullet"/>
      </w:pPr>
      <w:r w:rsidRPr="00C01B1C">
        <w:rPr>
          <w:rStyle w:val="Strong"/>
          <w:b w:val="0"/>
          <w:bCs w:val="0"/>
        </w:rPr>
        <w:t>WASD keys:</w:t>
      </w:r>
      <w:r w:rsidRPr="00C01B1C">
        <w:t xml:space="preserve"> Move the Dye character (the hero) to pan the WC window bounds</w:t>
      </w:r>
      <w:r>
        <w:fldChar w:fldCharType="begin"/>
      </w:r>
      <w:r>
        <w:instrText xml:space="preserve"> XE "</w:instrText>
      </w:r>
      <w:r w:rsidRPr="00361CB8">
        <w:instrText>Background:ParallaxObjects project</w:instrText>
      </w:r>
      <w:r>
        <w:instrText xml:space="preserve">" </w:instrText>
      </w:r>
      <w:r>
        <w:fldChar w:fldCharType="end"/>
      </w:r>
    </w:p>
    <w:p w14:paraId="60CBA86C" w14:textId="77777777" w:rsidR="00C01B1C" w:rsidRDefault="00C01B1C" w:rsidP="00C01B1C">
      <w:pPr>
        <w:pStyle w:val="BodyTextFirst"/>
      </w:pPr>
      <w:r w:rsidRPr="006A27C6">
        <w:t>The goals</w:t>
      </w:r>
      <w:r>
        <w:t xml:space="preserve"> of the project are as follows:</w:t>
      </w:r>
    </w:p>
    <w:p w14:paraId="00091A98" w14:textId="77777777" w:rsidR="00C01B1C" w:rsidRPr="00C01B1C" w:rsidRDefault="00C01B1C" w:rsidP="00C01B1C">
      <w:pPr>
        <w:pStyle w:val="Bullet"/>
      </w:pPr>
      <w:r w:rsidRPr="00C01B1C">
        <w:t>To understand and appreciate motion parallax</w:t>
      </w:r>
    </w:p>
    <w:p w14:paraId="784DE726" w14:textId="77777777" w:rsidR="00C01B1C" w:rsidRPr="00C01B1C" w:rsidRDefault="00C01B1C" w:rsidP="00C01B1C">
      <w:pPr>
        <w:pStyle w:val="Bullet"/>
      </w:pPr>
      <w:r w:rsidRPr="00C01B1C">
        <w:t>To simulate motion parallax with parallax scrolling</w:t>
      </w:r>
    </w:p>
    <w:p w14:paraId="5FA983E8" w14:textId="77777777" w:rsidR="00C01B1C" w:rsidRDefault="00C01B1C" w:rsidP="00C01B1C">
      <w:pPr>
        <w:pStyle w:val="Heading3"/>
      </w:pPr>
      <w:r>
        <w:lastRenderedPageBreak/>
        <w:t xml:space="preserve">Define </w:t>
      </w:r>
      <w:proofErr w:type="spellStart"/>
      <w:r>
        <w:t>ParallaxGameObject</w:t>
      </w:r>
      <w:proofErr w:type="spellEnd"/>
      <w:r>
        <w:t xml:space="preserve"> to Implement Parallax Scrolling</w:t>
      </w:r>
    </w:p>
    <w:p w14:paraId="05364083" w14:textId="77777777" w:rsidR="00C01B1C" w:rsidRDefault="00C01B1C" w:rsidP="00C01B1C">
      <w:pPr>
        <w:pStyle w:val="BodyTextFirst"/>
      </w:pPr>
      <w:r>
        <w:t xml:space="preserve">Parallax scrolling involves the continuous scrolling of objects, and </w:t>
      </w:r>
      <w:proofErr w:type="spellStart"/>
      <w:r w:rsidRPr="00696FC5">
        <w:rPr>
          <w:rStyle w:val="CodeInline"/>
        </w:rPr>
        <w:t>TiledGameObject</w:t>
      </w:r>
      <w:proofErr w:type="spellEnd"/>
      <w:r>
        <w:t xml:space="preserve"> provides a convenient platform for never-ending scrolling. For this reason, </w:t>
      </w:r>
      <w:proofErr w:type="spellStart"/>
      <w:r w:rsidRPr="00696FC5">
        <w:rPr>
          <w:rStyle w:val="CodeInline"/>
        </w:rPr>
        <w:t>ParallaxGameObject</w:t>
      </w:r>
      <w:proofErr w:type="spellEnd"/>
      <w:r>
        <w:rPr>
          <w:rStyle w:val="CodeInline"/>
        </w:rPr>
        <w:fldChar w:fldCharType="begin"/>
      </w:r>
      <w:r>
        <w:instrText xml:space="preserve"> XE "</w:instrText>
      </w:r>
      <w:r w:rsidRPr="009E6647">
        <w:rPr>
          <w:rStyle w:val="CodeInline"/>
        </w:rPr>
        <w:instrText>ParallaxGameObject</w:instrText>
      </w:r>
      <w:r>
        <w:instrText xml:space="preserve">" </w:instrText>
      </w:r>
      <w:r>
        <w:rPr>
          <w:rStyle w:val="CodeInline"/>
        </w:rPr>
        <w:fldChar w:fldCharType="end"/>
      </w:r>
      <w:r>
        <w:t xml:space="preserve"> is defined as a subclass to the </w:t>
      </w:r>
      <w:proofErr w:type="spellStart"/>
      <w:r w:rsidRPr="00696FC5">
        <w:rPr>
          <w:rStyle w:val="CodeInline"/>
        </w:rPr>
        <w:t>TiledGameObject</w:t>
      </w:r>
      <w:proofErr w:type="spellEnd"/>
      <w:r>
        <w:t xml:space="preserve"> class.</w:t>
      </w:r>
    </w:p>
    <w:p w14:paraId="0D55A448" w14:textId="53B95D6C" w:rsidR="00C01B1C" w:rsidRPr="00F16026" w:rsidRDefault="00C01B1C" w:rsidP="00C01B1C">
      <w:pPr>
        <w:pStyle w:val="NumList"/>
        <w:numPr>
          <w:ilvl w:val="0"/>
          <w:numId w:val="20"/>
        </w:numPr>
      </w:pPr>
      <w:r w:rsidRPr="00C01B1C">
        <w:t>Create</w:t>
      </w:r>
      <w:r w:rsidRPr="00BA5917">
        <w:t xml:space="preserve"> a new file in the </w:t>
      </w:r>
      <w:proofErr w:type="spellStart"/>
      <w:r w:rsidRPr="0007241F">
        <w:rPr>
          <w:rStyle w:val="CodeInline"/>
        </w:rPr>
        <w:t>src</w:t>
      </w:r>
      <w:proofErr w:type="spellEnd"/>
      <w:r w:rsidRPr="0007241F">
        <w:rPr>
          <w:rStyle w:val="CodeInline"/>
        </w:rPr>
        <w:t>/</w:t>
      </w:r>
      <w:r w:rsidR="00D639E6">
        <w:rPr>
          <w:rStyle w:val="CodeInline"/>
        </w:rPr>
        <w:t>e</w:t>
      </w:r>
      <w:r w:rsidRPr="0007241F">
        <w:rPr>
          <w:rStyle w:val="CodeInline"/>
        </w:rPr>
        <w:t>ngine/</w:t>
      </w:r>
      <w:proofErr w:type="spellStart"/>
      <w:r w:rsidR="00D639E6">
        <w:rPr>
          <w:rStyle w:val="CodeInline"/>
        </w:rPr>
        <w:t>g</w:t>
      </w:r>
      <w:r w:rsidRPr="0007241F">
        <w:rPr>
          <w:rStyle w:val="CodeInline"/>
        </w:rPr>
        <w:t>ame</w:t>
      </w:r>
      <w:r w:rsidR="00D639E6">
        <w:rPr>
          <w:rStyle w:val="CodeInline"/>
        </w:rPr>
        <w:t>_o</w:t>
      </w:r>
      <w:r w:rsidRPr="0007241F">
        <w:rPr>
          <w:rStyle w:val="CodeInline"/>
        </w:rPr>
        <w:t>bjects</w:t>
      </w:r>
      <w:proofErr w:type="spellEnd"/>
      <w:r w:rsidRPr="0007241F">
        <w:rPr>
          <w:rStyle w:val="CodeInline"/>
        </w:rPr>
        <w:t>/</w:t>
      </w:r>
      <w:r w:rsidRPr="0007241F">
        <w:t xml:space="preserve"> folder and name it </w:t>
      </w:r>
      <w:r w:rsidR="00D639E6">
        <w:rPr>
          <w:rStyle w:val="CodeInline"/>
        </w:rPr>
        <w:t>p</w:t>
      </w:r>
      <w:r>
        <w:rPr>
          <w:rStyle w:val="CodeInline"/>
        </w:rPr>
        <w:t>arallax</w:t>
      </w:r>
      <w:r w:rsidR="00D639E6">
        <w:rPr>
          <w:rStyle w:val="CodeInline"/>
        </w:rPr>
        <w:t>_g</w:t>
      </w:r>
      <w:r w:rsidRPr="0007241F">
        <w:rPr>
          <w:rStyle w:val="CodeInline"/>
        </w:rPr>
        <w:t>ame</w:t>
      </w:r>
      <w:r w:rsidR="00D639E6">
        <w:rPr>
          <w:rStyle w:val="CodeInline"/>
        </w:rPr>
        <w:t>_o</w:t>
      </w:r>
      <w:r w:rsidRPr="0007241F">
        <w:rPr>
          <w:rStyle w:val="CodeInline"/>
        </w:rPr>
        <w:t>bject.js</w:t>
      </w:r>
      <w:r w:rsidRPr="0007241F">
        <w:t>. Add the following code to construct the object:</w:t>
      </w:r>
    </w:p>
    <w:p w14:paraId="7A8A78C3" w14:textId="49D43C30" w:rsidR="00D639E6" w:rsidRDefault="00D639E6" w:rsidP="00D639E6">
      <w:pPr>
        <w:pStyle w:val="Code"/>
      </w:pPr>
      <w:r w:rsidRPr="00D639E6">
        <w:t>import TiledGameObject from "./tiled_game_object.js";</w:t>
      </w:r>
    </w:p>
    <w:p w14:paraId="6E15DA59" w14:textId="77777777" w:rsidR="00D639E6" w:rsidRDefault="00D639E6" w:rsidP="00D639E6">
      <w:pPr>
        <w:pStyle w:val="Code"/>
      </w:pPr>
    </w:p>
    <w:p w14:paraId="68096185" w14:textId="4197E073" w:rsidR="00D639E6" w:rsidRDefault="00D639E6" w:rsidP="00D639E6">
      <w:pPr>
        <w:pStyle w:val="Code"/>
      </w:pPr>
      <w:r>
        <w:t>class ParallaxGameObject extends TiledGameObject {</w:t>
      </w:r>
    </w:p>
    <w:p w14:paraId="4AEF0E4C" w14:textId="77777777" w:rsidR="00D639E6" w:rsidRDefault="00D639E6" w:rsidP="00D639E6">
      <w:pPr>
        <w:pStyle w:val="Code"/>
      </w:pPr>
      <w:r>
        <w:t xml:space="preserve">    constructor(renderableObj, scale, aCamera) {</w:t>
      </w:r>
    </w:p>
    <w:p w14:paraId="5004516D" w14:textId="77777777" w:rsidR="00D639E6" w:rsidRDefault="00D639E6" w:rsidP="00D639E6">
      <w:pPr>
        <w:pStyle w:val="Code"/>
      </w:pPr>
      <w:r>
        <w:t xml:space="preserve">        super(renderableObj);</w:t>
      </w:r>
    </w:p>
    <w:p w14:paraId="50B497F1" w14:textId="77777777" w:rsidR="00D639E6" w:rsidRDefault="00D639E6" w:rsidP="00D639E6">
      <w:pPr>
        <w:pStyle w:val="Code"/>
      </w:pPr>
      <w:r>
        <w:t xml:space="preserve">        this.mRefCamera = aCamera;</w:t>
      </w:r>
    </w:p>
    <w:p w14:paraId="3B35CE1F" w14:textId="77777777" w:rsidR="00D639E6" w:rsidRDefault="00D639E6" w:rsidP="00D639E6">
      <w:pPr>
        <w:pStyle w:val="Code"/>
      </w:pPr>
      <w:r>
        <w:t xml:space="preserve">        this.mCameraWCCenterRef = vec2.clone(this.mRefCamera.getWCCenter());</w:t>
      </w:r>
    </w:p>
    <w:p w14:paraId="1A313F60" w14:textId="77777777" w:rsidR="00D639E6" w:rsidRDefault="00D639E6" w:rsidP="00D639E6">
      <w:pPr>
        <w:pStyle w:val="Code"/>
      </w:pPr>
      <w:r>
        <w:t xml:space="preserve">        this.mParallaxScale = 1;</w:t>
      </w:r>
    </w:p>
    <w:p w14:paraId="6E58FD9F" w14:textId="77777777" w:rsidR="00D639E6" w:rsidRDefault="00D639E6" w:rsidP="00D639E6">
      <w:pPr>
        <w:pStyle w:val="Code"/>
      </w:pPr>
      <w:r>
        <w:t xml:space="preserve">        this.setParallaxScale(scale);</w:t>
      </w:r>
    </w:p>
    <w:p w14:paraId="3C16C0BB" w14:textId="79E725C8" w:rsidR="00D639E6" w:rsidRDefault="00D639E6" w:rsidP="00D639E6">
      <w:pPr>
        <w:pStyle w:val="Code"/>
      </w:pPr>
      <w:r>
        <w:t xml:space="preserve">    }</w:t>
      </w:r>
    </w:p>
    <w:p w14:paraId="33A17519" w14:textId="1B87A1FC" w:rsidR="00D639E6" w:rsidRPr="00F16026" w:rsidRDefault="00D639E6" w:rsidP="00D639E6">
      <w:pPr>
        <w:pStyle w:val="Code"/>
      </w:pPr>
      <w:r>
        <w:t>… implementation to follow …</w:t>
      </w:r>
    </w:p>
    <w:p w14:paraId="3D2F3DCC" w14:textId="77777777" w:rsidR="00C01B1C" w:rsidRDefault="00C01B1C" w:rsidP="00C01B1C">
      <w:pPr>
        <w:pStyle w:val="NumList"/>
        <w:numPr>
          <w:ilvl w:val="0"/>
          <w:numId w:val="0"/>
        </w:numPr>
        <w:ind w:left="936"/>
      </w:pPr>
      <w:r w:rsidRPr="00C01B1C">
        <w:t>The</w:t>
      </w:r>
      <w:r>
        <w:t xml:space="preserve"> </w:t>
      </w:r>
      <w:proofErr w:type="spellStart"/>
      <w:r w:rsidRPr="00502BF0">
        <w:rPr>
          <w:rStyle w:val="CodeInline"/>
        </w:rPr>
        <w:t>ParallaxGameObject</w:t>
      </w:r>
      <w:proofErr w:type="spellEnd"/>
      <w:r>
        <w:t xml:space="preserve"> object maintains </w:t>
      </w:r>
      <w:proofErr w:type="spellStart"/>
      <w:r w:rsidRPr="0046149B">
        <w:rPr>
          <w:rStyle w:val="CodeInline"/>
        </w:rPr>
        <w:t>mRefCamera</w:t>
      </w:r>
      <w:proofErr w:type="spellEnd"/>
      <w:r>
        <w:t xml:space="preserve">, a reference to </w:t>
      </w:r>
      <w:proofErr w:type="spellStart"/>
      <w:r w:rsidRPr="0040055D">
        <w:rPr>
          <w:rStyle w:val="CodeInline"/>
        </w:rPr>
        <w:t>aCamera</w:t>
      </w:r>
      <w:proofErr w:type="spellEnd"/>
      <w:r>
        <w:t xml:space="preserve"> and </w:t>
      </w:r>
      <w:proofErr w:type="spellStart"/>
      <w:r w:rsidRPr="0046149B">
        <w:rPr>
          <w:rStyle w:val="CodeInline"/>
        </w:rPr>
        <w:t>mCameraWCCenterRef</w:t>
      </w:r>
      <w:proofErr w:type="spellEnd"/>
      <w:r>
        <w:t xml:space="preserve">, the current WC bounds center. These values are used to compute relative movements based on the motion of the referenced camera to support parallax scrolling. The </w:t>
      </w:r>
      <w:r w:rsidRPr="005B2B8C">
        <w:rPr>
          <w:rStyle w:val="CodeInline"/>
        </w:rPr>
        <w:t>scale</w:t>
      </w:r>
      <w:r>
        <w:t xml:space="preserve"> parameter is a positive value. A </w:t>
      </w:r>
      <w:r w:rsidRPr="005B2B8C">
        <w:rPr>
          <w:rStyle w:val="CodeInline"/>
        </w:rPr>
        <w:t>scale</w:t>
      </w:r>
      <w:r>
        <w:t xml:space="preserve"> value of 1 represents that the object is located at the default distance, and values of less than 1 convey that the object is in front of the default distance. A </w:t>
      </w:r>
      <w:r w:rsidRPr="00B73056">
        <w:rPr>
          <w:rStyle w:val="CodeInline"/>
        </w:rPr>
        <w:t>scale</w:t>
      </w:r>
      <w:r>
        <w:t xml:space="preserve"> of greater than 1 represents objects that are behind the default distance. T</w:t>
      </w:r>
      <w:r w:rsidRPr="00FD0BF7">
        <w:t xml:space="preserve">he </w:t>
      </w:r>
      <w:r>
        <w:t xml:space="preserve">larger the </w:t>
      </w:r>
      <w:r w:rsidRPr="00B73056">
        <w:rPr>
          <w:rStyle w:val="CodeInline"/>
        </w:rPr>
        <w:t>scale</w:t>
      </w:r>
      <w:r>
        <w:t xml:space="preserve"> value, the </w:t>
      </w:r>
      <w:r w:rsidRPr="00FD0BF7">
        <w:t xml:space="preserve">farther the object </w:t>
      </w:r>
      <w:r>
        <w:t xml:space="preserve">is </w:t>
      </w:r>
      <w:r w:rsidRPr="00FD0BF7">
        <w:t>from the camera</w:t>
      </w:r>
      <w:r>
        <w:t xml:space="preserve">. </w:t>
      </w:r>
    </w:p>
    <w:p w14:paraId="586294F2" w14:textId="77777777" w:rsidR="00C01B1C" w:rsidRPr="00F16026" w:rsidRDefault="00C01B1C" w:rsidP="00C01B1C">
      <w:pPr>
        <w:pStyle w:val="NumList"/>
        <w:numPr>
          <w:ilvl w:val="0"/>
          <w:numId w:val="18"/>
        </w:numPr>
      </w:pPr>
      <w:r>
        <w:t xml:space="preserve">Define the getter and setter functions for </w:t>
      </w:r>
      <w:proofErr w:type="spellStart"/>
      <w:r w:rsidRPr="0048754F">
        <w:rPr>
          <w:rStyle w:val="CodeInline"/>
        </w:rPr>
        <w:t>mParallaxScale</w:t>
      </w:r>
      <w:proofErr w:type="spellEnd"/>
      <w:r>
        <w:t xml:space="preserve">, and </w:t>
      </w:r>
      <w:r w:rsidRPr="00C01B1C">
        <w:t>notice</w:t>
      </w:r>
      <w:r>
        <w:t xml:space="preserve"> that </w:t>
      </w:r>
      <w:proofErr w:type="spellStart"/>
      <w:r w:rsidRPr="00B73056">
        <w:rPr>
          <w:rStyle w:val="CodeInline"/>
        </w:rPr>
        <w:t>mParallaxScale</w:t>
      </w:r>
      <w:proofErr w:type="spellEnd"/>
      <w:r>
        <w:rPr>
          <w:rStyle w:val="CodeInline"/>
        </w:rPr>
        <w:fldChar w:fldCharType="begin"/>
      </w:r>
      <w:r>
        <w:instrText xml:space="preserve"> XE "</w:instrText>
      </w:r>
      <w:r w:rsidRPr="00414475">
        <w:rPr>
          <w:rStyle w:val="CodeInline"/>
        </w:rPr>
        <w:instrText>mParallaxScale</w:instrText>
      </w:r>
      <w:r>
        <w:instrText xml:space="preserve">" </w:instrText>
      </w:r>
      <w:r>
        <w:rPr>
          <w:rStyle w:val="CodeInline"/>
        </w:rPr>
        <w:fldChar w:fldCharType="end"/>
      </w:r>
      <w:r>
        <w:t xml:space="preserve"> is the inverse of the object distance.</w:t>
      </w:r>
    </w:p>
    <w:p w14:paraId="6A2DC46A" w14:textId="1828773A" w:rsidR="00D639E6" w:rsidRDefault="00D639E6" w:rsidP="00D639E6">
      <w:pPr>
        <w:pStyle w:val="Code"/>
      </w:pPr>
      <w:r>
        <w:t>getParallaxScale() {</w:t>
      </w:r>
    </w:p>
    <w:p w14:paraId="78D4F969" w14:textId="1249AADA" w:rsidR="00D639E6" w:rsidRDefault="00D639E6" w:rsidP="00D639E6">
      <w:pPr>
        <w:pStyle w:val="Code"/>
      </w:pPr>
      <w:r>
        <w:t xml:space="preserve">    return this.mParallaxScale;</w:t>
      </w:r>
    </w:p>
    <w:p w14:paraId="1D71285C" w14:textId="78C9A361" w:rsidR="00D639E6" w:rsidRDefault="00D639E6" w:rsidP="00D639E6">
      <w:pPr>
        <w:pStyle w:val="Code"/>
      </w:pPr>
      <w:r>
        <w:t>}</w:t>
      </w:r>
    </w:p>
    <w:p w14:paraId="1926049A" w14:textId="77777777" w:rsidR="00D639E6" w:rsidRDefault="00D639E6" w:rsidP="00D639E6">
      <w:pPr>
        <w:pStyle w:val="Code"/>
      </w:pPr>
    </w:p>
    <w:p w14:paraId="628B3DBE" w14:textId="46967BDD" w:rsidR="00D639E6" w:rsidRDefault="00D639E6" w:rsidP="00D639E6">
      <w:pPr>
        <w:pStyle w:val="Code"/>
      </w:pPr>
      <w:r>
        <w:t>setParallaxScale(s) {</w:t>
      </w:r>
    </w:p>
    <w:p w14:paraId="12CC8BE6" w14:textId="3A351D37" w:rsidR="00D639E6" w:rsidRDefault="00D639E6" w:rsidP="00D639E6">
      <w:pPr>
        <w:pStyle w:val="Code"/>
      </w:pPr>
      <w:r>
        <w:t xml:space="preserve">    if (s &lt;= 0) {</w:t>
      </w:r>
    </w:p>
    <w:p w14:paraId="4C1FC348" w14:textId="4EEC5EB9" w:rsidR="00D639E6" w:rsidRDefault="00D639E6" w:rsidP="00D639E6">
      <w:pPr>
        <w:pStyle w:val="Code"/>
      </w:pPr>
      <w:r>
        <w:t xml:space="preserve">        this.mParallaxScale = 1;</w:t>
      </w:r>
    </w:p>
    <w:p w14:paraId="79937AFE" w14:textId="008ED613" w:rsidR="00D639E6" w:rsidRDefault="00D639E6" w:rsidP="00D639E6">
      <w:pPr>
        <w:pStyle w:val="Code"/>
      </w:pPr>
      <w:r>
        <w:t xml:space="preserve">    } else {</w:t>
      </w:r>
    </w:p>
    <w:p w14:paraId="29E25A4F" w14:textId="59D33359" w:rsidR="00D639E6" w:rsidRDefault="00D639E6" w:rsidP="00D639E6">
      <w:pPr>
        <w:pStyle w:val="Code"/>
      </w:pPr>
      <w:r>
        <w:t xml:space="preserve">        this.mParallaxScale = 1 / s;</w:t>
      </w:r>
    </w:p>
    <w:p w14:paraId="6BAF623C" w14:textId="595B6771" w:rsidR="00D639E6" w:rsidRDefault="00D639E6" w:rsidP="00D639E6">
      <w:pPr>
        <w:pStyle w:val="Code"/>
      </w:pPr>
      <w:r>
        <w:t xml:space="preserve">    }</w:t>
      </w:r>
    </w:p>
    <w:p w14:paraId="596CFB95" w14:textId="4FD7E3EB" w:rsidR="00D639E6" w:rsidRPr="00F16026" w:rsidRDefault="00D639E6" w:rsidP="00D639E6">
      <w:pPr>
        <w:pStyle w:val="Code"/>
      </w:pPr>
      <w:r>
        <w:t>}</w:t>
      </w:r>
    </w:p>
    <w:p w14:paraId="55167A1A" w14:textId="77777777" w:rsidR="00C01B1C" w:rsidRPr="00F16026" w:rsidRDefault="00C01B1C" w:rsidP="00C01B1C">
      <w:pPr>
        <w:pStyle w:val="NumList"/>
        <w:numPr>
          <w:ilvl w:val="0"/>
          <w:numId w:val="18"/>
        </w:numPr>
      </w:pPr>
      <w:r w:rsidRPr="00C01B1C">
        <w:lastRenderedPageBreak/>
        <w:t>Override</w:t>
      </w:r>
      <w:r>
        <w:t xml:space="preserve"> the </w:t>
      </w:r>
      <w:r w:rsidRPr="00502BF0">
        <w:rPr>
          <w:rStyle w:val="CodeInline"/>
        </w:rPr>
        <w:t>update()</w:t>
      </w:r>
      <w:r>
        <w:t xml:space="preserve"> function to implement parallax scrolling.</w:t>
      </w:r>
      <w:r>
        <w:fldChar w:fldCharType="begin"/>
      </w:r>
      <w:r>
        <w:instrText xml:space="preserve"> XE "</w:instrText>
      </w:r>
      <w:r w:rsidRPr="00361CB8">
        <w:instrText>Background:ParallaxObjects project</w:instrText>
      </w:r>
      <w:r>
        <w:instrText xml:space="preserve">" </w:instrText>
      </w:r>
      <w:r>
        <w:fldChar w:fldCharType="end"/>
      </w:r>
    </w:p>
    <w:p w14:paraId="1B0276F3" w14:textId="452B6397" w:rsidR="00D639E6" w:rsidRDefault="00D639E6" w:rsidP="00D639E6">
      <w:pPr>
        <w:pStyle w:val="Code"/>
      </w:pPr>
      <w:r>
        <w:t>update() {</w:t>
      </w:r>
    </w:p>
    <w:p w14:paraId="4899F6A8" w14:textId="55B81BBA" w:rsidR="00D639E6" w:rsidRDefault="00D639E6" w:rsidP="00D639E6">
      <w:pPr>
        <w:pStyle w:val="Code"/>
      </w:pPr>
      <w:r>
        <w:t xml:space="preserve">    // simple default behavior</w:t>
      </w:r>
    </w:p>
    <w:p w14:paraId="55987594" w14:textId="4F0D1BE6" w:rsidR="00D639E6" w:rsidRDefault="00D639E6" w:rsidP="00D639E6">
      <w:pPr>
        <w:pStyle w:val="Code"/>
      </w:pPr>
      <w:r>
        <w:t xml:space="preserve">    this._refPosUpdate(); // check to see if the camera has moved</w:t>
      </w:r>
    </w:p>
    <w:p w14:paraId="54E393D8" w14:textId="515C2469" w:rsidR="00D639E6" w:rsidRDefault="00D639E6" w:rsidP="00D639E6">
      <w:pPr>
        <w:pStyle w:val="Code"/>
      </w:pPr>
      <w:r>
        <w:t xml:space="preserve">    let pos = this.getXform().getPosition();  // our own xform</w:t>
      </w:r>
    </w:p>
    <w:p w14:paraId="54FA9FF6" w14:textId="77777777" w:rsidR="00D639E6" w:rsidRDefault="00D639E6" w:rsidP="00D639E6">
      <w:pPr>
        <w:pStyle w:val="Code"/>
      </w:pPr>
      <w:r>
        <w:t xml:space="preserve">    vec2.scaleAndAdd(pos, </w:t>
      </w:r>
    </w:p>
    <w:p w14:paraId="3EDC0000" w14:textId="77777777" w:rsidR="00D639E6" w:rsidRDefault="00D639E6" w:rsidP="00D639E6">
      <w:pPr>
        <w:pStyle w:val="Code"/>
      </w:pPr>
      <w:r>
        <w:t xml:space="preserve">                     pos, </w:t>
      </w:r>
    </w:p>
    <w:p w14:paraId="50A421D4" w14:textId="77777777" w:rsidR="00D639E6" w:rsidRDefault="00D639E6" w:rsidP="00D639E6">
      <w:pPr>
        <w:pStyle w:val="Code"/>
      </w:pPr>
      <w:r>
        <w:t xml:space="preserve">                     this.getCurrentFrontDir(), </w:t>
      </w:r>
    </w:p>
    <w:p w14:paraId="39ABA095" w14:textId="598DD1D7" w:rsidR="00D639E6" w:rsidRDefault="00D639E6" w:rsidP="00D639E6">
      <w:pPr>
        <w:pStyle w:val="Code"/>
      </w:pPr>
      <w:r>
        <w:t xml:space="preserve">                     this.getSpeed() * this.mParallaxScale);</w:t>
      </w:r>
    </w:p>
    <w:p w14:paraId="10A1B4D7" w14:textId="593DA2C0" w:rsidR="00D639E6" w:rsidRPr="00F16026" w:rsidRDefault="00D639E6" w:rsidP="00D639E6">
      <w:pPr>
        <w:pStyle w:val="Code"/>
      </w:pPr>
      <w:r>
        <w:t>}</w:t>
      </w:r>
    </w:p>
    <w:p w14:paraId="15AF5661" w14:textId="77777777" w:rsidR="00C01B1C" w:rsidRDefault="00C01B1C" w:rsidP="00C01B1C">
      <w:pPr>
        <w:pStyle w:val="NumList"/>
        <w:numPr>
          <w:ilvl w:val="0"/>
          <w:numId w:val="0"/>
        </w:numPr>
        <w:ind w:left="936"/>
      </w:pPr>
      <w:r>
        <w:t xml:space="preserve">The </w:t>
      </w:r>
      <w:r w:rsidRPr="00502BF0">
        <w:rPr>
          <w:rStyle w:val="CodeInline"/>
        </w:rPr>
        <w:t>_</w:t>
      </w:r>
      <w:proofErr w:type="spellStart"/>
      <w:r w:rsidRPr="00502BF0">
        <w:rPr>
          <w:rStyle w:val="CodeInline"/>
        </w:rPr>
        <w:t>refPosUpdate</w:t>
      </w:r>
      <w:proofErr w:type="spellEnd"/>
      <w:r w:rsidRPr="00502BF0">
        <w:rPr>
          <w:rStyle w:val="CodeInline"/>
        </w:rPr>
        <w:t>()</w:t>
      </w:r>
      <w:r>
        <w:t xml:space="preserve"> function</w:t>
      </w:r>
      <w:r>
        <w:fldChar w:fldCharType="begin"/>
      </w:r>
      <w:r>
        <w:instrText xml:space="preserve"> XE "</w:instrText>
      </w:r>
      <w:r w:rsidRPr="00D573CE">
        <w:rPr>
          <w:rStyle w:val="CodeInline"/>
        </w:rPr>
        <w:instrText>_refPosUpdate()</w:instrText>
      </w:r>
      <w:r w:rsidRPr="00D573CE">
        <w:instrText xml:space="preserve"> function</w:instrText>
      </w:r>
      <w:r>
        <w:instrText xml:space="preserve">" </w:instrText>
      </w:r>
      <w:r>
        <w:fldChar w:fldCharType="end"/>
      </w:r>
      <w:r>
        <w:t xml:space="preserve"> is the one that computes a </w:t>
      </w:r>
      <w:r w:rsidRPr="00137F0A">
        <w:t>relative displacement based on the reference camera</w:t>
      </w:r>
      <w:r>
        <w:t>’</w:t>
      </w:r>
      <w:r w:rsidRPr="00137F0A">
        <w:t>s WC center position</w:t>
      </w:r>
      <w:r>
        <w:t xml:space="preserve">. The </w:t>
      </w:r>
      <w:r w:rsidRPr="005B4910">
        <w:rPr>
          <w:rStyle w:val="CodeInline"/>
        </w:rPr>
        <w:t>vec2.scaleAndAdd()</w:t>
      </w:r>
      <w:r>
        <w:t xml:space="preserve"> function</w:t>
      </w:r>
      <w:r>
        <w:fldChar w:fldCharType="begin"/>
      </w:r>
      <w:r>
        <w:instrText xml:space="preserve"> XE "</w:instrText>
      </w:r>
      <w:r w:rsidRPr="003316A9">
        <w:rPr>
          <w:rStyle w:val="CodeInline"/>
        </w:rPr>
        <w:instrText>vec2.scaleAndAdd()</w:instrText>
      </w:r>
      <w:r w:rsidRPr="003316A9">
        <w:instrText xml:space="preserve"> function</w:instrText>
      </w:r>
      <w:r>
        <w:instrText xml:space="preserve">" </w:instrText>
      </w:r>
      <w:r>
        <w:fldChar w:fldCharType="end"/>
      </w:r>
      <w:r>
        <w:t xml:space="preserve"> moves the current object at a speed that is scaled by the </w:t>
      </w:r>
      <w:proofErr w:type="spellStart"/>
      <w:r w:rsidRPr="005B4910">
        <w:rPr>
          <w:rStyle w:val="CodeInline"/>
        </w:rPr>
        <w:t>mParallaxScale</w:t>
      </w:r>
      <w:proofErr w:type="spellEnd"/>
      <w:r>
        <w:t>.</w:t>
      </w:r>
    </w:p>
    <w:p w14:paraId="02918283" w14:textId="77777777" w:rsidR="00C01B1C" w:rsidRPr="00F16026" w:rsidRDefault="00C01B1C" w:rsidP="00C01B1C">
      <w:pPr>
        <w:pStyle w:val="NumList"/>
        <w:numPr>
          <w:ilvl w:val="0"/>
          <w:numId w:val="18"/>
        </w:numPr>
      </w:pPr>
      <w:r w:rsidRPr="00C01B1C">
        <w:t>Define</w:t>
      </w:r>
      <w:r>
        <w:t xml:space="preserve"> the </w:t>
      </w:r>
      <w:r w:rsidRPr="00502BF0">
        <w:rPr>
          <w:rStyle w:val="CodeInline"/>
        </w:rPr>
        <w:t>_</w:t>
      </w:r>
      <w:proofErr w:type="spellStart"/>
      <w:r w:rsidRPr="00502BF0">
        <w:rPr>
          <w:rStyle w:val="CodeInline"/>
        </w:rPr>
        <w:t>refPosUpdate</w:t>
      </w:r>
      <w:proofErr w:type="spellEnd"/>
      <w:r w:rsidRPr="00502BF0">
        <w:rPr>
          <w:rStyle w:val="CodeInline"/>
        </w:rPr>
        <w:t>()</w:t>
      </w:r>
      <w:r>
        <w:t xml:space="preserve"> function.</w:t>
      </w:r>
    </w:p>
    <w:p w14:paraId="08288766" w14:textId="4BC33E60" w:rsidR="00D639E6" w:rsidRDefault="00D639E6" w:rsidP="00D639E6">
      <w:pPr>
        <w:pStyle w:val="Code"/>
      </w:pPr>
      <w:r>
        <w:t>_refPosUpdate() {</w:t>
      </w:r>
    </w:p>
    <w:p w14:paraId="15DEFCBE" w14:textId="06884A23" w:rsidR="00D639E6" w:rsidRDefault="00D639E6" w:rsidP="00D639E6">
      <w:pPr>
        <w:pStyle w:val="Code"/>
      </w:pPr>
      <w:r>
        <w:t xml:space="preserve">    // now check for reference movement</w:t>
      </w:r>
    </w:p>
    <w:p w14:paraId="2692D0B4" w14:textId="4FE111E2" w:rsidR="00D639E6" w:rsidRDefault="00D639E6" w:rsidP="00D639E6">
      <w:pPr>
        <w:pStyle w:val="Code"/>
      </w:pPr>
      <w:r>
        <w:t xml:space="preserve">    let deltaT = vec2.fromValues(0, 0);</w:t>
      </w:r>
    </w:p>
    <w:p w14:paraId="695D4E66" w14:textId="5E9DC6F6" w:rsidR="00D639E6" w:rsidRDefault="00D639E6" w:rsidP="00D639E6">
      <w:pPr>
        <w:pStyle w:val="Code"/>
      </w:pPr>
      <w:r>
        <w:t xml:space="preserve">    vec2.sub(deltaT, this.mCameraWCCenterRef, this.mRefCamera.getWCCenter());</w:t>
      </w:r>
    </w:p>
    <w:p w14:paraId="3B95840F" w14:textId="079B65B2" w:rsidR="00D639E6" w:rsidRDefault="00D639E6" w:rsidP="00D639E6">
      <w:pPr>
        <w:pStyle w:val="Code"/>
      </w:pPr>
      <w:r>
        <w:t xml:space="preserve">    this.setWCTranslationBy(deltaT);</w:t>
      </w:r>
    </w:p>
    <w:p w14:paraId="6F9916C2" w14:textId="77777777" w:rsidR="00D639E6" w:rsidRDefault="00D639E6" w:rsidP="00D639E6">
      <w:pPr>
        <w:pStyle w:val="Code"/>
      </w:pPr>
    </w:p>
    <w:p w14:paraId="7F527384" w14:textId="51E63566" w:rsidR="00D639E6" w:rsidRDefault="00D639E6" w:rsidP="00D639E6">
      <w:pPr>
        <w:pStyle w:val="Code"/>
      </w:pPr>
      <w:r>
        <w:t xml:space="preserve">    // update WC center ref position</w:t>
      </w:r>
    </w:p>
    <w:p w14:paraId="71F80797" w14:textId="1A478464" w:rsidR="00D639E6" w:rsidRDefault="00D639E6" w:rsidP="00D639E6">
      <w:pPr>
        <w:pStyle w:val="Code"/>
      </w:pPr>
      <w:r>
        <w:t xml:space="preserve">    vec2.sub(this.mCameraWCCenterRef, this.mCameraWCCenterRef, deltaT);</w:t>
      </w:r>
    </w:p>
    <w:p w14:paraId="1872952A" w14:textId="48164BA7" w:rsidR="00D639E6" w:rsidRPr="00F16026" w:rsidRDefault="00D639E6" w:rsidP="00D639E6">
      <w:pPr>
        <w:pStyle w:val="Code"/>
      </w:pPr>
      <w:r>
        <w:t>}</w:t>
      </w:r>
    </w:p>
    <w:p w14:paraId="094E68E5" w14:textId="77777777" w:rsidR="00C01B1C" w:rsidRDefault="00C01B1C" w:rsidP="00C01B1C">
      <w:pPr>
        <w:pStyle w:val="NumList"/>
        <w:numPr>
          <w:ilvl w:val="0"/>
          <w:numId w:val="0"/>
        </w:numPr>
        <w:ind w:left="936"/>
      </w:pPr>
      <w:r>
        <w:t xml:space="preserve">The </w:t>
      </w:r>
      <w:proofErr w:type="spellStart"/>
      <w:r w:rsidRPr="00707C3A">
        <w:rPr>
          <w:rStyle w:val="CodeInline"/>
        </w:rPr>
        <w:t>deltaT</w:t>
      </w:r>
      <w:proofErr w:type="spellEnd"/>
      <w:r>
        <w:t xml:space="preserve"> variable records the relative displacements, and </w:t>
      </w:r>
      <w:proofErr w:type="spellStart"/>
      <w:r w:rsidRPr="00707C3A">
        <w:rPr>
          <w:rStyle w:val="CodeInline"/>
        </w:rPr>
        <w:t>setWCTranslationBy</w:t>
      </w:r>
      <w:proofErr w:type="spellEnd"/>
      <w:r w:rsidRPr="00707C3A">
        <w:rPr>
          <w:rStyle w:val="CodeInline"/>
        </w:rPr>
        <w:t>()</w:t>
      </w:r>
      <w:r>
        <w:t xml:space="preserve"> moves the object to simulate parallax scrolling. </w:t>
      </w:r>
    </w:p>
    <w:p w14:paraId="201ADCEE" w14:textId="77777777" w:rsidR="00C01B1C" w:rsidRPr="00F16026" w:rsidRDefault="00C01B1C" w:rsidP="00C01B1C">
      <w:pPr>
        <w:pStyle w:val="NumList"/>
        <w:numPr>
          <w:ilvl w:val="0"/>
          <w:numId w:val="18"/>
        </w:numPr>
      </w:pPr>
      <w:r w:rsidRPr="00C01B1C">
        <w:t>Define</w:t>
      </w:r>
      <w:r>
        <w:t xml:space="preserve"> the function to translate the object to implement parallax scrolling. </w:t>
      </w:r>
    </w:p>
    <w:p w14:paraId="4B76FE26" w14:textId="4BF66B3B" w:rsidR="00D639E6" w:rsidRDefault="00D639E6" w:rsidP="00D639E6">
      <w:pPr>
        <w:pStyle w:val="Code"/>
      </w:pPr>
      <w:r>
        <w:t>setWCTranslationBy(delta) {</w:t>
      </w:r>
    </w:p>
    <w:p w14:paraId="2F00C8E1" w14:textId="6959CED8" w:rsidR="00D639E6" w:rsidRDefault="00D639E6" w:rsidP="00D639E6">
      <w:pPr>
        <w:pStyle w:val="Code"/>
      </w:pPr>
      <w:r>
        <w:t xml:space="preserve">    let f = (1 - this.mParallaxScale);</w:t>
      </w:r>
    </w:p>
    <w:p w14:paraId="4C2727BE" w14:textId="21BDC84F" w:rsidR="00D639E6" w:rsidRDefault="00D639E6" w:rsidP="00D639E6">
      <w:pPr>
        <w:pStyle w:val="Code"/>
      </w:pPr>
      <w:r>
        <w:t xml:space="preserve">    this.getXform().incXPosBy(-delta[0] * f);</w:t>
      </w:r>
    </w:p>
    <w:p w14:paraId="152C9338" w14:textId="4262FAE3" w:rsidR="00D639E6" w:rsidRDefault="00D639E6" w:rsidP="00D639E6">
      <w:pPr>
        <w:pStyle w:val="Code"/>
      </w:pPr>
      <w:r>
        <w:t xml:space="preserve">    this.getXform().incYPosBy(-delta[1] * f);</w:t>
      </w:r>
    </w:p>
    <w:p w14:paraId="1D1C17B8" w14:textId="089B1C43" w:rsidR="00D639E6" w:rsidRDefault="00D639E6" w:rsidP="00D639E6">
      <w:pPr>
        <w:pStyle w:val="Code"/>
      </w:pPr>
      <w:r>
        <w:t>}</w:t>
      </w:r>
    </w:p>
    <w:p w14:paraId="0229D677" w14:textId="77777777" w:rsidR="00C01B1C" w:rsidRDefault="00C01B1C" w:rsidP="00C01B1C">
      <w:pPr>
        <w:pStyle w:val="Heading3"/>
      </w:pPr>
      <w:r>
        <w:t xml:space="preserve">Testing </w:t>
      </w:r>
      <w:proofErr w:type="spellStart"/>
      <w:r>
        <w:t>ParallaxGameObject</w:t>
      </w:r>
      <w:proofErr w:type="spellEnd"/>
      <w:r>
        <w:t xml:space="preserve"> in </w:t>
      </w:r>
      <w:proofErr w:type="spellStart"/>
      <w:r>
        <w:t>MyGame</w:t>
      </w:r>
      <w:proofErr w:type="spellEnd"/>
      <w:r>
        <w:fldChar w:fldCharType="begin"/>
      </w:r>
      <w:r>
        <w:instrText xml:space="preserve"> XE "</w:instrText>
      </w:r>
      <w:r w:rsidRPr="00E43537">
        <w:instrText>Background:ParallaxGameObject in MyGame</w:instrText>
      </w:r>
      <w:r>
        <w:instrText xml:space="preserve">" </w:instrText>
      </w:r>
      <w:r>
        <w:fldChar w:fldCharType="end"/>
      </w:r>
    </w:p>
    <w:p w14:paraId="1A1550C0" w14:textId="53B55BE1" w:rsidR="00C01B1C" w:rsidRDefault="00C01B1C" w:rsidP="00C01B1C">
      <w:pPr>
        <w:pStyle w:val="BodyTextFirst"/>
      </w:pPr>
      <w:r>
        <w:t xml:space="preserve">The testing of </w:t>
      </w:r>
      <w:proofErr w:type="spellStart"/>
      <w:r w:rsidRPr="003F6AFD">
        <w:rPr>
          <w:rStyle w:val="CodeInline"/>
        </w:rPr>
        <w:t>ParallaxGameObject</w:t>
      </w:r>
      <w:proofErr w:type="spellEnd"/>
      <w:r>
        <w:t xml:space="preserve"> involves testing for the correctness of parallax scrolling with the stationary camera, testing for the motion camera with an object in front of and behind the default distance, and observing the </w:t>
      </w:r>
      <w:proofErr w:type="spellStart"/>
      <w:r w:rsidRPr="003F6AFD">
        <w:rPr>
          <w:rStyle w:val="CodeInline"/>
        </w:rPr>
        <w:t>ParallaxGameObject</w:t>
      </w:r>
      <w:proofErr w:type="spellEnd"/>
      <w:r>
        <w:t xml:space="preserve"> from an alternative camera. The </w:t>
      </w:r>
      <w:proofErr w:type="spellStart"/>
      <w:r w:rsidRPr="00E573B0">
        <w:rPr>
          <w:rStyle w:val="CodeInline"/>
        </w:rPr>
        <w:t>MyGame</w:t>
      </w:r>
      <w:proofErr w:type="spellEnd"/>
      <w:r>
        <w:t xml:space="preserve">-level source code is largely similar to that from the previous project, and the details are not </w:t>
      </w:r>
      <w:r>
        <w:lastRenderedPageBreak/>
        <w:t xml:space="preserve">listed. The relevant part of the </w:t>
      </w:r>
      <w:proofErr w:type="spellStart"/>
      <w:r w:rsidRPr="008363A0">
        <w:rPr>
          <w:rStyle w:val="CodeInline"/>
        </w:rPr>
        <w:t>init</w:t>
      </w:r>
      <w:proofErr w:type="spellEnd"/>
      <w:r w:rsidRPr="008363A0">
        <w:rPr>
          <w:rStyle w:val="CodeInline"/>
        </w:rPr>
        <w:t>()</w:t>
      </w:r>
      <w:r>
        <w:t xml:space="preserve"> function is listed for the purpose of demonstrating how to create the </w:t>
      </w:r>
      <w:proofErr w:type="spellStart"/>
      <w:r w:rsidRPr="00B457A6">
        <w:rPr>
          <w:rStyle w:val="CodeInline"/>
        </w:rPr>
        <w:t>ParallaxGameObject</w:t>
      </w:r>
      <w:proofErr w:type="spellEnd"/>
      <w:r>
        <w:t xml:space="preserve"> instances.</w:t>
      </w:r>
    </w:p>
    <w:p w14:paraId="70B44A55" w14:textId="2256355B" w:rsidR="00D639E6" w:rsidRDefault="00D639E6" w:rsidP="00D639E6">
      <w:pPr>
        <w:pStyle w:val="Code"/>
      </w:pPr>
      <w:r>
        <w:t>init() {</w:t>
      </w:r>
    </w:p>
    <w:p w14:paraId="4F949F61" w14:textId="49E17D55" w:rsidR="00D639E6" w:rsidRDefault="00D639E6" w:rsidP="00D639E6">
      <w:pPr>
        <w:pStyle w:val="Code"/>
      </w:pPr>
      <w:r>
        <w:t xml:space="preserve">    // Step A: set up the cameras</w:t>
      </w:r>
    </w:p>
    <w:p w14:paraId="13B339DD" w14:textId="7CFA935B" w:rsidR="00D639E6" w:rsidRDefault="00D639E6" w:rsidP="00D639E6">
      <w:pPr>
        <w:pStyle w:val="Code"/>
      </w:pPr>
      <w:r>
        <w:t xml:space="preserve">    this.mCamera = new engine.Camera(</w:t>
      </w:r>
    </w:p>
    <w:p w14:paraId="5DBF7CCB" w14:textId="550B099A" w:rsidR="00D639E6" w:rsidRDefault="00D639E6" w:rsidP="00D639E6">
      <w:pPr>
        <w:pStyle w:val="Code"/>
      </w:pPr>
      <w:r>
        <w:t xml:space="preserve">        vec2.fromValues(50, 37.5), // position of the camera</w:t>
      </w:r>
    </w:p>
    <w:p w14:paraId="162369B7" w14:textId="236DAE2D" w:rsidR="00D639E6" w:rsidRDefault="00D639E6" w:rsidP="00D639E6">
      <w:pPr>
        <w:pStyle w:val="Code"/>
      </w:pPr>
      <w:r>
        <w:t xml:space="preserve">        100,                       // width of camera</w:t>
      </w:r>
    </w:p>
    <w:p w14:paraId="679B4F85" w14:textId="60B9177E" w:rsidR="00D639E6" w:rsidRDefault="00D639E6" w:rsidP="00D639E6">
      <w:pPr>
        <w:pStyle w:val="Code"/>
      </w:pPr>
      <w:r>
        <w:t xml:space="preserve">        [0, 0, 1280, 720]           // viewport (orgX, orgY, width, height)</w:t>
      </w:r>
    </w:p>
    <w:p w14:paraId="4C468A71" w14:textId="141AED27" w:rsidR="00D639E6" w:rsidRDefault="00D639E6" w:rsidP="00D639E6">
      <w:pPr>
        <w:pStyle w:val="Code"/>
      </w:pPr>
      <w:r>
        <w:t xml:space="preserve">    );</w:t>
      </w:r>
    </w:p>
    <w:p w14:paraId="4939E4D2" w14:textId="2E12D521" w:rsidR="00D639E6" w:rsidRDefault="00D639E6" w:rsidP="00D639E6">
      <w:pPr>
        <w:pStyle w:val="Code"/>
      </w:pPr>
      <w:r>
        <w:t xml:space="preserve">    this.mCamera.setBackgroundColor([0.8, 0.8, 0.8, 1]);</w:t>
      </w:r>
    </w:p>
    <w:p w14:paraId="4D0C28FA" w14:textId="6D67532B" w:rsidR="00D639E6" w:rsidRDefault="00D639E6" w:rsidP="00D639E6">
      <w:pPr>
        <w:pStyle w:val="Code"/>
      </w:pPr>
      <w:r>
        <w:t xml:space="preserve">    // sets the background to gray</w:t>
      </w:r>
    </w:p>
    <w:p w14:paraId="668CCCBE" w14:textId="77777777" w:rsidR="00D639E6" w:rsidRDefault="00D639E6" w:rsidP="00D639E6">
      <w:pPr>
        <w:pStyle w:val="Code"/>
      </w:pPr>
    </w:p>
    <w:p w14:paraId="429791A1" w14:textId="7C598B57" w:rsidR="00D639E6" w:rsidRDefault="00D639E6" w:rsidP="00D639E6">
      <w:pPr>
        <w:pStyle w:val="Code"/>
      </w:pPr>
      <w:r>
        <w:t xml:space="preserve">    this.mParallaxCam = new engine.Camera(</w:t>
      </w:r>
    </w:p>
    <w:p w14:paraId="4BBAA9F3" w14:textId="5D3091A5" w:rsidR="00D639E6" w:rsidRDefault="00D639E6" w:rsidP="00D639E6">
      <w:pPr>
        <w:pStyle w:val="Code"/>
      </w:pPr>
      <w:r>
        <w:t xml:space="preserve">        vec2.fromValues(40, 30), // position of the camera</w:t>
      </w:r>
    </w:p>
    <w:p w14:paraId="5316AEA9" w14:textId="74BA0C76" w:rsidR="00D639E6" w:rsidRDefault="00D639E6" w:rsidP="00D639E6">
      <w:pPr>
        <w:pStyle w:val="Code"/>
      </w:pPr>
      <w:r>
        <w:t xml:space="preserve">        45,                       // width of camera</w:t>
      </w:r>
    </w:p>
    <w:p w14:paraId="28376C00" w14:textId="3198141E" w:rsidR="00D639E6" w:rsidRDefault="00D639E6" w:rsidP="00D639E6">
      <w:pPr>
        <w:pStyle w:val="Code"/>
      </w:pPr>
      <w:r>
        <w:t xml:space="preserve">        [0, 420, 600, 300],       // viewport (orgX, orgY, width, height)</w:t>
      </w:r>
    </w:p>
    <w:p w14:paraId="71371756" w14:textId="0D790371" w:rsidR="00D639E6" w:rsidRDefault="00D639E6" w:rsidP="00D639E6">
      <w:pPr>
        <w:pStyle w:val="Code"/>
      </w:pPr>
      <w:r>
        <w:t xml:space="preserve">        2</w:t>
      </w:r>
    </w:p>
    <w:p w14:paraId="69872830" w14:textId="5355B1CC" w:rsidR="00D639E6" w:rsidRDefault="00D639E6" w:rsidP="00D639E6">
      <w:pPr>
        <w:pStyle w:val="Code"/>
      </w:pPr>
      <w:r>
        <w:t xml:space="preserve">    );</w:t>
      </w:r>
    </w:p>
    <w:p w14:paraId="011DB3A6" w14:textId="5BC4409A" w:rsidR="00D639E6" w:rsidRDefault="00D639E6" w:rsidP="00D639E6">
      <w:pPr>
        <w:pStyle w:val="Code"/>
      </w:pPr>
      <w:r>
        <w:t xml:space="preserve">    this.mParallaxCam.setBackgroundColor([0.5, 0.5, 0.9, 1]);</w:t>
      </w:r>
    </w:p>
    <w:p w14:paraId="6B81A498" w14:textId="77777777" w:rsidR="00D639E6" w:rsidRDefault="00D639E6" w:rsidP="00D639E6">
      <w:pPr>
        <w:pStyle w:val="Code"/>
      </w:pPr>
    </w:p>
    <w:p w14:paraId="67944B63" w14:textId="6DB7BA71" w:rsidR="00D639E6" w:rsidRDefault="00D639E6" w:rsidP="00D639E6">
      <w:pPr>
        <w:pStyle w:val="Code"/>
      </w:pPr>
      <w:r>
        <w:t xml:space="preserve">    // Step B: the lights</w:t>
      </w:r>
    </w:p>
    <w:p w14:paraId="3F1CF732" w14:textId="3988CA00" w:rsidR="00D639E6" w:rsidRDefault="00D639E6" w:rsidP="00D639E6">
      <w:pPr>
        <w:pStyle w:val="Code"/>
      </w:pPr>
      <w:r>
        <w:t xml:space="preserve">    this._initializeLights();   // defined in MyGame_Lights.js</w:t>
      </w:r>
    </w:p>
    <w:p w14:paraId="55441806" w14:textId="77777777" w:rsidR="00D639E6" w:rsidRDefault="00D639E6" w:rsidP="00D639E6">
      <w:pPr>
        <w:pStyle w:val="Code"/>
      </w:pPr>
    </w:p>
    <w:p w14:paraId="305A765F" w14:textId="6FED78C0" w:rsidR="00D639E6" w:rsidRDefault="00D639E6" w:rsidP="00D639E6">
      <w:pPr>
        <w:pStyle w:val="Code"/>
      </w:pPr>
      <w:r>
        <w:t xml:space="preserve">    // Step C: the far Background</w:t>
      </w:r>
    </w:p>
    <w:p w14:paraId="197BEC56" w14:textId="2D4B4F18" w:rsidR="00D639E6" w:rsidRDefault="00D639E6" w:rsidP="00D639E6">
      <w:pPr>
        <w:pStyle w:val="Code"/>
      </w:pPr>
      <w:r>
        <w:t xml:space="preserve">    let bgR = new engine.IllumRenderable(this.kBg, this.kBgNormal);</w:t>
      </w:r>
    </w:p>
    <w:p w14:paraId="42266035" w14:textId="63746756" w:rsidR="00D639E6" w:rsidRDefault="00D639E6" w:rsidP="00D639E6">
      <w:pPr>
        <w:pStyle w:val="Code"/>
      </w:pPr>
      <w:r>
        <w:t xml:space="preserve">    bgR.setElementPixelPositions(0, 1024, 0, 1024);</w:t>
      </w:r>
    </w:p>
    <w:p w14:paraId="5545973C" w14:textId="57138C87" w:rsidR="00D639E6" w:rsidRDefault="00D639E6" w:rsidP="00D639E6">
      <w:pPr>
        <w:pStyle w:val="Code"/>
      </w:pPr>
      <w:r>
        <w:t xml:space="preserve">    bgR.getXform().setSize(30, 30);</w:t>
      </w:r>
    </w:p>
    <w:p w14:paraId="69C7CBA9" w14:textId="0F287987" w:rsidR="00D639E6" w:rsidRDefault="00D639E6" w:rsidP="00D639E6">
      <w:pPr>
        <w:pStyle w:val="Code"/>
      </w:pPr>
      <w:r>
        <w:t xml:space="preserve">    bgR.getXform().setPosition(0, 0);</w:t>
      </w:r>
    </w:p>
    <w:p w14:paraId="30DCFDB1" w14:textId="778E107A" w:rsidR="00D639E6" w:rsidRDefault="00D639E6" w:rsidP="00D639E6">
      <w:pPr>
        <w:pStyle w:val="Code"/>
      </w:pPr>
      <w:r>
        <w:t xml:space="preserve">    bgR.getMaterial().setSpecular([0.2, 0.1, 0.1, 1]);</w:t>
      </w:r>
    </w:p>
    <w:p w14:paraId="28FD4D56" w14:textId="225FB154" w:rsidR="00D639E6" w:rsidRDefault="00D639E6" w:rsidP="00D639E6">
      <w:pPr>
        <w:pStyle w:val="Code"/>
      </w:pPr>
      <w:r>
        <w:t xml:space="preserve">    bgR.getMaterial().setShininess(50);</w:t>
      </w:r>
    </w:p>
    <w:p w14:paraId="188CB483" w14:textId="6B427656" w:rsidR="00D639E6" w:rsidRDefault="00D639E6" w:rsidP="00D639E6">
      <w:pPr>
        <w:pStyle w:val="Code"/>
      </w:pPr>
      <w:r>
        <w:t xml:space="preserve">    bgR.getXform().setZPos(-5);</w:t>
      </w:r>
    </w:p>
    <w:p w14:paraId="6FC2BB86" w14:textId="77777777" w:rsidR="00D639E6" w:rsidRDefault="00D639E6" w:rsidP="00D639E6">
      <w:pPr>
        <w:pStyle w:val="Code"/>
      </w:pPr>
    </w:p>
    <w:p w14:paraId="7713EDE2" w14:textId="36D38282" w:rsidR="00D639E6" w:rsidRDefault="00D639E6" w:rsidP="00D639E6">
      <w:pPr>
        <w:pStyle w:val="Code"/>
      </w:pPr>
      <w:r>
        <w:t xml:space="preserve">    // only the directional light</w:t>
      </w:r>
    </w:p>
    <w:p w14:paraId="68F5B804" w14:textId="2DB22749" w:rsidR="00D639E6" w:rsidRDefault="00D639E6" w:rsidP="00D639E6">
      <w:pPr>
        <w:pStyle w:val="Code"/>
      </w:pPr>
      <w:r>
        <w:t xml:space="preserve">    bgR.addLight(this.mGlobalLightSet.getLightAt(1));  </w:t>
      </w:r>
    </w:p>
    <w:p w14:paraId="35A154A9" w14:textId="340D0E82" w:rsidR="00D639E6" w:rsidRDefault="00D639E6" w:rsidP="00D639E6">
      <w:pPr>
        <w:pStyle w:val="Code"/>
      </w:pPr>
      <w:r>
        <w:t xml:space="preserve">    this.mBg = new engine.ParallaxGameObject(bgR, 5, this.mCamera);</w:t>
      </w:r>
    </w:p>
    <w:p w14:paraId="09399DC2" w14:textId="1316C374" w:rsidR="00D639E6" w:rsidRDefault="00D639E6" w:rsidP="00D639E6">
      <w:pPr>
        <w:pStyle w:val="Code"/>
      </w:pPr>
      <w:r>
        <w:t xml:space="preserve">    this.mBg.setCurrentFrontDir([0, -1, 0]);</w:t>
      </w:r>
    </w:p>
    <w:p w14:paraId="0265BE19" w14:textId="77777777" w:rsidR="00D639E6" w:rsidRDefault="00D639E6" w:rsidP="00D639E6">
      <w:pPr>
        <w:pStyle w:val="Code"/>
      </w:pPr>
    </w:p>
    <w:p w14:paraId="143A756A" w14:textId="3DEF9392" w:rsidR="00D639E6" w:rsidRDefault="00D639E6" w:rsidP="00D639E6">
      <w:pPr>
        <w:pStyle w:val="Code"/>
      </w:pPr>
      <w:r>
        <w:t xml:space="preserve">    // Step D: the closer Background</w:t>
      </w:r>
    </w:p>
    <w:p w14:paraId="21B71D0F" w14:textId="0CF15723" w:rsidR="00D639E6" w:rsidRDefault="00D639E6" w:rsidP="00D639E6">
      <w:pPr>
        <w:pStyle w:val="Code"/>
      </w:pPr>
      <w:r>
        <w:t xml:space="preserve">    let i;</w:t>
      </w:r>
    </w:p>
    <w:p w14:paraId="08E27FC0" w14:textId="20B82A05" w:rsidR="00D639E6" w:rsidRDefault="00D639E6" w:rsidP="00D639E6">
      <w:pPr>
        <w:pStyle w:val="Code"/>
      </w:pPr>
      <w:r>
        <w:t xml:space="preserve">    let bgR1 = new engine.IllumRenderable(this.kBgLayer, this.kBgLayerNormal);</w:t>
      </w:r>
    </w:p>
    <w:p w14:paraId="744B9E2C" w14:textId="0BC75E38" w:rsidR="00D639E6" w:rsidRDefault="00D639E6" w:rsidP="00D639E6">
      <w:pPr>
        <w:pStyle w:val="Code"/>
      </w:pPr>
      <w:r>
        <w:t xml:space="preserve">    bgR1.getXform().setSize(25, 25);</w:t>
      </w:r>
    </w:p>
    <w:p w14:paraId="13FFEB62" w14:textId="205E5C80" w:rsidR="00D639E6" w:rsidRDefault="00D639E6" w:rsidP="00D639E6">
      <w:pPr>
        <w:pStyle w:val="Code"/>
      </w:pPr>
      <w:r>
        <w:t xml:space="preserve">    bgR1.getXform().setPosition(0, -15);</w:t>
      </w:r>
    </w:p>
    <w:p w14:paraId="5BF5C992" w14:textId="48BC8D2F" w:rsidR="00D639E6" w:rsidRDefault="00D639E6" w:rsidP="00D639E6">
      <w:pPr>
        <w:pStyle w:val="Code"/>
      </w:pPr>
      <w:r>
        <w:t xml:space="preserve">    bgR1.getXform().setZPos(0);</w:t>
      </w:r>
    </w:p>
    <w:p w14:paraId="04812CC1" w14:textId="19003E31" w:rsidR="00D639E6" w:rsidRDefault="00D639E6" w:rsidP="00D639E6">
      <w:pPr>
        <w:pStyle w:val="Code"/>
      </w:pPr>
      <w:r>
        <w:t xml:space="preserve">    // the directional light</w:t>
      </w:r>
    </w:p>
    <w:p w14:paraId="7F42BE00" w14:textId="5C0388E8" w:rsidR="00D639E6" w:rsidRDefault="00D639E6" w:rsidP="00D639E6">
      <w:pPr>
        <w:pStyle w:val="Code"/>
      </w:pPr>
      <w:r>
        <w:t xml:space="preserve">    bgR1.addLight(this.mGlobalLightSet.getLightAt(1));</w:t>
      </w:r>
    </w:p>
    <w:p w14:paraId="0EA8199B" w14:textId="63565760" w:rsidR="00D639E6" w:rsidRDefault="00D639E6" w:rsidP="00D639E6">
      <w:pPr>
        <w:pStyle w:val="Code"/>
      </w:pPr>
      <w:r>
        <w:t xml:space="preserve">    // the hero spotlight light</w:t>
      </w:r>
    </w:p>
    <w:p w14:paraId="3E800FA5" w14:textId="1B9075F8" w:rsidR="00D639E6" w:rsidRDefault="00D639E6" w:rsidP="00D639E6">
      <w:pPr>
        <w:pStyle w:val="Code"/>
      </w:pPr>
      <w:r>
        <w:t xml:space="preserve">    bgR1.addLight(this.mGlobalLightSet.getLightAt(2));</w:t>
      </w:r>
    </w:p>
    <w:p w14:paraId="100A6DDC" w14:textId="4D6874F9" w:rsidR="00D639E6" w:rsidRDefault="00D639E6" w:rsidP="00D639E6">
      <w:pPr>
        <w:pStyle w:val="Code"/>
      </w:pPr>
      <w:r>
        <w:t xml:space="preserve">    // the hero spotlight light</w:t>
      </w:r>
    </w:p>
    <w:p w14:paraId="51E4FA57" w14:textId="6BCFBCF2" w:rsidR="00D639E6" w:rsidRDefault="00D639E6" w:rsidP="00D639E6">
      <w:pPr>
        <w:pStyle w:val="Code"/>
      </w:pPr>
      <w:r>
        <w:t xml:space="preserve">    bgR1.addLight(this.mGlobalLightSet.getLightAt(3));   </w:t>
      </w:r>
    </w:p>
    <w:p w14:paraId="5864CDCC" w14:textId="3CA3334E" w:rsidR="00D639E6" w:rsidRDefault="00D639E6" w:rsidP="00D639E6">
      <w:pPr>
        <w:pStyle w:val="Code"/>
      </w:pPr>
      <w:r>
        <w:t xml:space="preserve">    bgR1.getMaterial().setSpecular([0.2, 0.2, 0.5, 1]);</w:t>
      </w:r>
    </w:p>
    <w:p w14:paraId="2E37DE0E" w14:textId="7B92177C" w:rsidR="00D639E6" w:rsidRDefault="00D639E6" w:rsidP="00D639E6">
      <w:pPr>
        <w:pStyle w:val="Code"/>
      </w:pPr>
      <w:r>
        <w:t xml:space="preserve">    bgR1.getMaterial().setShininess(10);</w:t>
      </w:r>
    </w:p>
    <w:p w14:paraId="304E9BD9" w14:textId="5518DB9B" w:rsidR="00D639E6" w:rsidRDefault="00D639E6" w:rsidP="00D639E6">
      <w:pPr>
        <w:pStyle w:val="Code"/>
      </w:pPr>
      <w:r>
        <w:t xml:space="preserve">    this.mBgL1 = new engine.ParallaxGameObject(bgR1, 3, this.mCamera);</w:t>
      </w:r>
    </w:p>
    <w:p w14:paraId="52BDA8BA" w14:textId="306B98F7" w:rsidR="00D639E6" w:rsidRDefault="00D639E6" w:rsidP="00D639E6">
      <w:pPr>
        <w:pStyle w:val="Code"/>
      </w:pPr>
      <w:r>
        <w:lastRenderedPageBreak/>
        <w:t xml:space="preserve">    this.mBgL1.setCurrentFrontDir([0, -1, 0]);</w:t>
      </w:r>
    </w:p>
    <w:p w14:paraId="50FEB9B1" w14:textId="77777777" w:rsidR="00D639E6" w:rsidRDefault="00D639E6" w:rsidP="00D639E6">
      <w:pPr>
        <w:pStyle w:val="Code"/>
      </w:pPr>
    </w:p>
    <w:p w14:paraId="57269823" w14:textId="784E4538" w:rsidR="00D639E6" w:rsidRDefault="00D639E6" w:rsidP="00D639E6">
      <w:pPr>
        <w:pStyle w:val="Code"/>
      </w:pPr>
      <w:r>
        <w:t xml:space="preserve">    // Step E: the front layer </w:t>
      </w:r>
    </w:p>
    <w:p w14:paraId="7EA75293" w14:textId="7DA87218" w:rsidR="00D639E6" w:rsidRDefault="00D639E6" w:rsidP="00D639E6">
      <w:pPr>
        <w:pStyle w:val="Code"/>
      </w:pPr>
      <w:r>
        <w:t xml:space="preserve">    let f = new engine.TextureRenderable(this.kBgLayer);</w:t>
      </w:r>
    </w:p>
    <w:p w14:paraId="7417C5C3" w14:textId="1DA215C3" w:rsidR="00D639E6" w:rsidRDefault="00D639E6" w:rsidP="00D639E6">
      <w:pPr>
        <w:pStyle w:val="Code"/>
      </w:pPr>
      <w:r>
        <w:t xml:space="preserve">    f.getXform().setSize(50, 50);</w:t>
      </w:r>
    </w:p>
    <w:p w14:paraId="4F0ACD7D" w14:textId="63DF0006" w:rsidR="00D639E6" w:rsidRDefault="00D639E6" w:rsidP="00D639E6">
      <w:pPr>
        <w:pStyle w:val="Code"/>
      </w:pPr>
      <w:r>
        <w:t xml:space="preserve">    f.getXform().setPosition(-3, 2);</w:t>
      </w:r>
    </w:p>
    <w:p w14:paraId="240DB0DE" w14:textId="77777777" w:rsidR="00D639E6" w:rsidRDefault="00D639E6" w:rsidP="00D639E6">
      <w:pPr>
        <w:pStyle w:val="Code"/>
      </w:pPr>
      <w:r>
        <w:t xml:space="preserve">    this.mFront = new engine.ParallaxGameObject(f, 0.9, this.mCamera);</w:t>
      </w:r>
      <w:r w:rsidR="00C01B1C" w:rsidRPr="00654C22">
        <w:t xml:space="preserve"> </w:t>
      </w:r>
    </w:p>
    <w:p w14:paraId="75842103" w14:textId="0CEE10F8" w:rsidR="00C01B1C" w:rsidRPr="00D76FE4" w:rsidRDefault="00C01B1C" w:rsidP="00D639E6">
      <w:pPr>
        <w:pStyle w:val="Code"/>
      </w:pPr>
      <w:r w:rsidRPr="00654C22">
        <w:t xml:space="preserve">   </w:t>
      </w:r>
      <w:r w:rsidRPr="00D76FE4">
        <w:t xml:space="preserve">    </w:t>
      </w:r>
    </w:p>
    <w:p w14:paraId="68F373E3" w14:textId="77777777" w:rsidR="00C01B1C" w:rsidRPr="00D76FE4" w:rsidRDefault="00C01B1C" w:rsidP="00C01B1C">
      <w:pPr>
        <w:pStyle w:val="Code"/>
      </w:pPr>
      <w:r w:rsidRPr="00D76FE4">
        <w:t xml:space="preserve">    // … Identical to previous project …</w:t>
      </w:r>
    </w:p>
    <w:p w14:paraId="5EB1B8C9" w14:textId="40516074" w:rsidR="00C01B1C" w:rsidRDefault="00C01B1C" w:rsidP="00C01B1C">
      <w:pPr>
        <w:pStyle w:val="Code"/>
      </w:pPr>
      <w:r w:rsidRPr="00D76FE4">
        <w:t>}</w:t>
      </w:r>
      <w:r>
        <w:fldChar w:fldCharType="begin"/>
      </w:r>
      <w:r>
        <w:instrText xml:space="preserve"> XE "</w:instrText>
      </w:r>
      <w:r w:rsidRPr="00E43537">
        <w:instrText>Background:ParallaxGameObject in MyGame</w:instrText>
      </w:r>
      <w:r>
        <w:instrText xml:space="preserve">" </w:instrText>
      </w:r>
      <w:r>
        <w:fldChar w:fldCharType="end"/>
      </w:r>
    </w:p>
    <w:p w14:paraId="630AD162" w14:textId="77777777" w:rsidR="00C01B1C" w:rsidRDefault="00C01B1C" w:rsidP="00C01B1C">
      <w:pPr>
        <w:pStyle w:val="Code"/>
      </w:pPr>
    </w:p>
    <w:p w14:paraId="310F78B1" w14:textId="327F7860" w:rsidR="00C01B1C" w:rsidRDefault="00C01B1C" w:rsidP="00C01B1C">
      <w:pPr>
        <w:pStyle w:val="BodyTextCont"/>
      </w:pPr>
      <w:r>
        <w:t xml:space="preserve">The </w:t>
      </w:r>
      <w:proofErr w:type="spellStart"/>
      <w:r w:rsidRPr="003C3861">
        <w:rPr>
          <w:rStyle w:val="CodeInline"/>
        </w:rPr>
        <w:t>mBg</w:t>
      </w:r>
      <w:proofErr w:type="spellEnd"/>
      <w:r>
        <w:t xml:space="preserve"> object is created as a </w:t>
      </w:r>
      <w:proofErr w:type="spellStart"/>
      <w:r w:rsidRPr="003C3861">
        <w:rPr>
          <w:rStyle w:val="CodeInline"/>
        </w:rPr>
        <w:t>ParallaxGameObject</w:t>
      </w:r>
      <w:proofErr w:type="spellEnd"/>
      <w:r>
        <w:t xml:space="preserve"> with a </w:t>
      </w:r>
      <w:r w:rsidRPr="00524501">
        <w:rPr>
          <w:rStyle w:val="CodeInline"/>
        </w:rPr>
        <w:t>scale</w:t>
      </w:r>
      <w:r>
        <w:t xml:space="preserve"> value of 5, </w:t>
      </w:r>
      <w:r w:rsidRPr="00524501">
        <w:rPr>
          <w:rStyle w:val="CodeInline"/>
        </w:rPr>
        <w:t>mBgL</w:t>
      </w:r>
      <w:r>
        <w:rPr>
          <w:rStyle w:val="CodeInline"/>
        </w:rPr>
        <w:t>1</w:t>
      </w:r>
      <w:r>
        <w:t xml:space="preserve"> with a </w:t>
      </w:r>
      <w:r w:rsidRPr="00524501">
        <w:rPr>
          <w:rStyle w:val="CodeInline"/>
        </w:rPr>
        <w:t>scale</w:t>
      </w:r>
      <w:r>
        <w:t xml:space="preserve"> of 3, and </w:t>
      </w:r>
      <w:proofErr w:type="spellStart"/>
      <w:r w:rsidRPr="00524501">
        <w:rPr>
          <w:rStyle w:val="CodeInline"/>
        </w:rPr>
        <w:t>mFront</w:t>
      </w:r>
      <w:proofErr w:type="spellEnd"/>
      <w:r>
        <w:t xml:space="preserve"> with a </w:t>
      </w:r>
      <w:r w:rsidRPr="00524501">
        <w:rPr>
          <w:rStyle w:val="CodeInline"/>
        </w:rPr>
        <w:t>scale</w:t>
      </w:r>
      <w:r>
        <w:t xml:space="preserve"> of 0.9. Recall that </w:t>
      </w:r>
      <w:r w:rsidRPr="00524501">
        <w:rPr>
          <w:rStyle w:val="CodeInline"/>
        </w:rPr>
        <w:t>scale</w:t>
      </w:r>
      <w:r>
        <w:t xml:space="preserve"> is the second parameter of the </w:t>
      </w:r>
      <w:proofErr w:type="spellStart"/>
      <w:r w:rsidRPr="003C3861">
        <w:rPr>
          <w:rStyle w:val="CodeInline"/>
        </w:rPr>
        <w:t>ParallaxGameObject</w:t>
      </w:r>
      <w:proofErr w:type="spellEnd"/>
      <w:r>
        <w:t xml:space="preserve"> constructor, and it signifies the object distance from the camera, with values greater than 1 being farther from the default distance and less than 1 being closer than the default distance. In this case, </w:t>
      </w:r>
      <w:proofErr w:type="spellStart"/>
      <w:r w:rsidRPr="000B35A6">
        <w:rPr>
          <w:rStyle w:val="CodeInline"/>
        </w:rPr>
        <w:t>mBg</w:t>
      </w:r>
      <w:proofErr w:type="spellEnd"/>
      <w:r>
        <w:t xml:space="preserve"> is the furthest and </w:t>
      </w:r>
      <w:r w:rsidRPr="000B35A6">
        <w:rPr>
          <w:rStyle w:val="CodeInline"/>
        </w:rPr>
        <w:t>mBgL1</w:t>
      </w:r>
      <w:r>
        <w:t xml:space="preserve"> is closer, and both are behind the default distance. The </w:t>
      </w:r>
      <w:proofErr w:type="spellStart"/>
      <w:r w:rsidRPr="004A5B66">
        <w:rPr>
          <w:rStyle w:val="CodeInline"/>
        </w:rPr>
        <w:t>mFront</w:t>
      </w:r>
      <w:proofErr w:type="spellEnd"/>
      <w:r>
        <w:t xml:space="preserve"> object is</w:t>
      </w:r>
      <w:r w:rsidR="00D639E6">
        <w:t xml:space="preserve"> </w:t>
      </w:r>
      <w:r>
        <w:t xml:space="preserve">closer to the camera than the default distance. It is in front of the </w:t>
      </w:r>
      <w:r w:rsidRPr="004A5B66">
        <w:rPr>
          <w:rStyle w:val="CodeInline"/>
        </w:rPr>
        <w:t>Hero</w:t>
      </w:r>
      <w:r>
        <w:t xml:space="preserve"> object. Notice that </w:t>
      </w:r>
      <w:proofErr w:type="spellStart"/>
      <w:r w:rsidRPr="00011D07">
        <w:rPr>
          <w:rStyle w:val="CodeInline"/>
        </w:rPr>
        <w:t>mBg</w:t>
      </w:r>
      <w:proofErr w:type="spellEnd"/>
      <w:r>
        <w:t xml:space="preserve"> and </w:t>
      </w:r>
      <w:r w:rsidRPr="00011D07">
        <w:rPr>
          <w:rStyle w:val="CodeInline"/>
        </w:rPr>
        <w:t>mBgL1</w:t>
      </w:r>
      <w:r>
        <w:t xml:space="preserve"> are both defined to be continuously scrolling downward (</w:t>
      </w:r>
      <w:proofErr w:type="spellStart"/>
      <w:r w:rsidRPr="00510765">
        <w:rPr>
          <w:rStyle w:val="CodeInline"/>
        </w:rPr>
        <w:t>setCurrentFrontDir</w:t>
      </w:r>
      <w:proofErr w:type="spellEnd"/>
      <w:r w:rsidRPr="00510765">
        <w:rPr>
          <w:rStyle w:val="CodeInline"/>
        </w:rPr>
        <w:t>([0, -1, 0]</w:t>
      </w:r>
      <w:r>
        <w:rPr>
          <w:rStyle w:val="CodeInline"/>
        </w:rPr>
        <w:t>)</w:t>
      </w:r>
      <w:r>
        <w:t>) with a speed of 0.1.</w:t>
      </w:r>
    </w:p>
    <w:p w14:paraId="3995DAD8" w14:textId="77777777" w:rsidR="00C01B1C" w:rsidRDefault="00C01B1C" w:rsidP="00C01B1C">
      <w:pPr>
        <w:pStyle w:val="BodyTextCont"/>
      </w:pPr>
      <w:r>
        <w:t xml:space="preserve">You can </w:t>
      </w:r>
      <w:r w:rsidRPr="00C01B1C">
        <w:t>now</w:t>
      </w:r>
      <w:r>
        <w:t xml:space="preserve"> run the project and observe the darker foreground layer partially blocking the </w:t>
      </w:r>
      <w:r w:rsidRPr="008636D6">
        <w:rPr>
          <w:rStyle w:val="CodeInline"/>
        </w:rPr>
        <w:t>Hero</w:t>
      </w:r>
      <w:r>
        <w:t xml:space="preserve"> and </w:t>
      </w:r>
      <w:r w:rsidRPr="008636D6">
        <w:rPr>
          <w:rStyle w:val="CodeInline"/>
        </w:rPr>
        <w:t>Minions</w:t>
      </w:r>
      <w:r>
        <w:t xml:space="preserve"> objects. You can see the two background layers continuously scrolling downward but with different speeds. The </w:t>
      </w:r>
      <w:proofErr w:type="spellStart"/>
      <w:r w:rsidRPr="00002AF0">
        <w:rPr>
          <w:rStyle w:val="CodeInline"/>
        </w:rPr>
        <w:t>mBg</w:t>
      </w:r>
      <w:proofErr w:type="spellEnd"/>
      <w:r>
        <w:t xml:space="preserve"> object is farther away and thus scrolls slower than the </w:t>
      </w:r>
      <w:r w:rsidRPr="00002AF0">
        <w:rPr>
          <w:rStyle w:val="CodeInline"/>
        </w:rPr>
        <w:t>mBgL1</w:t>
      </w:r>
      <w:r>
        <w:t xml:space="preserve"> object. Move the </w:t>
      </w:r>
      <w:r w:rsidRPr="0096249A">
        <w:rPr>
          <w:rStyle w:val="CodeInline"/>
        </w:rPr>
        <w:t>Hero</w:t>
      </w:r>
      <w:r>
        <w:t xml:space="preserve"> object with WASD and pan the camera. You will notice the front-layer parallax scrolls at a faster speed than all other objects, and as a result, panning the camera reveals different parts of the animated </w:t>
      </w:r>
      <w:r w:rsidRPr="007028D0">
        <w:rPr>
          <w:rStyle w:val="CodeInline"/>
        </w:rPr>
        <w:t>Minion</w:t>
      </w:r>
      <w:r>
        <w:t xml:space="preserve"> objects.</w:t>
      </w:r>
    </w:p>
    <w:p w14:paraId="44F96151" w14:textId="77777777" w:rsidR="00C01B1C" w:rsidRPr="00D76FE4" w:rsidRDefault="00C01B1C" w:rsidP="00C01B1C">
      <w:pPr>
        <w:pStyle w:val="BodyTextCont"/>
      </w:pPr>
      <w:r>
        <w:t xml:space="preserve">Press the P key to enable the drawing of the second camera. Notice that the view in this camera is as expected. The </w:t>
      </w:r>
      <w:r w:rsidRPr="00497879">
        <w:rPr>
          <w:rStyle w:val="CodeInline"/>
        </w:rPr>
        <w:t>Hero</w:t>
      </w:r>
      <w:r>
        <w:t xml:space="preserve"> object is stationary, and the two background layers scroll continuously downward. Now, if you move the </w:t>
      </w:r>
      <w:r w:rsidRPr="00497879">
        <w:rPr>
          <w:rStyle w:val="CodeInline"/>
        </w:rPr>
        <w:t>Hero</w:t>
      </w:r>
      <w:r>
        <w:t xml:space="preserve"> object to pan the main camera, note the foreground and background objects in the second camera view are also moving and exhibit motion parallax even though the second</w:t>
      </w:r>
      <w:r>
        <w:fldChar w:fldCharType="begin"/>
      </w:r>
      <w:r>
        <w:instrText xml:space="preserve"> XE "</w:instrText>
      </w:r>
      <w:r w:rsidRPr="00E43537">
        <w:instrText>Background:ParallaxGameObject in MyGame</w:instrText>
      </w:r>
      <w:r>
        <w:instrText xml:space="preserve">" </w:instrText>
      </w:r>
      <w:r>
        <w:fldChar w:fldCharType="end"/>
      </w:r>
      <w:r>
        <w:t xml:space="preserve"> camera is not moving! As game designer, it is important to ensure this side effect does not cause player confusion.</w:t>
      </w:r>
    </w:p>
    <w:p w14:paraId="2E1739E4" w14:textId="77777777" w:rsidR="00C01B1C" w:rsidRDefault="00C01B1C" w:rsidP="00C01B1C">
      <w:pPr>
        <w:pStyle w:val="Heading1"/>
      </w:pPr>
      <w:r>
        <w:t>Layer Management</w:t>
      </w:r>
      <w:r>
        <w:fldChar w:fldCharType="begin"/>
      </w:r>
      <w:r>
        <w:instrText xml:space="preserve"> XE "</w:instrText>
      </w:r>
      <w:r w:rsidRPr="00A97B5C">
        <w:instrText>Background:layer management</w:instrText>
      </w:r>
      <w:r>
        <w:instrText xml:space="preserve">" </w:instrText>
      </w:r>
      <w:r>
        <w:fldChar w:fldCharType="end"/>
      </w:r>
    </w:p>
    <w:p w14:paraId="4C14B505" w14:textId="77777777" w:rsidR="00C01B1C" w:rsidRDefault="00C01B1C" w:rsidP="00C01B1C">
      <w:pPr>
        <w:pStyle w:val="BodyTextFirst"/>
      </w:pPr>
      <w:r>
        <w:t>Although the engine you are developing is for supporting 2D games, you have worked with a few situations where depth ordering and drawing orders are important. For example, the shadow receiver must always be defined behind the shadow casters, and as discussed in the previous example, foreground and background parallax objects must be carefully defined and drawn in the order of their depth ordering. It is convenient for the game engine to provide a utility manager to help game programmers manage and work with the depth layering. A typical 2D game can have the following layers, in the order of the distance from the camera, from nearest to furthest:</w:t>
      </w:r>
    </w:p>
    <w:p w14:paraId="51716ECF" w14:textId="77777777" w:rsidR="00C01B1C" w:rsidRDefault="00C01B1C" w:rsidP="00C01B1C">
      <w:pPr>
        <w:pStyle w:val="Bullet"/>
      </w:pPr>
      <w:r w:rsidRPr="009B3F24">
        <w:rPr>
          <w:i/>
        </w:rPr>
        <w:lastRenderedPageBreak/>
        <w:t>Heads-</w:t>
      </w:r>
      <w:r>
        <w:rPr>
          <w:i/>
        </w:rPr>
        <w:t>u</w:t>
      </w:r>
      <w:r w:rsidRPr="009B3F24">
        <w:rPr>
          <w:i/>
        </w:rPr>
        <w:t xml:space="preserve">p </w:t>
      </w:r>
      <w:r>
        <w:rPr>
          <w:i/>
        </w:rPr>
        <w:t>d</w:t>
      </w:r>
      <w:r w:rsidRPr="009B3F24">
        <w:rPr>
          <w:i/>
        </w:rPr>
        <w:t xml:space="preserve">isplay (HUD) </w:t>
      </w:r>
      <w:r w:rsidRPr="00C01B1C">
        <w:t>layer</w:t>
      </w:r>
      <w:r>
        <w:rPr>
          <w:i/>
        </w:rPr>
        <w:fldChar w:fldCharType="begin"/>
      </w:r>
      <w:r>
        <w:instrText xml:space="preserve"> XE "</w:instrText>
      </w:r>
      <w:r w:rsidRPr="00942A79">
        <w:rPr>
          <w:i/>
        </w:rPr>
        <w:instrText>Heads-up display (HUD) layer</w:instrText>
      </w:r>
      <w:r>
        <w:instrText xml:space="preserve">" </w:instrText>
      </w:r>
      <w:r>
        <w:rPr>
          <w:i/>
        </w:rPr>
        <w:fldChar w:fldCharType="end"/>
      </w:r>
      <w:r>
        <w:t>: Typically closest to the camera displaying essential user interface information</w:t>
      </w:r>
    </w:p>
    <w:p w14:paraId="07B4EDEB" w14:textId="77777777" w:rsidR="00C01B1C" w:rsidRDefault="00C01B1C" w:rsidP="00C01B1C">
      <w:pPr>
        <w:pStyle w:val="Bullet"/>
      </w:pPr>
      <w:r w:rsidRPr="009B3F24">
        <w:rPr>
          <w:i/>
        </w:rPr>
        <w:t xml:space="preserve">Foreground or </w:t>
      </w:r>
      <w:r>
        <w:rPr>
          <w:i/>
        </w:rPr>
        <w:t>f</w:t>
      </w:r>
      <w:r w:rsidRPr="009B3F24">
        <w:rPr>
          <w:i/>
        </w:rPr>
        <w:t>ront layer</w:t>
      </w:r>
      <w:r>
        <w:t xml:space="preserve">: The </w:t>
      </w:r>
      <w:r w:rsidRPr="00C01B1C">
        <w:t>layer</w:t>
      </w:r>
      <w:r>
        <w:t xml:space="preserve"> in front of the game objects for decorative or partial occlusion of the game objects</w:t>
      </w:r>
    </w:p>
    <w:p w14:paraId="4318075E" w14:textId="48A5D221" w:rsidR="00C01B1C" w:rsidRDefault="00C01B1C" w:rsidP="00C01B1C">
      <w:pPr>
        <w:pStyle w:val="Bullet"/>
      </w:pPr>
      <w:r w:rsidRPr="009B3F24">
        <w:rPr>
          <w:i/>
        </w:rPr>
        <w:t>Actor layer</w:t>
      </w:r>
      <w:r>
        <w:t xml:space="preserve">: The default distance </w:t>
      </w:r>
      <w:r w:rsidRPr="00C01B1C">
        <w:t>layer</w:t>
      </w:r>
      <w:r>
        <w:t xml:space="preserve"> in Figure 1</w:t>
      </w:r>
      <w:r w:rsidR="00275062">
        <w:t>1</w:t>
      </w:r>
      <w:r>
        <w:t>-5, where all game objects reside</w:t>
      </w:r>
    </w:p>
    <w:p w14:paraId="0BDF876E" w14:textId="77777777" w:rsidR="00C01B1C" w:rsidRDefault="00C01B1C" w:rsidP="00C01B1C">
      <w:pPr>
        <w:pStyle w:val="Bullet"/>
      </w:pPr>
      <w:r w:rsidRPr="009B3F24">
        <w:rPr>
          <w:i/>
        </w:rPr>
        <w:t>Shadow Receiver layer</w:t>
      </w:r>
      <w:r>
        <w:t xml:space="preserve">: The layer </w:t>
      </w:r>
      <w:r w:rsidRPr="00C01B1C">
        <w:t>behind</w:t>
      </w:r>
      <w:r>
        <w:t xml:space="preserve"> the actor layer to receive potential shadows</w:t>
      </w:r>
    </w:p>
    <w:p w14:paraId="195B381E" w14:textId="77777777" w:rsidR="00C01B1C" w:rsidRDefault="00C01B1C" w:rsidP="00C01B1C">
      <w:pPr>
        <w:pStyle w:val="Bullet"/>
      </w:pPr>
      <w:r w:rsidRPr="009B3F24">
        <w:rPr>
          <w:i/>
        </w:rPr>
        <w:t>Background layer</w:t>
      </w:r>
      <w:r>
        <w:t xml:space="preserve">: The </w:t>
      </w:r>
      <w:r w:rsidRPr="00C01B1C">
        <w:t>decorative</w:t>
      </w:r>
      <w:r>
        <w:t xml:space="preserve"> background </w:t>
      </w:r>
    </w:p>
    <w:p w14:paraId="5B84905E" w14:textId="77777777" w:rsidR="00C01B1C" w:rsidRPr="00D55319" w:rsidRDefault="00C01B1C" w:rsidP="00C01B1C">
      <w:pPr>
        <w:pStyle w:val="BodyTextCont"/>
      </w:pPr>
      <w:r>
        <w:t xml:space="preserve">Each layer will reference all objects defined for that layer, and these objects will be drawn in the order they were inserted into the layer, with the last inserted drawn last and covering objects before it. This section presents the </w:t>
      </w:r>
      <w:proofErr w:type="spellStart"/>
      <w:r w:rsidRPr="00CD3166">
        <w:rPr>
          <w:rStyle w:val="CodeInline"/>
        </w:rPr>
        <w:t>LayerManager</w:t>
      </w:r>
      <w:proofErr w:type="spellEnd"/>
      <w:r>
        <w:t xml:space="preserve"> engine component to support the described five layers to relieve game programmers from the details of managing updates and drawings the objects. Note that t</w:t>
      </w:r>
      <w:r w:rsidRPr="00D55319">
        <w:t xml:space="preserve">he number of layers a game engine should support is determined by the kinds of games that the engine is designed to build. The </w:t>
      </w:r>
      <w:r>
        <w:t>five</w:t>
      </w:r>
      <w:r w:rsidRPr="00D55319">
        <w:t xml:space="preserve"> layers presented </w:t>
      </w:r>
      <w:r>
        <w:t xml:space="preserve">are logical and convenient for </w:t>
      </w:r>
      <w:r w:rsidRPr="00D55319">
        <w:t>simple</w:t>
      </w:r>
      <w:r>
        <w:t xml:space="preserve"> games. You may choose to expand the number of layers in your own </w:t>
      </w:r>
      <w:r>
        <w:fldChar w:fldCharType="begin"/>
      </w:r>
      <w:r>
        <w:instrText xml:space="preserve"> XE "</w:instrText>
      </w:r>
      <w:r w:rsidRPr="00A97B5C">
        <w:instrText>Background:layer management</w:instrText>
      </w:r>
      <w:r>
        <w:instrText xml:space="preserve">" </w:instrText>
      </w:r>
      <w:r>
        <w:fldChar w:fldCharType="end"/>
      </w:r>
      <w:r>
        <w:t>game engine.</w:t>
      </w:r>
    </w:p>
    <w:p w14:paraId="07A34C34" w14:textId="77777777" w:rsidR="00C01B1C" w:rsidRPr="006A27C6" w:rsidRDefault="00C01B1C" w:rsidP="00C01B1C">
      <w:pPr>
        <w:pStyle w:val="Heading2"/>
      </w:pPr>
      <w:r>
        <w:t>The Layer Manager Project</w:t>
      </w:r>
      <w:r>
        <w:fldChar w:fldCharType="begin"/>
      </w:r>
      <w:r>
        <w:instrText xml:space="preserve"> XE "</w:instrText>
      </w:r>
      <w:r w:rsidRPr="005D17B4">
        <w:instrText>Background:Layer Manager Project</w:instrText>
      </w:r>
      <w:r>
        <w:instrText xml:space="preserve">" </w:instrText>
      </w:r>
      <w:r>
        <w:fldChar w:fldCharType="end"/>
      </w:r>
    </w:p>
    <w:p w14:paraId="1EAF2981" w14:textId="7BD3CFE5" w:rsidR="00C01B1C" w:rsidRPr="006A27C6" w:rsidRDefault="00C01B1C" w:rsidP="00C01B1C">
      <w:pPr>
        <w:pStyle w:val="BodyTextFirst"/>
      </w:pPr>
      <w:r w:rsidRPr="006A27C6">
        <w:t xml:space="preserve">This project demonstrates </w:t>
      </w:r>
      <w:r>
        <w:t xml:space="preserve">how to develop a utility component to assist in </w:t>
      </w:r>
      <w:r w:rsidRPr="00E463F6">
        <w:t>mana</w:t>
      </w:r>
      <w:r>
        <w:t xml:space="preserve">ging layers for the game programmers. </w:t>
      </w:r>
      <w:r w:rsidRPr="006A27C6">
        <w:t xml:space="preserve">You can see an example of this project running in Figure </w:t>
      </w:r>
      <w:r>
        <w:t>1</w:t>
      </w:r>
      <w:r w:rsidR="00275062">
        <w:t>1</w:t>
      </w:r>
      <w:r>
        <w:t>-9</w:t>
      </w:r>
      <w:r w:rsidRPr="006A27C6">
        <w:t>.</w:t>
      </w:r>
      <w:r>
        <w:t xml:space="preserve"> The source code to this project is defined in the </w:t>
      </w:r>
      <w:r w:rsidR="00991950">
        <w:rPr>
          <w:rStyle w:val="CodeInline"/>
        </w:rPr>
        <w:t>c</w:t>
      </w:r>
      <w:r>
        <w:rPr>
          <w:rStyle w:val="CodeInline"/>
        </w:rPr>
        <w:t>hapter1</w:t>
      </w:r>
      <w:r w:rsidR="00991950">
        <w:rPr>
          <w:rStyle w:val="CodeInline"/>
        </w:rPr>
        <w:t>1</w:t>
      </w:r>
      <w:r>
        <w:rPr>
          <w:rStyle w:val="CodeInline"/>
        </w:rPr>
        <w:t>/1</w:t>
      </w:r>
      <w:r w:rsidR="00991950">
        <w:rPr>
          <w:rStyle w:val="CodeInline"/>
        </w:rPr>
        <w:t>1</w:t>
      </w:r>
      <w:r>
        <w:rPr>
          <w:rStyle w:val="CodeInline"/>
        </w:rPr>
        <w:t>.3</w:t>
      </w:r>
      <w:r w:rsidRPr="00EE0655">
        <w:rPr>
          <w:rStyle w:val="CodeInline"/>
        </w:rPr>
        <w:t>.</w:t>
      </w:r>
      <w:r w:rsidR="00991950">
        <w:rPr>
          <w:rStyle w:val="CodeInline"/>
        </w:rPr>
        <w:t>l</w:t>
      </w:r>
      <w:r>
        <w:rPr>
          <w:rStyle w:val="CodeInline"/>
        </w:rPr>
        <w:t>ayer</w:t>
      </w:r>
      <w:r w:rsidR="00991950">
        <w:rPr>
          <w:rStyle w:val="CodeInline"/>
        </w:rPr>
        <w:t>_m</w:t>
      </w:r>
      <w:r>
        <w:rPr>
          <w:rStyle w:val="CodeInline"/>
        </w:rPr>
        <w:t>anager</w:t>
      </w:r>
      <w:r>
        <w:t xml:space="preserve"> fo</w:t>
      </w:r>
      <w:r w:rsidRPr="009B6F1C">
        <w:t>lder</w:t>
      </w:r>
      <w:r w:rsidRPr="004E33BF">
        <w:t>.</w:t>
      </w:r>
    </w:p>
    <w:p w14:paraId="40D7FFB2" w14:textId="77777777" w:rsidR="00C01B1C" w:rsidRPr="006A27C6" w:rsidRDefault="00C01B1C" w:rsidP="00C01B1C">
      <w:pPr>
        <w:pStyle w:val="Figure"/>
      </w:pPr>
      <w:r>
        <w:rPr>
          <w:noProof/>
        </w:rPr>
        <w:lastRenderedPageBreak/>
        <w:drawing>
          <wp:inline distT="0" distB="0" distL="0" distR="0" wp14:anchorId="7C4A798E" wp14:editId="50263AEA">
            <wp:extent cx="5486400" cy="3091180"/>
            <wp:effectExtent l="0" t="0" r="0" b="0"/>
            <wp:docPr id="17" name="Picture 21" descr="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9"/>
                    <pic:cNvPicPr>
                      <a:picLocks noChangeAspect="1" noChangeArrowheads="1"/>
                    </pic:cNvPicPr>
                  </pic:nvPicPr>
                  <pic:blipFill>
                    <a:blip r:embed="rId19"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39793498" w14:textId="01F6E927" w:rsidR="00C01B1C" w:rsidRPr="006A27C6" w:rsidRDefault="00C01B1C" w:rsidP="00C01B1C">
      <w:pPr>
        <w:pStyle w:val="FigureCaption"/>
      </w:pPr>
      <w:r>
        <w:t>Figure 1</w:t>
      </w:r>
      <w:r w:rsidR="00275062">
        <w:t>1</w:t>
      </w:r>
      <w:r w:rsidRPr="006A27C6">
        <w:t>-</w:t>
      </w:r>
      <w:r>
        <w:t>9.</w:t>
      </w:r>
      <w:r w:rsidRPr="006A27C6">
        <w:t xml:space="preserve"> Running the </w:t>
      </w:r>
      <w:r>
        <w:t>Layer Manager p</w:t>
      </w:r>
      <w:r w:rsidRPr="006A27C6">
        <w:t>roject</w:t>
      </w:r>
    </w:p>
    <w:p w14:paraId="79E37864" w14:textId="77777777" w:rsidR="00C01B1C" w:rsidRPr="006A27C6" w:rsidRDefault="00C01B1C" w:rsidP="00C01B1C">
      <w:pPr>
        <w:pStyle w:val="BodyTextFirst"/>
      </w:pPr>
      <w:r w:rsidRPr="006A27C6">
        <w:t xml:space="preserve">The </w:t>
      </w:r>
      <w:r>
        <w:t xml:space="preserve">controls of the project </w:t>
      </w:r>
      <w:r w:rsidRPr="006A27C6">
        <w:t xml:space="preserve">are </w:t>
      </w:r>
      <w:r>
        <w:t>identical to the previous project</w:t>
      </w:r>
      <w:r w:rsidRPr="006A27C6">
        <w:t>:</w:t>
      </w:r>
    </w:p>
    <w:p w14:paraId="268E97FB" w14:textId="07DB82D3" w:rsidR="00C01B1C" w:rsidRPr="00F501BD" w:rsidRDefault="00C01B1C" w:rsidP="00C01B1C">
      <w:pPr>
        <w:pStyle w:val="Bullet"/>
      </w:pPr>
      <w:r w:rsidRPr="009B3F24">
        <w:rPr>
          <w:rStyle w:val="Strong"/>
          <w:i/>
        </w:rPr>
        <w:t xml:space="preserve">P </w:t>
      </w:r>
      <w:r>
        <w:rPr>
          <w:rStyle w:val="Strong"/>
          <w:i/>
        </w:rPr>
        <w:t>k</w:t>
      </w:r>
      <w:r w:rsidRPr="009B3F24">
        <w:rPr>
          <w:rStyle w:val="Strong"/>
          <w:i/>
        </w:rPr>
        <w:t>ey</w:t>
      </w:r>
      <w:r>
        <w:rPr>
          <w:rStyle w:val="Strong"/>
          <w:b w:val="0"/>
          <w:i/>
        </w:rPr>
        <w:fldChar w:fldCharType="begin"/>
      </w:r>
      <w:r>
        <w:instrText xml:space="preserve"> XE "</w:instrText>
      </w:r>
      <w:r w:rsidRPr="00357A7B">
        <w:rPr>
          <w:rStyle w:val="Strong"/>
          <w:i/>
        </w:rPr>
        <w:instrText>P key</w:instrText>
      </w:r>
      <w:r>
        <w:instrText xml:space="preserve">" </w:instrText>
      </w:r>
      <w:r>
        <w:rPr>
          <w:rStyle w:val="Strong"/>
          <w:b w:val="0"/>
          <w:i/>
        </w:rPr>
        <w:fldChar w:fldCharType="end"/>
      </w:r>
      <w:r w:rsidRPr="00313199">
        <w:rPr>
          <w:rStyle w:val="Strong"/>
        </w:rPr>
        <w:t>:</w:t>
      </w:r>
      <w:r w:rsidRPr="00F501BD">
        <w:t xml:space="preserve"> </w:t>
      </w:r>
      <w:r w:rsidRPr="00C01B1C">
        <w:t>Toggles</w:t>
      </w:r>
      <w:r w:rsidRPr="00F501BD">
        <w:t xml:space="preserve"> the drawing of parallax camera to provide </w:t>
      </w:r>
      <w:r>
        <w:t xml:space="preserve">a </w:t>
      </w:r>
      <w:r w:rsidRPr="00F501BD">
        <w:t>zoomed view of object parallax</w:t>
      </w:r>
    </w:p>
    <w:p w14:paraId="47693134" w14:textId="77777777" w:rsidR="00C01B1C" w:rsidRPr="00F501BD" w:rsidRDefault="00C01B1C" w:rsidP="00C01B1C">
      <w:pPr>
        <w:pStyle w:val="Bullet"/>
      </w:pPr>
      <w:r w:rsidRPr="009B3F24">
        <w:rPr>
          <w:rStyle w:val="Strong"/>
          <w:i/>
        </w:rPr>
        <w:t xml:space="preserve">WASD </w:t>
      </w:r>
      <w:r>
        <w:rPr>
          <w:rStyle w:val="Strong"/>
          <w:i/>
        </w:rPr>
        <w:t>k</w:t>
      </w:r>
      <w:r w:rsidRPr="009B3F24">
        <w:rPr>
          <w:rStyle w:val="Strong"/>
          <w:i/>
        </w:rPr>
        <w:t>eys</w:t>
      </w:r>
      <w:r>
        <w:rPr>
          <w:rStyle w:val="Strong"/>
          <w:b w:val="0"/>
          <w:i/>
        </w:rPr>
        <w:fldChar w:fldCharType="begin"/>
      </w:r>
      <w:r>
        <w:instrText xml:space="preserve"> XE "</w:instrText>
      </w:r>
      <w:r w:rsidRPr="00171B22">
        <w:rPr>
          <w:rStyle w:val="Strong"/>
          <w:i/>
        </w:rPr>
        <w:instrText>WASD keys</w:instrText>
      </w:r>
      <w:r>
        <w:instrText xml:space="preserve">" </w:instrText>
      </w:r>
      <w:r>
        <w:rPr>
          <w:rStyle w:val="Strong"/>
          <w:b w:val="0"/>
          <w:i/>
        </w:rPr>
        <w:fldChar w:fldCharType="end"/>
      </w:r>
      <w:r w:rsidRPr="00313199">
        <w:rPr>
          <w:rStyle w:val="Strong"/>
        </w:rPr>
        <w:t>:</w:t>
      </w:r>
      <w:r w:rsidRPr="00F501BD">
        <w:t xml:space="preserve"> Move the </w:t>
      </w:r>
      <w:r w:rsidRPr="00C01B1C">
        <w:t>Dye</w:t>
      </w:r>
      <w:r w:rsidRPr="00F501BD">
        <w:t xml:space="preserve"> character (the hero) to pan the WC window bounds</w:t>
      </w:r>
    </w:p>
    <w:p w14:paraId="29917A7F" w14:textId="77777777" w:rsidR="00C01B1C" w:rsidRDefault="00C01B1C" w:rsidP="00C01B1C">
      <w:pPr>
        <w:pStyle w:val="BodyTextFirst"/>
      </w:pPr>
      <w:r w:rsidRPr="006A27C6">
        <w:t>The goals</w:t>
      </w:r>
      <w:r>
        <w:t xml:space="preserve"> of the </w:t>
      </w:r>
      <w:r>
        <w:fldChar w:fldCharType="begin"/>
      </w:r>
      <w:r>
        <w:instrText xml:space="preserve"> XE "</w:instrText>
      </w:r>
      <w:r w:rsidRPr="005D17B4">
        <w:instrText>Background:Layer Manager Project</w:instrText>
      </w:r>
      <w:r>
        <w:instrText xml:space="preserve">" </w:instrText>
      </w:r>
      <w:r>
        <w:fldChar w:fldCharType="end"/>
      </w:r>
      <w:r>
        <w:t xml:space="preserve">project </w:t>
      </w:r>
      <w:r w:rsidRPr="00C01B1C">
        <w:t>are</w:t>
      </w:r>
      <w:r>
        <w:t xml:space="preserve"> as follows:</w:t>
      </w:r>
    </w:p>
    <w:p w14:paraId="4D153579" w14:textId="77777777" w:rsidR="00C01B1C" w:rsidRPr="006A27C6" w:rsidRDefault="00C01B1C" w:rsidP="00C01B1C">
      <w:pPr>
        <w:pStyle w:val="Bullet"/>
      </w:pPr>
      <w:r>
        <w:t xml:space="preserve">To appreciate the </w:t>
      </w:r>
      <w:r w:rsidRPr="00C01B1C">
        <w:t>importance</w:t>
      </w:r>
      <w:r>
        <w:t xml:space="preserve"> of layering in 2D games </w:t>
      </w:r>
    </w:p>
    <w:p w14:paraId="41B14CE8" w14:textId="77777777" w:rsidR="00C01B1C" w:rsidRDefault="00C01B1C" w:rsidP="00C01B1C">
      <w:pPr>
        <w:pStyle w:val="Bullet"/>
      </w:pPr>
      <w:r>
        <w:t xml:space="preserve">To develop a layer </w:t>
      </w:r>
      <w:r w:rsidRPr="00C01B1C">
        <w:t>manager</w:t>
      </w:r>
      <w:r>
        <w:t xml:space="preserve"> engine component</w:t>
      </w:r>
    </w:p>
    <w:p w14:paraId="49E033FA" w14:textId="77777777" w:rsidR="00C01B1C" w:rsidRDefault="00C01B1C" w:rsidP="00C01B1C">
      <w:pPr>
        <w:pStyle w:val="Heading3"/>
      </w:pPr>
      <w:r>
        <w:t>Layer Management in the Engine</w:t>
      </w:r>
    </w:p>
    <w:p w14:paraId="3936D38A" w14:textId="77777777" w:rsidR="00C01B1C" w:rsidRPr="00FD7A9E" w:rsidRDefault="00C01B1C" w:rsidP="00C01B1C">
      <w:pPr>
        <w:pStyle w:val="BodyTextFirst"/>
      </w:pPr>
      <w:r>
        <w:t xml:space="preserve">Follow the pattern of defining engine components. </w:t>
      </w:r>
    </w:p>
    <w:p w14:paraId="075E272F" w14:textId="3C2E1C42" w:rsidR="00C01B1C" w:rsidRPr="00FD7A9E" w:rsidRDefault="00C01B1C" w:rsidP="00C01B1C">
      <w:pPr>
        <w:pStyle w:val="NumList"/>
        <w:numPr>
          <w:ilvl w:val="0"/>
          <w:numId w:val="22"/>
        </w:numPr>
      </w:pPr>
      <w:r w:rsidRPr="00FD7A9E">
        <w:t xml:space="preserve">Create a new file in the </w:t>
      </w:r>
      <w:proofErr w:type="spellStart"/>
      <w:r w:rsidRPr="00FD7A9E">
        <w:rPr>
          <w:rStyle w:val="CodeInline"/>
        </w:rPr>
        <w:t>src</w:t>
      </w:r>
      <w:proofErr w:type="spellEnd"/>
      <w:r w:rsidRPr="00FD7A9E">
        <w:rPr>
          <w:rStyle w:val="CodeInline"/>
        </w:rPr>
        <w:t>/</w:t>
      </w:r>
      <w:r w:rsidR="00991950">
        <w:rPr>
          <w:rStyle w:val="CodeInline"/>
        </w:rPr>
        <w:t>e</w:t>
      </w:r>
      <w:r w:rsidRPr="00FD7A9E">
        <w:rPr>
          <w:rStyle w:val="CodeInline"/>
        </w:rPr>
        <w:t>ngine/</w:t>
      </w:r>
      <w:r w:rsidR="00991950">
        <w:rPr>
          <w:rStyle w:val="CodeInline"/>
        </w:rPr>
        <w:t>components</w:t>
      </w:r>
      <w:r w:rsidRPr="00FD7A9E">
        <w:rPr>
          <w:rStyle w:val="CodeInline"/>
        </w:rPr>
        <w:t>/</w:t>
      </w:r>
      <w:r w:rsidRPr="00FD7A9E">
        <w:t xml:space="preserve"> folder and name it </w:t>
      </w:r>
      <w:r w:rsidR="00991950">
        <w:rPr>
          <w:rStyle w:val="CodeInline"/>
        </w:rPr>
        <w:t>layer</w:t>
      </w:r>
      <w:r w:rsidRPr="00FD7A9E">
        <w:rPr>
          <w:rStyle w:val="CodeInline"/>
        </w:rPr>
        <w:t>.js</w:t>
      </w:r>
      <w:r w:rsidRPr="00FD7A9E">
        <w:t>.</w:t>
      </w:r>
      <w:r>
        <w:t xml:space="preserve"> </w:t>
      </w:r>
      <w:r w:rsidRPr="00FD7A9E">
        <w:t xml:space="preserve">This file will implement the </w:t>
      </w:r>
      <w:proofErr w:type="spellStart"/>
      <w:r>
        <w:rPr>
          <w:rStyle w:val="CodeInline"/>
        </w:rPr>
        <w:t>LayerManager</w:t>
      </w:r>
      <w:proofErr w:type="spellEnd"/>
      <w:r>
        <w:rPr>
          <w:rStyle w:val="CodeInline"/>
        </w:rPr>
        <w:t xml:space="preserve"> </w:t>
      </w:r>
      <w:r w:rsidRPr="00FD7A9E">
        <w:t>engine component.</w:t>
      </w:r>
    </w:p>
    <w:p w14:paraId="4211E594" w14:textId="77777777" w:rsidR="00C01B1C" w:rsidRPr="004B0E1D" w:rsidRDefault="00C01B1C" w:rsidP="00C01B1C">
      <w:pPr>
        <w:pStyle w:val="NumList"/>
        <w:numPr>
          <w:ilvl w:val="0"/>
          <w:numId w:val="18"/>
        </w:numPr>
      </w:pPr>
      <w:r>
        <w:t xml:space="preserve">Define enumerators </w:t>
      </w:r>
      <w:r w:rsidRPr="00C01B1C">
        <w:t>for</w:t>
      </w:r>
      <w:r>
        <w:t xml:space="preserve"> the layers.</w:t>
      </w:r>
    </w:p>
    <w:p w14:paraId="3A20BC24" w14:textId="68EF484E" w:rsidR="00991950" w:rsidRDefault="00991950" w:rsidP="00991950">
      <w:pPr>
        <w:pStyle w:val="Code"/>
      </w:pPr>
      <w:r>
        <w:t>const eBackground = 0;</w:t>
      </w:r>
    </w:p>
    <w:p w14:paraId="14DE71E5" w14:textId="77777777" w:rsidR="00991950" w:rsidRDefault="00991950" w:rsidP="00991950">
      <w:pPr>
        <w:pStyle w:val="Code"/>
      </w:pPr>
      <w:r>
        <w:t>const eShadowReceiver = 1;</w:t>
      </w:r>
    </w:p>
    <w:p w14:paraId="34C4163D" w14:textId="77777777" w:rsidR="00991950" w:rsidRDefault="00991950" w:rsidP="00991950">
      <w:pPr>
        <w:pStyle w:val="Code"/>
      </w:pPr>
      <w:r>
        <w:lastRenderedPageBreak/>
        <w:t>const eActors = 2;</w:t>
      </w:r>
    </w:p>
    <w:p w14:paraId="6195F6E7" w14:textId="77777777" w:rsidR="00991950" w:rsidRDefault="00991950" w:rsidP="00991950">
      <w:pPr>
        <w:pStyle w:val="Code"/>
      </w:pPr>
      <w:r>
        <w:t>const eFront = 3;</w:t>
      </w:r>
    </w:p>
    <w:p w14:paraId="0088122C" w14:textId="512DE677" w:rsidR="00991950" w:rsidRDefault="00991950" w:rsidP="00991950">
      <w:pPr>
        <w:pStyle w:val="Code"/>
      </w:pPr>
      <w:r>
        <w:t>const eHUD = 4;</w:t>
      </w:r>
    </w:p>
    <w:p w14:paraId="52270AD0" w14:textId="77B80291" w:rsidR="00C01B1C" w:rsidRPr="00005495" w:rsidDel="00991950" w:rsidRDefault="00C01B1C" w:rsidP="00C01B1C">
      <w:pPr>
        <w:pStyle w:val="NumList"/>
        <w:numPr>
          <w:ilvl w:val="0"/>
          <w:numId w:val="18"/>
        </w:numPr>
        <w:rPr>
          <w:del w:id="20" w:author="Matthew T. Munson" w:date="2021-05-15T16:38:00Z"/>
        </w:rPr>
      </w:pPr>
      <w:del w:id="21" w:author="Matthew T. Munson" w:date="2021-05-15T16:38:00Z">
        <w:r w:rsidRPr="00C01B1C" w:rsidDel="00991950">
          <w:delText>Define</w:delText>
        </w:r>
        <w:r w:rsidDel="00991950">
          <w:delText xml:space="preserve"> the </w:delText>
        </w:r>
        <w:r w:rsidRPr="00005495" w:rsidDel="00991950">
          <w:rPr>
            <w:rStyle w:val="CodeInline"/>
          </w:rPr>
          <w:delText>LayerManager</w:delText>
        </w:r>
        <w:r w:rsidRPr="00005495" w:rsidDel="00991950">
          <w:delText xml:space="preserve"> </w:delText>
        </w:r>
        <w:r w:rsidDel="00991950">
          <w:delText xml:space="preserve">component </w:delText>
        </w:r>
        <w:r w:rsidRPr="00005495" w:rsidDel="00991950">
          <w:delText>following the JavaScript Module Pattern as follows:</w:delText>
        </w:r>
      </w:del>
    </w:p>
    <w:p w14:paraId="3ED6C154" w14:textId="0ABB62B1" w:rsidR="00C01B1C" w:rsidRPr="00005495" w:rsidDel="00991950" w:rsidRDefault="00C01B1C" w:rsidP="00C01B1C">
      <w:pPr>
        <w:pStyle w:val="Code"/>
        <w:rPr>
          <w:del w:id="22" w:author="Matthew T. Munson" w:date="2021-05-15T16:38:00Z"/>
        </w:rPr>
      </w:pPr>
      <w:del w:id="23" w:author="Matthew T. Munson" w:date="2021-05-15T16:38:00Z">
        <w:r w:rsidRPr="00005495" w:rsidDel="00991950">
          <w:delText>var gEngine = gEngine || { };</w:delText>
        </w:r>
      </w:del>
    </w:p>
    <w:p w14:paraId="4FC37F58" w14:textId="30232AE5" w:rsidR="00C01B1C" w:rsidRPr="00005495" w:rsidDel="00991950" w:rsidRDefault="00C01B1C" w:rsidP="00C01B1C">
      <w:pPr>
        <w:pStyle w:val="Code"/>
        <w:rPr>
          <w:del w:id="24" w:author="Matthew T. Munson" w:date="2021-05-15T16:38:00Z"/>
        </w:rPr>
      </w:pPr>
      <w:del w:id="25" w:author="Matthew T. Munson" w:date="2021-05-15T16:38:00Z">
        <w:r w:rsidRPr="00005495" w:rsidDel="00991950">
          <w:delText xml:space="preserve">    // initialize the variable while ensuring it is not redefined</w:delText>
        </w:r>
      </w:del>
    </w:p>
    <w:p w14:paraId="19F925EB" w14:textId="50315401" w:rsidR="00C01B1C" w:rsidRPr="00005495" w:rsidDel="00991950" w:rsidRDefault="00C01B1C" w:rsidP="00C01B1C">
      <w:pPr>
        <w:pStyle w:val="Code"/>
        <w:rPr>
          <w:del w:id="26" w:author="Matthew T. Munson" w:date="2021-05-15T16:38:00Z"/>
        </w:rPr>
      </w:pPr>
    </w:p>
    <w:p w14:paraId="06305EC6" w14:textId="6B3BE8AC" w:rsidR="00C01B1C" w:rsidRPr="00005495" w:rsidDel="00991950" w:rsidRDefault="00C01B1C" w:rsidP="00C01B1C">
      <w:pPr>
        <w:pStyle w:val="Code"/>
        <w:rPr>
          <w:del w:id="27" w:author="Matthew T. Munson" w:date="2021-05-15T16:38:00Z"/>
        </w:rPr>
      </w:pPr>
      <w:del w:id="28" w:author="Matthew T. Munson" w:date="2021-05-15T16:38:00Z">
        <w:r w:rsidRPr="00005495" w:rsidDel="00991950">
          <w:delText>gEngine.LayerManager = (function () {</w:delText>
        </w:r>
      </w:del>
    </w:p>
    <w:p w14:paraId="08B08077" w14:textId="3AB38D23" w:rsidR="00C01B1C" w:rsidRPr="00005495" w:rsidDel="00991950" w:rsidRDefault="00C01B1C" w:rsidP="00C01B1C">
      <w:pPr>
        <w:pStyle w:val="Code"/>
        <w:rPr>
          <w:del w:id="29" w:author="Matthew T. Munson" w:date="2021-05-15T16:38:00Z"/>
        </w:rPr>
      </w:pPr>
      <w:del w:id="30" w:author="Matthew T. Munson" w:date="2021-05-15T16:38:00Z">
        <w:r w:rsidRPr="00005495" w:rsidDel="00991950">
          <w:delText xml:space="preserve">    var mPublic = { };</w:delText>
        </w:r>
      </w:del>
    </w:p>
    <w:p w14:paraId="763D00FC" w14:textId="010F050C" w:rsidR="00C01B1C" w:rsidRPr="00005495" w:rsidDel="00991950" w:rsidRDefault="00C01B1C" w:rsidP="00C01B1C">
      <w:pPr>
        <w:pStyle w:val="Code"/>
        <w:rPr>
          <w:del w:id="31" w:author="Matthew T. Munson" w:date="2021-05-15T16:38:00Z"/>
        </w:rPr>
      </w:pPr>
      <w:del w:id="32" w:author="Matthew T. Munson" w:date="2021-05-15T16:38:00Z">
        <w:r w:rsidRPr="00005495" w:rsidDel="00991950">
          <w:delText xml:space="preserve">    return mPublic;</w:delText>
        </w:r>
      </w:del>
    </w:p>
    <w:p w14:paraId="1D5BC6C0" w14:textId="3B00C7D9" w:rsidR="00C01B1C" w:rsidRPr="004B0E1D" w:rsidDel="00991950" w:rsidRDefault="00C01B1C" w:rsidP="00C01B1C">
      <w:pPr>
        <w:pStyle w:val="Code"/>
        <w:rPr>
          <w:del w:id="33" w:author="Matthew T. Munson" w:date="2021-05-15T16:38:00Z"/>
        </w:rPr>
      </w:pPr>
      <w:del w:id="34" w:author="Matthew T. Munson" w:date="2021-05-15T16:38:00Z">
        <w:r w:rsidRPr="00005495" w:rsidDel="00991950">
          <w:delText>}() );</w:delText>
        </w:r>
      </w:del>
    </w:p>
    <w:p w14:paraId="64E46952" w14:textId="77777777" w:rsidR="00C01B1C" w:rsidRDefault="00C01B1C" w:rsidP="00C01B1C">
      <w:pPr>
        <w:pStyle w:val="NumList"/>
        <w:numPr>
          <w:ilvl w:val="0"/>
          <w:numId w:val="18"/>
        </w:numPr>
      </w:pPr>
      <w:r>
        <w:t xml:space="preserve">Within the </w:t>
      </w:r>
      <w:proofErr w:type="spellStart"/>
      <w:r w:rsidRPr="007D50E1">
        <w:rPr>
          <w:rStyle w:val="CodeInline"/>
        </w:rPr>
        <w:t>LayerManager</w:t>
      </w:r>
      <w:proofErr w:type="spellEnd"/>
      <w:r>
        <w:t xml:space="preserve"> component, define appropriate constants and instance variables to keep track of the layers.</w:t>
      </w:r>
    </w:p>
    <w:p w14:paraId="75CA2E95" w14:textId="460CFCC8" w:rsidR="00991950" w:rsidRDefault="00991950" w:rsidP="00991950">
      <w:pPr>
        <w:pStyle w:val="Code"/>
      </w:pPr>
      <w:r>
        <w:t>let kNumLayers = 5;</w:t>
      </w:r>
    </w:p>
    <w:p w14:paraId="179B4BF5" w14:textId="686A0349" w:rsidR="00991950" w:rsidRPr="00005495" w:rsidRDefault="00991950" w:rsidP="00991950">
      <w:pPr>
        <w:pStyle w:val="Code"/>
      </w:pPr>
      <w:r>
        <w:t>let mAllLayers = [];</w:t>
      </w:r>
    </w:p>
    <w:p w14:paraId="686F5569" w14:textId="77777777" w:rsidR="00C01B1C" w:rsidRDefault="00C01B1C" w:rsidP="00C01B1C">
      <w:pPr>
        <w:pStyle w:val="NumList"/>
        <w:numPr>
          <w:ilvl w:val="0"/>
          <w:numId w:val="0"/>
        </w:numPr>
        <w:ind w:left="936"/>
      </w:pPr>
      <w:proofErr w:type="spellStart"/>
      <w:r w:rsidRPr="00092362">
        <w:rPr>
          <w:rStyle w:val="CodeInline"/>
        </w:rPr>
        <w:t>mAllLayers</w:t>
      </w:r>
      <w:proofErr w:type="spellEnd"/>
      <w:r>
        <w:t xml:space="preserve"> is an array of </w:t>
      </w:r>
      <w:proofErr w:type="spellStart"/>
      <w:r w:rsidRPr="004F5AED">
        <w:rPr>
          <w:rStyle w:val="CodeInline"/>
        </w:rPr>
        <w:t>GameObjectSet</w:t>
      </w:r>
      <w:proofErr w:type="spellEnd"/>
      <w:r>
        <w:t xml:space="preserve"> instances representing each of the five layers.</w:t>
      </w:r>
    </w:p>
    <w:p w14:paraId="122C7962" w14:textId="48393D01" w:rsidR="00C01B1C" w:rsidRPr="00005495" w:rsidRDefault="00C01B1C" w:rsidP="00C01B1C">
      <w:pPr>
        <w:pStyle w:val="NumList"/>
        <w:numPr>
          <w:ilvl w:val="0"/>
          <w:numId w:val="18"/>
        </w:numPr>
      </w:pPr>
      <w:r>
        <w:t xml:space="preserve">Define an </w:t>
      </w:r>
      <w:proofErr w:type="spellStart"/>
      <w:r w:rsidRPr="00C01B1C">
        <w:rPr>
          <w:rStyle w:val="CodeInline"/>
          <w:rFonts w:ascii="Utopia" w:hAnsi="Utopia"/>
          <w:bdr w:val="none" w:sz="0" w:space="0" w:color="auto"/>
        </w:rPr>
        <w:t>init</w:t>
      </w:r>
      <w:proofErr w:type="spellEnd"/>
      <w:r w:rsidRPr="009634CF">
        <w:rPr>
          <w:rStyle w:val="CodeInline"/>
        </w:rPr>
        <w:t>()</w:t>
      </w:r>
      <w:r>
        <w:t xml:space="preserve"> function to create the array of </w:t>
      </w:r>
      <w:proofErr w:type="spellStart"/>
      <w:r w:rsidRPr="00BB37E5">
        <w:rPr>
          <w:rStyle w:val="CodeInline"/>
        </w:rPr>
        <w:t>GameObjectSet</w:t>
      </w:r>
      <w:proofErr w:type="spellEnd"/>
      <w:r>
        <w:t xml:space="preserve"> instances. </w:t>
      </w:r>
    </w:p>
    <w:p w14:paraId="4B144BE0" w14:textId="135056C4" w:rsidR="00991950" w:rsidRDefault="00991950" w:rsidP="00991950">
      <w:pPr>
        <w:pStyle w:val="Code"/>
      </w:pPr>
      <w:r>
        <w:t>function init() {</w:t>
      </w:r>
    </w:p>
    <w:p w14:paraId="64AFA677" w14:textId="77777777" w:rsidR="00991950" w:rsidRDefault="00991950" w:rsidP="00991950">
      <w:pPr>
        <w:pStyle w:val="Code"/>
      </w:pPr>
      <w:r>
        <w:t xml:space="preserve">    mAllLayers[eBackground] = new GameObjectSet();</w:t>
      </w:r>
    </w:p>
    <w:p w14:paraId="4192181E" w14:textId="77777777" w:rsidR="00991950" w:rsidRDefault="00991950" w:rsidP="00991950">
      <w:pPr>
        <w:pStyle w:val="Code"/>
      </w:pPr>
      <w:r>
        <w:t xml:space="preserve">    mAllLayers[eShadowReceiver] = new GameObjectSet();</w:t>
      </w:r>
    </w:p>
    <w:p w14:paraId="1CB41E87" w14:textId="77777777" w:rsidR="00991950" w:rsidRDefault="00991950" w:rsidP="00991950">
      <w:pPr>
        <w:pStyle w:val="Code"/>
      </w:pPr>
      <w:r>
        <w:t xml:space="preserve">    mAllLayers[eActors] = new GameObjectSet();</w:t>
      </w:r>
    </w:p>
    <w:p w14:paraId="4503DC89" w14:textId="77777777" w:rsidR="00991950" w:rsidRDefault="00991950" w:rsidP="00991950">
      <w:pPr>
        <w:pStyle w:val="Code"/>
      </w:pPr>
      <w:r>
        <w:t xml:space="preserve">    mAllLayers[eFront] = new GameObjectSet();</w:t>
      </w:r>
    </w:p>
    <w:p w14:paraId="40305627" w14:textId="77777777" w:rsidR="00991950" w:rsidRDefault="00991950" w:rsidP="00991950">
      <w:pPr>
        <w:pStyle w:val="Code"/>
      </w:pPr>
      <w:r>
        <w:t xml:space="preserve">    mAllLayers[eHUD] = new GameObjectSet();</w:t>
      </w:r>
    </w:p>
    <w:p w14:paraId="57AA9758" w14:textId="1965DC9A" w:rsidR="00991950" w:rsidRPr="00005495" w:rsidRDefault="00991950" w:rsidP="00991950">
      <w:pPr>
        <w:pStyle w:val="Code"/>
      </w:pPr>
      <w:r>
        <w:t>}</w:t>
      </w:r>
    </w:p>
    <w:p w14:paraId="4D9EF270" w14:textId="77777777" w:rsidR="00C01B1C" w:rsidRPr="00005495" w:rsidRDefault="00C01B1C" w:rsidP="00C01B1C">
      <w:pPr>
        <w:pStyle w:val="NumList"/>
        <w:numPr>
          <w:ilvl w:val="0"/>
          <w:numId w:val="18"/>
        </w:numPr>
        <w:tabs>
          <w:tab w:val="left" w:pos="216"/>
        </w:tabs>
        <w:spacing w:after="0"/>
        <w:ind w:right="864"/>
      </w:pPr>
      <w:r>
        <w:t xml:space="preserve">Define a </w:t>
      </w:r>
      <w:proofErr w:type="spellStart"/>
      <w:r w:rsidRPr="009634CF">
        <w:rPr>
          <w:rStyle w:val="CodeInline"/>
        </w:rPr>
        <w:t>clean</w:t>
      </w:r>
      <w:r>
        <w:rPr>
          <w:rStyle w:val="CodeInline"/>
        </w:rPr>
        <w:t>U</w:t>
      </w:r>
      <w:r w:rsidRPr="009634CF">
        <w:rPr>
          <w:rStyle w:val="CodeInline"/>
        </w:rPr>
        <w:t>p</w:t>
      </w:r>
      <w:proofErr w:type="spellEnd"/>
      <w:r w:rsidRPr="009634CF">
        <w:rPr>
          <w:rStyle w:val="CodeInline"/>
        </w:rPr>
        <w:t>()</w:t>
      </w:r>
      <w:r>
        <w:t xml:space="preserve"> function to reset the </w:t>
      </w:r>
      <w:proofErr w:type="spellStart"/>
      <w:r w:rsidRPr="00CA274B">
        <w:rPr>
          <w:rStyle w:val="CodeInline"/>
        </w:rPr>
        <w:t>mAllLayer</w:t>
      </w:r>
      <w:proofErr w:type="spellEnd"/>
      <w:r>
        <w:t xml:space="preserve"> array.</w:t>
      </w:r>
      <w:r>
        <w:fldChar w:fldCharType="begin"/>
      </w:r>
      <w:r>
        <w:instrText xml:space="preserve"> XE "</w:instrText>
      </w:r>
      <w:r w:rsidRPr="005D17B4">
        <w:instrText>Background:Layer Manager Project</w:instrText>
      </w:r>
      <w:r>
        <w:instrText xml:space="preserve">" </w:instrText>
      </w:r>
      <w:r>
        <w:fldChar w:fldCharType="end"/>
      </w:r>
    </w:p>
    <w:p w14:paraId="66A0EEEA" w14:textId="57ECAB22" w:rsidR="00991950" w:rsidRDefault="00991950" w:rsidP="00991950">
      <w:pPr>
        <w:pStyle w:val="Code"/>
      </w:pPr>
      <w:r>
        <w:t>function cleanUp() {</w:t>
      </w:r>
    </w:p>
    <w:p w14:paraId="46FA6711" w14:textId="77777777" w:rsidR="00991950" w:rsidRDefault="00991950" w:rsidP="00991950">
      <w:pPr>
        <w:pStyle w:val="Code"/>
      </w:pPr>
      <w:r>
        <w:t xml:space="preserve">    init();</w:t>
      </w:r>
    </w:p>
    <w:p w14:paraId="5CA9E980" w14:textId="0F50CBC6" w:rsidR="00991950" w:rsidRPr="00005495" w:rsidRDefault="00991950" w:rsidP="00991950">
      <w:pPr>
        <w:pStyle w:val="Code"/>
      </w:pPr>
      <w:r>
        <w:t>}</w:t>
      </w:r>
    </w:p>
    <w:p w14:paraId="326A0EA5" w14:textId="77777777" w:rsidR="00C01B1C" w:rsidRPr="004058BB" w:rsidRDefault="00C01B1C" w:rsidP="00C01B1C">
      <w:pPr>
        <w:pStyle w:val="NumList"/>
        <w:numPr>
          <w:ilvl w:val="0"/>
          <w:numId w:val="18"/>
        </w:numPr>
      </w:pPr>
      <w:r w:rsidRPr="004058BB">
        <w:t xml:space="preserve">Define </w:t>
      </w:r>
      <w:r w:rsidRPr="00C01B1C">
        <w:t>functions</w:t>
      </w:r>
      <w:r w:rsidRPr="004058BB">
        <w:t xml:space="preserve"> to add</w:t>
      </w:r>
      <w:r>
        <w:t xml:space="preserve"> to, remove from, and query</w:t>
      </w:r>
      <w:r w:rsidRPr="004058BB">
        <w:t xml:space="preserve"> </w:t>
      </w:r>
      <w:r>
        <w:t xml:space="preserve">the </w:t>
      </w:r>
      <w:r w:rsidRPr="004058BB">
        <w:t>layer</w:t>
      </w:r>
      <w:r>
        <w:t>s.</w:t>
      </w:r>
    </w:p>
    <w:p w14:paraId="69E70D69" w14:textId="0918759C" w:rsidR="00991950" w:rsidRDefault="00991950" w:rsidP="00991950">
      <w:pPr>
        <w:pStyle w:val="Code"/>
      </w:pPr>
      <w:r>
        <w:t>function addToLayer(layerEnum, obj) {</w:t>
      </w:r>
    </w:p>
    <w:p w14:paraId="5FFA6011" w14:textId="77777777" w:rsidR="00991950" w:rsidRDefault="00991950" w:rsidP="00991950">
      <w:pPr>
        <w:pStyle w:val="Code"/>
      </w:pPr>
      <w:r>
        <w:t xml:space="preserve">    mAllLayers[layerEnum].addToSet(obj);</w:t>
      </w:r>
    </w:p>
    <w:p w14:paraId="23444DBC" w14:textId="77777777" w:rsidR="00991950" w:rsidRDefault="00991950" w:rsidP="00991950">
      <w:pPr>
        <w:pStyle w:val="Code"/>
      </w:pPr>
      <w:r>
        <w:t>}</w:t>
      </w:r>
    </w:p>
    <w:p w14:paraId="0E66EBCF" w14:textId="77777777" w:rsidR="00991950" w:rsidRDefault="00991950" w:rsidP="00991950">
      <w:pPr>
        <w:pStyle w:val="Code"/>
      </w:pPr>
    </w:p>
    <w:p w14:paraId="1D7114C1" w14:textId="77777777" w:rsidR="00991950" w:rsidRDefault="00991950" w:rsidP="00991950">
      <w:pPr>
        <w:pStyle w:val="Code"/>
      </w:pPr>
      <w:r>
        <w:t>function addAsShadowCaster(obj) {</w:t>
      </w:r>
    </w:p>
    <w:p w14:paraId="1635FE91" w14:textId="77777777" w:rsidR="00991950" w:rsidRDefault="00991950" w:rsidP="00991950">
      <w:pPr>
        <w:pStyle w:val="Code"/>
      </w:pPr>
      <w:r>
        <w:t xml:space="preserve">    let i;</w:t>
      </w:r>
    </w:p>
    <w:p w14:paraId="3073BAF9" w14:textId="77777777" w:rsidR="00991950" w:rsidRDefault="00991950" w:rsidP="00991950">
      <w:pPr>
        <w:pStyle w:val="Code"/>
      </w:pPr>
      <w:r>
        <w:t xml:space="preserve">    for (i = 0; i &lt; mAllLayers[eShadowReceiver].size(); i++) {</w:t>
      </w:r>
    </w:p>
    <w:p w14:paraId="62D8A212" w14:textId="77777777" w:rsidR="00991950" w:rsidRDefault="00991950" w:rsidP="00991950">
      <w:pPr>
        <w:pStyle w:val="Code"/>
      </w:pPr>
      <w:r>
        <w:t xml:space="preserve">        mAllLayers[eShadowReceiver].getObjectAt(i).addShadowCaster(obj);</w:t>
      </w:r>
    </w:p>
    <w:p w14:paraId="2BCE6E8C" w14:textId="77777777" w:rsidR="00991950" w:rsidRDefault="00991950" w:rsidP="00991950">
      <w:pPr>
        <w:pStyle w:val="Code"/>
      </w:pPr>
      <w:r>
        <w:t xml:space="preserve">    }</w:t>
      </w:r>
    </w:p>
    <w:p w14:paraId="2973BAD1" w14:textId="3390E0F6" w:rsidR="00991950" w:rsidRDefault="00991950" w:rsidP="00991950">
      <w:pPr>
        <w:pStyle w:val="Code"/>
      </w:pPr>
      <w:r>
        <w:t>}</w:t>
      </w:r>
    </w:p>
    <w:p w14:paraId="5813169B" w14:textId="77777777" w:rsidR="00991950" w:rsidRDefault="00991950" w:rsidP="00991950">
      <w:pPr>
        <w:pStyle w:val="Code"/>
      </w:pPr>
    </w:p>
    <w:p w14:paraId="57D2A21D" w14:textId="77777777" w:rsidR="00991950" w:rsidRDefault="00991950" w:rsidP="00991950">
      <w:pPr>
        <w:pStyle w:val="Code"/>
      </w:pPr>
      <w:r>
        <w:t>function removeFromLayer(layerEnum, obj) {</w:t>
      </w:r>
    </w:p>
    <w:p w14:paraId="46A22999" w14:textId="77777777" w:rsidR="00991950" w:rsidRDefault="00991950" w:rsidP="00991950">
      <w:pPr>
        <w:pStyle w:val="Code"/>
      </w:pPr>
      <w:r>
        <w:t xml:space="preserve">    mAllLayers[layerEnum].removeFromSet(obj);</w:t>
      </w:r>
    </w:p>
    <w:p w14:paraId="73F226D2" w14:textId="56229E1C" w:rsidR="00991950" w:rsidRPr="004058BB" w:rsidRDefault="00991950" w:rsidP="00991950">
      <w:pPr>
        <w:pStyle w:val="Code"/>
      </w:pPr>
      <w:r>
        <w:t>}</w:t>
      </w:r>
    </w:p>
    <w:p w14:paraId="78F4FF1D" w14:textId="77777777" w:rsidR="00C01B1C" w:rsidRDefault="00C01B1C" w:rsidP="00C01B1C">
      <w:pPr>
        <w:pStyle w:val="NumList"/>
        <w:numPr>
          <w:ilvl w:val="0"/>
          <w:numId w:val="0"/>
        </w:numPr>
        <w:ind w:left="936"/>
      </w:pPr>
      <w:r>
        <w:t xml:space="preserve">Note the </w:t>
      </w:r>
      <w:proofErr w:type="spellStart"/>
      <w:r w:rsidRPr="00DE0BC9">
        <w:rPr>
          <w:rStyle w:val="CodeInline"/>
        </w:rPr>
        <w:t>addAsShadowCaster</w:t>
      </w:r>
      <w:proofErr w:type="spellEnd"/>
      <w:r w:rsidRPr="00DE0BC9">
        <w:rPr>
          <w:rStyle w:val="CodeInline"/>
        </w:rPr>
        <w:t>()</w:t>
      </w:r>
      <w:r>
        <w:t xml:space="preserve"> function</w:t>
      </w:r>
      <w:r>
        <w:fldChar w:fldCharType="begin"/>
      </w:r>
      <w:r>
        <w:instrText xml:space="preserve"> XE "</w:instrText>
      </w:r>
      <w:r w:rsidRPr="00192392">
        <w:rPr>
          <w:rStyle w:val="CodeInline"/>
        </w:rPr>
        <w:instrText>addAsShadowCaster()</w:instrText>
      </w:r>
      <w:r w:rsidRPr="00192392">
        <w:instrText xml:space="preserve"> function</w:instrText>
      </w:r>
      <w:r>
        <w:instrText xml:space="preserve">" </w:instrText>
      </w:r>
      <w:r>
        <w:fldChar w:fldCharType="end"/>
      </w:r>
      <w:r>
        <w:t xml:space="preserve"> assumes that the shadow receiver objects are already inserted into the </w:t>
      </w:r>
      <w:proofErr w:type="spellStart"/>
      <w:r w:rsidRPr="00DE0BC9">
        <w:rPr>
          <w:rStyle w:val="CodeInline"/>
        </w:rPr>
        <w:t>eShadowReceiver</w:t>
      </w:r>
      <w:proofErr w:type="spellEnd"/>
      <w:r>
        <w:t xml:space="preserve"> layer. Additionally, this function adds the casting object to all receivers in the layer.</w:t>
      </w:r>
    </w:p>
    <w:p w14:paraId="69EBE5B5" w14:textId="77777777" w:rsidR="00C01B1C" w:rsidRPr="00005495" w:rsidRDefault="00C01B1C" w:rsidP="00C01B1C">
      <w:pPr>
        <w:pStyle w:val="NumList"/>
        <w:numPr>
          <w:ilvl w:val="0"/>
          <w:numId w:val="18"/>
        </w:numPr>
      </w:pPr>
      <w:r>
        <w:lastRenderedPageBreak/>
        <w:t xml:space="preserve">Define </w:t>
      </w:r>
      <w:r w:rsidRPr="00C01B1C">
        <w:t>functions</w:t>
      </w:r>
      <w:r>
        <w:t xml:space="preserve"> to draw a specific layer or all the layers, from the furthest to the nearest to the camera.</w:t>
      </w:r>
    </w:p>
    <w:p w14:paraId="7457D840" w14:textId="77777777" w:rsidR="00991950" w:rsidRDefault="00991950" w:rsidP="00991950">
      <w:pPr>
        <w:pStyle w:val="Code"/>
      </w:pPr>
      <w:r>
        <w:t>function drawLayer(layerEnum, aCamera) {</w:t>
      </w:r>
    </w:p>
    <w:p w14:paraId="69101572" w14:textId="77777777" w:rsidR="00991950" w:rsidRDefault="00991950" w:rsidP="00991950">
      <w:pPr>
        <w:pStyle w:val="Code"/>
      </w:pPr>
      <w:r>
        <w:t xml:space="preserve">    mAllLayers[layerEnum].draw(aCamera);</w:t>
      </w:r>
    </w:p>
    <w:p w14:paraId="00FAD8B9" w14:textId="29139C8B" w:rsidR="00C01B1C" w:rsidRDefault="00991950" w:rsidP="00991950">
      <w:pPr>
        <w:pStyle w:val="Code"/>
      </w:pPr>
      <w:r>
        <w:t>}</w:t>
      </w:r>
    </w:p>
    <w:p w14:paraId="51010081" w14:textId="77777777" w:rsidR="00991950" w:rsidRDefault="00991950" w:rsidP="00991950">
      <w:pPr>
        <w:pStyle w:val="Code"/>
      </w:pPr>
    </w:p>
    <w:p w14:paraId="737F6D92" w14:textId="380C7569" w:rsidR="00991950" w:rsidRDefault="00991950" w:rsidP="00991950">
      <w:pPr>
        <w:pStyle w:val="Code"/>
      </w:pPr>
      <w:r>
        <w:t>function drawAllLayers(aCamera) {</w:t>
      </w:r>
    </w:p>
    <w:p w14:paraId="7A9B8268" w14:textId="77777777" w:rsidR="00991950" w:rsidRDefault="00991950" w:rsidP="00991950">
      <w:pPr>
        <w:pStyle w:val="Code"/>
      </w:pPr>
      <w:r>
        <w:t xml:space="preserve">    let i;</w:t>
      </w:r>
    </w:p>
    <w:p w14:paraId="3AE6C019" w14:textId="77777777" w:rsidR="00991950" w:rsidRDefault="00991950" w:rsidP="00991950">
      <w:pPr>
        <w:pStyle w:val="Code"/>
      </w:pPr>
      <w:r>
        <w:t xml:space="preserve">    for (i = 0; i &lt; kNumLayers; i++) {</w:t>
      </w:r>
    </w:p>
    <w:p w14:paraId="416463B6" w14:textId="77777777" w:rsidR="00991950" w:rsidRDefault="00991950" w:rsidP="00991950">
      <w:pPr>
        <w:pStyle w:val="Code"/>
      </w:pPr>
      <w:r>
        <w:t xml:space="preserve">        mAllLayers[i].draw(aCamera);</w:t>
      </w:r>
    </w:p>
    <w:p w14:paraId="435214C9" w14:textId="77777777" w:rsidR="00991950" w:rsidRDefault="00991950" w:rsidP="00991950">
      <w:pPr>
        <w:pStyle w:val="Code"/>
      </w:pPr>
      <w:r>
        <w:t xml:space="preserve">    }</w:t>
      </w:r>
    </w:p>
    <w:p w14:paraId="7AB83632" w14:textId="3EF42A6D" w:rsidR="00991950" w:rsidRPr="00C85499" w:rsidRDefault="00991950" w:rsidP="00991950">
      <w:pPr>
        <w:pStyle w:val="Code"/>
      </w:pPr>
      <w:r>
        <w:t>}</w:t>
      </w:r>
    </w:p>
    <w:p w14:paraId="3ABE2E37" w14:textId="77777777" w:rsidR="00C01B1C" w:rsidRDefault="00C01B1C" w:rsidP="00C01B1C">
      <w:pPr>
        <w:pStyle w:val="Code"/>
      </w:pPr>
    </w:p>
    <w:p w14:paraId="2CFFD098" w14:textId="77777777" w:rsidR="00C01B1C" w:rsidRDefault="00C01B1C" w:rsidP="00C01B1C">
      <w:pPr>
        <w:pStyle w:val="NumList"/>
        <w:numPr>
          <w:ilvl w:val="0"/>
          <w:numId w:val="18"/>
        </w:numPr>
      </w:pPr>
      <w:r>
        <w:t xml:space="preserve">Define a </w:t>
      </w:r>
      <w:r w:rsidRPr="00C01B1C">
        <w:t>function</w:t>
      </w:r>
      <w:r>
        <w:t xml:space="preserve"> to move a specific object such that it will be drawn last (on top).</w:t>
      </w:r>
    </w:p>
    <w:p w14:paraId="1C6D414A" w14:textId="62337BFA" w:rsidR="00991950" w:rsidRDefault="00991950" w:rsidP="00991950">
      <w:pPr>
        <w:pStyle w:val="Code"/>
      </w:pPr>
      <w:r>
        <w:t>function moveToLayerFront(layerEnum, obj) {</w:t>
      </w:r>
    </w:p>
    <w:p w14:paraId="266E7945" w14:textId="77777777" w:rsidR="00991950" w:rsidRDefault="00991950" w:rsidP="00991950">
      <w:pPr>
        <w:pStyle w:val="Code"/>
      </w:pPr>
      <w:r>
        <w:t xml:space="preserve">    mAllLayers[layerEnum].moveToLast(obj);</w:t>
      </w:r>
    </w:p>
    <w:p w14:paraId="15278D8A" w14:textId="772F072F" w:rsidR="00991950" w:rsidRPr="00C85499" w:rsidRDefault="00991950" w:rsidP="00991950">
      <w:pPr>
        <w:pStyle w:val="Code"/>
      </w:pPr>
      <w:r>
        <w:t>}</w:t>
      </w:r>
    </w:p>
    <w:p w14:paraId="117FB58A" w14:textId="77777777" w:rsidR="00C01B1C" w:rsidRPr="009634CF" w:rsidRDefault="00C01B1C" w:rsidP="00C01B1C">
      <w:pPr>
        <w:pStyle w:val="NumList"/>
        <w:numPr>
          <w:ilvl w:val="0"/>
          <w:numId w:val="18"/>
        </w:numPr>
      </w:pPr>
      <w:r w:rsidRPr="009634CF">
        <w:t xml:space="preserve">Define </w:t>
      </w:r>
      <w:r w:rsidRPr="00C01B1C">
        <w:t>functions</w:t>
      </w:r>
      <w:r w:rsidRPr="009634CF">
        <w:t xml:space="preserve"> to </w:t>
      </w:r>
      <w:r>
        <w:t xml:space="preserve">update a specific </w:t>
      </w:r>
      <w:r>
        <w:fldChar w:fldCharType="begin"/>
      </w:r>
      <w:r>
        <w:instrText xml:space="preserve"> XE "</w:instrText>
      </w:r>
      <w:r w:rsidRPr="005D17B4">
        <w:instrText>Background:Layer Manager Project</w:instrText>
      </w:r>
      <w:r>
        <w:instrText xml:space="preserve">" </w:instrText>
      </w:r>
      <w:r>
        <w:fldChar w:fldCharType="end"/>
      </w:r>
      <w:r>
        <w:t>layer or all the layers.</w:t>
      </w:r>
    </w:p>
    <w:p w14:paraId="18FE8F5F" w14:textId="07A202F0" w:rsidR="00991950" w:rsidRDefault="00991950" w:rsidP="00991950">
      <w:pPr>
        <w:pStyle w:val="Code"/>
      </w:pPr>
      <w:r>
        <w:t>function updateLayer(layerEnum) {</w:t>
      </w:r>
    </w:p>
    <w:p w14:paraId="78CF00F5" w14:textId="77777777" w:rsidR="00991950" w:rsidRDefault="00991950" w:rsidP="00991950">
      <w:pPr>
        <w:pStyle w:val="Code"/>
      </w:pPr>
      <w:r>
        <w:t xml:space="preserve">    mAllLayers[layerEnum].update();</w:t>
      </w:r>
    </w:p>
    <w:p w14:paraId="22D021E7" w14:textId="7A94CA28" w:rsidR="00C01B1C" w:rsidRDefault="00991950" w:rsidP="00991950">
      <w:pPr>
        <w:pStyle w:val="Code"/>
      </w:pPr>
      <w:r>
        <w:t>}</w:t>
      </w:r>
    </w:p>
    <w:p w14:paraId="391C489B" w14:textId="77777777" w:rsidR="00991950" w:rsidRPr="00971694" w:rsidRDefault="00991950" w:rsidP="00991950">
      <w:pPr>
        <w:pStyle w:val="Code"/>
      </w:pPr>
    </w:p>
    <w:p w14:paraId="12783BC4" w14:textId="77777777" w:rsidR="00991950" w:rsidRDefault="00991950" w:rsidP="00991950">
      <w:pPr>
        <w:pStyle w:val="Code"/>
      </w:pPr>
      <w:r>
        <w:t>function updateAllLayers() {</w:t>
      </w:r>
    </w:p>
    <w:p w14:paraId="29999C0E" w14:textId="77777777" w:rsidR="00991950" w:rsidRDefault="00991950" w:rsidP="00991950">
      <w:pPr>
        <w:pStyle w:val="Code"/>
      </w:pPr>
      <w:r>
        <w:t xml:space="preserve">    let i;</w:t>
      </w:r>
    </w:p>
    <w:p w14:paraId="0504945D" w14:textId="77777777" w:rsidR="00991950" w:rsidRDefault="00991950" w:rsidP="00991950">
      <w:pPr>
        <w:pStyle w:val="Code"/>
      </w:pPr>
      <w:r>
        <w:t xml:space="preserve">    for (i = 0; i &lt; kNumLayers; i++) {</w:t>
      </w:r>
    </w:p>
    <w:p w14:paraId="1BBC6E02" w14:textId="77777777" w:rsidR="00991950" w:rsidRDefault="00991950" w:rsidP="00991950">
      <w:pPr>
        <w:pStyle w:val="Code"/>
      </w:pPr>
      <w:r>
        <w:t xml:space="preserve">        mAllLayers[i].update();</w:t>
      </w:r>
    </w:p>
    <w:p w14:paraId="26D4FB60" w14:textId="77777777" w:rsidR="00991950" w:rsidRDefault="00991950" w:rsidP="00991950">
      <w:pPr>
        <w:pStyle w:val="Code"/>
      </w:pPr>
      <w:r>
        <w:t xml:space="preserve">    }</w:t>
      </w:r>
    </w:p>
    <w:p w14:paraId="4C8CC1A1" w14:textId="53BC51A3" w:rsidR="00991950" w:rsidRPr="00005495" w:rsidRDefault="00991950" w:rsidP="00991950">
      <w:pPr>
        <w:pStyle w:val="Code"/>
      </w:pPr>
      <w:r>
        <w:t>}</w:t>
      </w:r>
    </w:p>
    <w:p w14:paraId="443CFB8F" w14:textId="76835BEA" w:rsidR="00991950" w:rsidRDefault="00991950" w:rsidP="00C01B1C">
      <w:pPr>
        <w:pStyle w:val="NumList"/>
        <w:numPr>
          <w:ilvl w:val="0"/>
          <w:numId w:val="18"/>
        </w:numPr>
        <w:rPr>
          <w:ins w:id="35" w:author="Matthew T. Munson" w:date="2021-05-15T16:42:00Z"/>
        </w:rPr>
      </w:pPr>
      <w:ins w:id="36" w:author="Matthew T. Munson" w:date="2021-05-15T16:42:00Z">
        <w:r>
          <w:t>Add a function to set the size of a layer</w:t>
        </w:r>
      </w:ins>
    </w:p>
    <w:p w14:paraId="286A27EE" w14:textId="0B8A9C1F" w:rsidR="00991950" w:rsidRDefault="00991950" w:rsidP="00991950">
      <w:pPr>
        <w:pStyle w:val="Code"/>
        <w:rPr>
          <w:ins w:id="37" w:author="Matthew T. Munson" w:date="2021-05-15T16:42:00Z"/>
        </w:rPr>
      </w:pPr>
    </w:p>
    <w:p w14:paraId="1E3316C7" w14:textId="77777777" w:rsidR="00991950" w:rsidRDefault="00991950" w:rsidP="00991950">
      <w:pPr>
        <w:pStyle w:val="Code"/>
        <w:rPr>
          <w:ins w:id="38" w:author="Matthew T. Munson" w:date="2021-05-15T16:42:00Z"/>
        </w:rPr>
      </w:pPr>
      <w:ins w:id="39" w:author="Matthew T. Munson" w:date="2021-05-15T16:42:00Z">
        <w:r>
          <w:t>function layerSize(layerEnum) {</w:t>
        </w:r>
      </w:ins>
    </w:p>
    <w:p w14:paraId="28FD9694" w14:textId="77777777" w:rsidR="00991950" w:rsidRDefault="00991950" w:rsidP="00991950">
      <w:pPr>
        <w:pStyle w:val="Code"/>
        <w:rPr>
          <w:ins w:id="40" w:author="Matthew T. Munson" w:date="2021-05-15T16:42:00Z"/>
        </w:rPr>
      </w:pPr>
      <w:ins w:id="41" w:author="Matthew T. Munson" w:date="2021-05-15T16:42:00Z">
        <w:r>
          <w:t xml:space="preserve">    return mAllLayers[layerEnum].size();</w:t>
        </w:r>
      </w:ins>
    </w:p>
    <w:p w14:paraId="5F940FC0" w14:textId="23866DC8" w:rsidR="00991950" w:rsidRDefault="00991950" w:rsidP="00991950">
      <w:pPr>
        <w:pStyle w:val="Code"/>
        <w:rPr>
          <w:ins w:id="42" w:author="Matthew T. Munson" w:date="2021-05-15T16:42:00Z"/>
        </w:rPr>
      </w:pPr>
      <w:ins w:id="43" w:author="Matthew T. Munson" w:date="2021-05-15T16:42:00Z">
        <w:r>
          <w:t>}</w:t>
        </w:r>
      </w:ins>
    </w:p>
    <w:p w14:paraId="34FD9C32" w14:textId="77777777" w:rsidR="00991950" w:rsidRPr="00991950" w:rsidRDefault="00991950" w:rsidP="00991950">
      <w:pPr>
        <w:pStyle w:val="Code"/>
        <w:pPrChange w:id="44" w:author="Matthew T. Munson" w:date="2021-05-15T16:42:00Z">
          <w:pPr>
            <w:pStyle w:val="NumList"/>
            <w:numPr>
              <w:numId w:val="18"/>
            </w:numPr>
          </w:pPr>
        </w:pPrChange>
      </w:pPr>
    </w:p>
    <w:p w14:paraId="03DE1BFA" w14:textId="0D1A47B1" w:rsidR="00C01B1C" w:rsidRPr="00005495" w:rsidRDefault="00C01B1C" w:rsidP="00C01B1C">
      <w:pPr>
        <w:pStyle w:val="NumList"/>
        <w:numPr>
          <w:ilvl w:val="0"/>
          <w:numId w:val="18"/>
        </w:numPr>
      </w:pPr>
      <w:r>
        <w:t>Remember to add all the functions to the public interface.</w:t>
      </w:r>
    </w:p>
    <w:p w14:paraId="25CFBEEA" w14:textId="6ACC5749" w:rsidR="00991950" w:rsidRDefault="00C01B1C" w:rsidP="00991950">
      <w:pPr>
        <w:pStyle w:val="Code"/>
        <w:rPr>
          <w:ins w:id="45" w:author="Matthew T. Munson" w:date="2021-05-15T16:43:00Z"/>
        </w:rPr>
      </w:pPr>
      <w:del w:id="46" w:author="Matthew T. Munson" w:date="2021-05-15T16:43:00Z">
        <w:r w:rsidRPr="00005495" w:rsidDel="00991950">
          <w:delText xml:space="preserve">var </w:delText>
        </w:r>
      </w:del>
      <w:ins w:id="47" w:author="Matthew T. Munson" w:date="2021-05-15T16:43:00Z">
        <w:r w:rsidR="00991950">
          <w:t>export {</w:t>
        </w:r>
      </w:ins>
    </w:p>
    <w:p w14:paraId="2DDBE336" w14:textId="77777777" w:rsidR="00991950" w:rsidRDefault="00991950" w:rsidP="00991950">
      <w:pPr>
        <w:pStyle w:val="Code"/>
        <w:rPr>
          <w:ins w:id="48" w:author="Matthew T. Munson" w:date="2021-05-15T16:43:00Z"/>
        </w:rPr>
      </w:pPr>
      <w:ins w:id="49" w:author="Matthew T. Munson" w:date="2021-05-15T16:43:00Z">
        <w:r>
          <w:t xml:space="preserve">    // array indices</w:t>
        </w:r>
      </w:ins>
    </w:p>
    <w:p w14:paraId="67A85E0A" w14:textId="77777777" w:rsidR="00991950" w:rsidRDefault="00991950" w:rsidP="00991950">
      <w:pPr>
        <w:pStyle w:val="Code"/>
        <w:rPr>
          <w:ins w:id="50" w:author="Matthew T. Munson" w:date="2021-05-15T16:43:00Z"/>
        </w:rPr>
      </w:pPr>
      <w:ins w:id="51" w:author="Matthew T. Munson" w:date="2021-05-15T16:43:00Z">
        <w:r>
          <w:t xml:space="preserve">    eBackground, eShadowReceiver, eActors, eFront, eHUD,</w:t>
        </w:r>
      </w:ins>
    </w:p>
    <w:p w14:paraId="412C9427" w14:textId="77777777" w:rsidR="00991950" w:rsidRDefault="00991950" w:rsidP="00991950">
      <w:pPr>
        <w:pStyle w:val="Code"/>
        <w:rPr>
          <w:ins w:id="52" w:author="Matthew T. Munson" w:date="2021-05-15T16:43:00Z"/>
        </w:rPr>
      </w:pPr>
      <w:ins w:id="53" w:author="Matthew T. Munson" w:date="2021-05-15T16:43:00Z">
        <w:r>
          <w:t xml:space="preserve">    </w:t>
        </w:r>
      </w:ins>
    </w:p>
    <w:p w14:paraId="663C72EF" w14:textId="77777777" w:rsidR="00991950" w:rsidRDefault="00991950" w:rsidP="00991950">
      <w:pPr>
        <w:pStyle w:val="Code"/>
        <w:rPr>
          <w:ins w:id="54" w:author="Matthew T. Munson" w:date="2021-05-15T16:43:00Z"/>
        </w:rPr>
      </w:pPr>
      <w:ins w:id="55" w:author="Matthew T. Munson" w:date="2021-05-15T16:43:00Z">
        <w:r>
          <w:t xml:space="preserve">    // init and cleanup</w:t>
        </w:r>
      </w:ins>
    </w:p>
    <w:p w14:paraId="381221B4" w14:textId="77777777" w:rsidR="00991950" w:rsidRDefault="00991950" w:rsidP="00991950">
      <w:pPr>
        <w:pStyle w:val="Code"/>
        <w:rPr>
          <w:ins w:id="56" w:author="Matthew T. Munson" w:date="2021-05-15T16:43:00Z"/>
        </w:rPr>
      </w:pPr>
      <w:ins w:id="57" w:author="Matthew T. Munson" w:date="2021-05-15T16:43:00Z">
        <w:r>
          <w:t xml:space="preserve">    init, cleanUp,</w:t>
        </w:r>
      </w:ins>
    </w:p>
    <w:p w14:paraId="2AA3B8EE" w14:textId="77777777" w:rsidR="00991950" w:rsidRDefault="00991950" w:rsidP="00991950">
      <w:pPr>
        <w:pStyle w:val="Code"/>
        <w:rPr>
          <w:ins w:id="58" w:author="Matthew T. Munson" w:date="2021-05-15T16:43:00Z"/>
        </w:rPr>
      </w:pPr>
    </w:p>
    <w:p w14:paraId="65FA4153" w14:textId="77777777" w:rsidR="00991950" w:rsidRDefault="00991950" w:rsidP="00991950">
      <w:pPr>
        <w:pStyle w:val="Code"/>
        <w:rPr>
          <w:ins w:id="59" w:author="Matthew T. Munson" w:date="2021-05-15T16:43:00Z"/>
        </w:rPr>
      </w:pPr>
      <w:ins w:id="60" w:author="Matthew T. Munson" w:date="2021-05-15T16:43:00Z">
        <w:r>
          <w:lastRenderedPageBreak/>
          <w:t xml:space="preserve">    // draw/update</w:t>
        </w:r>
      </w:ins>
    </w:p>
    <w:p w14:paraId="4CA8F634" w14:textId="77777777" w:rsidR="00991950" w:rsidRDefault="00991950" w:rsidP="00991950">
      <w:pPr>
        <w:pStyle w:val="Code"/>
        <w:rPr>
          <w:ins w:id="61" w:author="Matthew T. Munson" w:date="2021-05-15T16:43:00Z"/>
        </w:rPr>
      </w:pPr>
      <w:ins w:id="62" w:author="Matthew T. Munson" w:date="2021-05-15T16:43:00Z">
        <w:r>
          <w:t xml:space="preserve">    drawLayer, drawAllLayers,</w:t>
        </w:r>
      </w:ins>
    </w:p>
    <w:p w14:paraId="08F9F5B2" w14:textId="77777777" w:rsidR="00991950" w:rsidRDefault="00991950" w:rsidP="00991950">
      <w:pPr>
        <w:pStyle w:val="Code"/>
        <w:rPr>
          <w:ins w:id="63" w:author="Matthew T. Munson" w:date="2021-05-15T16:43:00Z"/>
        </w:rPr>
      </w:pPr>
      <w:ins w:id="64" w:author="Matthew T. Munson" w:date="2021-05-15T16:43:00Z">
        <w:r>
          <w:t xml:space="preserve">    updateLayer, updateAllLayers,</w:t>
        </w:r>
      </w:ins>
    </w:p>
    <w:p w14:paraId="7853681B" w14:textId="77777777" w:rsidR="00991950" w:rsidRDefault="00991950" w:rsidP="00991950">
      <w:pPr>
        <w:pStyle w:val="Code"/>
        <w:rPr>
          <w:ins w:id="65" w:author="Matthew T. Munson" w:date="2021-05-15T16:43:00Z"/>
        </w:rPr>
      </w:pPr>
    </w:p>
    <w:p w14:paraId="32CDC7B9" w14:textId="77777777" w:rsidR="00991950" w:rsidRDefault="00991950" w:rsidP="00991950">
      <w:pPr>
        <w:pStyle w:val="Code"/>
        <w:rPr>
          <w:ins w:id="66" w:author="Matthew T. Munson" w:date="2021-05-15T16:43:00Z"/>
        </w:rPr>
      </w:pPr>
      <w:ins w:id="67" w:author="Matthew T. Munson" w:date="2021-05-15T16:43:00Z">
        <w:r>
          <w:t xml:space="preserve">    // layer-specific support</w:t>
        </w:r>
      </w:ins>
    </w:p>
    <w:p w14:paraId="1B73DE0C" w14:textId="77777777" w:rsidR="00991950" w:rsidRDefault="00991950" w:rsidP="00991950">
      <w:pPr>
        <w:pStyle w:val="Code"/>
        <w:rPr>
          <w:ins w:id="68" w:author="Matthew T. Munson" w:date="2021-05-15T16:43:00Z"/>
        </w:rPr>
      </w:pPr>
      <w:ins w:id="69" w:author="Matthew T. Munson" w:date="2021-05-15T16:43:00Z">
        <w:r>
          <w:t xml:space="preserve">    addToLayer, addAsShadowCaster,</w:t>
        </w:r>
      </w:ins>
    </w:p>
    <w:p w14:paraId="471A4408" w14:textId="77777777" w:rsidR="00991950" w:rsidRDefault="00991950" w:rsidP="00991950">
      <w:pPr>
        <w:pStyle w:val="Code"/>
        <w:rPr>
          <w:ins w:id="70" w:author="Matthew T. Munson" w:date="2021-05-15T16:43:00Z"/>
        </w:rPr>
      </w:pPr>
      <w:ins w:id="71" w:author="Matthew T. Munson" w:date="2021-05-15T16:43:00Z">
        <w:r>
          <w:t xml:space="preserve">    removeFromLayer, moveToLayerFront,</w:t>
        </w:r>
      </w:ins>
    </w:p>
    <w:p w14:paraId="55B0C04B" w14:textId="77777777" w:rsidR="00991950" w:rsidRDefault="00991950" w:rsidP="00991950">
      <w:pPr>
        <w:pStyle w:val="Code"/>
        <w:rPr>
          <w:ins w:id="72" w:author="Matthew T. Munson" w:date="2021-05-15T16:43:00Z"/>
        </w:rPr>
      </w:pPr>
      <w:ins w:id="73" w:author="Matthew T. Munson" w:date="2021-05-15T16:43:00Z">
        <w:r>
          <w:t xml:space="preserve">    layerSize</w:t>
        </w:r>
      </w:ins>
    </w:p>
    <w:p w14:paraId="7AE409A1" w14:textId="78CDF1D5" w:rsidR="00C01B1C" w:rsidRPr="00005495" w:rsidDel="00991950" w:rsidRDefault="00991950" w:rsidP="00991950">
      <w:pPr>
        <w:pStyle w:val="Code"/>
        <w:rPr>
          <w:del w:id="74" w:author="Matthew T. Munson" w:date="2021-05-15T16:43:00Z"/>
        </w:rPr>
      </w:pPr>
      <w:ins w:id="75" w:author="Matthew T. Munson" w:date="2021-05-15T16:43:00Z">
        <w:r>
          <w:t>}</w:t>
        </w:r>
      </w:ins>
      <w:del w:id="76" w:author="Matthew T. Munson" w:date="2021-05-15T16:43:00Z">
        <w:r w:rsidR="00C01B1C" w:rsidRPr="00005495" w:rsidDel="00991950">
          <w:delText>mPublic = {</w:delText>
        </w:r>
      </w:del>
    </w:p>
    <w:p w14:paraId="19524E17" w14:textId="4681349A" w:rsidR="00C01B1C" w:rsidRPr="00005495" w:rsidDel="00991950" w:rsidRDefault="00C01B1C" w:rsidP="00991950">
      <w:pPr>
        <w:pStyle w:val="Code"/>
        <w:rPr>
          <w:del w:id="77" w:author="Matthew T. Munson" w:date="2021-05-15T16:43:00Z"/>
        </w:rPr>
      </w:pPr>
      <w:del w:id="78" w:author="Matthew T. Munson" w:date="2021-05-15T16:43:00Z">
        <w:r w:rsidRPr="00005495" w:rsidDel="00991950">
          <w:delText xml:space="preserve">  initialize: initialize,</w:delText>
        </w:r>
      </w:del>
    </w:p>
    <w:p w14:paraId="058A91B7" w14:textId="58612780" w:rsidR="00C01B1C" w:rsidRPr="00005495" w:rsidDel="00991950" w:rsidRDefault="00C01B1C" w:rsidP="00991950">
      <w:pPr>
        <w:pStyle w:val="Code"/>
        <w:rPr>
          <w:del w:id="79" w:author="Matthew T. Munson" w:date="2021-05-15T16:43:00Z"/>
        </w:rPr>
      </w:pPr>
      <w:del w:id="80" w:author="Matthew T. Munson" w:date="2021-05-15T16:43:00Z">
        <w:r w:rsidRPr="00005495" w:rsidDel="00991950">
          <w:delText xml:space="preserve">  drawAllLayers: drawAllLayers,</w:delText>
        </w:r>
      </w:del>
    </w:p>
    <w:p w14:paraId="3004C64A" w14:textId="72914DA4" w:rsidR="00C01B1C" w:rsidRPr="00005495" w:rsidDel="00991950" w:rsidRDefault="00C01B1C" w:rsidP="00991950">
      <w:pPr>
        <w:pStyle w:val="Code"/>
        <w:rPr>
          <w:del w:id="81" w:author="Matthew T. Munson" w:date="2021-05-15T16:43:00Z"/>
        </w:rPr>
      </w:pPr>
      <w:del w:id="82" w:author="Matthew T. Munson" w:date="2021-05-15T16:43:00Z">
        <w:r w:rsidRPr="00005495" w:rsidDel="00991950">
          <w:delText xml:space="preserve">  updateAllLayers: updateAllLayers,</w:delText>
        </w:r>
      </w:del>
    </w:p>
    <w:p w14:paraId="4237D030" w14:textId="345BB6D4" w:rsidR="00C01B1C" w:rsidRPr="00005495" w:rsidDel="00991950" w:rsidRDefault="00C01B1C" w:rsidP="00991950">
      <w:pPr>
        <w:pStyle w:val="Code"/>
        <w:rPr>
          <w:del w:id="83" w:author="Matthew T. Munson" w:date="2021-05-15T16:43:00Z"/>
        </w:rPr>
      </w:pPr>
      <w:del w:id="84" w:author="Matthew T. Munson" w:date="2021-05-15T16:43:00Z">
        <w:r w:rsidRPr="00005495" w:rsidDel="00991950">
          <w:delText xml:space="preserve">  cleanUp: cleanUp,</w:delText>
        </w:r>
      </w:del>
    </w:p>
    <w:p w14:paraId="723A89F7" w14:textId="3D81A0E8" w:rsidR="00C01B1C" w:rsidRPr="00005495" w:rsidDel="00991950" w:rsidRDefault="00C01B1C" w:rsidP="00991950">
      <w:pPr>
        <w:pStyle w:val="Code"/>
        <w:rPr>
          <w:del w:id="85" w:author="Matthew T. Munson" w:date="2021-05-15T16:43:00Z"/>
        </w:rPr>
      </w:pPr>
    </w:p>
    <w:p w14:paraId="4ACBC257" w14:textId="03912840" w:rsidR="00C01B1C" w:rsidRPr="00005495" w:rsidDel="00991950" w:rsidRDefault="00C01B1C" w:rsidP="00991950">
      <w:pPr>
        <w:pStyle w:val="Code"/>
        <w:rPr>
          <w:del w:id="86" w:author="Matthew T. Munson" w:date="2021-05-15T16:43:00Z"/>
        </w:rPr>
      </w:pPr>
      <w:del w:id="87" w:author="Matthew T. Munson" w:date="2021-05-15T16:43:00Z">
        <w:r w:rsidRPr="00005495" w:rsidDel="00991950">
          <w:delText xml:space="preserve">  drawLayer: drawLayer,</w:delText>
        </w:r>
      </w:del>
    </w:p>
    <w:p w14:paraId="05EB55F5" w14:textId="10060386" w:rsidR="00C01B1C" w:rsidRPr="00005495" w:rsidDel="00991950" w:rsidRDefault="00C01B1C" w:rsidP="00991950">
      <w:pPr>
        <w:pStyle w:val="Code"/>
        <w:rPr>
          <w:del w:id="88" w:author="Matthew T. Munson" w:date="2021-05-15T16:43:00Z"/>
        </w:rPr>
      </w:pPr>
      <w:del w:id="89" w:author="Matthew T. Munson" w:date="2021-05-15T16:43:00Z">
        <w:r w:rsidRPr="00005495" w:rsidDel="00991950">
          <w:delText xml:space="preserve">  updateLayer: updateLayer,</w:delText>
        </w:r>
      </w:del>
    </w:p>
    <w:p w14:paraId="304D3D05" w14:textId="14D75C00" w:rsidR="00C01B1C" w:rsidRPr="00005495" w:rsidDel="00991950" w:rsidRDefault="00C01B1C" w:rsidP="00991950">
      <w:pPr>
        <w:pStyle w:val="Code"/>
        <w:rPr>
          <w:del w:id="90" w:author="Matthew T. Munson" w:date="2021-05-15T16:43:00Z"/>
        </w:rPr>
      </w:pPr>
      <w:del w:id="91" w:author="Matthew T. Munson" w:date="2021-05-15T16:43:00Z">
        <w:r w:rsidRPr="00005495" w:rsidDel="00991950">
          <w:delText xml:space="preserve">  addToLayer: addToLayer,</w:delText>
        </w:r>
      </w:del>
    </w:p>
    <w:p w14:paraId="1E2AB851" w14:textId="53008998" w:rsidR="00C01B1C" w:rsidRPr="00005495" w:rsidDel="00991950" w:rsidRDefault="00C01B1C" w:rsidP="00991950">
      <w:pPr>
        <w:pStyle w:val="Code"/>
        <w:rPr>
          <w:del w:id="92" w:author="Matthew T. Munson" w:date="2021-05-15T16:43:00Z"/>
        </w:rPr>
      </w:pPr>
      <w:del w:id="93" w:author="Matthew T. Munson" w:date="2021-05-15T16:43:00Z">
        <w:r w:rsidRPr="00005495" w:rsidDel="00991950">
          <w:delText xml:space="preserve">  addAsShadowCaster: addAsShadowCaster,</w:delText>
        </w:r>
      </w:del>
    </w:p>
    <w:p w14:paraId="67EDCA8C" w14:textId="07BF2767" w:rsidR="00C01B1C" w:rsidRPr="00005495" w:rsidDel="00991950" w:rsidRDefault="00C01B1C" w:rsidP="00991950">
      <w:pPr>
        <w:pStyle w:val="Code"/>
        <w:rPr>
          <w:del w:id="94" w:author="Matthew T. Munson" w:date="2021-05-15T16:43:00Z"/>
        </w:rPr>
      </w:pPr>
      <w:del w:id="95" w:author="Matthew T. Munson" w:date="2021-05-15T16:43:00Z">
        <w:r w:rsidRPr="00005495" w:rsidDel="00991950">
          <w:delText xml:space="preserve">  removeFromLayer: removeFromLayer,</w:delText>
        </w:r>
      </w:del>
    </w:p>
    <w:p w14:paraId="288055DF" w14:textId="73595C72" w:rsidR="00C01B1C" w:rsidRPr="00005495" w:rsidDel="00991950" w:rsidRDefault="00C01B1C" w:rsidP="00991950">
      <w:pPr>
        <w:pStyle w:val="Code"/>
        <w:rPr>
          <w:del w:id="96" w:author="Matthew T. Munson" w:date="2021-05-15T16:43:00Z"/>
        </w:rPr>
      </w:pPr>
      <w:del w:id="97" w:author="Matthew T. Munson" w:date="2021-05-15T16:43:00Z">
        <w:r w:rsidRPr="00005495" w:rsidDel="00991950">
          <w:delText xml:space="preserve">  </w:delText>
        </w:r>
        <w:r w:rsidDel="00991950">
          <w:delText>moveToLayerFront</w:delText>
        </w:r>
        <w:r w:rsidRPr="00005495" w:rsidDel="00991950">
          <w:delText xml:space="preserve">: </w:delText>
        </w:r>
        <w:r w:rsidDel="00991950">
          <w:delText>moveToLayerFront</w:delText>
        </w:r>
        <w:r w:rsidRPr="00005495" w:rsidDel="00991950">
          <w:delText>,</w:delText>
        </w:r>
      </w:del>
    </w:p>
    <w:p w14:paraId="5E6B0CE6" w14:textId="18FACAF2" w:rsidR="00C01B1C" w:rsidRPr="00005495" w:rsidDel="00991950" w:rsidRDefault="00C01B1C" w:rsidP="00991950">
      <w:pPr>
        <w:pStyle w:val="Code"/>
        <w:rPr>
          <w:del w:id="98" w:author="Matthew T. Munson" w:date="2021-05-15T16:43:00Z"/>
        </w:rPr>
      </w:pPr>
      <w:del w:id="99" w:author="Matthew T. Munson" w:date="2021-05-15T16:43:00Z">
        <w:r w:rsidRPr="00005495" w:rsidDel="00991950">
          <w:delText xml:space="preserve">  layerSize: layerSize</w:delText>
        </w:r>
      </w:del>
    </w:p>
    <w:p w14:paraId="4BDAB8EF" w14:textId="3C912C5E" w:rsidR="00C01B1C" w:rsidRPr="00005495" w:rsidDel="00991950" w:rsidRDefault="00C01B1C" w:rsidP="00991950">
      <w:pPr>
        <w:pStyle w:val="Code"/>
        <w:rPr>
          <w:del w:id="100" w:author="Matthew T. Munson" w:date="2021-05-15T16:43:00Z"/>
        </w:rPr>
      </w:pPr>
      <w:del w:id="101" w:author="Matthew T. Munson" w:date="2021-05-15T16:43:00Z">
        <w:r w:rsidDel="00991950">
          <w:delText>};</w:delText>
        </w:r>
      </w:del>
    </w:p>
    <w:p w14:paraId="45445958" w14:textId="0403EE0B" w:rsidR="00991950" w:rsidRPr="004B0E1D" w:rsidRDefault="00C01B1C" w:rsidP="00991950">
      <w:pPr>
        <w:pStyle w:val="Code"/>
      </w:pPr>
      <w:del w:id="102" w:author="Matthew T. Munson" w:date="2021-05-15T16:43:00Z">
        <w:r w:rsidRPr="00005495" w:rsidDel="00991950">
          <w:delText>return mPublic;</w:delText>
        </w:r>
      </w:del>
    </w:p>
    <w:p w14:paraId="0440F557" w14:textId="77777777" w:rsidR="00C01B1C" w:rsidRDefault="00C01B1C" w:rsidP="00C01B1C">
      <w:pPr>
        <w:pStyle w:val="Heading3"/>
      </w:pPr>
      <w:r>
        <w:t>Modify Engine Components and Objects</w:t>
      </w:r>
    </w:p>
    <w:p w14:paraId="4B10C5CC" w14:textId="77777777" w:rsidR="00C01B1C" w:rsidRDefault="00C01B1C" w:rsidP="00C01B1C">
      <w:pPr>
        <w:pStyle w:val="BodyTextFirst"/>
      </w:pPr>
      <w:r>
        <w:t xml:space="preserve">You must modify the rest of the game engine </w:t>
      </w:r>
      <w:r>
        <w:fldChar w:fldCharType="begin"/>
      </w:r>
      <w:r>
        <w:instrText xml:space="preserve"> XE "</w:instrText>
      </w:r>
      <w:r w:rsidRPr="005D17B4">
        <w:instrText>Background:Layer Manager Project</w:instrText>
      </w:r>
      <w:r>
        <w:instrText xml:space="preserve">" </w:instrText>
      </w:r>
      <w:r>
        <w:fldChar w:fldCharType="end"/>
      </w:r>
      <w:r>
        <w:t xml:space="preserve">slightly to integrate the new </w:t>
      </w:r>
      <w:proofErr w:type="spellStart"/>
      <w:r w:rsidRPr="00C97758">
        <w:rPr>
          <w:rStyle w:val="CodeInline"/>
        </w:rPr>
        <w:t>LayerManager</w:t>
      </w:r>
      <w:proofErr w:type="spellEnd"/>
      <w:r>
        <w:t xml:space="preserve"> component.</w:t>
      </w:r>
    </w:p>
    <w:p w14:paraId="5D810FFB" w14:textId="77777777" w:rsidR="00C01B1C" w:rsidRDefault="00C01B1C" w:rsidP="00C01B1C">
      <w:pPr>
        <w:pStyle w:val="Heading4"/>
      </w:pPr>
      <w:r>
        <w:t xml:space="preserve">Enhance the </w:t>
      </w:r>
      <w:proofErr w:type="spellStart"/>
      <w:r>
        <w:t>GameObjectSet</w:t>
      </w:r>
      <w:proofErr w:type="spellEnd"/>
      <w:r>
        <w:t xml:space="preserve"> Functionality</w:t>
      </w:r>
    </w:p>
    <w:p w14:paraId="3B4EE71A" w14:textId="77777777" w:rsidR="00C01B1C" w:rsidRDefault="00C01B1C" w:rsidP="00C01B1C">
      <w:pPr>
        <w:pStyle w:val="BodyTextFirst"/>
      </w:pPr>
      <w:r>
        <w:t xml:space="preserve">Add the following </w:t>
      </w:r>
      <w:del w:id="103" w:author="Matthew T. Munson" w:date="2021-05-15T16:44:00Z">
        <w:r w:rsidDel="008A0933">
          <w:delText xml:space="preserve">two </w:delText>
        </w:r>
      </w:del>
      <w:r>
        <w:t>function</w:t>
      </w:r>
      <w:del w:id="104" w:author="Matthew T. Munson" w:date="2021-05-15T16:44:00Z">
        <w:r w:rsidDel="008A0933">
          <w:delText>s</w:delText>
        </w:r>
      </w:del>
      <w:r>
        <w:t xml:space="preserve"> to support removing membership and moving objects to the end of a set array:</w:t>
      </w:r>
    </w:p>
    <w:p w14:paraId="5D049EE5" w14:textId="0825FD6A" w:rsidR="00C01B1C" w:rsidRPr="004B0E1D" w:rsidDel="008A0933" w:rsidRDefault="00C01B1C" w:rsidP="00C01B1C">
      <w:pPr>
        <w:pStyle w:val="Code"/>
        <w:rPr>
          <w:del w:id="105" w:author="Matthew T. Munson" w:date="2021-05-15T16:43:00Z"/>
        </w:rPr>
      </w:pPr>
      <w:del w:id="106" w:author="Matthew T. Munson" w:date="2021-05-15T16:43:00Z">
        <w:r w:rsidRPr="004B0E1D" w:rsidDel="008A0933">
          <w:delText>GameObjectSet.prototype.removeFromSet = function (obj) {</w:delText>
        </w:r>
      </w:del>
    </w:p>
    <w:p w14:paraId="155097DA" w14:textId="69F5BCB2" w:rsidR="00C01B1C" w:rsidRPr="004B0E1D" w:rsidDel="008A0933" w:rsidRDefault="00C01B1C" w:rsidP="00C01B1C">
      <w:pPr>
        <w:pStyle w:val="Code"/>
        <w:rPr>
          <w:del w:id="107" w:author="Matthew T. Munson" w:date="2021-05-15T16:43:00Z"/>
        </w:rPr>
      </w:pPr>
      <w:del w:id="108" w:author="Matthew T. Munson" w:date="2021-05-15T16:43:00Z">
        <w:r w:rsidRPr="004B0E1D" w:rsidDel="008A0933">
          <w:delText xml:space="preserve">    var index = this.mSet.indexOf(obj);</w:delText>
        </w:r>
      </w:del>
    </w:p>
    <w:p w14:paraId="4FDE45CF" w14:textId="3BC58660" w:rsidR="00C01B1C" w:rsidRPr="004B0E1D" w:rsidDel="008A0933" w:rsidRDefault="00C01B1C" w:rsidP="00C01B1C">
      <w:pPr>
        <w:pStyle w:val="Code"/>
        <w:rPr>
          <w:del w:id="109" w:author="Matthew T. Munson" w:date="2021-05-15T16:43:00Z"/>
        </w:rPr>
      </w:pPr>
      <w:del w:id="110" w:author="Matthew T. Munson" w:date="2021-05-15T16:43:00Z">
        <w:r w:rsidRPr="004B0E1D" w:rsidDel="008A0933">
          <w:delText xml:space="preserve">    if (index &gt; -1)</w:delText>
        </w:r>
      </w:del>
    </w:p>
    <w:p w14:paraId="1D28F835" w14:textId="3ACB4239" w:rsidR="00C01B1C" w:rsidRPr="004B0E1D" w:rsidDel="008A0933" w:rsidRDefault="00C01B1C" w:rsidP="00C01B1C">
      <w:pPr>
        <w:pStyle w:val="Code"/>
        <w:rPr>
          <w:del w:id="111" w:author="Matthew T. Munson" w:date="2021-05-15T16:43:00Z"/>
        </w:rPr>
      </w:pPr>
      <w:del w:id="112" w:author="Matthew T. Munson" w:date="2021-05-15T16:43:00Z">
        <w:r w:rsidRPr="004B0E1D" w:rsidDel="008A0933">
          <w:delText xml:space="preserve">        this.mSet.splice(index, 1);</w:delText>
        </w:r>
      </w:del>
    </w:p>
    <w:p w14:paraId="47C6D335" w14:textId="1460C5EF" w:rsidR="00C01B1C" w:rsidDel="008A0933" w:rsidRDefault="00C01B1C" w:rsidP="00C01B1C">
      <w:pPr>
        <w:pStyle w:val="Code"/>
        <w:rPr>
          <w:del w:id="113" w:author="Matthew T. Munson" w:date="2021-05-15T16:43:00Z"/>
        </w:rPr>
      </w:pPr>
      <w:del w:id="114" w:author="Matthew T. Munson" w:date="2021-05-15T16:43:00Z">
        <w:r w:rsidDel="008A0933">
          <w:delText>};</w:delText>
        </w:r>
      </w:del>
    </w:p>
    <w:p w14:paraId="31A17CCF" w14:textId="77777777" w:rsidR="00C01B1C" w:rsidRPr="004B0E1D" w:rsidRDefault="00C01B1C" w:rsidP="00C01B1C">
      <w:pPr>
        <w:pStyle w:val="Code"/>
      </w:pPr>
    </w:p>
    <w:p w14:paraId="2C299F6C" w14:textId="35E7E376" w:rsidR="008A0933" w:rsidRDefault="008A0933" w:rsidP="008A0933">
      <w:pPr>
        <w:pStyle w:val="Code"/>
      </w:pPr>
      <w:r>
        <w:t>moveToLast(obj) {</w:t>
      </w:r>
    </w:p>
    <w:p w14:paraId="53D5AB67" w14:textId="1107DA0C" w:rsidR="008A0933" w:rsidRDefault="008A0933" w:rsidP="008A0933">
      <w:pPr>
        <w:pStyle w:val="Code"/>
      </w:pPr>
      <w:r>
        <w:t xml:space="preserve">    this.removeFromSet(obj);</w:t>
      </w:r>
    </w:p>
    <w:p w14:paraId="471D7EF6" w14:textId="3FE53A20" w:rsidR="008A0933" w:rsidRDefault="008A0933" w:rsidP="008A0933">
      <w:pPr>
        <w:pStyle w:val="Code"/>
      </w:pPr>
      <w:r>
        <w:t xml:space="preserve">    this.addToSet(obj);</w:t>
      </w:r>
    </w:p>
    <w:p w14:paraId="1C5175EC" w14:textId="0F814DCB" w:rsidR="008A0933" w:rsidRDefault="008A0933" w:rsidP="008A0933">
      <w:pPr>
        <w:pStyle w:val="Code"/>
      </w:pPr>
      <w:r>
        <w:t>}</w:t>
      </w:r>
    </w:p>
    <w:p w14:paraId="585FC26B" w14:textId="77777777" w:rsidR="00C01B1C" w:rsidRDefault="00C01B1C" w:rsidP="00C01B1C">
      <w:pPr>
        <w:pStyle w:val="Heading4"/>
      </w:pPr>
      <w:commentRangeStart w:id="115"/>
      <w:r>
        <w:t xml:space="preserve">Initialize </w:t>
      </w:r>
      <w:proofErr w:type="spellStart"/>
      <w:r>
        <w:t>LayerManager</w:t>
      </w:r>
      <w:proofErr w:type="spellEnd"/>
      <w:r>
        <w:t xml:space="preserve"> in </w:t>
      </w:r>
      <w:proofErr w:type="spellStart"/>
      <w:r>
        <w:t>gEngine_Core</w:t>
      </w:r>
      <w:proofErr w:type="spellEnd"/>
    </w:p>
    <w:p w14:paraId="6CB25D4F" w14:textId="77777777" w:rsidR="00C01B1C" w:rsidRDefault="00C01B1C" w:rsidP="00C01B1C">
      <w:pPr>
        <w:pStyle w:val="BodyTextFirst"/>
      </w:pPr>
      <w:r>
        <w:t xml:space="preserve">Modify the engine’s </w:t>
      </w:r>
      <w:r w:rsidRPr="007D4848">
        <w:rPr>
          <w:rStyle w:val="CodeInline"/>
        </w:rPr>
        <w:t>Core</w:t>
      </w:r>
      <w:r>
        <w:t xml:space="preserve"> component to initialize the </w:t>
      </w:r>
      <w:proofErr w:type="spellStart"/>
      <w:r w:rsidRPr="007D4848">
        <w:rPr>
          <w:rStyle w:val="CodeInline"/>
        </w:rPr>
        <w:t>LayerManager</w:t>
      </w:r>
      <w:proofErr w:type="spellEnd"/>
      <w:r>
        <w:t xml:space="preserve"> component in the </w:t>
      </w:r>
      <w:proofErr w:type="spellStart"/>
      <w:r w:rsidRPr="007D4848">
        <w:rPr>
          <w:rStyle w:val="CodeInline"/>
        </w:rPr>
        <w:t>initializeEngineCore</w:t>
      </w:r>
      <w:proofErr w:type="spellEnd"/>
      <w:r w:rsidRPr="007D4848">
        <w:rPr>
          <w:rStyle w:val="CodeInline"/>
        </w:rPr>
        <w:t>()</w:t>
      </w:r>
      <w:r>
        <w:t xml:space="preserve"> function</w:t>
      </w:r>
      <w:r>
        <w:fldChar w:fldCharType="begin"/>
      </w:r>
      <w:r>
        <w:instrText xml:space="preserve"> XE "</w:instrText>
      </w:r>
      <w:r w:rsidRPr="00BF6FE7">
        <w:rPr>
          <w:rStyle w:val="CodeInline"/>
        </w:rPr>
        <w:instrText>initializeEngineCore()</w:instrText>
      </w:r>
      <w:r w:rsidRPr="00BF6FE7">
        <w:instrText xml:space="preserve"> function</w:instrText>
      </w:r>
      <w:r>
        <w:instrText xml:space="preserve">" </w:instrText>
      </w:r>
      <w:r>
        <w:fldChar w:fldCharType="end"/>
      </w:r>
      <w:r>
        <w:t>.</w:t>
      </w:r>
    </w:p>
    <w:p w14:paraId="11B282C2" w14:textId="77777777" w:rsidR="00C01B1C" w:rsidRPr="004B0E1D" w:rsidRDefault="00C01B1C" w:rsidP="00C01B1C">
      <w:pPr>
        <w:pStyle w:val="Code"/>
      </w:pPr>
      <w:r w:rsidRPr="004B0E1D">
        <w:t>// initialize all of the EngineCore components</w:t>
      </w:r>
    </w:p>
    <w:p w14:paraId="084F050D" w14:textId="77777777" w:rsidR="00C01B1C" w:rsidRPr="004B0E1D" w:rsidRDefault="00C01B1C" w:rsidP="00C01B1C">
      <w:pPr>
        <w:pStyle w:val="Code"/>
      </w:pPr>
      <w:r w:rsidRPr="004B0E1D">
        <w:t>var initializeEngineCore = function (htmlCanvasID, myGame) {</w:t>
      </w:r>
    </w:p>
    <w:p w14:paraId="5A817C84" w14:textId="77777777" w:rsidR="00C01B1C" w:rsidRPr="004B0E1D" w:rsidRDefault="00C01B1C" w:rsidP="00C01B1C">
      <w:pPr>
        <w:pStyle w:val="Code"/>
      </w:pPr>
      <w:r w:rsidRPr="004B0E1D">
        <w:t xml:space="preserve">    _initializeWebGL(htmlCanvasID);</w:t>
      </w:r>
    </w:p>
    <w:p w14:paraId="3492C805" w14:textId="77777777" w:rsidR="00C01B1C" w:rsidRPr="004B0E1D" w:rsidRDefault="00C01B1C" w:rsidP="00C01B1C">
      <w:pPr>
        <w:pStyle w:val="Code"/>
      </w:pPr>
      <w:r>
        <w:t xml:space="preserve">    </w:t>
      </w:r>
      <w:r w:rsidRPr="004B0E1D">
        <w:t>gEngine.VertexBuffer.initialize();</w:t>
      </w:r>
    </w:p>
    <w:p w14:paraId="7E102927" w14:textId="77777777" w:rsidR="00C01B1C" w:rsidRPr="004B0E1D" w:rsidRDefault="00C01B1C" w:rsidP="00C01B1C">
      <w:pPr>
        <w:pStyle w:val="Code"/>
      </w:pPr>
      <w:r w:rsidRPr="004B0E1D">
        <w:t xml:space="preserve">    gEngine.Input.initialize(htmlCanvasID);</w:t>
      </w:r>
    </w:p>
    <w:p w14:paraId="4D07A5FE" w14:textId="77777777" w:rsidR="00C01B1C" w:rsidRDefault="00C01B1C" w:rsidP="00C01B1C">
      <w:pPr>
        <w:pStyle w:val="Code"/>
      </w:pPr>
      <w:r>
        <w:t xml:space="preserve">    </w:t>
      </w:r>
      <w:r w:rsidRPr="004B0E1D">
        <w:t>gEngine.AudioClips.initAudioContext();</w:t>
      </w:r>
    </w:p>
    <w:p w14:paraId="3977DF9C" w14:textId="77777777" w:rsidR="00C01B1C" w:rsidRPr="004B0E1D" w:rsidRDefault="00C01B1C" w:rsidP="00C01B1C">
      <w:pPr>
        <w:pStyle w:val="Code"/>
      </w:pPr>
      <w:r>
        <w:t xml:space="preserve">    </w:t>
      </w:r>
      <w:r w:rsidRPr="001435F9">
        <w:t>gEngine.Physics.initialize();</w:t>
      </w:r>
    </w:p>
    <w:p w14:paraId="46CA3173" w14:textId="77777777" w:rsidR="00C01B1C" w:rsidRPr="004B0E1D" w:rsidRDefault="00C01B1C" w:rsidP="00C01B1C">
      <w:pPr>
        <w:pStyle w:val="Code"/>
        <w:rPr>
          <w:rStyle w:val="CodeBold"/>
        </w:rPr>
      </w:pPr>
      <w:r>
        <w:t xml:space="preserve">    </w:t>
      </w:r>
      <w:r w:rsidRPr="004B0E1D">
        <w:rPr>
          <w:rStyle w:val="CodeBold"/>
        </w:rPr>
        <w:t>gEngine.LayerManager.initialize();</w:t>
      </w:r>
    </w:p>
    <w:p w14:paraId="55D7D115" w14:textId="77777777" w:rsidR="00C01B1C" w:rsidRPr="004B0E1D" w:rsidRDefault="00C01B1C" w:rsidP="00C01B1C">
      <w:pPr>
        <w:pStyle w:val="Code"/>
      </w:pPr>
    </w:p>
    <w:p w14:paraId="537CF755" w14:textId="77777777" w:rsidR="00C01B1C" w:rsidRDefault="00C01B1C" w:rsidP="00C01B1C">
      <w:pPr>
        <w:pStyle w:val="Code"/>
        <w:ind w:firstLine="360"/>
      </w:pPr>
      <w:r>
        <w:t>// Inits DefaultReso</w:t>
      </w:r>
      <w:r w:rsidRPr="004B0E1D">
        <w:t>u</w:t>
      </w:r>
      <w:r>
        <w:t>r</w:t>
      </w:r>
      <w:r w:rsidRPr="004B0E1D">
        <w:t xml:space="preserve">ces, when done, </w:t>
      </w:r>
    </w:p>
    <w:p w14:paraId="7C295683" w14:textId="77777777" w:rsidR="00C01B1C" w:rsidRPr="004B0E1D" w:rsidRDefault="00C01B1C" w:rsidP="00C01B1C">
      <w:pPr>
        <w:pStyle w:val="Code"/>
        <w:ind w:firstLine="360"/>
      </w:pPr>
      <w:r>
        <w:t xml:space="preserve">// </w:t>
      </w:r>
      <w:r w:rsidRPr="004B0E1D">
        <w:t>invoke the anonymous function to call startScene(myGame).</w:t>
      </w:r>
    </w:p>
    <w:p w14:paraId="58E8C93D" w14:textId="77777777" w:rsidR="00C01B1C" w:rsidRPr="004B0E1D" w:rsidRDefault="00C01B1C" w:rsidP="00C01B1C">
      <w:pPr>
        <w:pStyle w:val="Code"/>
      </w:pPr>
      <w:r w:rsidRPr="004B0E1D">
        <w:t xml:space="preserve">    gEngine.DefaultResources.initialize(function () { startScene(myGame); });</w:t>
      </w:r>
    </w:p>
    <w:p w14:paraId="757D077E" w14:textId="77777777" w:rsidR="00C01B1C" w:rsidRDefault="00C01B1C" w:rsidP="00C01B1C">
      <w:pPr>
        <w:pStyle w:val="Code"/>
      </w:pPr>
      <w:r w:rsidRPr="004B0E1D">
        <w:t>};</w:t>
      </w:r>
      <w:commentRangeEnd w:id="115"/>
      <w:r w:rsidR="008A0933">
        <w:rPr>
          <w:rStyle w:val="CommentReference"/>
          <w:rFonts w:asciiTheme="minorHAnsi" w:hAnsiTheme="minorHAnsi"/>
          <w:noProof w:val="0"/>
        </w:rPr>
        <w:commentReference w:id="115"/>
      </w:r>
    </w:p>
    <w:p w14:paraId="589560E9" w14:textId="77777777" w:rsidR="00C01B1C" w:rsidRDefault="00C01B1C" w:rsidP="00C01B1C">
      <w:pPr>
        <w:pStyle w:val="Heading4"/>
      </w:pPr>
      <w:r>
        <w:t>Define the Update Function for Layer Membership Objects</w:t>
      </w:r>
    </w:p>
    <w:p w14:paraId="75B3B976" w14:textId="77777777" w:rsidR="00C01B1C" w:rsidRDefault="00C01B1C" w:rsidP="00C01B1C">
      <w:pPr>
        <w:pStyle w:val="BodyTextFirst"/>
      </w:pPr>
      <w:r>
        <w:t xml:space="preserve">Define update functions for objects that may appear as members in the </w:t>
      </w:r>
      <w:proofErr w:type="spellStart"/>
      <w:r w:rsidRPr="006A62BC">
        <w:rPr>
          <w:rStyle w:val="CodeInline"/>
        </w:rPr>
        <w:t>LayerManager</w:t>
      </w:r>
      <w:proofErr w:type="spellEnd"/>
      <w:r>
        <w:t xml:space="preserve"> layers:</w:t>
      </w:r>
      <w:r>
        <w:fldChar w:fldCharType="begin"/>
      </w:r>
      <w:r>
        <w:instrText xml:space="preserve"> XE "</w:instrText>
      </w:r>
      <w:r w:rsidRPr="005D17B4">
        <w:instrText>Background:Layer Manager Project</w:instrText>
      </w:r>
      <w:r>
        <w:instrText xml:space="preserve">" </w:instrText>
      </w:r>
      <w:r>
        <w:fldChar w:fldCharType="end"/>
      </w:r>
      <w:r>
        <w:t xml:space="preserve"> </w:t>
      </w:r>
      <w:commentRangeStart w:id="116"/>
      <w:proofErr w:type="spellStart"/>
      <w:r w:rsidRPr="006A62BC">
        <w:rPr>
          <w:rStyle w:val="CodeInline"/>
        </w:rPr>
        <w:t>Renderable</w:t>
      </w:r>
      <w:proofErr w:type="spellEnd"/>
      <w:r>
        <w:t xml:space="preserve">, </w:t>
      </w:r>
      <w:proofErr w:type="spellStart"/>
      <w:r w:rsidRPr="007D4848">
        <w:rPr>
          <w:rStyle w:val="CodeInline"/>
        </w:rPr>
        <w:t>FontRenderable</w:t>
      </w:r>
      <w:proofErr w:type="spellEnd"/>
      <w:r>
        <w:t xml:space="preserve">, and </w:t>
      </w:r>
      <w:proofErr w:type="spellStart"/>
      <w:r w:rsidRPr="006A62BC">
        <w:rPr>
          <w:rStyle w:val="CodeInline"/>
        </w:rPr>
        <w:t>ShadowReceiver</w:t>
      </w:r>
      <w:proofErr w:type="spellEnd"/>
      <w:r>
        <w:t xml:space="preserve">. </w:t>
      </w:r>
      <w:commentRangeEnd w:id="116"/>
      <w:r w:rsidR="008A0933">
        <w:rPr>
          <w:rStyle w:val="CommentReference"/>
          <w:rFonts w:asciiTheme="minorHAnsi" w:hAnsiTheme="minorHAnsi"/>
        </w:rPr>
        <w:commentReference w:id="116"/>
      </w:r>
    </w:p>
    <w:p w14:paraId="0ADED683" w14:textId="77777777" w:rsidR="00C01B1C" w:rsidRDefault="00C01B1C" w:rsidP="00C01B1C">
      <w:pPr>
        <w:pStyle w:val="Heading3"/>
      </w:pPr>
      <w:r>
        <w:lastRenderedPageBreak/>
        <w:t xml:space="preserve">Modify </w:t>
      </w:r>
      <w:proofErr w:type="spellStart"/>
      <w:r>
        <w:t>MyGame</w:t>
      </w:r>
      <w:proofErr w:type="spellEnd"/>
      <w:r>
        <w:t xml:space="preserve"> to Work with </w:t>
      </w:r>
      <w:proofErr w:type="spellStart"/>
      <w:r>
        <w:t>LayerManager</w:t>
      </w:r>
      <w:proofErr w:type="spellEnd"/>
    </w:p>
    <w:p w14:paraId="21D80FC5" w14:textId="77777777" w:rsidR="00C01B1C" w:rsidRPr="00661D61" w:rsidRDefault="00C01B1C" w:rsidP="00C01B1C">
      <w:pPr>
        <w:pStyle w:val="BodyTextFirst"/>
      </w:pPr>
      <w:r w:rsidRPr="00D35849">
        <w:t xml:space="preserve">The </w:t>
      </w:r>
      <w:proofErr w:type="spellStart"/>
      <w:r w:rsidRPr="00941087">
        <w:rPr>
          <w:rStyle w:val="CodeInline"/>
        </w:rPr>
        <w:t>MyGame</w:t>
      </w:r>
      <w:proofErr w:type="spellEnd"/>
      <w:r>
        <w:t xml:space="preserve"> level implements the same functionality as in the previous project. The only difference is the delegation of layer management to the </w:t>
      </w:r>
      <w:proofErr w:type="spellStart"/>
      <w:r w:rsidRPr="00941087">
        <w:rPr>
          <w:rStyle w:val="CodeInline"/>
        </w:rPr>
        <w:t>LayerManager</w:t>
      </w:r>
      <w:proofErr w:type="spellEnd"/>
      <w:r>
        <w:t xml:space="preserve"> component. The following description focuses only on how the </w:t>
      </w:r>
      <w:proofErr w:type="spellStart"/>
      <w:r w:rsidRPr="00E407A7">
        <w:rPr>
          <w:rStyle w:val="CodeInline"/>
        </w:rPr>
        <w:t>LayerManager</w:t>
      </w:r>
      <w:proofErr w:type="spellEnd"/>
      <w:r>
        <w:t xml:space="preserve"> functions are called.</w:t>
      </w:r>
    </w:p>
    <w:p w14:paraId="78E1CA89" w14:textId="0F973EDC" w:rsidR="00C01B1C" w:rsidRPr="00661D61" w:rsidRDefault="00C01B1C" w:rsidP="00C01B1C">
      <w:pPr>
        <w:pStyle w:val="NumList"/>
        <w:numPr>
          <w:ilvl w:val="0"/>
          <w:numId w:val="25"/>
        </w:numPr>
      </w:pPr>
      <w:r w:rsidRPr="00C01B1C">
        <w:t>Modify</w:t>
      </w:r>
      <w:r>
        <w:t xml:space="preserve"> the </w:t>
      </w:r>
      <w:r w:rsidRPr="001F79C6">
        <w:rPr>
          <w:rStyle w:val="CodeInline"/>
        </w:rPr>
        <w:t>unload()</w:t>
      </w:r>
      <w:r>
        <w:t xml:space="preserve"> function</w:t>
      </w:r>
      <w:r>
        <w:fldChar w:fldCharType="begin"/>
      </w:r>
      <w:r>
        <w:instrText xml:space="preserve"> XE "</w:instrText>
      </w:r>
      <w:r w:rsidRPr="00B617F2">
        <w:rPr>
          <w:rStyle w:val="CodeInline"/>
        </w:rPr>
        <w:instrText>unloadScene()</w:instrText>
      </w:r>
      <w:r w:rsidRPr="00B617F2">
        <w:instrText xml:space="preserve"> function</w:instrText>
      </w:r>
      <w:r>
        <w:instrText xml:space="preserve">" </w:instrText>
      </w:r>
      <w:r>
        <w:fldChar w:fldCharType="end"/>
      </w:r>
      <w:r>
        <w:t xml:space="preserve"> to clean up the </w:t>
      </w:r>
      <w:proofErr w:type="spellStart"/>
      <w:r w:rsidRPr="001F79C6">
        <w:rPr>
          <w:rStyle w:val="CodeInline"/>
        </w:rPr>
        <w:t>LayerManager</w:t>
      </w:r>
      <w:proofErr w:type="spellEnd"/>
      <w:r>
        <w:t>.</w:t>
      </w:r>
    </w:p>
    <w:p w14:paraId="607A91CA" w14:textId="5D276654" w:rsidR="008A0933" w:rsidRDefault="008A0933" w:rsidP="008A0933">
      <w:pPr>
        <w:pStyle w:val="Code"/>
      </w:pPr>
      <w:r>
        <w:t>unload() {</w:t>
      </w:r>
    </w:p>
    <w:p w14:paraId="5937DD87" w14:textId="5BF657E0" w:rsidR="008A0933" w:rsidRPr="008A0933" w:rsidRDefault="008A0933" w:rsidP="008A0933">
      <w:pPr>
        <w:pStyle w:val="Code"/>
        <w:rPr>
          <w:rStyle w:val="CodeBold"/>
        </w:rPr>
      </w:pPr>
      <w:r w:rsidRPr="008A0933">
        <w:rPr>
          <w:rStyle w:val="CodeBold"/>
        </w:rPr>
        <w:t xml:space="preserve">    engine.layer.cleanUp();</w:t>
      </w:r>
    </w:p>
    <w:p w14:paraId="4F3A7A81" w14:textId="77777777" w:rsidR="008A0933" w:rsidRDefault="008A0933" w:rsidP="008A0933">
      <w:pPr>
        <w:pStyle w:val="Code"/>
      </w:pPr>
    </w:p>
    <w:p w14:paraId="117A8760" w14:textId="0D94E95A" w:rsidR="008A0933" w:rsidRDefault="008A0933" w:rsidP="008A0933">
      <w:pPr>
        <w:pStyle w:val="Code"/>
      </w:pPr>
      <w:r>
        <w:t xml:space="preserve">    engine.texture.unload(this.kMinionSprite);</w:t>
      </w:r>
    </w:p>
    <w:p w14:paraId="24A81F8E" w14:textId="43D89674" w:rsidR="008A0933" w:rsidRDefault="008A0933" w:rsidP="008A0933">
      <w:pPr>
        <w:pStyle w:val="Code"/>
      </w:pPr>
      <w:r>
        <w:t xml:space="preserve">    engine.texture.unload(this.kBg);</w:t>
      </w:r>
    </w:p>
    <w:p w14:paraId="60CF4E78" w14:textId="47AA41B5" w:rsidR="008A0933" w:rsidRDefault="008A0933" w:rsidP="008A0933">
      <w:pPr>
        <w:pStyle w:val="Code"/>
      </w:pPr>
      <w:r>
        <w:t xml:space="preserve">    engine.texture.unload(this.kBgNormal);</w:t>
      </w:r>
    </w:p>
    <w:p w14:paraId="0C02412A" w14:textId="138D253C" w:rsidR="008A0933" w:rsidRDefault="008A0933" w:rsidP="008A0933">
      <w:pPr>
        <w:pStyle w:val="Code"/>
      </w:pPr>
      <w:r>
        <w:t xml:space="preserve">    engine.texture.unload(this.kBgLayer);</w:t>
      </w:r>
    </w:p>
    <w:p w14:paraId="4D8AAD7E" w14:textId="7E4764CA" w:rsidR="008A0933" w:rsidRDefault="008A0933" w:rsidP="008A0933">
      <w:pPr>
        <w:pStyle w:val="Code"/>
      </w:pPr>
      <w:r>
        <w:t xml:space="preserve">    engine.texture.unload(this.kBgLayerNormal);</w:t>
      </w:r>
    </w:p>
    <w:p w14:paraId="5C2E8E51" w14:textId="0F85A9AA" w:rsidR="008A0933" w:rsidRDefault="008A0933" w:rsidP="008A0933">
      <w:pPr>
        <w:pStyle w:val="Code"/>
      </w:pPr>
      <w:r>
        <w:t xml:space="preserve">    engine.texture.unload(this.kMinionSpriteNormal);</w:t>
      </w:r>
    </w:p>
    <w:p w14:paraId="6A16ADAC" w14:textId="24C3A354" w:rsidR="008A0933" w:rsidRPr="00661D61" w:rsidRDefault="008A0933" w:rsidP="008A0933">
      <w:pPr>
        <w:pStyle w:val="Code"/>
      </w:pPr>
      <w:r>
        <w:t>}</w:t>
      </w:r>
    </w:p>
    <w:p w14:paraId="66E0A68B" w14:textId="342B3766" w:rsidR="00C01B1C" w:rsidRPr="00661D61" w:rsidRDefault="00C01B1C" w:rsidP="00C01B1C">
      <w:pPr>
        <w:pStyle w:val="NumList"/>
        <w:numPr>
          <w:ilvl w:val="0"/>
          <w:numId w:val="18"/>
        </w:numPr>
      </w:pPr>
      <w:r w:rsidRPr="00C01B1C">
        <w:t>Modify</w:t>
      </w:r>
      <w:r>
        <w:t xml:space="preserve"> the </w:t>
      </w:r>
      <w:proofErr w:type="spellStart"/>
      <w:r w:rsidRPr="001F79C6">
        <w:rPr>
          <w:rStyle w:val="CodeInline"/>
        </w:rPr>
        <w:t>init</w:t>
      </w:r>
      <w:proofErr w:type="spellEnd"/>
      <w:r w:rsidRPr="001F79C6">
        <w:rPr>
          <w:rStyle w:val="CodeInline"/>
        </w:rPr>
        <w:t>()</w:t>
      </w:r>
      <w:r>
        <w:t xml:space="preserve"> function</w:t>
      </w:r>
      <w:r>
        <w:fldChar w:fldCharType="begin"/>
      </w:r>
      <w:r>
        <w:instrText xml:space="preserve"> XE "</w:instrText>
      </w:r>
      <w:r w:rsidRPr="00AB1819">
        <w:rPr>
          <w:rStyle w:val="CodeInline"/>
        </w:rPr>
        <w:instrText>initialize()</w:instrText>
      </w:r>
      <w:r w:rsidRPr="00AB1819">
        <w:instrText xml:space="preserve"> function</w:instrText>
      </w:r>
      <w:r>
        <w:instrText xml:space="preserve">" </w:instrText>
      </w:r>
      <w:r>
        <w:fldChar w:fldCharType="end"/>
      </w:r>
      <w:r>
        <w:t xml:space="preserve"> to add the game objects to the corresponding layers in the </w:t>
      </w:r>
      <w:proofErr w:type="spellStart"/>
      <w:r w:rsidRPr="00F25A43">
        <w:rPr>
          <w:rStyle w:val="CodeInline"/>
        </w:rPr>
        <w:t>LayerManager</w:t>
      </w:r>
      <w:proofErr w:type="spellEnd"/>
      <w:r>
        <w:t xml:space="preserve"> component.</w:t>
      </w:r>
    </w:p>
    <w:p w14:paraId="53620806" w14:textId="02F9B89C" w:rsidR="00C01B1C" w:rsidRPr="00661D61" w:rsidRDefault="000250A6" w:rsidP="00C01B1C">
      <w:pPr>
        <w:pStyle w:val="Code"/>
      </w:pPr>
      <w:r>
        <w:t>i</w:t>
      </w:r>
      <w:r w:rsidR="00C01B1C" w:rsidRPr="00661D61">
        <w:t>nit</w:t>
      </w:r>
      <w:r w:rsidR="008A0933">
        <w:t xml:space="preserve">() </w:t>
      </w:r>
      <w:r w:rsidR="00C01B1C" w:rsidRPr="00661D61">
        <w:t xml:space="preserve">{   </w:t>
      </w:r>
    </w:p>
    <w:p w14:paraId="72DAACBD" w14:textId="77777777" w:rsidR="00C01B1C" w:rsidRDefault="00C01B1C" w:rsidP="00C01B1C">
      <w:pPr>
        <w:pStyle w:val="Code"/>
      </w:pPr>
      <w:r w:rsidRPr="00661D61">
        <w:t xml:space="preserve">    </w:t>
      </w:r>
      <w:r>
        <w:t>// … Identical to previous project …</w:t>
      </w:r>
    </w:p>
    <w:p w14:paraId="4A21B157" w14:textId="77777777" w:rsidR="00C01B1C" w:rsidRPr="00661D61" w:rsidRDefault="00C01B1C" w:rsidP="00C01B1C">
      <w:pPr>
        <w:pStyle w:val="Code"/>
      </w:pPr>
    </w:p>
    <w:p w14:paraId="7D18839D" w14:textId="1724416B" w:rsidR="000250A6" w:rsidRDefault="000250A6" w:rsidP="000250A6">
      <w:pPr>
        <w:pStyle w:val="Code"/>
      </w:pPr>
      <w:r>
        <w:t xml:space="preserve">    </w:t>
      </w:r>
      <w:r>
        <w:t>// add to layer managers ...</w:t>
      </w:r>
    </w:p>
    <w:p w14:paraId="307E29C7" w14:textId="6D829F74" w:rsidR="000250A6" w:rsidRDefault="000250A6" w:rsidP="000250A6">
      <w:pPr>
        <w:pStyle w:val="Code"/>
      </w:pPr>
      <w:r>
        <w:t xml:space="preserve"> </w:t>
      </w:r>
      <w:r>
        <w:t xml:space="preserve">   </w:t>
      </w:r>
      <w:r>
        <w:t>engine.layer.addToLayer(engine.layer.eBackground, this.mBg);</w:t>
      </w:r>
    </w:p>
    <w:p w14:paraId="731587FD" w14:textId="01F5AB4C" w:rsidR="000250A6" w:rsidRDefault="000250A6" w:rsidP="000250A6">
      <w:pPr>
        <w:pStyle w:val="Code"/>
      </w:pPr>
      <w:r>
        <w:t xml:space="preserve"> </w:t>
      </w:r>
      <w:r>
        <w:t xml:space="preserve">   </w:t>
      </w:r>
      <w:r>
        <w:t>engine.layer.addToLayer(engine.layer.eShadowReceiver, this.mBgShadow1);</w:t>
      </w:r>
    </w:p>
    <w:p w14:paraId="1C0EE6CE" w14:textId="77777777" w:rsidR="000250A6" w:rsidRDefault="000250A6" w:rsidP="000250A6">
      <w:pPr>
        <w:pStyle w:val="Code"/>
      </w:pPr>
      <w:r>
        <w:t xml:space="preserve">     </w:t>
      </w:r>
    </w:p>
    <w:p w14:paraId="02B923EA" w14:textId="494B6276" w:rsidR="000250A6" w:rsidRDefault="000250A6" w:rsidP="000250A6">
      <w:pPr>
        <w:pStyle w:val="Code"/>
      </w:pPr>
      <w:r>
        <w:t xml:space="preserve"> </w:t>
      </w:r>
      <w:r>
        <w:t xml:space="preserve">   </w:t>
      </w:r>
      <w:r>
        <w:t>engine.layer.addToLayer(engine.layer.eActors, this.mIllumMinion);</w:t>
      </w:r>
    </w:p>
    <w:p w14:paraId="13A36888" w14:textId="1D383AE5" w:rsidR="000250A6" w:rsidRDefault="000250A6" w:rsidP="000250A6">
      <w:pPr>
        <w:pStyle w:val="Code"/>
      </w:pPr>
      <w:r>
        <w:t xml:space="preserve"> </w:t>
      </w:r>
      <w:r>
        <w:t xml:space="preserve">   </w:t>
      </w:r>
      <w:r>
        <w:t>engine.layer.addToLayer(engine.layer.eActors, this.mLgtMinion);</w:t>
      </w:r>
    </w:p>
    <w:p w14:paraId="7EEDD670" w14:textId="63EEA282" w:rsidR="000250A6" w:rsidRDefault="000250A6" w:rsidP="000250A6">
      <w:pPr>
        <w:pStyle w:val="Code"/>
      </w:pPr>
      <w:r>
        <w:t xml:space="preserve"> </w:t>
      </w:r>
      <w:r>
        <w:t xml:space="preserve">   </w:t>
      </w:r>
      <w:r>
        <w:t>engine.layer.addToLayer(engine.layer.eActors, this.mIllumHero);</w:t>
      </w:r>
    </w:p>
    <w:p w14:paraId="05487DE7" w14:textId="298ACCFC" w:rsidR="000250A6" w:rsidRDefault="000250A6" w:rsidP="000250A6">
      <w:pPr>
        <w:pStyle w:val="Code"/>
      </w:pPr>
      <w:r>
        <w:t xml:space="preserve"> </w:t>
      </w:r>
      <w:r>
        <w:t xml:space="preserve">   </w:t>
      </w:r>
      <w:r>
        <w:t>engine.layer.addToLayer(engine.layer.eActors, this.mLgtHero);</w:t>
      </w:r>
    </w:p>
    <w:p w14:paraId="4912BA18" w14:textId="77777777" w:rsidR="000250A6" w:rsidRDefault="000250A6" w:rsidP="000250A6">
      <w:pPr>
        <w:pStyle w:val="Code"/>
      </w:pPr>
      <w:r>
        <w:t xml:space="preserve">     </w:t>
      </w:r>
    </w:p>
    <w:p w14:paraId="6E7A06E1" w14:textId="24AE774E" w:rsidR="000250A6" w:rsidRDefault="000250A6" w:rsidP="000250A6">
      <w:pPr>
        <w:pStyle w:val="Code"/>
      </w:pPr>
      <w:r>
        <w:t xml:space="preserve"> </w:t>
      </w:r>
      <w:r>
        <w:t xml:space="preserve">   </w:t>
      </w:r>
      <w:r>
        <w:t>engine.layer.addToLayer(engine.layer.eFront, this.mBlock1);</w:t>
      </w:r>
    </w:p>
    <w:p w14:paraId="5A66CF9C" w14:textId="471598A8" w:rsidR="000250A6" w:rsidRDefault="000250A6" w:rsidP="000250A6">
      <w:pPr>
        <w:pStyle w:val="Code"/>
      </w:pPr>
      <w:r>
        <w:t xml:space="preserve"> </w:t>
      </w:r>
      <w:r>
        <w:t xml:space="preserve">   </w:t>
      </w:r>
      <w:r>
        <w:t>engine.layer.addToLayer(engine.layer.eFront, this.mBlock2);</w:t>
      </w:r>
    </w:p>
    <w:p w14:paraId="353786D6" w14:textId="1034CE27" w:rsidR="000250A6" w:rsidRDefault="000250A6" w:rsidP="000250A6">
      <w:pPr>
        <w:pStyle w:val="Code"/>
      </w:pPr>
      <w:r>
        <w:t xml:space="preserve"> </w:t>
      </w:r>
      <w:r>
        <w:t xml:space="preserve">   </w:t>
      </w:r>
      <w:r>
        <w:t>engine.layer.addToLayer(engine.layer.eFront, this.mFront);</w:t>
      </w:r>
    </w:p>
    <w:p w14:paraId="2E3CA08D" w14:textId="77777777" w:rsidR="000250A6" w:rsidRDefault="000250A6" w:rsidP="000250A6">
      <w:pPr>
        <w:pStyle w:val="Code"/>
      </w:pPr>
      <w:r>
        <w:t xml:space="preserve">     </w:t>
      </w:r>
    </w:p>
    <w:p w14:paraId="66E80EC5" w14:textId="6A3BF950" w:rsidR="000250A6" w:rsidRDefault="000250A6" w:rsidP="000250A6">
      <w:pPr>
        <w:pStyle w:val="Code"/>
      </w:pPr>
      <w:r>
        <w:t xml:space="preserve"> </w:t>
      </w:r>
      <w:r>
        <w:t xml:space="preserve">   </w:t>
      </w:r>
      <w:r>
        <w:t>engine.layer.addToLayer(engine.layer.eHUD, this.mMsg);</w:t>
      </w:r>
    </w:p>
    <w:p w14:paraId="4B8B30F0" w14:textId="0C980FA8" w:rsidR="000250A6" w:rsidRPr="00661D61" w:rsidRDefault="000250A6" w:rsidP="000250A6">
      <w:pPr>
        <w:pStyle w:val="Code"/>
      </w:pPr>
      <w:r>
        <w:t xml:space="preserve"> </w:t>
      </w:r>
      <w:r>
        <w:t xml:space="preserve">   </w:t>
      </w:r>
      <w:r>
        <w:t>engine.layer.addToLayer(engine.layer.eHUD, this.mMatMsg);</w:t>
      </w:r>
    </w:p>
    <w:p w14:paraId="594AFEDA" w14:textId="36A9F8A5" w:rsidR="00C01B1C" w:rsidRPr="00661D61" w:rsidRDefault="00C01B1C" w:rsidP="00C01B1C">
      <w:pPr>
        <w:pStyle w:val="Code"/>
      </w:pPr>
      <w:r w:rsidRPr="00661D61">
        <w:t>}</w:t>
      </w:r>
    </w:p>
    <w:p w14:paraId="2D1FD1A1" w14:textId="77777777" w:rsidR="00C01B1C" w:rsidRPr="00661D61" w:rsidRDefault="00C01B1C" w:rsidP="00C01B1C">
      <w:pPr>
        <w:pStyle w:val="NumList"/>
        <w:numPr>
          <w:ilvl w:val="0"/>
          <w:numId w:val="18"/>
        </w:numPr>
      </w:pPr>
      <w:r w:rsidRPr="00C01B1C">
        <w:t>Modify</w:t>
      </w:r>
      <w:r>
        <w:t xml:space="preserve"> the </w:t>
      </w:r>
      <w:r w:rsidRPr="00862D9A">
        <w:rPr>
          <w:rStyle w:val="CodeInline"/>
        </w:rPr>
        <w:t>draw()</w:t>
      </w:r>
      <w:r>
        <w:t xml:space="preserve"> function to rely on the </w:t>
      </w:r>
      <w:proofErr w:type="spellStart"/>
      <w:r w:rsidRPr="004849FA">
        <w:rPr>
          <w:rStyle w:val="CodeInline"/>
        </w:rPr>
        <w:t>LayerManager</w:t>
      </w:r>
      <w:proofErr w:type="spellEnd"/>
      <w:r>
        <w:t xml:space="preserve"> component for the actual drawings.</w:t>
      </w:r>
    </w:p>
    <w:p w14:paraId="3F917C6B" w14:textId="430F9329" w:rsidR="000250A6" w:rsidRDefault="000250A6" w:rsidP="000250A6">
      <w:pPr>
        <w:pStyle w:val="Code"/>
      </w:pPr>
      <w:r>
        <w:t>draw() {</w:t>
      </w:r>
    </w:p>
    <w:p w14:paraId="4B5EFD52" w14:textId="2FD2ED58" w:rsidR="000250A6" w:rsidRDefault="000250A6" w:rsidP="000250A6">
      <w:pPr>
        <w:pStyle w:val="Code"/>
      </w:pPr>
      <w:r>
        <w:t xml:space="preserve">    // Step A: clear the canvas</w:t>
      </w:r>
    </w:p>
    <w:p w14:paraId="16291493" w14:textId="29766CE8" w:rsidR="000250A6" w:rsidRDefault="000250A6" w:rsidP="000250A6">
      <w:pPr>
        <w:pStyle w:val="Code"/>
      </w:pPr>
      <w:r>
        <w:t xml:space="preserve">    engine.clearCanvas([0.9, 0.9, 0.9, 1.0]); // clear to light gray</w:t>
      </w:r>
    </w:p>
    <w:p w14:paraId="41070074" w14:textId="77777777" w:rsidR="000250A6" w:rsidRDefault="000250A6" w:rsidP="000250A6">
      <w:pPr>
        <w:pStyle w:val="Code"/>
      </w:pPr>
    </w:p>
    <w:p w14:paraId="44A92CB2" w14:textId="3576EC75" w:rsidR="000250A6" w:rsidRDefault="000250A6" w:rsidP="000250A6">
      <w:pPr>
        <w:pStyle w:val="Code"/>
      </w:pPr>
      <w:r>
        <w:t xml:space="preserve">    this.mCamera.setViewAndCameraMatrix();</w:t>
      </w:r>
    </w:p>
    <w:p w14:paraId="2924783D" w14:textId="1AF6D9B8" w:rsidR="000250A6" w:rsidRDefault="000250A6" w:rsidP="000250A6">
      <w:pPr>
        <w:pStyle w:val="Code"/>
      </w:pPr>
      <w:r>
        <w:t xml:space="preserve">    engine.layer.drawAllLayers(this.mCamera);</w:t>
      </w:r>
    </w:p>
    <w:p w14:paraId="77259240" w14:textId="77777777" w:rsidR="000250A6" w:rsidRDefault="000250A6" w:rsidP="000250A6">
      <w:pPr>
        <w:pStyle w:val="Code"/>
      </w:pPr>
    </w:p>
    <w:p w14:paraId="77689623" w14:textId="77777777" w:rsidR="000250A6" w:rsidRDefault="000250A6" w:rsidP="000250A6">
      <w:pPr>
        <w:pStyle w:val="Code"/>
      </w:pPr>
      <w:r>
        <w:lastRenderedPageBreak/>
        <w:t xml:space="preserve">    if (this.mShowParallaxCam) {</w:t>
      </w:r>
    </w:p>
    <w:p w14:paraId="0254A458" w14:textId="77777777" w:rsidR="000250A6" w:rsidRDefault="000250A6" w:rsidP="000250A6">
      <w:pPr>
        <w:pStyle w:val="Code"/>
      </w:pPr>
      <w:r>
        <w:t xml:space="preserve">        this.mParallaxCam.setViewAndCameraMatrix();</w:t>
      </w:r>
    </w:p>
    <w:p w14:paraId="04317F8A" w14:textId="77777777" w:rsidR="000250A6" w:rsidRDefault="000250A6" w:rsidP="000250A6">
      <w:pPr>
        <w:pStyle w:val="Code"/>
      </w:pPr>
      <w:r>
        <w:t xml:space="preserve">        engine.layer.drawAllLayers(this.mParallaxCam);</w:t>
      </w:r>
    </w:p>
    <w:p w14:paraId="79F6941E" w14:textId="3BDF2FE7" w:rsidR="000250A6" w:rsidRDefault="000250A6" w:rsidP="000250A6">
      <w:pPr>
        <w:pStyle w:val="Code"/>
      </w:pPr>
      <w:r>
        <w:t xml:space="preserve">    }     </w:t>
      </w:r>
    </w:p>
    <w:p w14:paraId="6F378CC8" w14:textId="4B779F8A" w:rsidR="000250A6" w:rsidRPr="008126B2" w:rsidRDefault="000250A6" w:rsidP="000250A6">
      <w:pPr>
        <w:pStyle w:val="Code"/>
        <w:rPr>
          <w:rStyle w:val="CodeBold"/>
          <w:rFonts w:ascii="TheSansMonoConNormal" w:hAnsi="TheSansMonoConNormal"/>
        </w:rPr>
      </w:pPr>
      <w:r>
        <w:t>}</w:t>
      </w:r>
    </w:p>
    <w:p w14:paraId="3750D20F" w14:textId="77777777" w:rsidR="00C01B1C" w:rsidRPr="00661D61" w:rsidRDefault="00C01B1C" w:rsidP="00C01B1C">
      <w:pPr>
        <w:pStyle w:val="NumList"/>
        <w:numPr>
          <w:ilvl w:val="0"/>
          <w:numId w:val="18"/>
        </w:numPr>
      </w:pPr>
      <w:r w:rsidRPr="00C01B1C">
        <w:t>Modify</w:t>
      </w:r>
      <w:r>
        <w:t xml:space="preserve"> the </w:t>
      </w:r>
      <w:r w:rsidRPr="00554BEC">
        <w:rPr>
          <w:rStyle w:val="CodeInline"/>
        </w:rPr>
        <w:t>update()</w:t>
      </w:r>
      <w:r>
        <w:t xml:space="preserve"> function to rely on the </w:t>
      </w:r>
      <w:proofErr w:type="spellStart"/>
      <w:r w:rsidRPr="00554BEC">
        <w:rPr>
          <w:rStyle w:val="CodeInline"/>
        </w:rPr>
        <w:t>LayerManager</w:t>
      </w:r>
      <w:proofErr w:type="spellEnd"/>
      <w:r>
        <w:t xml:space="preserve"> component for the actual update of all game objects.</w:t>
      </w:r>
      <w:r>
        <w:fldChar w:fldCharType="begin"/>
      </w:r>
      <w:r>
        <w:instrText xml:space="preserve"> XE "</w:instrText>
      </w:r>
      <w:r w:rsidRPr="005D17B4">
        <w:instrText>Background:Layer Manager Project</w:instrText>
      </w:r>
      <w:r>
        <w:instrText xml:space="preserve">" </w:instrText>
      </w:r>
      <w:r>
        <w:fldChar w:fldCharType="end"/>
      </w:r>
    </w:p>
    <w:p w14:paraId="747D7AAE" w14:textId="461F7B45" w:rsidR="000250A6" w:rsidRDefault="000250A6" w:rsidP="000250A6">
      <w:pPr>
        <w:pStyle w:val="Code"/>
      </w:pPr>
      <w:r>
        <w:t>update() {</w:t>
      </w:r>
    </w:p>
    <w:p w14:paraId="0CD861F8" w14:textId="3DF8F855" w:rsidR="000250A6" w:rsidRDefault="000250A6" w:rsidP="000250A6">
      <w:pPr>
        <w:pStyle w:val="Code"/>
      </w:pPr>
      <w:r>
        <w:t xml:space="preserve">    this.mCamera.update();  // to ensure proper interpolated movement effects</w:t>
      </w:r>
    </w:p>
    <w:p w14:paraId="64332B34" w14:textId="5EE81C3C" w:rsidR="000250A6" w:rsidRDefault="000250A6" w:rsidP="000250A6">
      <w:pPr>
        <w:pStyle w:val="Code"/>
      </w:pPr>
      <w:r>
        <w:t xml:space="preserve">    this.mParallaxCam.update();</w:t>
      </w:r>
    </w:p>
    <w:p w14:paraId="1A0D4801" w14:textId="77777777" w:rsidR="000250A6" w:rsidRDefault="000250A6" w:rsidP="000250A6">
      <w:pPr>
        <w:pStyle w:val="Code"/>
      </w:pPr>
    </w:p>
    <w:p w14:paraId="070272C8" w14:textId="5501D81B" w:rsidR="00C01B1C" w:rsidRPr="00661D61" w:rsidRDefault="000250A6" w:rsidP="000250A6">
      <w:pPr>
        <w:pStyle w:val="Code"/>
      </w:pPr>
      <w:r>
        <w:t xml:space="preserve">    engine.layer.updateAllLayers();</w:t>
      </w:r>
      <w:r w:rsidR="00C01B1C" w:rsidRPr="00661D61">
        <w:t xml:space="preserve">    </w:t>
      </w:r>
    </w:p>
    <w:p w14:paraId="385EF661" w14:textId="77777777" w:rsidR="000250A6" w:rsidRDefault="00C01B1C" w:rsidP="00C01B1C">
      <w:pPr>
        <w:pStyle w:val="Code"/>
      </w:pPr>
      <w:r w:rsidRPr="00661D61">
        <w:t xml:space="preserve">    </w:t>
      </w:r>
    </w:p>
    <w:p w14:paraId="03FA141D" w14:textId="3D0D792B" w:rsidR="00C01B1C" w:rsidRPr="00661D61" w:rsidRDefault="00C01B1C" w:rsidP="00C01B1C">
      <w:pPr>
        <w:pStyle w:val="Code"/>
      </w:pPr>
      <w:r w:rsidRPr="00554BEC">
        <w:t>… Identical to previous project …</w:t>
      </w:r>
    </w:p>
    <w:p w14:paraId="2BE24B84" w14:textId="52725D77" w:rsidR="00C01B1C" w:rsidRDefault="00C01B1C" w:rsidP="00C01B1C">
      <w:pPr>
        <w:pStyle w:val="Code"/>
      </w:pPr>
      <w:r w:rsidRPr="00661D61">
        <w:t>}</w:t>
      </w:r>
    </w:p>
    <w:p w14:paraId="2377DC86" w14:textId="6F73F21A" w:rsidR="00C01B1C" w:rsidRPr="00661D61" w:rsidRDefault="00C01B1C" w:rsidP="00C01B1C">
      <w:pPr>
        <w:pStyle w:val="BodyTextCont"/>
      </w:pPr>
      <w:r>
        <w:t xml:space="preserve">You can now run the project and observe the same output and interactions as </w:t>
      </w:r>
      <w:r w:rsidRPr="00027CD7">
        <w:t xml:space="preserve">the </w:t>
      </w:r>
      <w:r>
        <w:t xml:space="preserve">previous project. The important observation for this project is in the implementation. By inserting game objects to the proper </w:t>
      </w:r>
      <w:proofErr w:type="spellStart"/>
      <w:r w:rsidRPr="005C043E">
        <w:rPr>
          <w:rStyle w:val="CodeInline"/>
        </w:rPr>
        <w:t>LayerManager</w:t>
      </w:r>
      <w:proofErr w:type="spellEnd"/>
      <w:r>
        <w:t xml:space="preserve"> layers during </w:t>
      </w:r>
      <w:proofErr w:type="spellStart"/>
      <w:r w:rsidRPr="005C043E">
        <w:rPr>
          <w:rStyle w:val="CodeInline"/>
        </w:rPr>
        <w:t>init</w:t>
      </w:r>
      <w:proofErr w:type="spellEnd"/>
      <w:r w:rsidRPr="005C043E">
        <w:rPr>
          <w:rStyle w:val="CodeInline"/>
        </w:rPr>
        <w:t>()</w:t>
      </w:r>
      <w:r>
        <w:t>,</w:t>
      </w:r>
      <w:r w:rsidR="000250A6">
        <w:t xml:space="preserve"> the</w:t>
      </w:r>
      <w:r>
        <w:t xml:space="preserve"> </w:t>
      </w:r>
      <w:r w:rsidRPr="005C043E">
        <w:rPr>
          <w:rStyle w:val="CodeInline"/>
        </w:rPr>
        <w:t>draw()</w:t>
      </w:r>
      <w:r>
        <w:t xml:space="preserve"> and </w:t>
      </w:r>
      <w:r w:rsidRPr="005C043E">
        <w:rPr>
          <w:rStyle w:val="CodeInline"/>
        </w:rPr>
        <w:t>update()</w:t>
      </w:r>
      <w:r>
        <w:t xml:space="preserve"> functions of a game level can be much cleaner. The simpler and cleaner </w:t>
      </w:r>
      <w:proofErr w:type="spellStart"/>
      <w:r w:rsidRPr="00CF12A4">
        <w:rPr>
          <w:rStyle w:val="CodeInline"/>
        </w:rPr>
        <w:t>MyGame</w:t>
      </w:r>
      <w:proofErr w:type="spellEnd"/>
      <w:r>
        <w:t xml:space="preserve"> </w:t>
      </w:r>
      <w:r w:rsidRPr="00CF12A4">
        <w:rPr>
          <w:rStyle w:val="CodeInline"/>
        </w:rPr>
        <w:t>update()</w:t>
      </w:r>
      <w:r>
        <w:t xml:space="preserve"> function is of special importance. Instead of being crowded with mundane game object </w:t>
      </w:r>
      <w:r w:rsidRPr="00742756">
        <w:rPr>
          <w:rStyle w:val="CodeInline"/>
        </w:rPr>
        <w:t>update()</w:t>
      </w:r>
      <w:r>
        <w:t xml:space="preserve"> function calls, the </w:t>
      </w:r>
      <w:proofErr w:type="spellStart"/>
      <w:r w:rsidRPr="00742756">
        <w:rPr>
          <w:rStyle w:val="CodeInline"/>
        </w:rPr>
        <w:t>MyGame</w:t>
      </w:r>
      <w:proofErr w:type="spellEnd"/>
      <w:r>
        <w:t xml:space="preserve"> </w:t>
      </w:r>
      <w:r w:rsidRPr="00742756">
        <w:rPr>
          <w:rStyle w:val="CodeInline"/>
        </w:rPr>
        <w:t>update()</w:t>
      </w:r>
      <w:r>
        <w:t xml:space="preserve"> function can now focus on implementing the game</w:t>
      </w:r>
      <w:r>
        <w:fldChar w:fldCharType="begin"/>
      </w:r>
      <w:r>
        <w:instrText xml:space="preserve"> XE "</w:instrText>
      </w:r>
      <w:r w:rsidRPr="005D17B4">
        <w:instrText>Background:Layer Manager Project</w:instrText>
      </w:r>
      <w:r>
        <w:instrText xml:space="preserve">" </w:instrText>
      </w:r>
      <w:r>
        <w:fldChar w:fldCharType="end"/>
      </w:r>
      <w:r>
        <w:t xml:space="preserve"> logic and controlling the interactions between game objects.</w:t>
      </w:r>
    </w:p>
    <w:p w14:paraId="4853C4CA" w14:textId="77777777" w:rsidR="00C01B1C" w:rsidRDefault="00C01B1C" w:rsidP="00C01B1C">
      <w:pPr>
        <w:pStyle w:val="Heading1"/>
      </w:pPr>
      <w:r>
        <w:t>Summary</w:t>
      </w:r>
    </w:p>
    <w:p w14:paraId="50B1577E" w14:textId="712F8C5A" w:rsidR="00C01B1C" w:rsidRDefault="00C01B1C" w:rsidP="00C01B1C">
      <w:pPr>
        <w:pStyle w:val="BodyTextFirst"/>
      </w:pPr>
      <w:r>
        <w:t xml:space="preserve">This chapter explained the need for tiling and introduced the </w:t>
      </w:r>
      <w:proofErr w:type="spellStart"/>
      <w:r w:rsidRPr="00E818E9">
        <w:rPr>
          <w:rStyle w:val="CodeInline"/>
        </w:rPr>
        <w:t>TileGameObject</w:t>
      </w:r>
      <w:proofErr w:type="spellEnd"/>
      <w:r>
        <w:t xml:space="preserve"> to implement a simple algorithm that tiles and covers a given camera WC bounds. The basics of parallax and approaches to simulate motion parallax with parallax scrolling were introduced. Motion parallax</w:t>
      </w:r>
      <w:r>
        <w:fldChar w:fldCharType="begin"/>
      </w:r>
      <w:r>
        <w:instrText xml:space="preserve"> XE "</w:instrText>
      </w:r>
      <w:r w:rsidRPr="00B53F4A">
        <w:instrText>Background:motion parallax</w:instrText>
      </w:r>
      <w:r>
        <w:instrText xml:space="preserve">" </w:instrText>
      </w:r>
      <w:r>
        <w:fldChar w:fldCharType="end"/>
      </w:r>
      <w:r>
        <w:t xml:space="preserve"> with stationary and </w:t>
      </w:r>
      <w:r w:rsidR="000250A6">
        <w:t>moving</w:t>
      </w:r>
      <w:r>
        <w:t xml:space="preserve"> camera</w:t>
      </w:r>
      <w:r w:rsidR="000250A6">
        <w:t>s</w:t>
      </w:r>
      <w:r>
        <w:t xml:space="preserve"> were examined, and solutions were derived and implemented. You learned that computing movements relative to the camera motions to displace background objects results in visually pleasing motion parallax but may cause player confusion when viewed from different cameras. With shadow computations introduced earlier and now parallax scrolling, game programmers must dedicate code and attention to coordinate the drawing order of different types of objects. To facilitate the programmability of the game engine, the </w:t>
      </w:r>
      <w:proofErr w:type="spellStart"/>
      <w:r w:rsidRPr="007C7A21">
        <w:rPr>
          <w:rStyle w:val="CodeInline"/>
        </w:rPr>
        <w:t>LayerManager</w:t>
      </w:r>
      <w:proofErr w:type="spellEnd"/>
      <w:r>
        <w:t xml:space="preserve"> engine component is presented as a utility tool to alleviate game programmers from managing the drawing of the layers.</w:t>
      </w:r>
    </w:p>
    <w:p w14:paraId="3E765C02" w14:textId="77777777" w:rsidR="00C01B1C" w:rsidRDefault="00C01B1C" w:rsidP="00C01B1C">
      <w:pPr>
        <w:pStyle w:val="BodyTextCont"/>
      </w:pPr>
      <w:r>
        <w:t>Your game engine</w:t>
      </w:r>
      <w:r>
        <w:fldChar w:fldCharType="begin"/>
      </w:r>
      <w:r>
        <w:instrText xml:space="preserve"> XE "</w:instrText>
      </w:r>
      <w:r w:rsidRPr="00542CFA">
        <w:instrText>Background:game engine</w:instrText>
      </w:r>
      <w:r>
        <w:instrText xml:space="preserve">" </w:instrText>
      </w:r>
      <w:r>
        <w:fldChar w:fldCharType="end"/>
      </w:r>
      <w:r>
        <w:t xml:space="preserve"> is now completed, and it can draw objects with texture maps, sprite animations, and even illumination by various light sources. The engine defines proper abstractions for simple behaviors, mechanisms to approximate and accurately compute the collisions, and simulates the physical behaviors of these objects. Views from multiple cameras can conveniently be displayed over the same game screens with manipulation functionality that is </w:t>
      </w:r>
      <w:r>
        <w:lastRenderedPageBreak/>
        <w:t>smoothly interpolated. Keyboard/mouse input is supported, and now background objects can scroll without bounds and simulate motion parallax.</w:t>
      </w:r>
    </w:p>
    <w:p w14:paraId="5DB48D65" w14:textId="77777777" w:rsidR="00C01B1C" w:rsidRDefault="00C01B1C" w:rsidP="00C01B1C">
      <w:pPr>
        <w:pStyle w:val="BodyTextCont"/>
      </w:pPr>
      <w:r>
        <w:t>The important next step is to go through a simple game design process and implement a game based on your new completed game engine.</w:t>
      </w:r>
    </w:p>
    <w:p w14:paraId="72A13F45" w14:textId="77777777" w:rsidR="00C01B1C" w:rsidRPr="0098104F" w:rsidRDefault="00C01B1C" w:rsidP="00C01B1C">
      <w:pPr>
        <w:pStyle w:val="Heading2"/>
      </w:pPr>
      <w:r>
        <w:t>Game Design Considerations</w:t>
      </w:r>
    </w:p>
    <w:p w14:paraId="2F052344" w14:textId="77777777" w:rsidR="00C01B1C" w:rsidRPr="0098104F" w:rsidRDefault="00C01B1C" w:rsidP="00C01B1C">
      <w:pPr>
        <w:pStyle w:val="BodyTextFirst"/>
      </w:pPr>
      <w:r w:rsidRPr="0098104F">
        <w:t xml:space="preserve">In previous </w:t>
      </w:r>
      <w:r>
        <w:t>“</w:t>
      </w:r>
      <w:r w:rsidRPr="0098104F">
        <w:t>Game Design Considerations</w:t>
      </w:r>
      <w:r>
        <w:t>”</w:t>
      </w:r>
      <w:r w:rsidRPr="0098104F">
        <w:t xml:space="preserve"> sections</w:t>
      </w:r>
      <w:r>
        <w:t>,</w:t>
      </w:r>
      <w:r w:rsidRPr="0098104F">
        <w:t xml:space="preserve"> you’ve explored how developing one simple mechanic from the ground</w:t>
      </w:r>
      <w:r>
        <w:t xml:space="preserve"> </w:t>
      </w:r>
      <w:r w:rsidRPr="0098104F">
        <w:t>up can lead in many directions and be applied to a variety of game types. Creative teams in game design studios frequently debate which elements of game design take the lead in the creative process</w:t>
      </w:r>
      <w:r>
        <w:t>. W</w:t>
      </w:r>
      <w:r w:rsidRPr="0098104F">
        <w:t>riters often believe story comes first, while many designers believe that story and everything else must be secondary to gameplay. There’s no right or wrong answer, of course</w:t>
      </w:r>
      <w:r>
        <w:t>. T</w:t>
      </w:r>
      <w:r w:rsidRPr="0098104F">
        <w:t>he creative process</w:t>
      </w:r>
      <w:r>
        <w:fldChar w:fldCharType="begin"/>
      </w:r>
      <w:r>
        <w:instrText xml:space="preserve"> XE "</w:instrText>
      </w:r>
      <w:r w:rsidRPr="0022012A">
        <w:instrText>Background:creative process</w:instrText>
      </w:r>
      <w:r>
        <w:instrText xml:space="preserve">" </w:instrText>
      </w:r>
      <w:r>
        <w:fldChar w:fldCharType="end"/>
      </w:r>
      <w:r w:rsidRPr="0098104F">
        <w:t xml:space="preserve"> is a chaotic system</w:t>
      </w:r>
      <w:r>
        <w:t>,</w:t>
      </w:r>
      <w:r w:rsidRPr="0098104F">
        <w:t xml:space="preserve"> and every team and studio is unique; some creative directors want to tell a particular story and search for mechanics and genres that are best suited to supporting specific narratives, while others are gameplay purists and completely devoted to a culture of “gameplay first, next, and last</w:t>
      </w:r>
      <w:r>
        <w:t>.</w:t>
      </w:r>
      <w:r w:rsidRPr="0098104F">
        <w:t>” The decision often comes down to understanding your audience</w:t>
      </w:r>
      <w:r>
        <w:t>. I</w:t>
      </w:r>
      <w:r w:rsidRPr="0098104F">
        <w:t>f you’re creating a</w:t>
      </w:r>
      <w:r>
        <w:t>n</w:t>
      </w:r>
      <w:r w:rsidRPr="0098104F">
        <w:t xml:space="preserve"> AAA first</w:t>
      </w:r>
      <w:r>
        <w:t>-</w:t>
      </w:r>
      <w:r w:rsidRPr="0098104F">
        <w:t>person</w:t>
      </w:r>
      <w:r>
        <w:t>-</w:t>
      </w:r>
      <w:r w:rsidRPr="0098104F">
        <w:t>shooter experience</w:t>
      </w:r>
      <w:r>
        <w:fldChar w:fldCharType="begin"/>
      </w:r>
      <w:r>
        <w:instrText xml:space="preserve"> XE "</w:instrText>
      </w:r>
      <w:r w:rsidRPr="007063C0">
        <w:instrText>Background:AAA first-person-shooter experience</w:instrText>
      </w:r>
      <w:r>
        <w:instrText xml:space="preserve">" </w:instrText>
      </w:r>
      <w:r>
        <w:fldChar w:fldCharType="end"/>
      </w:r>
      <w:r w:rsidRPr="0098104F">
        <w:t>, for example, consumers will have specific expectations for many of the core elements of play</w:t>
      </w:r>
      <w:r>
        <w:t>,</w:t>
      </w:r>
      <w:r w:rsidRPr="0098104F">
        <w:t xml:space="preserve"> and it’s usually a smart move to ensure that gameplay drives the design. If you’re creating an indie adventure game designed to provide players with new experiences and unexpected twists, however, story and setting might lead the way.</w:t>
      </w:r>
    </w:p>
    <w:p w14:paraId="7326C270" w14:textId="77777777" w:rsidR="00C01B1C" w:rsidRPr="0098104F" w:rsidRDefault="00C01B1C" w:rsidP="00C01B1C">
      <w:pPr>
        <w:pStyle w:val="BodyTextCont"/>
      </w:pPr>
      <w:r w:rsidRPr="0098104F">
        <w:t>Many game designers</w:t>
      </w:r>
      <w:r>
        <w:fldChar w:fldCharType="begin"/>
      </w:r>
      <w:r>
        <w:instrText xml:space="preserve"> XE "</w:instrText>
      </w:r>
      <w:r w:rsidRPr="003A2286">
        <w:instrText>Background:game designers</w:instrText>
      </w:r>
      <w:r>
        <w:instrText xml:space="preserve">" </w:instrText>
      </w:r>
      <w:r>
        <w:fldChar w:fldCharType="end"/>
      </w:r>
      <w:r w:rsidRPr="0098104F">
        <w:t xml:space="preserve"> </w:t>
      </w:r>
      <w:r>
        <w:t>(</w:t>
      </w:r>
      <w:r w:rsidRPr="0098104F">
        <w:t>and this includes seasoned veterans as well as those new to the discipline</w:t>
      </w:r>
      <w:r>
        <w:t>)</w:t>
      </w:r>
      <w:r w:rsidRPr="0098104F">
        <w:t xml:space="preserve"> begin new projects by designing complex experiences that are relatively minor variations on existing well-understood mechanics; and while there are sound reasons for this approach (as in the case of AAA studios developing content for particularly demanding audiences or a desire to work with mechanics that have proven to be successful across many titles)</w:t>
      </w:r>
      <w:r>
        <w:t>,</w:t>
      </w:r>
      <w:r w:rsidRPr="0098104F">
        <w:t xml:space="preserve"> it tends to significantly limit exploration into new territory and is one reason why many gamers complain about creative stagnation and a lack of gameplay diversity between </w:t>
      </w:r>
      <w:r>
        <w:t>games</w:t>
      </w:r>
      <w:r w:rsidRPr="0098104F">
        <w:t xml:space="preserve"> within the same genre. Many of us who are professional game designers</w:t>
      </w:r>
      <w:r>
        <w:fldChar w:fldCharType="begin"/>
      </w:r>
      <w:r>
        <w:instrText xml:space="preserve"> XE "</w:instrText>
      </w:r>
      <w:r w:rsidRPr="00FB37D2">
        <w:instrText>Background:professional game designers</w:instrText>
      </w:r>
      <w:r>
        <w:instrText xml:space="preserve">" </w:instrText>
      </w:r>
      <w:r>
        <w:fldChar w:fldCharType="end"/>
      </w:r>
      <w:r w:rsidRPr="0098104F">
        <w:t xml:space="preserve"> grew up enjoying certain kinds of games and dreamed about creating new experiences based on the mechanics we know and love, and several decades of that culture has solidified much of the industry around a comparatively few </w:t>
      </w:r>
      <w:r>
        <w:t xml:space="preserve">number of </w:t>
      </w:r>
      <w:r w:rsidRPr="0098104F">
        <w:t>similar mechanics and conventions. The good news is that a rapidly growing independent and small studio community has boldly begun throwing long-standing genre convention to the wind in recent years, and new distribution platforms like mobile app stores and Valve’s Steam have opened opportunities for a wide range of never-before-seen mechanics and experiences to flourish.</w:t>
      </w:r>
    </w:p>
    <w:p w14:paraId="30FE419E" w14:textId="77777777" w:rsidR="00C01B1C" w:rsidRPr="0098104F" w:rsidRDefault="00C01B1C" w:rsidP="00C01B1C">
      <w:pPr>
        <w:pStyle w:val="BodyTextCont"/>
      </w:pPr>
      <w:r w:rsidRPr="0098104F">
        <w:t>If you continue exploring game design</w:t>
      </w:r>
      <w:r>
        <w:t>,</w:t>
      </w:r>
      <w:r w:rsidRPr="0098104F">
        <w:t xml:space="preserve"> you’ll realize there are relatively few completely unique core mechanics, but there are endless opportunities for innovating as you intentionally and logically build those elemental interactions into more complex causal chains, adding unique flavor and texture through elegant integration with the other elements of game design. Some of the most groundbreaking games</w:t>
      </w:r>
      <w:r>
        <w:fldChar w:fldCharType="begin"/>
      </w:r>
      <w:r>
        <w:instrText xml:space="preserve"> XE "</w:instrText>
      </w:r>
      <w:r w:rsidRPr="00A404BD">
        <w:instrText>Background:groundbreaking games</w:instrText>
      </w:r>
      <w:r>
        <w:instrText xml:space="preserve">" </w:instrText>
      </w:r>
      <w:r>
        <w:fldChar w:fldCharType="end"/>
      </w:r>
      <w:r w:rsidRPr="0098104F">
        <w:t xml:space="preserve"> in recent memory were created through </w:t>
      </w:r>
      <w:r w:rsidRPr="0098104F">
        <w:lastRenderedPageBreak/>
        <w:t xml:space="preserve">exercises very much like the mechanic exploration you’ve done in the </w:t>
      </w:r>
      <w:r>
        <w:t>“</w:t>
      </w:r>
      <w:r w:rsidRPr="0098104F">
        <w:t>Game Design Considerations</w:t>
      </w:r>
      <w:r>
        <w:t>”</w:t>
      </w:r>
      <w:r w:rsidRPr="0098104F">
        <w:t xml:space="preserve"> section</w:t>
      </w:r>
      <w:r>
        <w:t>s.</w:t>
      </w:r>
      <w:r w:rsidRPr="0098104F">
        <w:t xml:space="preserve"> Valve’s Portal, for example, is based on the same kind of “escape the room” sandbox </w:t>
      </w:r>
      <w:r>
        <w:t xml:space="preserve">you explored </w:t>
      </w:r>
      <w:r w:rsidRPr="0098104F">
        <w:t>and is designed around a similarly simple base mechanic. So</w:t>
      </w:r>
      <w:r>
        <w:t>,</w:t>
      </w:r>
      <w:r w:rsidRPr="0098104F">
        <w:t xml:space="preserve"> what made Portal such a breakthrough hit? While many things need to come together to create a hit game, Portal undoubtedly benefitted from a design team that started building the experience from the most basic mechanic and smartly increased complexity as they became increasingly fluent in its unique structure and characteristics, instead of starting at the 10,000-foot level with a codified genre and a host of expectations and overly familiar mechanics. </w:t>
      </w:r>
    </w:p>
    <w:p w14:paraId="252818DA" w14:textId="5A3B6016" w:rsidR="00C01B1C" w:rsidRPr="0098104F" w:rsidRDefault="00C01B1C" w:rsidP="00C01B1C">
      <w:pPr>
        <w:pStyle w:val="BodyTextCont"/>
      </w:pPr>
      <w:r w:rsidRPr="0098104F">
        <w:t xml:space="preserve">Of course, nobody talks about Portal without also mentioning the rogue artificial intelligence character </w:t>
      </w:r>
      <w:proofErr w:type="spellStart"/>
      <w:r w:rsidRPr="0098104F">
        <w:t>GLaDOS</w:t>
      </w:r>
      <w:proofErr w:type="spellEnd"/>
      <w:r w:rsidRPr="0098104F">
        <w:t xml:space="preserve"> and her Aperture Laboratories playground</w:t>
      </w:r>
      <w:r>
        <w:fldChar w:fldCharType="begin"/>
      </w:r>
      <w:r>
        <w:instrText xml:space="preserve"> XE "</w:instrText>
      </w:r>
      <w:r w:rsidRPr="00744342">
        <w:instrText>Background:Aperture Laboratories playground</w:instrText>
      </w:r>
      <w:r>
        <w:instrText xml:space="preserve">" </w:instrText>
      </w:r>
      <w:r>
        <w:fldChar w:fldCharType="end"/>
      </w:r>
      <w:r w:rsidRPr="0098104F">
        <w:t xml:space="preserve">: setting, narrative, and audiovisual design are as important to the Portal experience as the portal-launching mechanic, and it’s hard to separate gameplay from the narrative given how skillfully intertwined they are. The projects in </w:t>
      </w:r>
      <w:r>
        <w:t xml:space="preserve">this chapter </w:t>
      </w:r>
      <w:r w:rsidRPr="0098104F">
        <w:t xml:space="preserve">provide a good opportunity to begin similarly situating the mechanic from the </w:t>
      </w:r>
      <w:r>
        <w:t>“</w:t>
      </w:r>
      <w:r w:rsidRPr="0098104F">
        <w:t>Game Design Consideration</w:t>
      </w:r>
      <w:r>
        <w:t>s”</w:t>
      </w:r>
      <w:r w:rsidRPr="0098104F">
        <w:t xml:space="preserve"> sections in a unique setting and context</w:t>
      </w:r>
      <w:r>
        <w:t>. Y</w:t>
      </w:r>
      <w:r w:rsidRPr="0098104F">
        <w:t xml:space="preserve">ou’ve probably noticed many of the projects throughout this book </w:t>
      </w:r>
      <w:r>
        <w:t xml:space="preserve">are </w:t>
      </w:r>
      <w:r w:rsidRPr="0098104F">
        <w:t>building toward a sci-fi visual theme, with a spacesuit-wearing hero character, a variety of flying robots, and now in Chapter 1</w:t>
      </w:r>
      <w:r w:rsidR="00275062">
        <w:t>1</w:t>
      </w:r>
      <w:r w:rsidRPr="0098104F">
        <w:t xml:space="preserve"> the introduction of large-scale </w:t>
      </w:r>
      <w:proofErr w:type="spellStart"/>
      <w:r w:rsidRPr="0098104F">
        <w:t>parallaxing</w:t>
      </w:r>
      <w:proofErr w:type="spellEnd"/>
      <w:r w:rsidRPr="0098104F">
        <w:t xml:space="preserve"> environments</w:t>
      </w:r>
      <w:r>
        <w:fldChar w:fldCharType="begin"/>
      </w:r>
      <w:r>
        <w:instrText xml:space="preserve"> XE "</w:instrText>
      </w:r>
      <w:r w:rsidRPr="005968D6">
        <w:instrText>Background:large-scale parallaxing environments</w:instrText>
      </w:r>
      <w:r>
        <w:instrText xml:space="preserve">" </w:instrText>
      </w:r>
      <w:r>
        <w:fldChar w:fldCharType="end"/>
      </w:r>
      <w:r w:rsidRPr="0098104F">
        <w:t xml:space="preserve">. And while </w:t>
      </w:r>
      <w:r>
        <w:t>you</w:t>
      </w:r>
      <w:r w:rsidRPr="0098104F">
        <w:t xml:space="preserve">’re not building a game with the same degree of environment and interaction complexity as Portal, that doesn’t mean </w:t>
      </w:r>
      <w:r>
        <w:t>you</w:t>
      </w:r>
      <w:r w:rsidRPr="0098104F">
        <w:t xml:space="preserve"> don’t have the same opportunity to develop a highly engaging game setting, context, and cast of characters.</w:t>
      </w:r>
    </w:p>
    <w:p w14:paraId="0E4E1D7E" w14:textId="235A15D0" w:rsidR="00C01B1C" w:rsidRPr="0098104F" w:rsidRDefault="00C01B1C" w:rsidP="00C01B1C">
      <w:pPr>
        <w:pStyle w:val="BodyTextCont"/>
      </w:pPr>
      <w:r w:rsidRPr="0098104F">
        <w:t>The first thing you should notice about the Tiled Objects project</w:t>
      </w:r>
      <w:r>
        <w:fldChar w:fldCharType="begin"/>
      </w:r>
      <w:r>
        <w:instrText xml:space="preserve"> XE "</w:instrText>
      </w:r>
      <w:r w:rsidRPr="00A65A68">
        <w:instrText>Background:Tiled Objects project</w:instrText>
      </w:r>
      <w:r>
        <w:instrText xml:space="preserve">" </w:instrText>
      </w:r>
      <w:r>
        <w:fldChar w:fldCharType="end"/>
      </w:r>
      <w:r w:rsidRPr="0098104F">
        <w:t xml:space="preserve"> is the dramatic impact on environment experience </w:t>
      </w:r>
      <w:r w:rsidRPr="00C01B1C">
        <w:t>and</w:t>
      </w:r>
      <w:r w:rsidRPr="0098104F">
        <w:t xml:space="preserve"> scale compared to earlier projects</w:t>
      </w:r>
      <w:r>
        <w:t>. T</w:t>
      </w:r>
      <w:r w:rsidRPr="0098104F">
        <w:t>he factors enhancing presence in this project are the three independently moving layers (hero, moving wall, and stationary wall) and the seamless tiling of the two background layers. Compare the Tiled Objects project to the Shadow Shaders project</w:t>
      </w:r>
      <w:r>
        <w:fldChar w:fldCharType="begin"/>
      </w:r>
      <w:r>
        <w:instrText xml:space="preserve"> XE "</w:instrText>
      </w:r>
      <w:r w:rsidRPr="00AD2E27">
        <w:instrText>Background:Shadow Shaders project</w:instrText>
      </w:r>
      <w:r>
        <w:instrText xml:space="preserve">" </w:instrText>
      </w:r>
      <w:r>
        <w:fldChar w:fldCharType="end"/>
      </w:r>
      <w:r w:rsidRPr="0098104F">
        <w:t xml:space="preserve"> from Chapter 8</w:t>
      </w:r>
      <w:r>
        <w:t xml:space="preserve">; </w:t>
      </w:r>
      <w:r w:rsidRPr="0098104F">
        <w:t xml:space="preserve">notice the difference in presence when the environment is broken into multiple layers that appear to move in an analogous (if not physically accurate) way to how </w:t>
      </w:r>
      <w:r>
        <w:t xml:space="preserve">you </w:t>
      </w:r>
      <w:r w:rsidRPr="0098104F">
        <w:t xml:space="preserve">experience movement in the physical world. The sense of presence is further strengthened when </w:t>
      </w:r>
      <w:r>
        <w:t>you</w:t>
      </w:r>
      <w:r w:rsidRPr="0098104F">
        <w:t xml:space="preserve"> add multiple background layers of </w:t>
      </w:r>
      <w:proofErr w:type="spellStart"/>
      <w:r w:rsidRPr="0098104F">
        <w:t>parallaxing</w:t>
      </w:r>
      <w:proofErr w:type="spellEnd"/>
      <w:r w:rsidRPr="0098104F">
        <w:t xml:space="preserve"> movement in the Parallax Objects project; as you move through the physical world, the environment appears to move at different speeds</w:t>
      </w:r>
      <w:r>
        <w:t>,</w:t>
      </w:r>
      <w:r w:rsidRPr="0098104F">
        <w:t xml:space="preserve"> with closer objects seeming to pass-by quickly while objects toward the horizon appear to move slowly. </w:t>
      </w:r>
      <w:proofErr w:type="spellStart"/>
      <w:r w:rsidRPr="0098104F">
        <w:t>Parallaxing</w:t>
      </w:r>
      <w:proofErr w:type="spellEnd"/>
      <w:r w:rsidRPr="0098104F">
        <w:t xml:space="preserve"> environment objects</w:t>
      </w:r>
      <w:r>
        <w:fldChar w:fldCharType="begin"/>
      </w:r>
      <w:r>
        <w:instrText xml:space="preserve"> XE "</w:instrText>
      </w:r>
      <w:r w:rsidRPr="00FD09C9">
        <w:instrText>Background:parallaxing environment objects</w:instrText>
      </w:r>
      <w:r>
        <w:instrText xml:space="preserve">" </w:instrText>
      </w:r>
      <w:r>
        <w:fldChar w:fldCharType="end"/>
      </w:r>
      <w:r w:rsidRPr="0098104F">
        <w:t xml:space="preserve"> simulate this effect, adding considerable depth and interest to game environments. The Layer Manager project</w:t>
      </w:r>
      <w:r>
        <w:fldChar w:fldCharType="begin"/>
      </w:r>
      <w:r>
        <w:instrText xml:space="preserve"> XE "</w:instrText>
      </w:r>
      <w:r w:rsidRPr="00EB769B">
        <w:instrText>Background:Layer Manager project</w:instrText>
      </w:r>
      <w:r>
        <w:instrText xml:space="preserve">" </w:instrText>
      </w:r>
      <w:r>
        <w:fldChar w:fldCharType="end"/>
      </w:r>
      <w:r w:rsidRPr="0098104F">
        <w:t xml:space="preserve"> pulls things together and begins to show the potential for </w:t>
      </w:r>
      <w:r>
        <w:t xml:space="preserve">a </w:t>
      </w:r>
      <w:r w:rsidRPr="0098104F">
        <w:t>game setting to immediately engage the imaginations of players</w:t>
      </w:r>
      <w:r>
        <w:t>. W</w:t>
      </w:r>
      <w:r w:rsidRPr="0098104F">
        <w:t>ith just a few techniques</w:t>
      </w:r>
      <w:r>
        <w:t>,</w:t>
      </w:r>
      <w:r w:rsidRPr="0098104F">
        <w:t xml:space="preserve"> </w:t>
      </w:r>
      <w:r>
        <w:t>you</w:t>
      </w:r>
      <w:r w:rsidRPr="0098104F">
        <w:t xml:space="preserve">’re able to create the impression of a massive environment that might be the interior of an ancient alien machine, the outside of a large space craft, or anything else </w:t>
      </w:r>
      <w:r>
        <w:t>you</w:t>
      </w:r>
      <w:r w:rsidRPr="0098104F">
        <w:t xml:space="preserve"> might care to create. Try using different kinds of image assets with this technique: exterior landscapes, underwater locations, abstract shapes, and the like would all be interesting to </w:t>
      </w:r>
      <w:r w:rsidRPr="0098104F">
        <w:lastRenderedPageBreak/>
        <w:t xml:space="preserve">explore. You’ll often find inspiration for game settings by experimenting with just a few basic elements, as </w:t>
      </w:r>
      <w:r>
        <w:t>you did</w:t>
      </w:r>
      <w:r w:rsidRPr="0098104F">
        <w:t xml:space="preserve"> in Chapter 1</w:t>
      </w:r>
      <w:r w:rsidR="00275062">
        <w:t>1</w:t>
      </w:r>
      <w:r w:rsidRPr="0098104F">
        <w:t>.</w:t>
      </w:r>
    </w:p>
    <w:p w14:paraId="65CE2A63" w14:textId="77777777" w:rsidR="00C01B1C" w:rsidRDefault="00C01B1C" w:rsidP="00C01B1C">
      <w:pPr>
        <w:pStyle w:val="BodyTextCont"/>
      </w:pPr>
      <w:r w:rsidRPr="0098104F">
        <w:t>Pairing game environment design (both audio and visual) with interaction design (and occasionally the inclusion of haptic feedback</w:t>
      </w:r>
      <w:r>
        <w:t>–</w:t>
      </w:r>
      <w:r w:rsidRPr="0098104F">
        <w:t xml:space="preserve">like controller vibrations) is the mechanism </w:t>
      </w:r>
      <w:r>
        <w:t>you</w:t>
      </w:r>
      <w:r w:rsidRPr="0098104F">
        <w:t xml:space="preserve"> use to create and enhance presence, and the relationship that environments and interactions have with the game mechanic </w:t>
      </w:r>
      <w:r w:rsidRPr="00C01B1C">
        <w:t>contributes</w:t>
      </w:r>
      <w:r w:rsidRPr="0098104F">
        <w:t xml:space="preserve"> the majority of what players experience</w:t>
      </w:r>
      <w:r>
        <w:fldChar w:fldCharType="begin"/>
      </w:r>
      <w:r>
        <w:instrText xml:space="preserve"> XE "</w:instrText>
      </w:r>
      <w:r w:rsidRPr="00F13509">
        <w:instrText>Background:players experience</w:instrText>
      </w:r>
      <w:r>
        <w:instrText xml:space="preserve">" </w:instrText>
      </w:r>
      <w:r>
        <w:fldChar w:fldCharType="end"/>
      </w:r>
      <w:r w:rsidRPr="0098104F">
        <w:t xml:space="preserve"> in games. Environment design and narrative context create the game setting, and as previously mentioned</w:t>
      </w:r>
      <w:r>
        <w:t>,</w:t>
      </w:r>
      <w:r w:rsidRPr="0098104F">
        <w:t xml:space="preserve"> the most successful and memorable games achieve an excellent harmony between game setting and player experience. At this point</w:t>
      </w:r>
      <w:r>
        <w:t>,</w:t>
      </w:r>
      <w:r w:rsidRPr="0098104F">
        <w:t xml:space="preserve"> the mechanic from the </w:t>
      </w:r>
      <w:r>
        <w:t>“</w:t>
      </w:r>
      <w:r w:rsidRPr="0098104F">
        <w:t>Game Design Considerations</w:t>
      </w:r>
      <w:r>
        <w:t>”</w:t>
      </w:r>
      <w:r w:rsidRPr="0098104F">
        <w:t xml:space="preserve"> section in Chapter 9 has been intentionally devoid of any game setting context</w:t>
      </w:r>
      <w:r>
        <w:t>,</w:t>
      </w:r>
      <w:r w:rsidRPr="0098104F">
        <w:t xml:space="preserve"> and </w:t>
      </w:r>
      <w:r>
        <w:t>you</w:t>
      </w:r>
      <w:r w:rsidRPr="0098104F">
        <w:t xml:space="preserve">’ve only briefly considered the interaction design, leaving </w:t>
      </w:r>
      <w:r>
        <w:t>you</w:t>
      </w:r>
      <w:r w:rsidRPr="0098104F">
        <w:t xml:space="preserve"> free to explore any setting that captures </w:t>
      </w:r>
      <w:r>
        <w:t>y</w:t>
      </w:r>
      <w:r w:rsidRPr="0098104F">
        <w:t>our interest. In Chapter 11</w:t>
      </w:r>
      <w:r>
        <w:t>,</w:t>
      </w:r>
      <w:r w:rsidRPr="0098104F">
        <w:t xml:space="preserve"> </w:t>
      </w:r>
      <w:r>
        <w:t>you</w:t>
      </w:r>
      <w:r w:rsidRPr="0098104F">
        <w:t xml:space="preserve">’ll pair and further evolve the sci-fi setting and image assets used in the main chapter projects with the unlocking mechanic from the </w:t>
      </w:r>
      <w:r>
        <w:t>“</w:t>
      </w:r>
      <w:r w:rsidRPr="0098104F">
        <w:t>Game Design Considerations</w:t>
      </w:r>
      <w:r>
        <w:t>”</w:t>
      </w:r>
      <w:r w:rsidRPr="0098104F">
        <w:t xml:space="preserve"> section to create a fairly advanced 2D pla</w:t>
      </w:r>
      <w:r>
        <w:t xml:space="preserve">tformer game-level prototype. </w:t>
      </w:r>
    </w:p>
    <w:p w14:paraId="313CF9F9" w14:textId="77777777" w:rsidR="00275062" w:rsidRPr="000C758C" w:rsidRDefault="00275062" w:rsidP="00C01B1C">
      <w:pPr>
        <w:pStyle w:val="BodyTextFirst"/>
      </w:pPr>
    </w:p>
    <w:sectPr w:rsidR="00275062" w:rsidRPr="000C758C" w:rsidSect="00275062">
      <w:headerReference w:type="even" r:id="rId20"/>
      <w:headerReference w:type="default" r:id="rId21"/>
      <w:footerReference w:type="even" r:id="rId22"/>
      <w:footerReference w:type="default" r:id="rId23"/>
      <w:headerReference w:type="first" r:id="rId24"/>
      <w:footerReference w:type="first" r:id="rId25"/>
      <w:pgSz w:w="10800" w:h="13320" w:code="64"/>
      <w:pgMar w:top="540" w:right="1080" w:bottom="540" w:left="1080" w:header="540"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Matthew T. Munson" w:date="2021-05-12T16:28:00Z" w:initials="MTM">
    <w:p w14:paraId="35D7F1B7" w14:textId="69A7E7AD" w:rsidR="00D639E6" w:rsidRDefault="00D639E6">
      <w:pPr>
        <w:pStyle w:val="CommentText"/>
      </w:pPr>
      <w:r>
        <w:rPr>
          <w:rStyle w:val="CommentReference"/>
        </w:rPr>
        <w:annotationRef/>
      </w:r>
      <w:proofErr w:type="spellStart"/>
      <w:r>
        <w:t>mSpeed</w:t>
      </w:r>
      <w:proofErr w:type="spellEnd"/>
      <w:r>
        <w:t xml:space="preserve"> appears to be a new feature. Improve my explanation as desired.</w:t>
      </w:r>
    </w:p>
  </w:comment>
  <w:comment w:id="5" w:author="Matthew T. Munson" w:date="2021-05-12T16:30:00Z" w:initials="MTM">
    <w:p w14:paraId="0D0C6D41" w14:textId="5511FF52" w:rsidR="00D639E6" w:rsidRDefault="00D639E6">
      <w:pPr>
        <w:pStyle w:val="CommentText"/>
      </w:pPr>
      <w:r>
        <w:rPr>
          <w:rStyle w:val="CommentReference"/>
        </w:rPr>
        <w:annotationRef/>
      </w:r>
      <w:r>
        <w:t>Adjust explanation if you want this to have its own section</w:t>
      </w:r>
    </w:p>
  </w:comment>
  <w:comment w:id="115" w:author="Matthew T. Munson" w:date="2021-05-15T16:45:00Z" w:initials="MTM">
    <w:p w14:paraId="6E9228B4" w14:textId="2238841D" w:rsidR="008A0933" w:rsidRDefault="008A0933">
      <w:pPr>
        <w:pStyle w:val="CommentText"/>
      </w:pPr>
      <w:r>
        <w:rPr>
          <w:rStyle w:val="CommentReference"/>
        </w:rPr>
        <w:annotationRef/>
      </w:r>
      <w:r>
        <w:t>Not sure where this is done now</w:t>
      </w:r>
    </w:p>
  </w:comment>
  <w:comment w:id="116" w:author="Matthew T. Munson" w:date="2021-05-15T16:46:00Z" w:initials="MTM">
    <w:p w14:paraId="6D31004F" w14:textId="6DB1E0D4" w:rsidR="008A0933" w:rsidRDefault="008A0933">
      <w:pPr>
        <w:pStyle w:val="CommentText"/>
      </w:pPr>
      <w:r>
        <w:rPr>
          <w:rStyle w:val="CommentReference"/>
        </w:rPr>
        <w:annotationRef/>
      </w:r>
      <w:r>
        <w:t xml:space="preserve">It appears the only change to update() is now in </w:t>
      </w:r>
      <w:proofErr w:type="spellStart"/>
      <w:r>
        <w:t>shadow_receiver</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5D7F1B7" w15:done="0"/>
  <w15:commentEx w15:paraId="0D0C6D41" w15:done="0"/>
  <w15:commentEx w15:paraId="6E9228B4" w15:done="0"/>
  <w15:commentEx w15:paraId="6D31004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680B8" w16cex:dateUtc="2021-05-12T23:28:00Z"/>
  <w16cex:commentExtensible w16cex:durableId="24468120" w16cex:dateUtc="2021-05-12T23:30:00Z"/>
  <w16cex:commentExtensible w16cex:durableId="244A791F" w16cex:dateUtc="2021-05-15T23:45:00Z"/>
  <w16cex:commentExtensible w16cex:durableId="244A7971" w16cex:dateUtc="2021-05-15T23: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5D7F1B7" w16cid:durableId="244680B8"/>
  <w16cid:commentId w16cid:paraId="0D0C6D41" w16cid:durableId="24468120"/>
  <w16cid:commentId w16cid:paraId="6E9228B4" w16cid:durableId="244A791F"/>
  <w16cid:commentId w16cid:paraId="6D31004F" w16cid:durableId="244A79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25F480" w14:textId="77777777" w:rsidR="00B77EC6" w:rsidRDefault="00B77EC6" w:rsidP="000C758C">
      <w:pPr>
        <w:spacing w:after="0" w:line="240" w:lineRule="auto"/>
      </w:pPr>
      <w:r>
        <w:separator/>
      </w:r>
    </w:p>
  </w:endnote>
  <w:endnote w:type="continuationSeparator" w:id="0">
    <w:p w14:paraId="6B025EB9" w14:textId="77777777" w:rsidR="00B77EC6" w:rsidRDefault="00B77EC6" w:rsidP="000C7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imes">
    <w:panose1 w:val="02000500000000000000"/>
    <w:charset w:val="00"/>
    <w:family w:val="auto"/>
    <w:pitch w:val="variable"/>
    <w:sig w:usb0="E00002FF" w:usb1="5000205A" w:usb2="00000000" w:usb3="00000000" w:csb0="000001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Neue BlackCond">
    <w:altName w:val="Cambri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Utopia">
    <w:altName w:val="Courier New"/>
    <w:panose1 w:val="020B0604020202020204"/>
    <w:charset w:val="00"/>
    <w:family w:val="roman"/>
    <w:notTrueType/>
    <w:pitch w:val="variable"/>
    <w:sig w:usb0="00000003" w:usb1="00000000" w:usb2="00000000" w:usb3="00000000" w:csb0="00000001" w:csb1="00000000"/>
  </w:font>
  <w:font w:name="HelveticaNeue Condensed">
    <w:altName w:val="Courier New"/>
    <w:panose1 w:val="020B0604020202020204"/>
    <w:charset w:val="00"/>
    <w:family w:val="swiss"/>
    <w:notTrueType/>
    <w:pitch w:val="variable"/>
    <w:sig w:usb0="00000003" w:usb1="00000000" w:usb2="00000000" w:usb3="00000000" w:csb0="00000001" w:csb1="00000000"/>
  </w:font>
  <w:font w:name="TheSansMonoConNormal">
    <w:altName w:val="Courier New"/>
    <w:panose1 w:val="020B0604020202020204"/>
    <w:charset w:val="00"/>
    <w:family w:val="swiss"/>
    <w:notTrueType/>
    <w:pitch w:val="variable"/>
    <w:sig w:usb0="00000083" w:usb1="00000000" w:usb2="00000000" w:usb3="00000000" w:csb0="00000009" w:csb1="00000000"/>
  </w:font>
  <w:font w:name="TheSansMonoConBlack">
    <w:altName w:val="Courier New"/>
    <w:panose1 w:val="020B0604020202020204"/>
    <w:charset w:val="00"/>
    <w:family w:val="swiss"/>
    <w:notTrueType/>
    <w:pitch w:val="variable"/>
    <w:sig w:usb0="00000001" w:usb1="00000000" w:usb2="00000000" w:usb3="00000000" w:csb0="00000009" w:csb1="00000000"/>
  </w:font>
  <w:font w:name="ZapfDingbats">
    <w:altName w:val="Times New Roman"/>
    <w:panose1 w:val="020B0604020202020204"/>
    <w:charset w:val="02"/>
    <w:family w:val="decorative"/>
    <w:notTrueType/>
    <w:pitch w:val="variable"/>
    <w:sig w:usb0="00000003" w:usb1="1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Utopia Bold">
    <w:altName w:val="Cambria"/>
    <w:panose1 w:val="020B0604020202020204"/>
    <w:charset w:val="00"/>
    <w:family w:val="roman"/>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HelveticaNeue-Roman">
    <w:altName w:val="Courier New"/>
    <w:panose1 w:val="020B0604020202020204"/>
    <w:charset w:val="00"/>
    <w:family w:val="swiss"/>
    <w:notTrueType/>
    <w:pitch w:val="variable"/>
    <w:sig w:usb0="00000003" w:usb1="00000000" w:usb2="00000000" w:usb3="00000000" w:csb0="00000001"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UtopiaItalic">
    <w:altName w:val="Times New Roman"/>
    <w:panose1 w:val="020B0604020202020204"/>
    <w:charset w:val="00"/>
    <w:family w:val="auto"/>
    <w:pitch w:val="variable"/>
    <w:sig w:usb0="A00000AF" w:usb1="40000048" w:usb2="00000000" w:usb3="00000000" w:csb0="00000111"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7C4C31" w14:textId="77777777" w:rsidR="00D639E6" w:rsidRPr="00222F70" w:rsidRDefault="00D639E6">
    <w:pPr>
      <w:pStyle w:val="Footer"/>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4</w:t>
    </w:r>
    <w:r w:rsidRPr="00222F70">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9C6E67" w14:textId="77777777" w:rsidR="00D639E6" w:rsidRPr="00222F70" w:rsidRDefault="00D639E6" w:rsidP="00275062">
    <w:pPr>
      <w:pStyle w:val="Footer"/>
      <w:jc w:val="right"/>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2</w:t>
    </w:r>
    <w:r w:rsidRPr="00222F70">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31201969"/>
      <w:docPartObj>
        <w:docPartGallery w:val="Page Numbers (Bottom of Page)"/>
        <w:docPartUnique/>
      </w:docPartObj>
    </w:sdtPr>
    <w:sdtEndPr>
      <w:rPr>
        <w:rStyle w:val="DefaultParagraphFont"/>
      </w:rPr>
    </w:sdtEndPr>
    <w:sdtContent>
      <w:p w14:paraId="75F91668" w14:textId="77777777" w:rsidR="00D639E6" w:rsidRDefault="00D639E6" w:rsidP="00275062">
        <w:pPr>
          <w:pStyle w:val="FooterText"/>
          <w:spacing w:before="360" w:after="240"/>
          <w:jc w:val="right"/>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1</w:t>
        </w:r>
        <w:r w:rsidRPr="00222F70">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2A995C" w14:textId="77777777" w:rsidR="00B77EC6" w:rsidRDefault="00B77EC6" w:rsidP="000C758C">
      <w:pPr>
        <w:spacing w:after="0" w:line="240" w:lineRule="auto"/>
      </w:pPr>
      <w:r>
        <w:separator/>
      </w:r>
    </w:p>
  </w:footnote>
  <w:footnote w:type="continuationSeparator" w:id="0">
    <w:p w14:paraId="5082BDD7" w14:textId="77777777" w:rsidR="00B77EC6" w:rsidRDefault="00B77EC6" w:rsidP="000C7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EF7BA1" w14:textId="77777777" w:rsidR="00D639E6" w:rsidRPr="003C7D0E" w:rsidRDefault="00D639E6" w:rsidP="00275062">
    <w:pPr>
      <w:pStyle w:val="Header"/>
      <w:rPr>
        <w:sz w:val="14"/>
        <w:szCs w:val="16"/>
      </w:rPr>
    </w:pPr>
    <w:r w:rsidRPr="00225E9A">
      <w:t>CHAPTER 1</w:t>
    </w:r>
    <w:r w:rsidRPr="003C7D0E">
      <w:t xml:space="preserve"> </w:t>
    </w:r>
    <w:r w:rsidRPr="00EB773D">
      <w:rPr>
        <w:rStyle w:val="GrayDingbat"/>
      </w:rPr>
      <w:t></w:t>
    </w:r>
    <w:r w:rsidRPr="00225E9A">
      <w:t xml:space="preserve"> </w:t>
    </w:r>
    <w:r>
      <w:rPr>
        <w:rFonts w:eastAsia="PMingLiU"/>
      </w:rPr>
      <w:t>AUTHOR GUIDE FOR</w:t>
    </w:r>
    <w:r w:rsidRPr="00225E9A">
      <w:rPr>
        <w:rFonts w:eastAsia="PMingLiU"/>
      </w:rPr>
      <w:t xml:space="preserve"> 7.5 x 9.25 </w:t>
    </w:r>
    <w:r>
      <w:rPr>
        <w:rFonts w:eastAsia="PMingLiU"/>
      </w:rPr>
      <w:t>STANDARD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0B34C2" w14:textId="77777777" w:rsidR="00D639E6" w:rsidRPr="002A45BE" w:rsidRDefault="00D639E6" w:rsidP="00275062">
    <w:pPr>
      <w:pStyle w:val="Header"/>
      <w:ind w:left="-450"/>
      <w:jc w:val="right"/>
      <w:rPr>
        <w:sz w:val="16"/>
        <w:szCs w:val="16"/>
      </w:rPr>
    </w:pPr>
    <w:r>
      <w:t xml:space="preserve">CHAPTER </w:t>
    </w:r>
    <w:r w:rsidRPr="00225E9A">
      <w:t>1</w:t>
    </w:r>
    <w:r>
      <w:t>1</w:t>
    </w:r>
    <w:r>
      <w:rPr>
        <w:color w:val="BFBFBF"/>
        <w:szCs w:val="16"/>
      </w:rPr>
      <w:t xml:space="preserve"> </w:t>
    </w:r>
    <w:r w:rsidRPr="00EB773D">
      <w:rPr>
        <w:rStyle w:val="GrayDingbat"/>
      </w:rPr>
      <w:t></w:t>
    </w:r>
    <w:r>
      <w:rPr>
        <w:color w:val="BFBFBF"/>
        <w:sz w:val="16"/>
        <w:szCs w:val="16"/>
      </w:rPr>
      <w:t xml:space="preserve"> </w:t>
    </w:r>
    <w:r>
      <w:t>Supporting Camera Background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E04AD4" w14:textId="77777777" w:rsidR="00D639E6" w:rsidRDefault="00D639E6" w:rsidP="00275062">
    <w:pPr>
      <w:pStyle w:val="ChapterNumber"/>
    </w:pPr>
    <w:r>
      <w:rPr>
        <w:noProof/>
      </w:rPr>
      <mc:AlternateContent>
        <mc:Choice Requires="wps">
          <w:drawing>
            <wp:anchor distT="0" distB="0" distL="114300" distR="114300" simplePos="0" relativeHeight="251659264" behindDoc="1" locked="0" layoutInCell="1" allowOverlap="1" wp14:anchorId="45526579" wp14:editId="050BA708">
              <wp:simplePos x="0" y="0"/>
              <wp:positionH relativeFrom="column">
                <wp:posOffset>-2075180</wp:posOffset>
              </wp:positionH>
              <wp:positionV relativeFrom="paragraph">
                <wp:posOffset>-2176145</wp:posOffset>
              </wp:positionV>
              <wp:extent cx="7574280" cy="3826510"/>
              <wp:effectExtent l="10795" t="5080" r="6350" b="6985"/>
              <wp:wrapNone/>
              <wp:docPr id="1"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 o:spid="_x0000_s1026" style="position:absolute;margin-left:-163.4pt;margin-top:-171.35pt;width:596.4pt;height:30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" filled="f" fillcolor="#d8d8d8"/>
          </w:pict>
        </mc:Fallback>
      </mc:AlternateContent>
    </w:r>
    <w:r>
      <w:t>C H A P T E R  11</w:t>
    </w:r>
  </w:p>
  <w:p w14:paraId="6AA3741D" w14:textId="77777777" w:rsidR="00D639E6" w:rsidRPr="00B44665" w:rsidRDefault="00D639E6" w:rsidP="00275062">
    <w:pPr>
      <w:rPr>
        <w:rFonts w:ascii="Wingdings" w:hAnsi="Wingdings"/>
        <w:sz w:val="28"/>
        <w:szCs w:val="28"/>
      </w:rPr>
    </w:pP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6700609"/>
    <w:multiLevelType w:val="hybridMultilevel"/>
    <w:tmpl w:val="76AC2A48"/>
    <w:lvl w:ilvl="0" w:tplc="C112844E">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1017FB5"/>
    <w:multiLevelType w:val="hybridMultilevel"/>
    <w:tmpl w:val="508EC094"/>
    <w:lvl w:ilvl="0" w:tplc="3D2C4916">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0" w15:restartNumberingAfterBreak="0">
    <w:nsid w:val="53593E90"/>
    <w:multiLevelType w:val="hybridMultilevel"/>
    <w:tmpl w:val="3A261BF8"/>
    <w:lvl w:ilvl="0" w:tplc="15863894">
      <w:start w:val="1"/>
      <w:numFmt w:val="lowerLetter"/>
      <w:lvlText w:val="%1."/>
      <w:lvlJc w:val="left"/>
      <w:pPr>
        <w:tabs>
          <w:tab w:val="num" w:pos="1224"/>
        </w:tabs>
        <w:ind w:left="1224" w:hanging="360"/>
      </w:pPr>
      <w:rPr>
        <w:rFonts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6140DCF"/>
    <w:multiLevelType w:val="hybridMultilevel"/>
    <w:tmpl w:val="F39A0D34"/>
    <w:lvl w:ilvl="0" w:tplc="678CCFD4">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76D3A05"/>
    <w:multiLevelType w:val="hybridMultilevel"/>
    <w:tmpl w:val="ECBA610A"/>
    <w:lvl w:ilvl="0" w:tplc="CC76607C">
      <w:start w:val="1"/>
      <w:numFmt w:val="decimal"/>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20775CB"/>
    <w:multiLevelType w:val="hybridMultilevel"/>
    <w:tmpl w:val="97E237D0"/>
    <w:lvl w:ilvl="0" w:tplc="DC4626F2">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E8E0BDF"/>
    <w:multiLevelType w:val="hybridMultilevel"/>
    <w:tmpl w:val="908E1B96"/>
    <w:lvl w:ilvl="0" w:tplc="EE48CDE6">
      <w:start w:val="1"/>
      <w:numFmt w:val="lowerLetter"/>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17"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7E7F314F"/>
    <w:multiLevelType w:val="hybridMultilevel"/>
    <w:tmpl w:val="22AA25D6"/>
    <w:lvl w:ilvl="0" w:tplc="A6522A88">
      <w:start w:val="1"/>
      <w:numFmt w:val="decimal"/>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5"/>
  </w:num>
  <w:num w:numId="2">
    <w:abstractNumId w:val="7"/>
    <w:lvlOverride w:ilvl="0">
      <w:startOverride w:val="1"/>
    </w:lvlOverride>
    <w:lvlOverride w:ilvl="1"/>
    <w:lvlOverride w:ilvl="2"/>
    <w:lvlOverride w:ilvl="3"/>
    <w:lvlOverride w:ilvl="4"/>
    <w:lvlOverride w:ilvl="5"/>
    <w:lvlOverride w:ilvl="6"/>
    <w:lvlOverride w:ilvl="7"/>
    <w:lvlOverride w:ilvl="8"/>
  </w:num>
  <w:num w:numId="3">
    <w:abstractNumId w:val="0"/>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0"/>
  </w:num>
  <w:num w:numId="8">
    <w:abstractNumId w:val="16"/>
  </w:num>
  <w:num w:numId="9">
    <w:abstractNumId w:val="5"/>
  </w:num>
  <w:num w:numId="10">
    <w:abstractNumId w:val="9"/>
  </w:num>
  <w:num w:numId="11">
    <w:abstractNumId w:val="6"/>
  </w:num>
  <w:num w:numId="12">
    <w:abstractNumId w:val="7"/>
  </w:num>
  <w:num w:numId="13">
    <w:abstractNumId w:val="1"/>
  </w:num>
  <w:num w:numId="14">
    <w:abstractNumId w:val="3"/>
  </w:num>
  <w:num w:numId="15">
    <w:abstractNumId w:val="2"/>
  </w:num>
  <w:num w:numId="16">
    <w:abstractNumId w:val="10"/>
  </w:num>
  <w:num w:numId="17">
    <w:abstractNumId w:val="14"/>
  </w:num>
  <w:num w:numId="18">
    <w:abstractNumId w:val="6"/>
    <w:lvlOverride w:ilvl="0">
      <w:startOverride w:val="1"/>
    </w:lvlOverride>
  </w:num>
  <w:num w:numId="19">
    <w:abstractNumId w:val="6"/>
    <w:lvlOverride w:ilvl="0">
      <w:startOverride w:val="1"/>
    </w:lvlOverride>
  </w:num>
  <w:num w:numId="20">
    <w:abstractNumId w:val="6"/>
    <w:lvlOverride w:ilvl="0">
      <w:startOverride w:val="1"/>
    </w:lvlOverride>
  </w:num>
  <w:num w:numId="21">
    <w:abstractNumId w:val="6"/>
    <w:lvlOverride w:ilvl="0">
      <w:startOverride w:val="1"/>
    </w:lvlOverride>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8"/>
  </w:num>
  <w:num w:numId="27">
    <w:abstractNumId w:val="12"/>
  </w:num>
  <w:num w:numId="28">
    <w:abstractNumId w:val="15"/>
  </w:num>
  <w:num w:numId="29">
    <w:abstractNumId w:val="11"/>
  </w:num>
  <w:num w:numId="30">
    <w:abstractNumId w:val="4"/>
  </w:num>
  <w:num w:numId="31">
    <w:abstractNumId w:val="18"/>
  </w:num>
  <w:num w:numId="32">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tthew T. Munson">
    <w15:presenceInfo w15:providerId="AD" w15:userId="S::mmunson2@uw.edu::c79f710d-aede-41b5-9541-fa3d6eb0bb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3D20"/>
    <w:rsid w:val="000250A6"/>
    <w:rsid w:val="000C758C"/>
    <w:rsid w:val="00163267"/>
    <w:rsid w:val="00275062"/>
    <w:rsid w:val="00331378"/>
    <w:rsid w:val="00331770"/>
    <w:rsid w:val="00334A41"/>
    <w:rsid w:val="007F3D20"/>
    <w:rsid w:val="008A0933"/>
    <w:rsid w:val="00991950"/>
    <w:rsid w:val="009C1A4E"/>
    <w:rsid w:val="00AC213A"/>
    <w:rsid w:val="00B77EC6"/>
    <w:rsid w:val="00C01B1C"/>
    <w:rsid w:val="00D639E6"/>
    <w:rsid w:val="00E774EC"/>
    <w:rsid w:val="00FD14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EFC8D"/>
  <w15:docId w15:val="{6771F30A-25F2-E544-804A-942B285DE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758C"/>
  </w:style>
  <w:style w:type="paragraph" w:styleId="Heading1">
    <w:name w:val="heading 1"/>
    <w:basedOn w:val="Normal"/>
    <w:next w:val="Normal"/>
    <w:link w:val="Heading1Char"/>
    <w:qFormat/>
    <w:rsid w:val="000C758C"/>
    <w:pPr>
      <w:keepNext/>
      <w:spacing w:before="360" w:after="120" w:line="240" w:lineRule="auto"/>
      <w:contextualSpacing/>
      <w:outlineLvl w:val="0"/>
    </w:pPr>
    <w:rPr>
      <w:rFonts w:ascii="Arial" w:hAnsi="Arial"/>
      <w:b/>
      <w:sz w:val="34"/>
      <w:szCs w:val="36"/>
    </w:rPr>
  </w:style>
  <w:style w:type="paragraph" w:styleId="Heading2">
    <w:name w:val="heading 2"/>
    <w:basedOn w:val="Normal"/>
    <w:next w:val="Normal"/>
    <w:link w:val="Heading2Char"/>
    <w:unhideWhenUsed/>
    <w:qFormat/>
    <w:rsid w:val="000C758C"/>
    <w:pPr>
      <w:keepNext/>
      <w:spacing w:before="360" w:after="120" w:line="240" w:lineRule="auto"/>
      <w:contextualSpacing/>
      <w:outlineLvl w:val="1"/>
    </w:pPr>
    <w:rPr>
      <w:rFonts w:ascii="Arial" w:hAnsi="Arial"/>
      <w:b/>
      <w:sz w:val="28"/>
      <w:szCs w:val="28"/>
    </w:rPr>
  </w:style>
  <w:style w:type="paragraph" w:styleId="Heading3">
    <w:name w:val="heading 3"/>
    <w:basedOn w:val="Normal"/>
    <w:next w:val="Normal"/>
    <w:link w:val="Heading3Char"/>
    <w:unhideWhenUsed/>
    <w:qFormat/>
    <w:rsid w:val="00C01B1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C01B1C"/>
    <w:pPr>
      <w:keepNext/>
      <w:spacing w:before="360" w:after="240" w:line="240" w:lineRule="auto"/>
      <w:contextualSpacing/>
      <w:outlineLvl w:val="3"/>
    </w:pPr>
    <w:rPr>
      <w:rFonts w:ascii="HelveticaNeue BlackCond" w:hAnsi="HelveticaNeue BlackCond"/>
      <w:b/>
      <w:spacing w:val="-6"/>
      <w:sz w:val="24"/>
      <w:szCs w:val="24"/>
    </w:rPr>
  </w:style>
  <w:style w:type="paragraph" w:styleId="Heading5">
    <w:name w:val="heading 5"/>
    <w:basedOn w:val="Normal"/>
    <w:next w:val="Normal"/>
    <w:link w:val="Heading5Char"/>
    <w:qFormat/>
    <w:rsid w:val="00C01B1C"/>
    <w:pPr>
      <w:spacing w:before="360" w:after="240" w:line="240" w:lineRule="auto"/>
      <w:outlineLvl w:val="4"/>
    </w:pPr>
    <w:rPr>
      <w:rFonts w:ascii="Arial Narrow" w:hAnsi="Arial Narrow"/>
      <w:b/>
      <w:sz w:val="24"/>
      <w:szCs w:val="24"/>
    </w:rPr>
  </w:style>
  <w:style w:type="paragraph" w:styleId="Heading6">
    <w:name w:val="heading 6"/>
    <w:basedOn w:val="Normal"/>
    <w:next w:val="Normal"/>
    <w:link w:val="Heading6Char"/>
    <w:qFormat/>
    <w:rsid w:val="00C01B1C"/>
    <w:pPr>
      <w:spacing w:before="240" w:after="60" w:line="240" w:lineRule="auto"/>
      <w:outlineLvl w:val="5"/>
    </w:pPr>
    <w:rPr>
      <w:rFonts w:ascii="Calibri" w:eastAsia="PMingLiU" w:hAnsi="Calibr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C758C"/>
    <w:rPr>
      <w:rFonts w:ascii="Arial" w:hAnsi="Arial"/>
      <w:b/>
      <w:sz w:val="34"/>
      <w:szCs w:val="36"/>
    </w:rPr>
  </w:style>
  <w:style w:type="character" w:customStyle="1" w:styleId="Heading2Char">
    <w:name w:val="Heading 2 Char"/>
    <w:basedOn w:val="DefaultParagraphFont"/>
    <w:link w:val="Heading2"/>
    <w:rsid w:val="000C758C"/>
    <w:rPr>
      <w:rFonts w:ascii="Arial" w:hAnsi="Arial"/>
      <w:b/>
      <w:sz w:val="28"/>
      <w:szCs w:val="28"/>
    </w:rPr>
  </w:style>
  <w:style w:type="paragraph" w:customStyle="1" w:styleId="Bullet">
    <w:name w:val="Bullet"/>
    <w:basedOn w:val="Normal"/>
    <w:rsid w:val="000C758C"/>
    <w:pPr>
      <w:keepLines/>
      <w:numPr>
        <w:numId w:val="1"/>
      </w:numPr>
      <w:spacing w:before="120" w:after="120" w:line="240" w:lineRule="auto"/>
      <w:ind w:right="864"/>
    </w:pPr>
    <w:rPr>
      <w:rFonts w:ascii="Utopia" w:hAnsi="Utopia"/>
      <w:sz w:val="18"/>
    </w:rPr>
  </w:style>
  <w:style w:type="paragraph" w:customStyle="1" w:styleId="ChapterTitle">
    <w:name w:val="Chapter Title"/>
    <w:next w:val="Normal"/>
    <w:rsid w:val="000C758C"/>
    <w:pPr>
      <w:spacing w:before="240" w:after="1200" w:line="240" w:lineRule="auto"/>
    </w:pPr>
    <w:rPr>
      <w:rFonts w:ascii="Arial Narrow" w:eastAsia="Times New Roman" w:hAnsi="Arial Narrow" w:cs="Times New Roman"/>
      <w:b/>
      <w:sz w:val="60"/>
      <w:szCs w:val="48"/>
    </w:rPr>
  </w:style>
  <w:style w:type="paragraph" w:customStyle="1" w:styleId="FigureCaption">
    <w:name w:val="Figure Caption"/>
    <w:next w:val="Normal"/>
    <w:qFormat/>
    <w:rsid w:val="000C758C"/>
    <w:pPr>
      <w:tabs>
        <w:tab w:val="left" w:pos="576"/>
      </w:tabs>
      <w:spacing w:before="400" w:after="240" w:line="240" w:lineRule="auto"/>
      <w:contextualSpacing/>
    </w:pPr>
    <w:rPr>
      <w:rFonts w:ascii="Utopia" w:eastAsia="Times New Roman" w:hAnsi="Utopia" w:cs="Times New Roman"/>
      <w:i/>
      <w:noProof/>
      <w:sz w:val="18"/>
      <w:szCs w:val="20"/>
    </w:rPr>
  </w:style>
  <w:style w:type="character" w:customStyle="1" w:styleId="CodeCaptionChar">
    <w:name w:val="Code Caption Char"/>
    <w:link w:val="CodeCaption"/>
    <w:locked/>
    <w:rsid w:val="000C758C"/>
    <w:rPr>
      <w:rFonts w:ascii="Utopia" w:hAnsi="Utopia"/>
      <w:i/>
      <w:noProof/>
      <w:sz w:val="18"/>
    </w:rPr>
  </w:style>
  <w:style w:type="paragraph" w:customStyle="1" w:styleId="CodeCaption">
    <w:name w:val="Code Caption"/>
    <w:basedOn w:val="Normal"/>
    <w:next w:val="Normal"/>
    <w:link w:val="CodeCaptionChar"/>
    <w:qFormat/>
    <w:rsid w:val="000C758C"/>
    <w:pPr>
      <w:tabs>
        <w:tab w:val="left" w:pos="576"/>
      </w:tabs>
      <w:spacing w:before="460"/>
      <w:contextualSpacing/>
    </w:pPr>
    <w:rPr>
      <w:rFonts w:ascii="Utopia" w:hAnsi="Utopia"/>
      <w:i/>
      <w:noProof/>
      <w:sz w:val="18"/>
    </w:rPr>
  </w:style>
  <w:style w:type="paragraph" w:customStyle="1" w:styleId="NumSubList">
    <w:name w:val="Num Sub List"/>
    <w:basedOn w:val="Normal"/>
    <w:rsid w:val="000C758C"/>
    <w:pPr>
      <w:numPr>
        <w:numId w:val="2"/>
      </w:numPr>
      <w:tabs>
        <w:tab w:val="left" w:pos="216"/>
        <w:tab w:val="left" w:pos="720"/>
      </w:tabs>
      <w:spacing w:before="120" w:after="120" w:line="240" w:lineRule="auto"/>
      <w:ind w:right="1440"/>
      <w:jc w:val="both"/>
    </w:pPr>
    <w:rPr>
      <w:rFonts w:ascii="Utopia" w:hAnsi="Utopia"/>
      <w:sz w:val="18"/>
    </w:rPr>
  </w:style>
  <w:style w:type="paragraph" w:customStyle="1" w:styleId="BulletSubList">
    <w:name w:val="Bullet Sub List"/>
    <w:basedOn w:val="Bullet"/>
    <w:next w:val="Normal"/>
    <w:rsid w:val="000C758C"/>
    <w:pPr>
      <w:ind w:left="1368"/>
    </w:pPr>
  </w:style>
  <w:style w:type="character" w:customStyle="1" w:styleId="ExerciseBodyChar">
    <w:name w:val="Exercise Body Char"/>
    <w:link w:val="ExerciseBody"/>
    <w:locked/>
    <w:rsid w:val="000C758C"/>
    <w:rPr>
      <w:rFonts w:ascii="HelveticaNeue Condensed" w:hAnsi="HelveticaNeue Condensed"/>
    </w:rPr>
  </w:style>
  <w:style w:type="paragraph" w:customStyle="1" w:styleId="ExerciseBody">
    <w:name w:val="Exercise Body"/>
    <w:basedOn w:val="Normal"/>
    <w:link w:val="ExerciseBodyChar"/>
    <w:qFormat/>
    <w:rsid w:val="000C758C"/>
    <w:pPr>
      <w:spacing w:before="120"/>
      <w:ind w:left="288" w:right="288"/>
    </w:pPr>
    <w:rPr>
      <w:rFonts w:ascii="HelveticaNeue Condensed" w:hAnsi="HelveticaNeue Condensed"/>
    </w:rPr>
  </w:style>
  <w:style w:type="paragraph" w:customStyle="1" w:styleId="ExerciseBullet">
    <w:name w:val="Exercise Bullet"/>
    <w:basedOn w:val="Normal"/>
    <w:rsid w:val="000C758C"/>
    <w:pPr>
      <w:framePr w:wrap="notBeside" w:vAnchor="text" w:hAnchor="text" w:y="1"/>
      <w:numPr>
        <w:numId w:val="3"/>
      </w:numPr>
      <w:spacing w:before="120"/>
      <w:ind w:right="1152"/>
    </w:pPr>
    <w:rPr>
      <w:rFonts w:ascii="HelveticaNeue Condensed" w:hAnsi="HelveticaNeue Condensed"/>
      <w:sz w:val="20"/>
    </w:rPr>
  </w:style>
  <w:style w:type="paragraph" w:customStyle="1" w:styleId="TableText">
    <w:name w:val="Table Text"/>
    <w:qFormat/>
    <w:rsid w:val="000C758C"/>
    <w:pPr>
      <w:spacing w:before="120" w:after="120" w:line="240" w:lineRule="auto"/>
      <w:contextualSpacing/>
    </w:pPr>
    <w:rPr>
      <w:rFonts w:ascii="Utopia" w:eastAsia="Times New Roman" w:hAnsi="Utopia" w:cs="Times New Roman"/>
      <w:sz w:val="18"/>
      <w:szCs w:val="20"/>
    </w:rPr>
  </w:style>
  <w:style w:type="paragraph" w:customStyle="1" w:styleId="TableCaption">
    <w:name w:val="Table Caption"/>
    <w:basedOn w:val="FigureCaption"/>
    <w:next w:val="Normal"/>
    <w:qFormat/>
    <w:rsid w:val="000C758C"/>
    <w:pPr>
      <w:spacing w:after="120"/>
    </w:pPr>
  </w:style>
  <w:style w:type="paragraph" w:customStyle="1" w:styleId="TableHead">
    <w:name w:val="Table Head"/>
    <w:next w:val="Normal"/>
    <w:rsid w:val="000C758C"/>
    <w:pPr>
      <w:keepNext/>
      <w:spacing w:before="60" w:after="60" w:line="240" w:lineRule="exact"/>
      <w:ind w:left="720" w:hanging="720"/>
    </w:pPr>
    <w:rPr>
      <w:rFonts w:ascii="Arial Narrow" w:eastAsia="Times New Roman" w:hAnsi="Arial Narrow" w:cs="Times New Roman"/>
      <w:b/>
      <w:sz w:val="20"/>
      <w:szCs w:val="20"/>
    </w:rPr>
  </w:style>
  <w:style w:type="paragraph" w:customStyle="1" w:styleId="NumList">
    <w:name w:val="Num List"/>
    <w:basedOn w:val="Normal"/>
    <w:rsid w:val="000C758C"/>
    <w:pPr>
      <w:keepLines/>
      <w:numPr>
        <w:numId w:val="4"/>
      </w:numPr>
      <w:spacing w:before="120"/>
      <w:ind w:right="1152"/>
    </w:pPr>
    <w:rPr>
      <w:rFonts w:ascii="Utopia" w:hAnsi="Utopia"/>
      <w:sz w:val="18"/>
    </w:rPr>
  </w:style>
  <w:style w:type="paragraph" w:customStyle="1" w:styleId="ExerciseHead">
    <w:name w:val="Exercise Head"/>
    <w:basedOn w:val="Normal"/>
    <w:next w:val="Normal"/>
    <w:rsid w:val="000C758C"/>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character" w:customStyle="1" w:styleId="ExerciseCodeChar">
    <w:name w:val="Exercise Code Char"/>
    <w:link w:val="ExerciseCode"/>
    <w:locked/>
    <w:rsid w:val="000C758C"/>
    <w:rPr>
      <w:rFonts w:ascii="TheSansMonoConNormal" w:hAnsi="TheSansMonoConNormal"/>
      <w:noProof/>
      <w:sz w:val="18"/>
    </w:rPr>
  </w:style>
  <w:style w:type="paragraph" w:customStyle="1" w:styleId="ExerciseCode">
    <w:name w:val="Exercise Code"/>
    <w:basedOn w:val="Normal"/>
    <w:link w:val="ExerciseCodeChar"/>
    <w:qFormat/>
    <w:rsid w:val="000C758C"/>
    <w:pPr>
      <w:spacing w:before="120"/>
      <w:ind w:left="288" w:right="288"/>
      <w:contextualSpacing/>
    </w:pPr>
    <w:rPr>
      <w:rFonts w:ascii="TheSansMonoConNormal" w:hAnsi="TheSansMonoConNormal"/>
      <w:noProof/>
      <w:sz w:val="18"/>
    </w:rPr>
  </w:style>
  <w:style w:type="paragraph" w:customStyle="1" w:styleId="BodyTextCont">
    <w:name w:val="Body Text Cont"/>
    <w:basedOn w:val="Normal"/>
    <w:rsid w:val="000C758C"/>
    <w:pPr>
      <w:suppressAutoHyphens/>
      <w:spacing w:after="0"/>
      <w:ind w:firstLine="720"/>
    </w:pPr>
    <w:rPr>
      <w:rFonts w:ascii="Utopia" w:hAnsi="Utopia"/>
      <w:sz w:val="18"/>
    </w:rPr>
  </w:style>
  <w:style w:type="character" w:customStyle="1" w:styleId="NoteTipCautionChar">
    <w:name w:val="Note/Tip/Caution Char"/>
    <w:link w:val="NoteTipCaution"/>
    <w:locked/>
    <w:rsid w:val="000C758C"/>
    <w:rPr>
      <w:rFonts w:ascii="HelveticaNeue Condensed" w:hAnsi="HelveticaNeue Condensed"/>
    </w:rPr>
  </w:style>
  <w:style w:type="paragraph" w:customStyle="1" w:styleId="NoteTipCaution">
    <w:name w:val="Note/Tip/Caution"/>
    <w:basedOn w:val="Normal"/>
    <w:next w:val="Normal"/>
    <w:link w:val="NoteTipCautionChar"/>
    <w:rsid w:val="000C758C"/>
    <w:pPr>
      <w:pBdr>
        <w:top w:val="single" w:sz="4" w:space="10" w:color="auto"/>
        <w:bottom w:val="single" w:sz="4" w:space="10" w:color="auto"/>
      </w:pBdr>
      <w:spacing w:before="360" w:after="360" w:line="280" w:lineRule="exact"/>
      <w:ind w:left="144" w:right="144"/>
    </w:pPr>
    <w:rPr>
      <w:rFonts w:ascii="HelveticaNeue Condensed" w:hAnsi="HelveticaNeue Condensed"/>
    </w:rPr>
  </w:style>
  <w:style w:type="character" w:customStyle="1" w:styleId="BodyTextFirstChar">
    <w:name w:val="Body Text First Char"/>
    <w:link w:val="BodyTextFirst"/>
    <w:locked/>
    <w:rsid w:val="000C758C"/>
    <w:rPr>
      <w:rFonts w:ascii="Utopia" w:hAnsi="Utopia"/>
      <w:sz w:val="18"/>
    </w:rPr>
  </w:style>
  <w:style w:type="paragraph" w:customStyle="1" w:styleId="BodyTextFirst">
    <w:name w:val="Body Text First"/>
    <w:basedOn w:val="BodyText"/>
    <w:link w:val="BodyTextFirstChar"/>
    <w:qFormat/>
    <w:rsid w:val="000C758C"/>
    <w:pPr>
      <w:autoSpaceDE w:val="0"/>
      <w:autoSpaceDN w:val="0"/>
      <w:spacing w:before="120" w:after="0" w:line="240" w:lineRule="auto"/>
      <w:jc w:val="both"/>
    </w:pPr>
    <w:rPr>
      <w:rFonts w:ascii="Utopia" w:hAnsi="Utopia"/>
      <w:sz w:val="18"/>
    </w:rPr>
  </w:style>
  <w:style w:type="character" w:customStyle="1" w:styleId="ExerciseLastChar">
    <w:name w:val="Exercise Last Char"/>
    <w:link w:val="ExerciseLast"/>
    <w:locked/>
    <w:rsid w:val="000C758C"/>
    <w:rPr>
      <w:rFonts w:ascii="HelveticaNeue Condensed" w:hAnsi="HelveticaNeue Condensed"/>
    </w:rPr>
  </w:style>
  <w:style w:type="paragraph" w:customStyle="1" w:styleId="ExerciseLast">
    <w:name w:val="Exercise Last"/>
    <w:basedOn w:val="Normal"/>
    <w:link w:val="ExerciseLastChar"/>
    <w:qFormat/>
    <w:rsid w:val="000C758C"/>
    <w:pPr>
      <w:pBdr>
        <w:bottom w:val="single" w:sz="18" w:space="3" w:color="auto"/>
      </w:pBdr>
      <w:spacing w:before="120"/>
      <w:ind w:left="288" w:right="288"/>
    </w:pPr>
    <w:rPr>
      <w:rFonts w:ascii="HelveticaNeue Condensed" w:hAnsi="HelveticaNeue Condensed"/>
    </w:rPr>
  </w:style>
  <w:style w:type="character" w:customStyle="1" w:styleId="ExerciseNumChar">
    <w:name w:val="Exercise Num Char"/>
    <w:link w:val="ExerciseNum"/>
    <w:locked/>
    <w:rsid w:val="000C758C"/>
    <w:rPr>
      <w:rFonts w:ascii="HelveticaNeue Condensed" w:hAnsi="HelveticaNeue Condensed"/>
    </w:rPr>
  </w:style>
  <w:style w:type="paragraph" w:customStyle="1" w:styleId="ExerciseNum">
    <w:name w:val="Exercise Num"/>
    <w:basedOn w:val="Normal"/>
    <w:link w:val="ExerciseNumChar"/>
    <w:qFormat/>
    <w:rsid w:val="000C758C"/>
    <w:pPr>
      <w:numPr>
        <w:numId w:val="5"/>
      </w:numPr>
      <w:spacing w:before="120"/>
      <w:ind w:right="1152"/>
    </w:pPr>
    <w:rPr>
      <w:rFonts w:ascii="HelveticaNeue Condensed" w:hAnsi="HelveticaNeue Condensed"/>
    </w:rPr>
  </w:style>
  <w:style w:type="paragraph" w:customStyle="1" w:styleId="Figure">
    <w:name w:val="Figure"/>
    <w:next w:val="Normal"/>
    <w:rsid w:val="000C758C"/>
    <w:pPr>
      <w:spacing w:before="120" w:after="120" w:line="240" w:lineRule="auto"/>
    </w:pPr>
    <w:rPr>
      <w:rFonts w:ascii="Arial" w:eastAsia="Times New Roman" w:hAnsi="Arial" w:cs="Times New Roman"/>
      <w:sz w:val="18"/>
      <w:szCs w:val="20"/>
    </w:rPr>
  </w:style>
  <w:style w:type="character" w:customStyle="1" w:styleId="CodeChar">
    <w:name w:val="Code Char"/>
    <w:link w:val="Code"/>
    <w:locked/>
    <w:rsid w:val="000C758C"/>
    <w:rPr>
      <w:rFonts w:ascii="TheSansMonoConNormal" w:hAnsi="TheSansMonoConNormal"/>
      <w:noProof/>
      <w:sz w:val="18"/>
    </w:rPr>
  </w:style>
  <w:style w:type="paragraph" w:customStyle="1" w:styleId="Code">
    <w:name w:val="Code"/>
    <w:basedOn w:val="Normal"/>
    <w:link w:val="CodeChar"/>
    <w:qFormat/>
    <w:rsid w:val="000C758C"/>
    <w:pPr>
      <w:spacing w:before="120" w:after="120" w:line="240" w:lineRule="auto"/>
      <w:contextualSpacing/>
    </w:pPr>
    <w:rPr>
      <w:rFonts w:ascii="TheSansMonoConNormal" w:hAnsi="TheSansMonoConNormal"/>
      <w:noProof/>
      <w:sz w:val="18"/>
    </w:rPr>
  </w:style>
  <w:style w:type="character" w:customStyle="1" w:styleId="CodeBold">
    <w:name w:val="Code Bold"/>
    <w:rsid w:val="000C758C"/>
    <w:rPr>
      <w:rFonts w:ascii="TheSansMonoConBlack" w:hAnsi="TheSansMonoConBlack" w:hint="default"/>
      <w:sz w:val="18"/>
    </w:rPr>
  </w:style>
  <w:style w:type="character" w:customStyle="1" w:styleId="CodeInline">
    <w:name w:val="Code Inline"/>
    <w:qFormat/>
    <w:rsid w:val="000C758C"/>
    <w:rPr>
      <w:rFonts w:ascii="TheSansMonoConNormal" w:hAnsi="TheSansMonoConNormal" w:hint="default"/>
      <w:color w:val="auto"/>
      <w:sz w:val="18"/>
      <w:bdr w:val="none" w:sz="0" w:space="0" w:color="auto" w:frame="1"/>
    </w:rPr>
  </w:style>
  <w:style w:type="character" w:customStyle="1" w:styleId="GrayDingbat">
    <w:name w:val="Gray Dingbat"/>
    <w:basedOn w:val="DefaultParagraphFont"/>
    <w:uiPriority w:val="1"/>
    <w:qFormat/>
    <w:rsid w:val="000C758C"/>
    <w:rPr>
      <w:rFonts w:ascii="ZapfDingbats" w:hAnsi="ZapfDingbats" w:hint="default"/>
      <w:color w:val="BFBFBF" w:themeColor="background1" w:themeShade="BF"/>
      <w:szCs w:val="24"/>
    </w:rPr>
  </w:style>
  <w:style w:type="character" w:styleId="Emphasis">
    <w:name w:val="Emphasis"/>
    <w:basedOn w:val="DefaultParagraphFont"/>
    <w:qFormat/>
    <w:rsid w:val="000C758C"/>
    <w:rPr>
      <w:i/>
      <w:iCs/>
    </w:rPr>
  </w:style>
  <w:style w:type="character" w:styleId="Strong">
    <w:name w:val="Strong"/>
    <w:basedOn w:val="DefaultParagraphFont"/>
    <w:qFormat/>
    <w:rsid w:val="000C758C"/>
    <w:rPr>
      <w:b/>
      <w:bCs/>
    </w:rPr>
  </w:style>
  <w:style w:type="paragraph" w:styleId="BodyText">
    <w:name w:val="Body Text"/>
    <w:basedOn w:val="Normal"/>
    <w:link w:val="BodyTextChar"/>
    <w:unhideWhenUsed/>
    <w:qFormat/>
    <w:rsid w:val="000C758C"/>
    <w:pPr>
      <w:spacing w:after="120"/>
    </w:pPr>
  </w:style>
  <w:style w:type="character" w:customStyle="1" w:styleId="BodyTextChar">
    <w:name w:val="Body Text Char"/>
    <w:basedOn w:val="DefaultParagraphFont"/>
    <w:link w:val="BodyText"/>
    <w:rsid w:val="000C758C"/>
  </w:style>
  <w:style w:type="paragraph" w:styleId="BalloonText">
    <w:name w:val="Balloon Text"/>
    <w:basedOn w:val="Normal"/>
    <w:link w:val="BalloonTextChar"/>
    <w:unhideWhenUsed/>
    <w:rsid w:val="000C75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C758C"/>
    <w:rPr>
      <w:rFonts w:ascii="Tahoma" w:hAnsi="Tahoma" w:cs="Tahoma"/>
      <w:sz w:val="16"/>
      <w:szCs w:val="16"/>
    </w:rPr>
  </w:style>
  <w:style w:type="paragraph" w:customStyle="1" w:styleId="ChapterNumber">
    <w:name w:val="Chapter Number"/>
    <w:next w:val="Normal"/>
    <w:autoRedefine/>
    <w:qFormat/>
    <w:rsid w:val="000C758C"/>
    <w:pPr>
      <w:keepNext/>
      <w:spacing w:after="240" w:line="240" w:lineRule="auto"/>
    </w:pPr>
    <w:rPr>
      <w:rFonts w:ascii="Arial" w:eastAsia="Times New Roman" w:hAnsi="Arial" w:cs="Times New Roman"/>
      <w:b/>
      <w:caps/>
      <w:sz w:val="28"/>
      <w:szCs w:val="28"/>
    </w:rPr>
  </w:style>
  <w:style w:type="paragraph" w:styleId="DocumentMap">
    <w:name w:val="Document Map"/>
    <w:basedOn w:val="Normal"/>
    <w:link w:val="DocumentMapChar"/>
    <w:rsid w:val="000C758C"/>
    <w:pPr>
      <w:numPr>
        <w:numId w:val="6"/>
      </w:numPr>
      <w:shd w:val="clear" w:color="auto" w:fill="000080"/>
      <w:tabs>
        <w:tab w:val="clear" w:pos="360"/>
      </w:tabs>
      <w:ind w:left="0" w:firstLine="0"/>
    </w:pPr>
    <w:rPr>
      <w:rFonts w:ascii="Tahoma" w:hAnsi="Tahoma" w:cs="Tahoma"/>
    </w:rPr>
  </w:style>
  <w:style w:type="character" w:customStyle="1" w:styleId="DocumentMapChar">
    <w:name w:val="Document Map Char"/>
    <w:basedOn w:val="DefaultParagraphFont"/>
    <w:link w:val="DocumentMap"/>
    <w:rsid w:val="000C758C"/>
    <w:rPr>
      <w:rFonts w:ascii="Tahoma" w:hAnsi="Tahoma" w:cs="Tahoma"/>
      <w:shd w:val="clear" w:color="auto" w:fill="000080"/>
    </w:rPr>
  </w:style>
  <w:style w:type="paragraph" w:styleId="Footer">
    <w:name w:val="footer"/>
    <w:basedOn w:val="Normal"/>
    <w:link w:val="FooterChar"/>
    <w:rsid w:val="000C758C"/>
    <w:pPr>
      <w:tabs>
        <w:tab w:val="center" w:pos="4320"/>
        <w:tab w:val="right" w:pos="8640"/>
      </w:tabs>
      <w:spacing w:before="360" w:after="240"/>
    </w:pPr>
    <w:rPr>
      <w:rFonts w:ascii="Utopia" w:hAnsi="Utopia"/>
    </w:rPr>
  </w:style>
  <w:style w:type="character" w:customStyle="1" w:styleId="FooterChar">
    <w:name w:val="Footer Char"/>
    <w:basedOn w:val="DefaultParagraphFont"/>
    <w:link w:val="Footer"/>
    <w:rsid w:val="000C758C"/>
    <w:rPr>
      <w:rFonts w:ascii="Utopia" w:hAnsi="Utopia"/>
    </w:rPr>
  </w:style>
  <w:style w:type="character" w:styleId="PageNumber">
    <w:name w:val="page number"/>
    <w:basedOn w:val="DefaultParagraphFont"/>
    <w:rsid w:val="000C758C"/>
  </w:style>
  <w:style w:type="paragraph" w:customStyle="1" w:styleId="SideBarBullet">
    <w:name w:val="Side Bar Bullet"/>
    <w:basedOn w:val="Normal"/>
    <w:rsid w:val="000C758C"/>
    <w:pPr>
      <w:framePr w:wrap="notBeside" w:vAnchor="text" w:hAnchor="text" w:y="1"/>
      <w:numPr>
        <w:numId w:val="8"/>
      </w:numPr>
      <w:spacing w:before="120"/>
      <w:ind w:right="1152"/>
    </w:pPr>
    <w:rPr>
      <w:rFonts w:ascii="HelveticaNeue Condensed" w:hAnsi="HelveticaNeue Condensed"/>
      <w:sz w:val="20"/>
    </w:rPr>
  </w:style>
  <w:style w:type="paragraph" w:customStyle="1" w:styleId="FooterText">
    <w:name w:val="Footer Text"/>
    <w:locked/>
    <w:rsid w:val="000C758C"/>
    <w:pPr>
      <w:tabs>
        <w:tab w:val="center" w:pos="4680"/>
        <w:tab w:val="right" w:pos="9360"/>
      </w:tabs>
      <w:spacing w:before="240" w:after="480"/>
    </w:pPr>
    <w:rPr>
      <w:rFonts w:ascii="Utopia" w:eastAsia="Times New Roman" w:hAnsi="Utopia" w:cs="Times New Roman"/>
      <w:sz w:val="20"/>
      <w:szCs w:val="20"/>
    </w:rPr>
  </w:style>
  <w:style w:type="paragraph" w:styleId="Header">
    <w:name w:val="header"/>
    <w:basedOn w:val="Normal"/>
    <w:link w:val="HeaderChar"/>
    <w:rsid w:val="000C758C"/>
    <w:pPr>
      <w:tabs>
        <w:tab w:val="center" w:pos="4680"/>
        <w:tab w:val="right" w:pos="9360"/>
      </w:tabs>
      <w:spacing w:after="360" w:line="240" w:lineRule="auto"/>
    </w:pPr>
    <w:rPr>
      <w:rFonts w:ascii="HelveticaNeue Condensed" w:hAnsi="HelveticaNeue Condensed"/>
      <w:b/>
      <w:sz w:val="18"/>
    </w:rPr>
  </w:style>
  <w:style w:type="character" w:customStyle="1" w:styleId="HeaderChar">
    <w:name w:val="Header Char"/>
    <w:basedOn w:val="DefaultParagraphFont"/>
    <w:link w:val="Header"/>
    <w:rsid w:val="000C758C"/>
    <w:rPr>
      <w:rFonts w:ascii="HelveticaNeue Condensed" w:hAnsi="HelveticaNeue Condensed"/>
      <w:b/>
      <w:sz w:val="18"/>
    </w:rPr>
  </w:style>
  <w:style w:type="character" w:customStyle="1" w:styleId="Heading3Char">
    <w:name w:val="Heading 3 Char"/>
    <w:basedOn w:val="DefaultParagraphFont"/>
    <w:link w:val="Heading3"/>
    <w:rsid w:val="00C01B1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rsid w:val="00C01B1C"/>
    <w:rPr>
      <w:rFonts w:ascii="HelveticaNeue BlackCond" w:hAnsi="HelveticaNeue BlackCond"/>
      <w:b/>
      <w:spacing w:val="-6"/>
      <w:sz w:val="24"/>
      <w:szCs w:val="24"/>
    </w:rPr>
  </w:style>
  <w:style w:type="character" w:customStyle="1" w:styleId="Heading5Char">
    <w:name w:val="Heading 5 Char"/>
    <w:basedOn w:val="DefaultParagraphFont"/>
    <w:link w:val="Heading5"/>
    <w:rsid w:val="00C01B1C"/>
    <w:rPr>
      <w:rFonts w:ascii="Arial Narrow" w:hAnsi="Arial Narrow"/>
      <w:b/>
      <w:sz w:val="24"/>
      <w:szCs w:val="24"/>
    </w:rPr>
  </w:style>
  <w:style w:type="character" w:customStyle="1" w:styleId="Heading6Char">
    <w:name w:val="Heading 6 Char"/>
    <w:basedOn w:val="DefaultParagraphFont"/>
    <w:link w:val="Heading6"/>
    <w:rsid w:val="00C01B1C"/>
    <w:rPr>
      <w:rFonts w:ascii="Calibri" w:eastAsia="PMingLiU" w:hAnsi="Calibri"/>
      <w:b/>
      <w:bCs/>
      <w:sz w:val="24"/>
      <w:szCs w:val="24"/>
    </w:rPr>
  </w:style>
  <w:style w:type="paragraph" w:customStyle="1" w:styleId="FMCopyrightTitle">
    <w:name w:val="FM Copyright Title"/>
    <w:basedOn w:val="FMCopyright"/>
    <w:rsid w:val="00C01B1C"/>
    <w:pPr>
      <w:spacing w:before="100" w:after="100"/>
    </w:pPr>
    <w:rPr>
      <w:rFonts w:ascii="Utopia Bold" w:hAnsi="Utopia Bold"/>
      <w:sz w:val="19"/>
    </w:rPr>
  </w:style>
  <w:style w:type="paragraph" w:customStyle="1" w:styleId="FMCopyright">
    <w:name w:val="FM Copyright"/>
    <w:link w:val="FMCopyrightChar"/>
    <w:rsid w:val="00C01B1C"/>
    <w:pPr>
      <w:spacing w:before="120" w:after="120" w:line="240" w:lineRule="auto"/>
    </w:pPr>
    <w:rPr>
      <w:rFonts w:ascii="Utopia" w:eastAsia="SimSun" w:hAnsi="Utopia" w:cs="Times New Roman"/>
      <w:sz w:val="18"/>
      <w:szCs w:val="20"/>
    </w:rPr>
  </w:style>
  <w:style w:type="paragraph" w:styleId="Index1">
    <w:name w:val="index 1"/>
    <w:basedOn w:val="Normal"/>
    <w:next w:val="Normal"/>
    <w:semiHidden/>
    <w:rsid w:val="00C01B1C"/>
    <w:pPr>
      <w:spacing w:after="0" w:line="240" w:lineRule="auto"/>
      <w:ind w:left="720" w:hanging="720"/>
    </w:pPr>
    <w:rPr>
      <w:sz w:val="24"/>
      <w:szCs w:val="24"/>
    </w:rPr>
  </w:style>
  <w:style w:type="paragraph" w:styleId="Index2">
    <w:name w:val="index 2"/>
    <w:basedOn w:val="Normal"/>
    <w:next w:val="Normal"/>
    <w:semiHidden/>
    <w:rsid w:val="00C01B1C"/>
    <w:pPr>
      <w:spacing w:after="0" w:line="240" w:lineRule="auto"/>
      <w:ind w:left="720" w:hanging="432"/>
    </w:pPr>
    <w:rPr>
      <w:sz w:val="24"/>
      <w:szCs w:val="24"/>
    </w:rPr>
  </w:style>
  <w:style w:type="paragraph" w:styleId="Index3">
    <w:name w:val="index 3"/>
    <w:basedOn w:val="Normal"/>
    <w:next w:val="Normal"/>
    <w:semiHidden/>
    <w:rsid w:val="00C01B1C"/>
    <w:pPr>
      <w:spacing w:after="0" w:line="240" w:lineRule="auto"/>
      <w:ind w:left="720" w:hanging="144"/>
    </w:pPr>
    <w:rPr>
      <w:sz w:val="24"/>
      <w:szCs w:val="24"/>
    </w:rPr>
  </w:style>
  <w:style w:type="paragraph" w:customStyle="1" w:styleId="PartText">
    <w:name w:val="Part Text"/>
    <w:basedOn w:val="Normal"/>
    <w:next w:val="Normal"/>
    <w:rsid w:val="00C01B1C"/>
    <w:pPr>
      <w:spacing w:before="120" w:after="0" w:line="360" w:lineRule="auto"/>
      <w:contextualSpacing/>
    </w:pPr>
    <w:rPr>
      <w:rFonts w:ascii="Book Antiqua" w:hAnsi="Book Antiqua"/>
      <w:spacing w:val="-6"/>
      <w:sz w:val="24"/>
      <w:szCs w:val="24"/>
    </w:rPr>
  </w:style>
  <w:style w:type="paragraph" w:customStyle="1" w:styleId="PartNumber">
    <w:name w:val="Part Number"/>
    <w:basedOn w:val="Normal"/>
    <w:next w:val="PartTitle"/>
    <w:link w:val="PartNumberChar"/>
    <w:qFormat/>
    <w:rsid w:val="00C01B1C"/>
    <w:pPr>
      <w:tabs>
        <w:tab w:val="left" w:pos="2606"/>
      </w:tabs>
      <w:spacing w:before="480" w:after="0" w:line="240" w:lineRule="auto"/>
      <w:jc w:val="right"/>
    </w:pPr>
    <w:rPr>
      <w:rFonts w:ascii="Book Antiqua" w:hAnsi="Book Antiqua"/>
      <w:b/>
      <w:sz w:val="40"/>
      <w:szCs w:val="24"/>
    </w:rPr>
  </w:style>
  <w:style w:type="paragraph" w:customStyle="1" w:styleId="PartTitle">
    <w:name w:val="Part Title"/>
    <w:basedOn w:val="ChapterTitle"/>
    <w:next w:val="Normal"/>
    <w:link w:val="PartTitleChar"/>
    <w:qFormat/>
    <w:rsid w:val="00C01B1C"/>
    <w:pPr>
      <w:tabs>
        <w:tab w:val="left" w:pos="2606"/>
      </w:tabs>
      <w:spacing w:before="0" w:after="720"/>
    </w:pPr>
    <w:rPr>
      <w:rFonts w:ascii="Bookman Old Style" w:eastAsiaTheme="minorHAnsi" w:hAnsi="Bookman Old Style" w:cstheme="minorBidi"/>
      <w:sz w:val="72"/>
      <w:szCs w:val="24"/>
    </w:rPr>
  </w:style>
  <w:style w:type="paragraph" w:styleId="Quote">
    <w:name w:val="Quote"/>
    <w:basedOn w:val="Normal"/>
    <w:next w:val="BodyText"/>
    <w:link w:val="QuoteChar"/>
    <w:qFormat/>
    <w:rsid w:val="00C01B1C"/>
    <w:pPr>
      <w:tabs>
        <w:tab w:val="left" w:pos="346"/>
      </w:tabs>
      <w:spacing w:before="320" w:after="240" w:line="240" w:lineRule="auto"/>
      <w:ind w:left="432" w:right="432"/>
      <w:contextualSpacing/>
      <w:jc w:val="both"/>
    </w:pPr>
    <w:rPr>
      <w:rFonts w:ascii="HelveticaNeue-Roman" w:hAnsi="HelveticaNeue-Roman"/>
      <w:i/>
      <w:iCs/>
      <w:sz w:val="24"/>
      <w:szCs w:val="24"/>
    </w:rPr>
  </w:style>
  <w:style w:type="character" w:customStyle="1" w:styleId="QuoteChar">
    <w:name w:val="Quote Char"/>
    <w:basedOn w:val="DefaultParagraphFont"/>
    <w:link w:val="Quote"/>
    <w:rsid w:val="00C01B1C"/>
    <w:rPr>
      <w:rFonts w:ascii="HelveticaNeue-Roman" w:hAnsi="HelveticaNeue-Roman"/>
      <w:i/>
      <w:iCs/>
      <w:sz w:val="24"/>
      <w:szCs w:val="24"/>
    </w:rPr>
  </w:style>
  <w:style w:type="paragraph" w:customStyle="1" w:styleId="Results">
    <w:name w:val="Results"/>
    <w:basedOn w:val="Normal"/>
    <w:rsid w:val="00C01B1C"/>
    <w:pPr>
      <w:pBdr>
        <w:top w:val="single" w:sz="18" w:space="5" w:color="969696"/>
        <w:bottom w:val="single" w:sz="18" w:space="5" w:color="969696"/>
      </w:pBdr>
      <w:spacing w:before="240" w:after="240" w:line="240" w:lineRule="auto"/>
      <w:ind w:left="144" w:right="144"/>
    </w:pPr>
    <w:rPr>
      <w:rFonts w:ascii="TheSansMonoConNormal" w:hAnsi="TheSansMonoConNormal"/>
      <w:noProof/>
      <w:sz w:val="18"/>
      <w:szCs w:val="24"/>
    </w:rPr>
  </w:style>
  <w:style w:type="paragraph" w:customStyle="1" w:styleId="ExerciseNumList">
    <w:name w:val="Exercise Num List"/>
    <w:basedOn w:val="ExerciseBody"/>
    <w:locked/>
    <w:rsid w:val="00C01B1C"/>
    <w:pPr>
      <w:tabs>
        <w:tab w:val="num" w:pos="360"/>
      </w:tabs>
      <w:spacing w:after="0" w:line="240" w:lineRule="auto"/>
      <w:ind w:left="360" w:hanging="360"/>
    </w:pPr>
    <w:rPr>
      <w:sz w:val="24"/>
      <w:szCs w:val="24"/>
    </w:rPr>
  </w:style>
  <w:style w:type="paragraph" w:customStyle="1" w:styleId="SBCode">
    <w:name w:val="SB Code"/>
    <w:basedOn w:val="Normal"/>
    <w:link w:val="SBCodeChar"/>
    <w:qFormat/>
    <w:rsid w:val="00C01B1C"/>
    <w:pPr>
      <w:spacing w:before="120" w:after="0" w:line="240" w:lineRule="auto"/>
      <w:ind w:left="288" w:right="288"/>
      <w:contextualSpacing/>
    </w:pPr>
    <w:rPr>
      <w:rFonts w:ascii="TheSansMonoConNormal" w:hAnsi="TheSansMonoConNormal"/>
      <w:noProof/>
      <w:sz w:val="18"/>
      <w:szCs w:val="24"/>
    </w:rPr>
  </w:style>
  <w:style w:type="character" w:customStyle="1" w:styleId="SBCodeChar">
    <w:name w:val="SB Code Char"/>
    <w:link w:val="SBCode"/>
    <w:rsid w:val="00C01B1C"/>
    <w:rPr>
      <w:rFonts w:ascii="TheSansMonoConNormal" w:hAnsi="TheSansMonoConNormal"/>
      <w:noProof/>
      <w:sz w:val="18"/>
      <w:szCs w:val="24"/>
    </w:rPr>
  </w:style>
  <w:style w:type="paragraph" w:customStyle="1" w:styleId="TableFootnote">
    <w:name w:val="Table Footnote"/>
    <w:basedOn w:val="Normal"/>
    <w:next w:val="Normal"/>
    <w:rsid w:val="00C01B1C"/>
    <w:pPr>
      <w:spacing w:before="60" w:after="240" w:line="240" w:lineRule="auto"/>
      <w:contextualSpacing/>
    </w:pPr>
    <w:rPr>
      <w:rFonts w:ascii="Utopia" w:hAnsi="Utopia"/>
      <w:i/>
      <w:sz w:val="18"/>
      <w:szCs w:val="24"/>
    </w:rPr>
  </w:style>
  <w:style w:type="table" w:styleId="TableGrid">
    <w:name w:val="Table Grid"/>
    <w:basedOn w:val="TableNormal"/>
    <w:rsid w:val="00C01B1C"/>
    <w:pPr>
      <w:spacing w:after="120" w:line="240" w:lineRule="auto"/>
    </w:pPr>
    <w:rPr>
      <w:rFonts w:ascii="Times" w:eastAsia="Times New Roman" w:hAnsi="Times" w:cs="Times New Roman"/>
      <w:sz w:val="20"/>
      <w:szCs w:val="20"/>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C01B1C"/>
    <w:pPr>
      <w:numPr>
        <w:numId w:val="0"/>
      </w:numPr>
      <w:spacing w:after="0"/>
      <w:ind w:left="864" w:right="576"/>
    </w:pPr>
    <w:rPr>
      <w:rFonts w:ascii="HelveticaNeue-Roman" w:hAnsi="HelveticaNeue-Roman"/>
      <w:sz w:val="24"/>
      <w:szCs w:val="24"/>
    </w:rPr>
  </w:style>
  <w:style w:type="paragraph" w:customStyle="1" w:styleId="QuoteSource">
    <w:name w:val="Quote Source"/>
    <w:basedOn w:val="Quote"/>
    <w:next w:val="Normal"/>
    <w:autoRedefine/>
    <w:qFormat/>
    <w:rsid w:val="00C01B1C"/>
    <w:pPr>
      <w:spacing w:before="0"/>
      <w:ind w:left="0" w:right="0"/>
      <w:jc w:val="right"/>
    </w:pPr>
    <w:rPr>
      <w:i w:val="0"/>
    </w:rPr>
  </w:style>
  <w:style w:type="paragraph" w:customStyle="1" w:styleId="BookTitle1">
    <w:name w:val="Book Title1"/>
    <w:basedOn w:val="Normal"/>
    <w:locked/>
    <w:rsid w:val="00C01B1C"/>
    <w:pPr>
      <w:spacing w:before="600" w:after="240" w:line="240" w:lineRule="auto"/>
    </w:pPr>
    <w:rPr>
      <w:rFonts w:ascii="HelveticaNeue MediumExt" w:hAnsi="HelveticaNeue MediumExt"/>
      <w:sz w:val="80"/>
      <w:szCs w:val="24"/>
    </w:rPr>
  </w:style>
  <w:style w:type="paragraph" w:customStyle="1" w:styleId="FMSubtitle">
    <w:name w:val="FM Subtitle"/>
    <w:basedOn w:val="Normal"/>
    <w:rsid w:val="00C01B1C"/>
    <w:pPr>
      <w:spacing w:after="0" w:line="240" w:lineRule="auto"/>
      <w:jc w:val="center"/>
      <w:outlineLvl w:val="0"/>
    </w:pPr>
    <w:rPr>
      <w:rFonts w:ascii="HelveticaNeue MediumCond" w:hAnsi="HelveticaNeue MediumCond"/>
      <w:color w:val="808080"/>
      <w:sz w:val="48"/>
      <w:szCs w:val="24"/>
    </w:rPr>
  </w:style>
  <w:style w:type="paragraph" w:customStyle="1" w:styleId="FMAuthor">
    <w:name w:val="FM Author"/>
    <w:basedOn w:val="Normal"/>
    <w:link w:val="FMAuthorChar"/>
    <w:rsid w:val="00C01B1C"/>
    <w:pPr>
      <w:spacing w:before="360" w:after="0" w:line="240" w:lineRule="auto"/>
    </w:pPr>
    <w:rPr>
      <w:rFonts w:ascii="HelveticaNeue MediumExt" w:hAnsi="HelveticaNeue MediumExt"/>
      <w:sz w:val="44"/>
      <w:szCs w:val="24"/>
    </w:rPr>
  </w:style>
  <w:style w:type="paragraph" w:customStyle="1" w:styleId="BookSubtitle">
    <w:name w:val="Book Subtitle"/>
    <w:basedOn w:val="BookTitle1"/>
    <w:locked/>
    <w:rsid w:val="00C01B1C"/>
    <w:pPr>
      <w:spacing w:before="120"/>
    </w:pPr>
    <w:rPr>
      <w:rFonts w:ascii="HelveticaNeue Condensed" w:hAnsi="HelveticaNeue Condensed"/>
      <w:sz w:val="60"/>
    </w:rPr>
  </w:style>
  <w:style w:type="paragraph" w:customStyle="1" w:styleId="FMText">
    <w:name w:val="FM Text"/>
    <w:basedOn w:val="Normal"/>
    <w:link w:val="FMTextChar"/>
    <w:rsid w:val="00C01B1C"/>
    <w:pPr>
      <w:spacing w:after="0" w:line="240" w:lineRule="auto"/>
      <w:contextualSpacing/>
    </w:pPr>
    <w:rPr>
      <w:rFonts w:ascii="Utopia" w:hAnsi="Utopia"/>
      <w:sz w:val="18"/>
      <w:szCs w:val="24"/>
    </w:rPr>
  </w:style>
  <w:style w:type="paragraph" w:customStyle="1" w:styleId="FMDedication">
    <w:name w:val="FM Dedication"/>
    <w:basedOn w:val="Normal"/>
    <w:rsid w:val="00C01B1C"/>
    <w:pPr>
      <w:spacing w:after="0" w:line="240" w:lineRule="auto"/>
      <w:jc w:val="center"/>
    </w:pPr>
    <w:rPr>
      <w:rFonts w:ascii="UtopiaItalic" w:hAnsi="UtopiaItalic"/>
      <w:i/>
      <w:sz w:val="24"/>
      <w:szCs w:val="24"/>
    </w:rPr>
  </w:style>
  <w:style w:type="paragraph" w:customStyle="1" w:styleId="FMTextCont">
    <w:name w:val="FM Text Cont"/>
    <w:basedOn w:val="FMText"/>
    <w:link w:val="FMTextContChar"/>
    <w:rsid w:val="00C01B1C"/>
    <w:pPr>
      <w:ind w:firstLine="576"/>
    </w:pPr>
  </w:style>
  <w:style w:type="paragraph" w:customStyle="1" w:styleId="Footnote">
    <w:name w:val="Footnote"/>
    <w:basedOn w:val="Normal"/>
    <w:rsid w:val="00C01B1C"/>
    <w:pPr>
      <w:spacing w:after="0" w:line="240" w:lineRule="auto"/>
    </w:pPr>
    <w:rPr>
      <w:sz w:val="19"/>
      <w:szCs w:val="24"/>
    </w:rPr>
  </w:style>
  <w:style w:type="paragraph" w:customStyle="1" w:styleId="ExerciseSubhead">
    <w:name w:val="Exercise Subhead"/>
    <w:basedOn w:val="Normal"/>
    <w:rsid w:val="00C01B1C"/>
    <w:pPr>
      <w:spacing w:before="120" w:after="240" w:line="240" w:lineRule="auto"/>
      <w:ind w:left="288" w:right="288"/>
      <w:contextualSpacing/>
      <w:jc w:val="center"/>
    </w:pPr>
    <w:rPr>
      <w:rFonts w:ascii="Arial" w:hAnsi="Arial"/>
      <w:b/>
      <w:color w:val="808080"/>
      <w:sz w:val="21"/>
      <w:szCs w:val="24"/>
      <w:u w:val="single"/>
    </w:rPr>
  </w:style>
  <w:style w:type="character" w:styleId="Hyperlink">
    <w:name w:val="Hyperlink"/>
    <w:semiHidden/>
    <w:rsid w:val="00C01B1C"/>
    <w:rPr>
      <w:color w:val="0000FF"/>
      <w:u w:val="single"/>
    </w:rPr>
  </w:style>
  <w:style w:type="paragraph" w:customStyle="1" w:styleId="TableTextLast">
    <w:name w:val="Table Text Last"/>
    <w:basedOn w:val="TableText"/>
    <w:next w:val="BodyText"/>
    <w:rsid w:val="00C01B1C"/>
    <w:pPr>
      <w:pBdr>
        <w:bottom w:val="dotted" w:sz="4" w:space="3" w:color="auto"/>
      </w:pBdr>
      <w:spacing w:after="240"/>
      <w:ind w:left="144" w:right="144"/>
      <w:contextualSpacing w:val="0"/>
    </w:pPr>
    <w:rPr>
      <w:rFonts w:ascii="Times New Roman" w:hAnsi="Times New Roman"/>
    </w:rPr>
  </w:style>
  <w:style w:type="paragraph" w:customStyle="1" w:styleId="Dingbat">
    <w:name w:val="Dingbat"/>
    <w:basedOn w:val="NoteTipCaution"/>
    <w:link w:val="DingbatChar"/>
    <w:rsid w:val="00C01B1C"/>
    <w:pPr>
      <w:pBdr>
        <w:top w:val="single" w:sz="6" w:space="10" w:color="C0C0C0"/>
        <w:left w:val="single" w:sz="6" w:space="16" w:color="C0C0C0"/>
        <w:bottom w:val="single" w:sz="6" w:space="10" w:color="C0C0C0"/>
        <w:right w:val="single" w:sz="6" w:space="16" w:color="C0C0C0"/>
      </w:pBdr>
      <w:tabs>
        <w:tab w:val="left" w:pos="994"/>
      </w:tabs>
      <w:spacing w:before="120" w:after="0"/>
      <w:ind w:left="432" w:right="432"/>
    </w:pPr>
    <w:rPr>
      <w:rFonts w:ascii="ZapfDingbats" w:hAnsi="ZapfDingbats"/>
      <w:color w:val="BFBFBF"/>
      <w:sz w:val="24"/>
      <w:szCs w:val="24"/>
    </w:rPr>
  </w:style>
  <w:style w:type="character" w:customStyle="1" w:styleId="DingbatCharChar">
    <w:name w:val="Dingbat Char Char"/>
    <w:rsid w:val="00C01B1C"/>
    <w:rPr>
      <w:rFonts w:ascii="ZapfDingbats" w:hAnsi="ZapfDingbats"/>
      <w:color w:val="BFBFBF"/>
      <w:szCs w:val="24"/>
      <w:lang w:val="en-US" w:eastAsia="en-US" w:bidi="ar-SA"/>
    </w:rPr>
  </w:style>
  <w:style w:type="table" w:customStyle="1" w:styleId="TableList">
    <w:name w:val="Table List"/>
    <w:basedOn w:val="TableNormal"/>
    <w:rsid w:val="00C01B1C"/>
    <w:pPr>
      <w:spacing w:after="120" w:line="240" w:lineRule="auto"/>
    </w:pPr>
    <w:rPr>
      <w:rFonts w:ascii="Times" w:eastAsia="SimSun" w:hAnsi="Times" w:cs="Times New Roman"/>
      <w:sz w:val="20"/>
      <w:szCs w:val="20"/>
    </w:rPr>
    <w:tblPr>
      <w:tblBorders>
        <w:top w:val="single" w:sz="6" w:space="0" w:color="auto"/>
        <w:bottom w:val="single" w:sz="6" w:space="0" w:color="auto"/>
      </w:tblBorders>
      <w:tblCellMar>
        <w:left w:w="0" w:type="dxa"/>
        <w:right w:w="0" w:type="dxa"/>
      </w:tblCellMar>
    </w:tblPr>
    <w:tcPr>
      <w:shd w:val="clear" w:color="auto" w:fill="auto"/>
    </w:tcPr>
  </w:style>
  <w:style w:type="paragraph" w:customStyle="1" w:styleId="SideBarSubhead">
    <w:name w:val="Side Bar Subhead"/>
    <w:basedOn w:val="Normal"/>
    <w:rsid w:val="00C01B1C"/>
    <w:pPr>
      <w:spacing w:before="120" w:after="240" w:line="240" w:lineRule="auto"/>
      <w:ind w:left="288" w:right="288"/>
      <w:contextualSpacing/>
      <w:jc w:val="center"/>
    </w:pPr>
    <w:rPr>
      <w:rFonts w:ascii="Arial" w:hAnsi="Arial"/>
      <w:b/>
      <w:color w:val="808080"/>
      <w:sz w:val="21"/>
      <w:szCs w:val="24"/>
      <w:u w:val="single"/>
    </w:rPr>
  </w:style>
  <w:style w:type="paragraph" w:customStyle="1" w:styleId="SideBarBody">
    <w:name w:val="Side Bar Body"/>
    <w:basedOn w:val="Normal"/>
    <w:link w:val="SideBarBodyChar"/>
    <w:qFormat/>
    <w:rsid w:val="00C01B1C"/>
    <w:pPr>
      <w:spacing w:after="0" w:line="240" w:lineRule="auto"/>
    </w:pPr>
    <w:rPr>
      <w:rFonts w:ascii="HelveticaNeue Condensed" w:hAnsi="HelveticaNeue Condensed"/>
      <w:sz w:val="24"/>
      <w:szCs w:val="24"/>
    </w:rPr>
  </w:style>
  <w:style w:type="character" w:customStyle="1" w:styleId="SideBarBodyChar">
    <w:name w:val="Side Bar Body Char"/>
    <w:link w:val="SideBarBody"/>
    <w:rsid w:val="00C01B1C"/>
    <w:rPr>
      <w:rFonts w:ascii="HelveticaNeue Condensed" w:hAnsi="HelveticaNeue Condensed"/>
      <w:sz w:val="24"/>
      <w:szCs w:val="24"/>
    </w:rPr>
  </w:style>
  <w:style w:type="paragraph" w:customStyle="1" w:styleId="SideBarLast">
    <w:name w:val="Side Bar Last"/>
    <w:basedOn w:val="Normal"/>
    <w:link w:val="SideBarLastChar"/>
    <w:qFormat/>
    <w:rsid w:val="00C01B1C"/>
    <w:pPr>
      <w:pBdr>
        <w:bottom w:val="single" w:sz="18" w:space="6" w:color="auto"/>
      </w:pBdr>
      <w:spacing w:before="120" w:after="0" w:line="240" w:lineRule="auto"/>
      <w:ind w:left="144" w:right="144"/>
    </w:pPr>
    <w:rPr>
      <w:rFonts w:ascii="HelveticaNeue Condensed" w:hAnsi="HelveticaNeue Condensed"/>
      <w:sz w:val="24"/>
      <w:szCs w:val="24"/>
    </w:rPr>
  </w:style>
  <w:style w:type="character" w:customStyle="1" w:styleId="SideBarLastChar">
    <w:name w:val="Side Bar Last Char"/>
    <w:link w:val="SideBarLast"/>
    <w:rsid w:val="00C01B1C"/>
    <w:rPr>
      <w:rFonts w:ascii="HelveticaNeue Condensed" w:hAnsi="HelveticaNeue Condensed"/>
      <w:sz w:val="24"/>
      <w:szCs w:val="24"/>
    </w:rPr>
  </w:style>
  <w:style w:type="paragraph" w:customStyle="1" w:styleId="SideBarNum">
    <w:name w:val="Side Bar Num"/>
    <w:basedOn w:val="Normal"/>
    <w:link w:val="SideBarNumChar"/>
    <w:qFormat/>
    <w:rsid w:val="00C01B1C"/>
    <w:pPr>
      <w:numPr>
        <w:numId w:val="32"/>
      </w:numPr>
      <w:spacing w:before="120" w:after="0" w:line="240" w:lineRule="auto"/>
      <w:ind w:right="576"/>
    </w:pPr>
    <w:rPr>
      <w:rFonts w:ascii="HelveticaNeue Condensed" w:hAnsi="HelveticaNeue Condensed"/>
      <w:sz w:val="24"/>
      <w:szCs w:val="24"/>
    </w:rPr>
  </w:style>
  <w:style w:type="character" w:customStyle="1" w:styleId="SideBarNumChar">
    <w:name w:val="Side Bar Num Char"/>
    <w:link w:val="SideBarNum"/>
    <w:rsid w:val="00C01B1C"/>
    <w:rPr>
      <w:rFonts w:ascii="HelveticaNeue Condensed" w:hAnsi="HelveticaNeue Condensed"/>
      <w:sz w:val="24"/>
      <w:szCs w:val="24"/>
    </w:rPr>
  </w:style>
  <w:style w:type="paragraph" w:customStyle="1" w:styleId="SideBarHead">
    <w:name w:val="Side Bar Head"/>
    <w:basedOn w:val="Normal"/>
    <w:next w:val="Normal"/>
    <w:autoRedefine/>
    <w:rsid w:val="00C01B1C"/>
    <w:pPr>
      <w:pBdr>
        <w:top w:val="single" w:sz="18" w:space="1" w:color="auto"/>
        <w:left w:val="single" w:sz="18" w:space="0" w:color="auto"/>
        <w:bottom w:val="single" w:sz="18" w:space="1" w:color="auto"/>
        <w:right w:val="single" w:sz="18" w:space="0" w:color="auto"/>
      </w:pBdr>
      <w:spacing w:before="360" w:after="240" w:line="240" w:lineRule="auto"/>
      <w:ind w:left="144" w:right="144"/>
      <w:contextualSpacing/>
      <w:jc w:val="center"/>
    </w:pPr>
    <w:rPr>
      <w:rFonts w:ascii="HelveticaNeue MediumCond" w:hAnsi="HelveticaNeue MediumCond"/>
      <w:caps/>
      <w:sz w:val="24"/>
      <w:szCs w:val="24"/>
    </w:rPr>
  </w:style>
  <w:style w:type="paragraph" w:customStyle="1" w:styleId="FMBookTitle">
    <w:name w:val="FM Book Title"/>
    <w:basedOn w:val="ChapterTitle"/>
    <w:rsid w:val="00C01B1C"/>
    <w:pPr>
      <w:tabs>
        <w:tab w:val="left" w:pos="2606"/>
      </w:tabs>
      <w:spacing w:before="360" w:after="720"/>
    </w:pPr>
    <w:rPr>
      <w:rFonts w:ascii="HelveticaNeue MediumCond" w:eastAsiaTheme="minorHAnsi" w:hAnsi="HelveticaNeue MediumCond" w:cstheme="minorBidi"/>
      <w:b w:val="0"/>
      <w:spacing w:val="-20"/>
      <w:sz w:val="72"/>
      <w:szCs w:val="24"/>
    </w:rPr>
  </w:style>
  <w:style w:type="paragraph" w:customStyle="1" w:styleId="FMEdition">
    <w:name w:val="FM Edition"/>
    <w:basedOn w:val="Normal"/>
    <w:link w:val="FMEditionChar"/>
    <w:rsid w:val="00C01B1C"/>
    <w:pPr>
      <w:spacing w:after="0" w:line="240" w:lineRule="auto"/>
      <w:jc w:val="center"/>
      <w:outlineLvl w:val="0"/>
    </w:pPr>
    <w:rPr>
      <w:rFonts w:ascii="HelveticaNeue MediumCond" w:hAnsi="HelveticaNeue MediumCond"/>
      <w:color w:val="808080"/>
      <w:sz w:val="48"/>
      <w:szCs w:val="24"/>
    </w:rPr>
  </w:style>
  <w:style w:type="paragraph" w:customStyle="1" w:styleId="FMCopyrightCredits">
    <w:name w:val="FM Copyright Credits"/>
    <w:basedOn w:val="Normal"/>
    <w:rsid w:val="00C01B1C"/>
    <w:pPr>
      <w:spacing w:before="240" w:after="240" w:line="240" w:lineRule="auto"/>
      <w:ind w:left="648" w:hanging="288"/>
      <w:contextualSpacing/>
    </w:pPr>
    <w:rPr>
      <w:rFonts w:ascii="Utopia" w:hAnsi="Utopia"/>
      <w:sz w:val="18"/>
      <w:szCs w:val="24"/>
    </w:rPr>
  </w:style>
  <w:style w:type="paragraph" w:customStyle="1" w:styleId="FMCopyrightCreditsLast">
    <w:name w:val="FM Copyright Credits Last"/>
    <w:basedOn w:val="FMCopyrightCredits"/>
    <w:next w:val="FMCopyright"/>
    <w:rsid w:val="00C01B1C"/>
    <w:pPr>
      <w:spacing w:before="0"/>
    </w:pPr>
  </w:style>
  <w:style w:type="paragraph" w:customStyle="1" w:styleId="FMHead">
    <w:name w:val="FM Head"/>
    <w:basedOn w:val="ChapterTitle"/>
    <w:link w:val="FMHeadChar"/>
    <w:rsid w:val="00C01B1C"/>
    <w:pPr>
      <w:tabs>
        <w:tab w:val="left" w:pos="2606"/>
      </w:tabs>
      <w:spacing w:before="360" w:after="720"/>
    </w:pPr>
    <w:rPr>
      <w:rFonts w:ascii="Helvetica Neue" w:eastAsiaTheme="minorHAnsi" w:hAnsi="Helvetica Neue" w:cstheme="minorBidi"/>
      <w:spacing w:val="-20"/>
      <w:sz w:val="72"/>
      <w:szCs w:val="24"/>
    </w:rPr>
  </w:style>
  <w:style w:type="paragraph" w:customStyle="1" w:styleId="TOC21">
    <w:name w:val="TOC 21"/>
    <w:basedOn w:val="TOC2"/>
    <w:uiPriority w:val="39"/>
    <w:rsid w:val="00C01B1C"/>
    <w:pPr>
      <w:spacing w:before="60" w:after="60"/>
      <w:ind w:left="245"/>
    </w:pPr>
  </w:style>
  <w:style w:type="paragraph" w:customStyle="1" w:styleId="TOC31">
    <w:name w:val="TOC 31"/>
    <w:basedOn w:val="TOC3"/>
    <w:uiPriority w:val="39"/>
    <w:rsid w:val="00C01B1C"/>
    <w:rPr>
      <w:rFonts w:ascii="Cambria" w:hAnsi="Cambria"/>
    </w:rPr>
  </w:style>
  <w:style w:type="paragraph" w:customStyle="1" w:styleId="PartOpenerText">
    <w:name w:val="Part Opener Text"/>
    <w:basedOn w:val="Normal"/>
    <w:next w:val="BodyText"/>
    <w:rsid w:val="00C01B1C"/>
    <w:pPr>
      <w:spacing w:before="120" w:after="0" w:line="360" w:lineRule="auto"/>
      <w:contextualSpacing/>
    </w:pPr>
    <w:rPr>
      <w:rFonts w:ascii="Trebuchet MS" w:hAnsi="Trebuchet MS"/>
      <w:b/>
      <w:spacing w:val="-6"/>
      <w:sz w:val="24"/>
      <w:szCs w:val="24"/>
    </w:rPr>
  </w:style>
  <w:style w:type="table" w:customStyle="1" w:styleId="ApressTable">
    <w:name w:val="Apress Table"/>
    <w:basedOn w:val="TableNormal"/>
    <w:rsid w:val="00C01B1C"/>
    <w:pPr>
      <w:spacing w:before="120" w:after="120" w:line="240" w:lineRule="auto"/>
    </w:pPr>
    <w:rPr>
      <w:rFonts w:ascii="Utopia" w:eastAsia="SimSun" w:hAnsi="Utopia" w:cs="Times New Roman"/>
      <w:sz w:val="18"/>
      <w:szCs w:val="20"/>
    </w:rPr>
    <w:tblPr>
      <w:tblCellMar>
        <w:left w:w="0" w:type="dxa"/>
        <w:right w:w="0" w:type="dxa"/>
      </w:tblCellMar>
    </w:tblPr>
  </w:style>
  <w:style w:type="table" w:styleId="TableList3">
    <w:name w:val="Table List 3"/>
    <w:basedOn w:val="TableNormal"/>
    <w:rsid w:val="00C01B1C"/>
    <w:pPr>
      <w:spacing w:after="120" w:line="240" w:lineRule="auto"/>
    </w:pPr>
    <w:rPr>
      <w:rFonts w:ascii="Times New Roman" w:eastAsia="SimSun" w:hAnsi="Times New Roman" w:cs="Times New Roman"/>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rsid w:val="00C01B1C"/>
    <w:pPr>
      <w:spacing w:after="0" w:line="240" w:lineRule="auto"/>
      <w:ind w:left="360"/>
    </w:pPr>
    <w:rPr>
      <w:sz w:val="24"/>
      <w:szCs w:val="24"/>
    </w:rPr>
  </w:style>
  <w:style w:type="character" w:customStyle="1" w:styleId="BodyTextIndentChar">
    <w:name w:val="Body Text Indent Char"/>
    <w:basedOn w:val="DefaultParagraphFont"/>
    <w:link w:val="BodyTextIndent"/>
    <w:rsid w:val="00C01B1C"/>
    <w:rPr>
      <w:sz w:val="24"/>
      <w:szCs w:val="24"/>
    </w:rPr>
  </w:style>
  <w:style w:type="paragraph" w:styleId="BodyTextFirstIndent2">
    <w:name w:val="Body Text First Indent 2"/>
    <w:basedOn w:val="BodyTextIndent"/>
    <w:link w:val="BodyTextFirstIndent2Char"/>
    <w:semiHidden/>
    <w:rsid w:val="00C01B1C"/>
    <w:pPr>
      <w:ind w:firstLine="210"/>
    </w:pPr>
  </w:style>
  <w:style w:type="character" w:customStyle="1" w:styleId="BodyTextFirstIndent2Char">
    <w:name w:val="Body Text First Indent 2 Char"/>
    <w:basedOn w:val="BodyTextIndentChar"/>
    <w:link w:val="BodyTextFirstIndent2"/>
    <w:semiHidden/>
    <w:rsid w:val="00C01B1C"/>
    <w:rPr>
      <w:sz w:val="24"/>
      <w:szCs w:val="24"/>
    </w:rPr>
  </w:style>
  <w:style w:type="character" w:styleId="CommentReference">
    <w:name w:val="annotation reference"/>
    <w:basedOn w:val="DefaultParagraphFont"/>
    <w:rsid w:val="00C01B1C"/>
    <w:rPr>
      <w:sz w:val="18"/>
      <w:szCs w:val="18"/>
    </w:rPr>
  </w:style>
  <w:style w:type="paragraph" w:styleId="CommentText">
    <w:name w:val="annotation text"/>
    <w:basedOn w:val="Normal"/>
    <w:link w:val="CommentTextChar"/>
    <w:rsid w:val="00C01B1C"/>
    <w:pPr>
      <w:spacing w:after="0" w:line="240" w:lineRule="auto"/>
    </w:pPr>
    <w:rPr>
      <w:sz w:val="24"/>
      <w:szCs w:val="24"/>
    </w:rPr>
  </w:style>
  <w:style w:type="character" w:customStyle="1" w:styleId="CommentTextChar">
    <w:name w:val="Comment Text Char"/>
    <w:basedOn w:val="DefaultParagraphFont"/>
    <w:link w:val="CommentText"/>
    <w:rsid w:val="00C01B1C"/>
    <w:rPr>
      <w:sz w:val="24"/>
      <w:szCs w:val="24"/>
    </w:rPr>
  </w:style>
  <w:style w:type="paragraph" w:customStyle="1" w:styleId="SideBarCode">
    <w:name w:val="Side Bar Code"/>
    <w:basedOn w:val="Normal"/>
    <w:link w:val="SideBarCodeChar"/>
    <w:qFormat/>
    <w:rsid w:val="00C01B1C"/>
    <w:pPr>
      <w:spacing w:before="360" w:after="240" w:line="240" w:lineRule="auto"/>
      <w:ind w:left="288" w:right="288"/>
      <w:contextualSpacing/>
    </w:pPr>
    <w:rPr>
      <w:rFonts w:ascii="HelveticaNeue Condensed" w:hAnsi="HelveticaNeue Condensed"/>
      <w:sz w:val="24"/>
      <w:szCs w:val="24"/>
    </w:rPr>
  </w:style>
  <w:style w:type="character" w:customStyle="1" w:styleId="SideBarCodeChar">
    <w:name w:val="Side Bar Code Char"/>
    <w:link w:val="SideBarCode"/>
    <w:rsid w:val="00C01B1C"/>
    <w:rPr>
      <w:rFonts w:ascii="HelveticaNeue Condensed" w:hAnsi="HelveticaNeue Condensed"/>
      <w:sz w:val="24"/>
      <w:szCs w:val="24"/>
    </w:rPr>
  </w:style>
  <w:style w:type="paragraph" w:customStyle="1" w:styleId="FMSubtitle1">
    <w:name w:val="FM Subtitle 1"/>
    <w:basedOn w:val="Normal"/>
    <w:locked/>
    <w:rsid w:val="00C01B1C"/>
    <w:pPr>
      <w:spacing w:before="120" w:after="240" w:line="240" w:lineRule="auto"/>
    </w:pPr>
    <w:rPr>
      <w:rFonts w:ascii="HelveticaNeue Condensed" w:hAnsi="HelveticaNeue Condensed"/>
      <w:sz w:val="60"/>
      <w:szCs w:val="24"/>
    </w:rPr>
  </w:style>
  <w:style w:type="paragraph" w:customStyle="1" w:styleId="TOC211">
    <w:name w:val="TOC 211"/>
    <w:basedOn w:val="Normal"/>
    <w:next w:val="Normal"/>
    <w:uiPriority w:val="39"/>
    <w:locked/>
    <w:rsid w:val="00C01B1C"/>
    <w:pPr>
      <w:tabs>
        <w:tab w:val="right" w:leader="dot" w:pos="8626"/>
      </w:tabs>
      <w:spacing w:before="240" w:after="0" w:line="240" w:lineRule="auto"/>
      <w:ind w:left="245"/>
    </w:pPr>
    <w:rPr>
      <w:rFonts w:ascii="HelveticaNeue MediumCond" w:hAnsi="HelveticaNeue MediumCond"/>
      <w:b/>
      <w:noProof/>
      <w:sz w:val="24"/>
      <w:szCs w:val="24"/>
    </w:rPr>
  </w:style>
  <w:style w:type="paragraph" w:customStyle="1" w:styleId="TOC311">
    <w:name w:val="TOC 311"/>
    <w:basedOn w:val="Normal"/>
    <w:next w:val="Normal"/>
    <w:autoRedefine/>
    <w:uiPriority w:val="39"/>
    <w:locked/>
    <w:rsid w:val="00C01B1C"/>
    <w:pPr>
      <w:tabs>
        <w:tab w:val="right" w:leader="dot" w:pos="8626"/>
      </w:tabs>
      <w:spacing w:after="0" w:line="240" w:lineRule="auto"/>
      <w:ind w:left="475"/>
      <w:contextualSpacing/>
    </w:pPr>
    <w:rPr>
      <w:rFonts w:ascii="HelveticaNeue MediumCond" w:hAnsi="HelveticaNeue MediumCond"/>
      <w:sz w:val="24"/>
      <w:szCs w:val="24"/>
    </w:rPr>
  </w:style>
  <w:style w:type="paragraph" w:styleId="Revision">
    <w:name w:val="Revision"/>
    <w:hidden/>
    <w:uiPriority w:val="99"/>
    <w:semiHidden/>
    <w:rsid w:val="00C01B1C"/>
    <w:pPr>
      <w:spacing w:after="0" w:line="240" w:lineRule="auto"/>
    </w:pPr>
    <w:rPr>
      <w:rFonts w:ascii="Calibri" w:eastAsia="Calibri" w:hAnsi="Calibri" w:cs="Times New Roman"/>
    </w:rPr>
  </w:style>
  <w:style w:type="character" w:styleId="IntenseEmphasis">
    <w:name w:val="Intense Emphasis"/>
    <w:basedOn w:val="DefaultParagraphFont"/>
    <w:uiPriority w:val="21"/>
    <w:qFormat/>
    <w:rsid w:val="00C01B1C"/>
    <w:rPr>
      <w:b/>
      <w:bCs/>
      <w:i/>
      <w:iCs/>
      <w:color w:val="auto"/>
    </w:rPr>
  </w:style>
  <w:style w:type="paragraph" w:styleId="Subtitle">
    <w:name w:val="Subtitle"/>
    <w:basedOn w:val="Normal"/>
    <w:next w:val="Normal"/>
    <w:link w:val="SubtitleChar"/>
    <w:qFormat/>
    <w:rsid w:val="00C01B1C"/>
    <w:pPr>
      <w:spacing w:after="60" w:line="240" w:lineRule="auto"/>
      <w:jc w:val="center"/>
      <w:outlineLvl w:val="1"/>
    </w:pPr>
    <w:rPr>
      <w:rFonts w:ascii="Cambria" w:hAnsi="Cambria"/>
      <w:sz w:val="24"/>
      <w:szCs w:val="24"/>
    </w:rPr>
  </w:style>
  <w:style w:type="character" w:customStyle="1" w:styleId="SubtitleChar">
    <w:name w:val="Subtitle Char"/>
    <w:basedOn w:val="DefaultParagraphFont"/>
    <w:link w:val="Subtitle"/>
    <w:rsid w:val="00C01B1C"/>
    <w:rPr>
      <w:rFonts w:ascii="Cambria" w:hAnsi="Cambria"/>
      <w:sz w:val="24"/>
      <w:szCs w:val="24"/>
    </w:rPr>
  </w:style>
  <w:style w:type="character" w:customStyle="1" w:styleId="DingbatSymbol">
    <w:name w:val="Dingbat Symbol"/>
    <w:basedOn w:val="DefaultParagraphFont"/>
    <w:uiPriority w:val="1"/>
    <w:locked/>
    <w:rsid w:val="00C01B1C"/>
    <w:rPr>
      <w:rFonts w:ascii="ZapfDingbats" w:eastAsia="Calibri" w:hAnsi="ZapfDingbats" w:cs="Times New Roman"/>
      <w:color w:val="BFBFBF"/>
      <w:szCs w:val="24"/>
    </w:rPr>
  </w:style>
  <w:style w:type="character" w:customStyle="1" w:styleId="BlackDingbat">
    <w:name w:val="Black Dingbat"/>
    <w:rsid w:val="00C01B1C"/>
    <w:rPr>
      <w:rFonts w:ascii="ZapfDingbats" w:hAnsi="ZapfDingbats"/>
      <w:color w:val="auto"/>
      <w:szCs w:val="24"/>
    </w:rPr>
  </w:style>
  <w:style w:type="character" w:customStyle="1" w:styleId="FMAuthorChar">
    <w:name w:val="FM Author Char"/>
    <w:link w:val="FMAuthor"/>
    <w:rsid w:val="00C01B1C"/>
    <w:rPr>
      <w:rFonts w:ascii="HelveticaNeue MediumExt" w:hAnsi="HelveticaNeue MediumExt"/>
      <w:sz w:val="44"/>
      <w:szCs w:val="24"/>
    </w:rPr>
  </w:style>
  <w:style w:type="paragraph" w:customStyle="1" w:styleId="HeaderWHITE">
    <w:name w:val="Header WHITE"/>
    <w:basedOn w:val="Header"/>
    <w:qFormat/>
    <w:locked/>
    <w:rsid w:val="00C01B1C"/>
    <w:rPr>
      <w:rFonts w:eastAsia="PMingLiU"/>
      <w:b w:val="0"/>
      <w:color w:val="FFFFFF"/>
      <w:szCs w:val="24"/>
    </w:rPr>
  </w:style>
  <w:style w:type="character" w:customStyle="1" w:styleId="FMCopyrightChar">
    <w:name w:val="FM Copyright Char"/>
    <w:link w:val="FMCopyright"/>
    <w:rsid w:val="00C01B1C"/>
    <w:rPr>
      <w:rFonts w:ascii="Utopia" w:eastAsia="SimSun" w:hAnsi="Utopia" w:cs="Times New Roman"/>
      <w:sz w:val="18"/>
      <w:szCs w:val="20"/>
    </w:rPr>
  </w:style>
  <w:style w:type="character" w:customStyle="1" w:styleId="FMEditionChar">
    <w:name w:val="FM Edition Char"/>
    <w:basedOn w:val="DefaultParagraphFont"/>
    <w:link w:val="FMEdition"/>
    <w:rsid w:val="00C01B1C"/>
    <w:rPr>
      <w:rFonts w:ascii="HelveticaNeue MediumCond" w:hAnsi="HelveticaNeue MediumCond"/>
      <w:color w:val="808080"/>
      <w:sz w:val="48"/>
      <w:szCs w:val="24"/>
    </w:rPr>
  </w:style>
  <w:style w:type="paragraph" w:styleId="TOC2">
    <w:name w:val="toc 2"/>
    <w:basedOn w:val="Normal"/>
    <w:next w:val="Normal"/>
    <w:autoRedefine/>
    <w:rsid w:val="00C01B1C"/>
    <w:pPr>
      <w:spacing w:after="0" w:line="240" w:lineRule="auto"/>
      <w:ind w:left="240"/>
    </w:pPr>
    <w:rPr>
      <w:sz w:val="24"/>
      <w:szCs w:val="24"/>
    </w:rPr>
  </w:style>
  <w:style w:type="paragraph" w:customStyle="1" w:styleId="ToCPart">
    <w:name w:val="ToC Part"/>
    <w:basedOn w:val="TOC1"/>
    <w:locked/>
    <w:rsid w:val="00C01B1C"/>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rsid w:val="00C01B1C"/>
    <w:pPr>
      <w:spacing w:after="100" w:line="240" w:lineRule="auto"/>
    </w:pPr>
    <w:rPr>
      <w:rFonts w:ascii="Calibri" w:hAnsi="Calibri"/>
      <w:sz w:val="24"/>
      <w:szCs w:val="24"/>
    </w:rPr>
  </w:style>
  <w:style w:type="paragraph" w:customStyle="1" w:styleId="PartTextCont">
    <w:name w:val="Part Text Cont."/>
    <w:basedOn w:val="Normal"/>
    <w:qFormat/>
    <w:locked/>
    <w:rsid w:val="00C01B1C"/>
    <w:pPr>
      <w:spacing w:after="0" w:line="240" w:lineRule="auto"/>
      <w:ind w:firstLine="720"/>
      <w:contextualSpacing/>
    </w:pPr>
    <w:rPr>
      <w:rFonts w:ascii="Utopia" w:hAnsi="Utopia"/>
      <w:spacing w:val="-6"/>
      <w:sz w:val="24"/>
      <w:szCs w:val="24"/>
    </w:rPr>
  </w:style>
  <w:style w:type="character" w:customStyle="1" w:styleId="PartNumberChar">
    <w:name w:val="Part Number Char"/>
    <w:basedOn w:val="DefaultParagraphFont"/>
    <w:link w:val="PartNumber"/>
    <w:rsid w:val="00C01B1C"/>
    <w:rPr>
      <w:rFonts w:ascii="Book Antiqua" w:hAnsi="Book Antiqua"/>
      <w:b/>
      <w:sz w:val="40"/>
      <w:szCs w:val="24"/>
    </w:rPr>
  </w:style>
  <w:style w:type="character" w:customStyle="1" w:styleId="PartTitleChar">
    <w:name w:val="Part Title Char"/>
    <w:basedOn w:val="DefaultParagraphFont"/>
    <w:link w:val="PartTitle"/>
    <w:rsid w:val="00C01B1C"/>
    <w:rPr>
      <w:rFonts w:ascii="Bookman Old Style" w:hAnsi="Bookman Old Style"/>
      <w:b/>
      <w:sz w:val="72"/>
      <w:szCs w:val="24"/>
    </w:rPr>
  </w:style>
  <w:style w:type="character" w:customStyle="1" w:styleId="FMHeadChar">
    <w:name w:val="FM Head Char"/>
    <w:basedOn w:val="DefaultParagraphFont"/>
    <w:link w:val="FMHead"/>
    <w:rsid w:val="00C01B1C"/>
    <w:rPr>
      <w:rFonts w:ascii="Helvetica Neue" w:hAnsi="Helvetica Neue"/>
      <w:b/>
      <w:spacing w:val="-20"/>
      <w:sz w:val="72"/>
      <w:szCs w:val="24"/>
    </w:rPr>
  </w:style>
  <w:style w:type="paragraph" w:styleId="CommentSubject">
    <w:name w:val="annotation subject"/>
    <w:basedOn w:val="CommentText"/>
    <w:next w:val="CommentText"/>
    <w:link w:val="CommentSubjectChar"/>
    <w:rsid w:val="00C01B1C"/>
    <w:rPr>
      <w:b/>
      <w:bCs/>
    </w:rPr>
  </w:style>
  <w:style w:type="character" w:customStyle="1" w:styleId="CommentSubjectChar">
    <w:name w:val="Comment Subject Char"/>
    <w:basedOn w:val="CommentTextChar"/>
    <w:link w:val="CommentSubject"/>
    <w:rsid w:val="00C01B1C"/>
    <w:rPr>
      <w:b/>
      <w:bCs/>
      <w:sz w:val="24"/>
      <w:szCs w:val="24"/>
    </w:rPr>
  </w:style>
  <w:style w:type="paragraph" w:styleId="HTMLPreformatted">
    <w:name w:val="HTML Preformatted"/>
    <w:basedOn w:val="Normal"/>
    <w:link w:val="HTMLPreformattedChar"/>
    <w:uiPriority w:val="99"/>
    <w:unhideWhenUsed/>
    <w:rsid w:val="00C01B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4"/>
      <w:szCs w:val="24"/>
    </w:rPr>
  </w:style>
  <w:style w:type="character" w:customStyle="1" w:styleId="HTMLPreformattedChar">
    <w:name w:val="HTML Preformatted Char"/>
    <w:basedOn w:val="DefaultParagraphFont"/>
    <w:link w:val="HTMLPreformatted"/>
    <w:uiPriority w:val="99"/>
    <w:rsid w:val="00C01B1C"/>
    <w:rPr>
      <w:rFonts w:ascii="Courier New" w:eastAsia="Times New Roman" w:hAnsi="Courier New" w:cs="Courier New"/>
      <w:sz w:val="24"/>
      <w:szCs w:val="24"/>
    </w:rPr>
  </w:style>
  <w:style w:type="paragraph" w:customStyle="1" w:styleId="Production">
    <w:name w:val="Production"/>
    <w:next w:val="Normal"/>
    <w:autoRedefine/>
    <w:semiHidden/>
    <w:locked/>
    <w:rsid w:val="00C01B1C"/>
    <w:pPr>
      <w:keepNext/>
      <w:keepLines/>
      <w:spacing w:before="240" w:after="240" w:line="240" w:lineRule="auto"/>
    </w:pPr>
    <w:rPr>
      <w:rFonts w:ascii="Times New Roman" w:eastAsia="Times New Roman" w:hAnsi="Times New Roman" w:cs="Times New Roman"/>
      <w:b/>
      <w:i/>
      <w:color w:val="0000FF"/>
      <w:sz w:val="24"/>
      <w:szCs w:val="20"/>
    </w:rPr>
  </w:style>
  <w:style w:type="paragraph" w:customStyle="1" w:styleId="Query">
    <w:name w:val="Query"/>
    <w:basedOn w:val="Production"/>
    <w:semiHidden/>
    <w:locked/>
    <w:rsid w:val="00C01B1C"/>
    <w:rPr>
      <w:color w:val="FF0000"/>
    </w:rPr>
  </w:style>
  <w:style w:type="paragraph" w:styleId="TOC3">
    <w:name w:val="toc 3"/>
    <w:basedOn w:val="Normal"/>
    <w:next w:val="Normal"/>
    <w:autoRedefine/>
    <w:semiHidden/>
    <w:rsid w:val="00C01B1C"/>
    <w:pPr>
      <w:spacing w:after="0" w:line="240" w:lineRule="auto"/>
      <w:ind w:left="480"/>
    </w:pPr>
    <w:rPr>
      <w:sz w:val="24"/>
      <w:szCs w:val="24"/>
    </w:rPr>
  </w:style>
  <w:style w:type="character" w:customStyle="1" w:styleId="FMTextChar">
    <w:name w:val="FM Text Char"/>
    <w:link w:val="FMText"/>
    <w:rsid w:val="00C01B1C"/>
    <w:rPr>
      <w:rFonts w:ascii="Utopia" w:hAnsi="Utopia"/>
      <w:sz w:val="18"/>
      <w:szCs w:val="24"/>
    </w:rPr>
  </w:style>
  <w:style w:type="character" w:customStyle="1" w:styleId="FMTextContChar">
    <w:name w:val="FM Text Cont Char"/>
    <w:basedOn w:val="FMTextChar"/>
    <w:link w:val="FMTextCont"/>
    <w:rsid w:val="00C01B1C"/>
    <w:rPr>
      <w:rFonts w:ascii="Utopia" w:hAnsi="Utopia"/>
      <w:sz w:val="18"/>
      <w:szCs w:val="24"/>
    </w:rPr>
  </w:style>
  <w:style w:type="character" w:customStyle="1" w:styleId="DingbatChar">
    <w:name w:val="Dingbat Char"/>
    <w:link w:val="Dingbat"/>
    <w:rsid w:val="00C01B1C"/>
    <w:rPr>
      <w:rFonts w:ascii="ZapfDingbats" w:hAnsi="ZapfDingbats"/>
      <w:color w:val="BFBFBF"/>
      <w:sz w:val="24"/>
      <w:szCs w:val="24"/>
    </w:rPr>
  </w:style>
  <w:style w:type="paragraph" w:customStyle="1" w:styleId="Style1">
    <w:name w:val="Style1"/>
    <w:basedOn w:val="Normal"/>
    <w:next w:val="Normal"/>
    <w:semiHidden/>
    <w:locked/>
    <w:rsid w:val="00C01B1C"/>
    <w:pPr>
      <w:widowControl w:val="0"/>
      <w:pBdr>
        <w:top w:val="single" w:sz="4" w:space="6" w:color="auto"/>
        <w:left w:val="single" w:sz="4" w:space="6" w:color="auto"/>
        <w:bottom w:val="single" w:sz="4" w:space="6" w:color="auto"/>
        <w:right w:val="single" w:sz="4" w:space="6" w:color="auto"/>
      </w:pBdr>
      <w:autoSpaceDE w:val="0"/>
      <w:autoSpaceDN w:val="0"/>
      <w:spacing w:before="240" w:after="0" w:line="240" w:lineRule="exact"/>
      <w:ind w:left="720" w:right="720"/>
      <w:jc w:val="both"/>
    </w:pPr>
    <w:rPr>
      <w:rFonts w:ascii="Arial" w:hAnsi="Arial"/>
      <w:i/>
      <w:sz w:val="18"/>
      <w:szCs w:val="24"/>
    </w:rPr>
  </w:style>
  <w:style w:type="paragraph" w:styleId="ListContinue4">
    <w:name w:val="List Continue 4"/>
    <w:basedOn w:val="Normal"/>
    <w:semiHidden/>
    <w:rsid w:val="00C01B1C"/>
    <w:pPr>
      <w:spacing w:after="0" w:line="240" w:lineRule="auto"/>
      <w:ind w:left="1440"/>
      <w:contextualSpacing/>
    </w:pPr>
    <w:rPr>
      <w:sz w:val="24"/>
      <w:szCs w:val="24"/>
    </w:rPr>
  </w:style>
  <w:style w:type="paragraph" w:styleId="ListParagraph">
    <w:name w:val="List Paragraph"/>
    <w:basedOn w:val="Normal"/>
    <w:uiPriority w:val="34"/>
    <w:qFormat/>
    <w:rsid w:val="00C01B1C"/>
    <w:pPr>
      <w:spacing w:after="0" w:line="240" w:lineRule="auto"/>
      <w:ind w:left="720"/>
      <w:contextualSpacing/>
    </w:pPr>
    <w:rPr>
      <w:sz w:val="24"/>
      <w:szCs w:val="24"/>
    </w:rPr>
  </w:style>
  <w:style w:type="character" w:customStyle="1" w:styleId="MenuItem">
    <w:name w:val="Menu Item"/>
    <w:rsid w:val="00C01B1C"/>
    <w:rPr>
      <w:rFonts w:ascii="HelveticaNeue MediumCond" w:hAnsi="HelveticaNeue MediumCond"/>
      <w:color w:val="auto"/>
    </w:rPr>
  </w:style>
  <w:style w:type="character" w:styleId="FollowedHyperlink">
    <w:name w:val="FollowedHyperlink"/>
    <w:basedOn w:val="DefaultParagraphFont"/>
    <w:rsid w:val="00C01B1C"/>
    <w:rPr>
      <w:color w:val="800080" w:themeColor="followedHyperlink"/>
      <w:u w:val="single"/>
    </w:rPr>
  </w:style>
  <w:style w:type="character" w:customStyle="1" w:styleId="MAC">
    <w:name w:val="MAC"/>
    <w:basedOn w:val="DefaultParagraphFont"/>
    <w:uiPriority w:val="1"/>
    <w:rsid w:val="00C01B1C"/>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0106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png"/><Relationship Id="rId12" Type="http://schemas.microsoft.com/office/2011/relationships/commentsExtended" Target="commentsExtended.xml"/><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omments" Target="comments.xml"/><Relationship Id="rId24"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2.xm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18/08/relationships/commentsExtensible" Target="commentsExtensible.xml"/><Relationship Id="rId22" Type="http://schemas.openxmlformats.org/officeDocument/2006/relationships/footer" Target="footer1.xm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92</TotalTime>
  <Pages>26</Pages>
  <Words>7341</Words>
  <Characters>41845</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Springer-SBM</Company>
  <LinksUpToDate>false</LinksUpToDate>
  <CharactersWithSpaces>49088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Shrikant Vishwakarma</dc:creator>
  <cp:keywords/>
  <dc:description/>
  <cp:lastModifiedBy>Matthew T. Munson</cp:lastModifiedBy>
  <cp:revision>5</cp:revision>
  <dcterms:created xsi:type="dcterms:W3CDTF">2020-05-04T05:47:00Z</dcterms:created>
  <dcterms:modified xsi:type="dcterms:W3CDTF">2021-05-16T00:00:00Z</dcterms:modified>
</cp:coreProperties>
</file>

<file path=[Content_Types].xml><?xml version="1.0" encoding="utf-8"?>
<Types xmlns="http://schemas.openxmlformats.org/package/2006/content-types">
  <Default Extension="bin" ContentType="application/vnd.ms-word.attachedToolbar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FCAE1" w14:textId="77777777" w:rsidR="001544ED" w:rsidRDefault="001544ED" w:rsidP="001544ED">
      <w:pPr>
        <w:pStyle w:val="ChapterTitle"/>
      </w:pPr>
      <w:r>
        <w:t>Working with Textures, Sprites, and Font</w:t>
      </w:r>
      <w:r w:rsidR="005768F8">
        <w:t>s</w:t>
      </w:r>
    </w:p>
    <w:p w14:paraId="33A721CF" w14:textId="77777777" w:rsidR="00805F53" w:rsidRDefault="00805F53" w:rsidP="00FC7804">
      <w:pPr>
        <w:pStyle w:val="BodyTextFirst"/>
      </w:pPr>
      <w:r>
        <w:t>After completing this chapter, you will be able to:</w:t>
      </w:r>
    </w:p>
    <w:p w14:paraId="2DC8D6A5" w14:textId="77777777" w:rsidR="00805F53" w:rsidRDefault="00805F53" w:rsidP="00FC7804">
      <w:pPr>
        <w:pStyle w:val="Bullet"/>
      </w:pPr>
      <w:r>
        <w:t>Use any image or photograph as a texture representing characters or objects in your game</w:t>
      </w:r>
    </w:p>
    <w:p w14:paraId="0CDF469F" w14:textId="77777777" w:rsidR="00805F53" w:rsidRDefault="00805F53" w:rsidP="00FC7804">
      <w:pPr>
        <w:pStyle w:val="Bullet"/>
      </w:pPr>
      <w:r>
        <w:t>Understand and use texture coordinate</w:t>
      </w:r>
      <w:r w:rsidR="00DC63B9">
        <w:t>s</w:t>
      </w:r>
      <w:r>
        <w:t xml:space="preserve"> to identify a location on an image</w:t>
      </w:r>
    </w:p>
    <w:p w14:paraId="6CA4EA98" w14:textId="77777777" w:rsidR="00805F53" w:rsidRDefault="00805F53" w:rsidP="00FC7804">
      <w:pPr>
        <w:pStyle w:val="Bullet"/>
      </w:pPr>
      <w:r>
        <w:t>Optimize texture memory utilization by combining multiple characters and objects into one image</w:t>
      </w:r>
    </w:p>
    <w:p w14:paraId="0DC8C933" w14:textId="77777777" w:rsidR="00805F53" w:rsidRDefault="00805F53" w:rsidP="00FC7804">
      <w:pPr>
        <w:pStyle w:val="Bullet"/>
      </w:pPr>
      <w:r>
        <w:t>Produce and control animations using sprite sheets</w:t>
      </w:r>
    </w:p>
    <w:p w14:paraId="6ADB664B" w14:textId="77777777" w:rsidR="00805F53" w:rsidRDefault="00805F53" w:rsidP="00FC7804">
      <w:pPr>
        <w:pStyle w:val="Bullet"/>
      </w:pPr>
      <w:r>
        <w:t>Display texts of different fonts and sizes anywhere in your game</w:t>
      </w:r>
    </w:p>
    <w:p w14:paraId="7DF030FF" w14:textId="77777777" w:rsidR="00805F53" w:rsidRDefault="00805F53" w:rsidP="00FC7804">
      <w:pPr>
        <w:pStyle w:val="Heading1"/>
      </w:pPr>
      <w:r>
        <w:t>Introduction</w:t>
      </w:r>
    </w:p>
    <w:p w14:paraId="02949A41" w14:textId="77777777" w:rsidR="00805F53" w:rsidRDefault="00805F53" w:rsidP="00FC7804">
      <w:pPr>
        <w:pStyle w:val="BodyTextFirst"/>
      </w:pPr>
      <w:r>
        <w:t>Custom</w:t>
      </w:r>
      <w:r w:rsidR="00FC01D5">
        <w:t>-</w:t>
      </w:r>
      <w:r>
        <w:t>composed images</w:t>
      </w:r>
      <w:r w:rsidR="006A6717">
        <w:fldChar w:fldCharType="begin"/>
      </w:r>
      <w:r w:rsidR="009B1B7A">
        <w:instrText xml:space="preserve"> XE "</w:instrText>
      </w:r>
      <w:r w:rsidR="009B1B7A" w:rsidRPr="00634327">
        <w:instrText>Texture coordinates:custom-composed images</w:instrText>
      </w:r>
      <w:r w:rsidR="009B1B7A">
        <w:instrText xml:space="preserve">" </w:instrText>
      </w:r>
      <w:r w:rsidR="006A6717">
        <w:fldChar w:fldCharType="end"/>
      </w:r>
      <w:r>
        <w:t xml:space="preserve"> are used to represent almost all objects including c</w:t>
      </w:r>
      <w:r w:rsidRPr="00023046">
        <w:t xml:space="preserve">haracters, backgrounds, and </w:t>
      </w:r>
      <w:r>
        <w:t>even animations in most 2D games</w:t>
      </w:r>
      <w:r w:rsidRPr="00023046">
        <w:t xml:space="preserve">. </w:t>
      </w:r>
      <w:r>
        <w:t xml:space="preserve">For this reason, </w:t>
      </w:r>
      <w:r w:rsidR="0045166A">
        <w:t xml:space="preserve">the </w:t>
      </w:r>
      <w:r>
        <w:t xml:space="preserve">proper support of image operations is core to 2D game engines. A game typically works with an image in three distinct stages: loading, rendering, and unloading. </w:t>
      </w:r>
    </w:p>
    <w:p w14:paraId="19EE6D95" w14:textId="77777777" w:rsidR="00805F53" w:rsidRDefault="001B387E" w:rsidP="003A3233">
      <w:pPr>
        <w:pStyle w:val="BodyText"/>
      </w:pPr>
      <w:r w:rsidRPr="001B387E">
        <w:rPr>
          <w:i/>
        </w:rPr>
        <w:t>Loading</w:t>
      </w:r>
      <w:r w:rsidR="00805F53">
        <w:t xml:space="preserve"> is the reading of the image from the hard drive of the web server into the </w:t>
      </w:r>
      <w:r w:rsidR="005E019D">
        <w:t>client</w:t>
      </w:r>
      <w:r w:rsidR="00DA3970">
        <w:t>’</w:t>
      </w:r>
      <w:r w:rsidR="005E019D">
        <w:t xml:space="preserve">s </w:t>
      </w:r>
      <w:r w:rsidR="00805F53">
        <w:t xml:space="preserve">system main memory, </w:t>
      </w:r>
      <w:r w:rsidR="0045166A">
        <w:t xml:space="preserve">where it is </w:t>
      </w:r>
      <w:r w:rsidR="00805F53">
        <w:t xml:space="preserve">processed and stored in the graphics subsystem. </w:t>
      </w:r>
      <w:r w:rsidRPr="001B387E">
        <w:rPr>
          <w:i/>
        </w:rPr>
        <w:t>Rendering</w:t>
      </w:r>
      <w:r w:rsidR="006A6717">
        <w:rPr>
          <w:i/>
        </w:rPr>
        <w:fldChar w:fldCharType="begin"/>
      </w:r>
      <w:r w:rsidR="009B1B7A">
        <w:instrText xml:space="preserve"> XE "</w:instrText>
      </w:r>
      <w:r w:rsidR="009B1B7A" w:rsidRPr="008C73A0">
        <w:instrText>Texture coordinates:rendering</w:instrText>
      </w:r>
      <w:r w:rsidR="009B1B7A">
        <w:instrText xml:space="preserve">" </w:instrText>
      </w:r>
      <w:r w:rsidR="006A6717">
        <w:rPr>
          <w:i/>
        </w:rPr>
        <w:fldChar w:fldCharType="end"/>
      </w:r>
      <w:r w:rsidR="00805F53">
        <w:t xml:space="preserve"> occurs during gameplay when the loaded image is drawn continuously </w:t>
      </w:r>
      <w:r w:rsidR="008E73CC">
        <w:t xml:space="preserve">to </w:t>
      </w:r>
      <w:r w:rsidR="00805F53">
        <w:t xml:space="preserve">represent the respective game </w:t>
      </w:r>
      <w:r w:rsidR="00805F53">
        <w:lastRenderedPageBreak/>
        <w:t xml:space="preserve">objects. </w:t>
      </w:r>
      <w:r w:rsidRPr="001B387E">
        <w:rPr>
          <w:i/>
        </w:rPr>
        <w:t>Unloading</w:t>
      </w:r>
      <w:r w:rsidR="00805F53">
        <w:t xml:space="preserve"> happens when an image is no longer required by the game</w:t>
      </w:r>
      <w:r w:rsidR="008E73CC">
        <w:t xml:space="preserve"> and</w:t>
      </w:r>
      <w:r w:rsidR="00805F53">
        <w:t xml:space="preserve"> the associated resources are reclaimed for future uses. Because of the slower response time of the hard drive and the potentially large amount of data that must be transferred and processed, loading images can </w:t>
      </w:r>
      <w:ins w:id="0" w:author="Matthew T. Munson" w:date="2021-04-16T15:49:00Z">
        <w:r w:rsidR="00903DFD">
          <w:t>take a noticeable amount of time</w:t>
        </w:r>
      </w:ins>
      <w:del w:id="1" w:author="Matthew T. Munson" w:date="2021-04-16T15:49:00Z">
        <w:r w:rsidR="00805F53" w:rsidDel="00903DFD">
          <w:delText>be slower than real</w:delText>
        </w:r>
        <w:r w:rsidR="00D7537E" w:rsidDel="00903DFD">
          <w:delText xml:space="preserve"> </w:delText>
        </w:r>
        <w:r w:rsidR="00805F53" w:rsidDel="00903DFD">
          <w:delText>time</w:delText>
        </w:r>
      </w:del>
      <w:r w:rsidR="00805F53">
        <w:t>. T</w:t>
      </w:r>
      <w:r w:rsidR="00AA5B5A">
        <w:t>his, t</w:t>
      </w:r>
      <w:r w:rsidR="00805F53">
        <w:t xml:space="preserve">ogether with the fact that, just like the objects that images represent, the usefulness of an image is usually associated with individual game level, image loading and unloading operations typically occur during </w:t>
      </w:r>
      <w:r w:rsidR="00EA151D">
        <w:t>game-level transition</w:t>
      </w:r>
      <w:r w:rsidR="00805F53">
        <w:t xml:space="preserve">s. </w:t>
      </w:r>
      <w:r w:rsidR="00EA151D">
        <w:t xml:space="preserve">To </w:t>
      </w:r>
      <w:r w:rsidR="00805F53">
        <w:t>optimize the number of loading and unloading</w:t>
      </w:r>
      <w:r w:rsidR="006A6717">
        <w:fldChar w:fldCharType="begin"/>
      </w:r>
      <w:r w:rsidR="009B1B7A">
        <w:instrText xml:space="preserve"> XE "</w:instrText>
      </w:r>
      <w:r w:rsidR="009B1B7A" w:rsidRPr="006E35D6">
        <w:instrText>Texture coordinates:loading and unloading</w:instrText>
      </w:r>
      <w:r w:rsidR="009B1B7A">
        <w:instrText xml:space="preserve">" </w:instrText>
      </w:r>
      <w:r w:rsidR="006A6717">
        <w:fldChar w:fldCharType="end"/>
      </w:r>
      <w:r w:rsidR="00805F53">
        <w:t xml:space="preserve"> operations, it is a common practice to combine multiple lower</w:t>
      </w:r>
      <w:r w:rsidR="00EF39A2">
        <w:t>-</w:t>
      </w:r>
      <w:r w:rsidR="00805F53">
        <w:t xml:space="preserve">resolution images and form a single larger image. This larger image is referred to as a </w:t>
      </w:r>
      <w:r w:rsidRPr="001B387E">
        <w:rPr>
          <w:i/>
        </w:rPr>
        <w:t>sprite sheet</w:t>
      </w:r>
      <w:r w:rsidR="00805F53">
        <w:t>.</w:t>
      </w:r>
    </w:p>
    <w:p w14:paraId="6AEEA8EC" w14:textId="77777777" w:rsidR="00805F53" w:rsidRDefault="00805F53" w:rsidP="003A3233">
      <w:pPr>
        <w:pStyle w:val="BodyText"/>
      </w:pPr>
      <w:r>
        <w:t xml:space="preserve">To represent objects, images with meaningful drawings are pasted, or </w:t>
      </w:r>
      <w:r w:rsidR="001B387E" w:rsidRPr="001B387E">
        <w:rPr>
          <w:i/>
        </w:rPr>
        <w:t>mapped</w:t>
      </w:r>
      <w:r>
        <w:t xml:space="preserve">, on simple geometries. For example, a horse in a game can be represented by a square that is mapped with an image of a horse. In this way, a game developer can manipulate the transformation of the square to control the horse. This mapping of images on geometries is referred to as </w:t>
      </w:r>
      <w:r w:rsidR="001B387E" w:rsidRPr="001B387E">
        <w:rPr>
          <w:i/>
        </w:rPr>
        <w:t>texture mapping</w:t>
      </w:r>
      <w:r>
        <w:t xml:space="preserve"> in computer graphics. </w:t>
      </w:r>
    </w:p>
    <w:p w14:paraId="60D354A0" w14:textId="77777777" w:rsidR="00805F53" w:rsidRDefault="00805F53" w:rsidP="003A3233">
      <w:pPr>
        <w:pStyle w:val="BodyText"/>
      </w:pPr>
      <w:r w:rsidRPr="007C3112">
        <w:t xml:space="preserve">The illusion of movement, or animation, can be created by cycling through strategically </w:t>
      </w:r>
      <w:r w:rsidR="005C03D9">
        <w:t xml:space="preserve">mapping </w:t>
      </w:r>
      <w:r w:rsidRPr="007C3112">
        <w:t xml:space="preserve">selected images on the same geometry. For example, during subsequent game loop updates, different images of the same horse with strategically drawn leg positions can be mapped on the same square to create the illusion that the horse is galloping. Usually, these images of different animated positions are stored in one sprite sheet, </w:t>
      </w:r>
      <w:r>
        <w:t xml:space="preserve">or an </w:t>
      </w:r>
      <w:r w:rsidRPr="007C3112">
        <w:t xml:space="preserve">animated sprite sheet, and the process of sequencing through these images to create animation is referred to as </w:t>
      </w:r>
      <w:r w:rsidR="001B387E" w:rsidRPr="001B387E">
        <w:rPr>
          <w:i/>
        </w:rPr>
        <w:t xml:space="preserve">sprite animation </w:t>
      </w:r>
      <w:r w:rsidRPr="007C3112">
        <w:t xml:space="preserve">or </w:t>
      </w:r>
      <w:r w:rsidR="001B387E" w:rsidRPr="001B387E">
        <w:rPr>
          <w:i/>
        </w:rPr>
        <w:t>sprite sheet animation</w:t>
      </w:r>
      <w:r w:rsidRPr="007C3112">
        <w:t>.</w:t>
      </w:r>
    </w:p>
    <w:p w14:paraId="266277BC" w14:textId="77777777" w:rsidR="00805F53" w:rsidRDefault="00805F53" w:rsidP="003A3233">
      <w:pPr>
        <w:pStyle w:val="BodyText"/>
      </w:pPr>
      <w:r w:rsidRPr="00023046">
        <w:t xml:space="preserve">This chapter </w:t>
      </w:r>
      <w:r>
        <w:t>first introduces you to the concept of texture coordinates such that you can understand and program with the WebGL</w:t>
      </w:r>
      <w:r w:rsidR="006A6717">
        <w:fldChar w:fldCharType="begin"/>
      </w:r>
      <w:r w:rsidR="009B1B7A">
        <w:instrText xml:space="preserve"> XE "</w:instrText>
      </w:r>
      <w:r w:rsidR="009B1B7A" w:rsidRPr="00F302AF">
        <w:instrText>Texture coordinates:WebGL</w:instrText>
      </w:r>
      <w:r w:rsidR="009B1B7A">
        <w:instrText xml:space="preserve">" </w:instrText>
      </w:r>
      <w:r w:rsidR="006A6717">
        <w:fldChar w:fldCharType="end"/>
      </w:r>
      <w:r>
        <w:t xml:space="preserve"> texture mapping interface. You will then build a core texture component and the associated supporting classes to support mapping with simple textures, working with sprite sheets that contain multiple objects, creating and controlling motions with animated sprite sheets, and extracting characters from a sprite sheet to display text messages.</w:t>
      </w:r>
    </w:p>
    <w:p w14:paraId="2A983992" w14:textId="77777777" w:rsidR="00805F53" w:rsidRDefault="00DA3970" w:rsidP="00FC7804">
      <w:pPr>
        <w:pStyle w:val="NoteTipCaution"/>
      </w:pPr>
      <w:r w:rsidRPr="00DA3970">
        <w:rPr>
          <w:b/>
        </w:rPr>
        <w:lastRenderedPageBreak/>
        <w:t>Note</w:t>
      </w:r>
      <w:r w:rsidRPr="00DA3970">
        <w:rPr>
          <w:b/>
        </w:rPr>
        <w:tab/>
      </w:r>
      <w:r w:rsidR="00805F53">
        <w:t xml:space="preserve">A texture is an image that is loaded into the graphics system and ready to be mapped onto a geometry. When discussing the process of texture mapping, </w:t>
      </w:r>
      <w:r w:rsidR="00BE57EA">
        <w:t xml:space="preserve">you’ll </w:t>
      </w:r>
      <w:r w:rsidR="008E73CC">
        <w:t xml:space="preserve">hear </w:t>
      </w:r>
      <w:r w:rsidR="006F6010">
        <w:t>“</w:t>
      </w:r>
      <w:r w:rsidR="00805F53">
        <w:t>an image</w:t>
      </w:r>
      <w:r w:rsidR="006F6010">
        <w:t>”</w:t>
      </w:r>
      <w:r w:rsidR="00805F53">
        <w:t xml:space="preserve"> and </w:t>
      </w:r>
      <w:r w:rsidR="006F6010">
        <w:t>“</w:t>
      </w:r>
      <w:r w:rsidR="00805F53">
        <w:t>a texture</w:t>
      </w:r>
      <w:r w:rsidR="006F6010">
        <w:t>”</w:t>
      </w:r>
      <w:r w:rsidR="00805F53">
        <w:t xml:space="preserve"> often used interchangeably.</w:t>
      </w:r>
    </w:p>
    <w:p w14:paraId="2CE55A73" w14:textId="77777777" w:rsidR="00805F53" w:rsidRPr="0014675A" w:rsidRDefault="00805F53" w:rsidP="00FC7804">
      <w:pPr>
        <w:pStyle w:val="Heading1"/>
      </w:pPr>
      <w:r>
        <w:t>Texture Mapping and Texture Coordinate</w:t>
      </w:r>
      <w:r w:rsidR="005E09E2">
        <w:t>s</w:t>
      </w:r>
    </w:p>
    <w:p w14:paraId="75CBC165" w14:textId="77777777" w:rsidR="00805F53" w:rsidRDefault="00805F53" w:rsidP="00FC7804">
      <w:pPr>
        <w:pStyle w:val="BodyTextFirst"/>
      </w:pPr>
      <w:r>
        <w:t xml:space="preserve">As discussed, texture mapping is the process of pasting an image on a geometry, just like putting a sticker on an object. In the case of your game engine, instead of drawing a constant color for each pixel occupied by the unit square, you will create GLSL </w:t>
      </w:r>
      <w:r w:rsidR="002D6C82">
        <w:t>s</w:t>
      </w:r>
      <w:r>
        <w:t xml:space="preserve">haders to strategically select </w:t>
      </w:r>
      <w:proofErr w:type="spellStart"/>
      <w:r>
        <w:t>texels</w:t>
      </w:r>
      <w:proofErr w:type="spellEnd"/>
      <w:r>
        <w:t xml:space="preserve"> from the texture and display the corresponding </w:t>
      </w:r>
      <w:proofErr w:type="spellStart"/>
      <w:r>
        <w:t>texel</w:t>
      </w:r>
      <w:proofErr w:type="spellEnd"/>
      <w:r>
        <w:t xml:space="preserve"> colors at the screen pixel locations covered by the unit square. The process of selecting a </w:t>
      </w:r>
      <w:proofErr w:type="spellStart"/>
      <w:r>
        <w:t>texel</w:t>
      </w:r>
      <w:proofErr w:type="spellEnd"/>
      <w:r>
        <w:t xml:space="preserve">, or converting a group of </w:t>
      </w:r>
      <w:proofErr w:type="spellStart"/>
      <w:r>
        <w:t>texels</w:t>
      </w:r>
      <w:proofErr w:type="spellEnd"/>
      <w:r>
        <w:t xml:space="preserve"> into a single color, to be displayed to a screen pixel location is referred to as </w:t>
      </w:r>
      <w:r w:rsidR="001B387E" w:rsidRPr="001B387E">
        <w:rPr>
          <w:i/>
        </w:rPr>
        <w:t>texture sampling</w:t>
      </w:r>
      <w:r>
        <w:t>. To render a texture</w:t>
      </w:r>
      <w:r w:rsidR="00BE57EA">
        <w:t>-</w:t>
      </w:r>
      <w:r>
        <w:t xml:space="preserve">mapped pixel, the texture must be sampled to extract a corresponding </w:t>
      </w:r>
      <w:proofErr w:type="spellStart"/>
      <w:r>
        <w:t>texel</w:t>
      </w:r>
      <w:proofErr w:type="spellEnd"/>
      <w:r>
        <w:t xml:space="preserve"> color</w:t>
      </w:r>
      <w:r w:rsidR="006A6717">
        <w:fldChar w:fldCharType="begin"/>
      </w:r>
      <w:r w:rsidR="009B1B7A">
        <w:instrText xml:space="preserve"> XE "</w:instrText>
      </w:r>
      <w:r w:rsidR="009B1B7A" w:rsidRPr="004343BD">
        <w:instrText>Mapping:texel color</w:instrText>
      </w:r>
      <w:r w:rsidR="009B1B7A">
        <w:instrText xml:space="preserve">" </w:instrText>
      </w:r>
      <w:r w:rsidR="006A6717">
        <w:fldChar w:fldCharType="end"/>
      </w:r>
      <w:r>
        <w:t>.</w:t>
      </w:r>
    </w:p>
    <w:p w14:paraId="24C734CE" w14:textId="77777777" w:rsidR="00805F53" w:rsidRDefault="00DA3970" w:rsidP="00FC7804">
      <w:pPr>
        <w:pStyle w:val="NoteTipCaution"/>
      </w:pPr>
      <w:r w:rsidRPr="00DA3970">
        <w:rPr>
          <w:b/>
        </w:rPr>
        <w:t>Note</w:t>
      </w:r>
      <w:r w:rsidRPr="00DA3970">
        <w:rPr>
          <w:b/>
        </w:rPr>
        <w:tab/>
      </w:r>
      <w:r w:rsidR="00805F53">
        <w:t xml:space="preserve">Just as a pixel is a color location in an image, a </w:t>
      </w:r>
      <w:proofErr w:type="spellStart"/>
      <w:r w:rsidR="00805F53">
        <w:t>texel</w:t>
      </w:r>
      <w:proofErr w:type="spellEnd"/>
      <w:r w:rsidR="00805F53">
        <w:t xml:space="preserve"> is a color location</w:t>
      </w:r>
      <w:r w:rsidR="00BE57EA">
        <w:t xml:space="preserve"> </w:t>
      </w:r>
      <w:r w:rsidR="00805F53">
        <w:t>in a texture.</w:t>
      </w:r>
    </w:p>
    <w:p w14:paraId="09419915" w14:textId="77777777" w:rsidR="00805F53" w:rsidRDefault="00805F53" w:rsidP="003A3233">
      <w:pPr>
        <w:pStyle w:val="BodyText"/>
      </w:pPr>
      <w:r>
        <w:t>The process of mapping a texture of any resolution to a fixed</w:t>
      </w:r>
      <w:r w:rsidR="00BE57EA">
        <w:t>-</w:t>
      </w:r>
      <w:r>
        <w:t>size geometry can be daunting. The T</w:t>
      </w:r>
      <w:r w:rsidRPr="003332D1">
        <w:t xml:space="preserve">exture </w:t>
      </w:r>
      <w:r>
        <w:t>C</w:t>
      </w:r>
      <w:r w:rsidRPr="003332D1">
        <w:t xml:space="preserve">oordinate </w:t>
      </w:r>
      <w:r>
        <w:t>S</w:t>
      </w:r>
      <w:r w:rsidRPr="003332D1">
        <w:t>ystem</w:t>
      </w:r>
      <w:r>
        <w:t xml:space="preserve"> that specifies the Texture Space</w:t>
      </w:r>
      <w:r w:rsidRPr="003332D1">
        <w:t xml:space="preserve"> </w:t>
      </w:r>
      <w:r>
        <w:t>is designed to hide the resolution of textures to facilitate this mapping process</w:t>
      </w:r>
      <w:r w:rsidRPr="003332D1">
        <w:t xml:space="preserve">. As depicted in Figure 5-1, </w:t>
      </w:r>
      <w:r>
        <w:t>the Texture Coordinate System is a normalized system</w:t>
      </w:r>
      <w:r w:rsidR="006A6717">
        <w:fldChar w:fldCharType="begin"/>
      </w:r>
      <w:r w:rsidR="009B1B7A">
        <w:instrText xml:space="preserve"> XE "</w:instrText>
      </w:r>
      <w:r w:rsidR="009B1B7A" w:rsidRPr="009F2712">
        <w:instrText>Mapping:normalized system</w:instrText>
      </w:r>
      <w:r w:rsidR="009B1B7A">
        <w:instrText xml:space="preserve">" </w:instrText>
      </w:r>
      <w:r w:rsidR="006A6717">
        <w:fldChar w:fldCharType="end"/>
      </w:r>
      <w:r>
        <w:t xml:space="preserve"> defined over the entire texture with the origin located at the lower</w:t>
      </w:r>
      <w:r w:rsidR="00BE57EA">
        <w:t>-</w:t>
      </w:r>
      <w:r>
        <w:t>left corner and (1,1) located at the top</w:t>
      </w:r>
      <w:r w:rsidR="00BE57EA">
        <w:t>-</w:t>
      </w:r>
      <w:r>
        <w:t>right corner. This simple fact, that the normalized 0 to 1 range is always defined over the entire texture regardless of the resolution</w:t>
      </w:r>
      <w:r w:rsidR="006A6717">
        <w:fldChar w:fldCharType="begin"/>
      </w:r>
      <w:r w:rsidR="009B1B7A">
        <w:instrText xml:space="preserve"> XE "</w:instrText>
      </w:r>
      <w:r w:rsidR="009B1B7A" w:rsidRPr="00666DAE">
        <w:instrText>Mapping:resolution</w:instrText>
      </w:r>
      <w:r w:rsidR="009B1B7A">
        <w:instrText xml:space="preserve">" </w:instrText>
      </w:r>
      <w:r w:rsidR="006A6717">
        <w:fldChar w:fldCharType="end"/>
      </w:r>
      <w:r>
        <w:t>, is the elegance of the Texture Coordinate System. Given a texture of any resolution, (0.5, 0.5) is always the center</w:t>
      </w:r>
      <w:r w:rsidR="00A37F40">
        <w:t>,</w:t>
      </w:r>
      <w:r>
        <w:t xml:space="preserve"> (0, 1) </w:t>
      </w:r>
      <w:r w:rsidR="00A37F40">
        <w:t xml:space="preserve">is </w:t>
      </w:r>
      <w:r>
        <w:t>always the top</w:t>
      </w:r>
      <w:r w:rsidR="00A37F40">
        <w:t>-</w:t>
      </w:r>
      <w:r>
        <w:t xml:space="preserve">left corner, </w:t>
      </w:r>
      <w:r w:rsidR="00A37F40">
        <w:t>and so on</w:t>
      </w:r>
      <w:r>
        <w:t xml:space="preserve">. Notice that in Figure 5-1 the horizontal axis is labeled as the u-axis, and </w:t>
      </w:r>
      <w:r w:rsidR="00A37F40">
        <w:t xml:space="preserve">the </w:t>
      </w:r>
      <w:r>
        <w:t xml:space="preserve">vertical </w:t>
      </w:r>
      <w:r w:rsidR="00A37F40">
        <w:t xml:space="preserve">axis is labeled </w:t>
      </w:r>
      <w:r>
        <w:t xml:space="preserve">as the v-axis. Oftentimes a texture coordinate, or the </w:t>
      </w:r>
      <w:proofErr w:type="spellStart"/>
      <w:r w:rsidR="00A37F40">
        <w:t>uv</w:t>
      </w:r>
      <w:proofErr w:type="spellEnd"/>
      <w:r w:rsidR="00A37F40">
        <w:t xml:space="preserve"> </w:t>
      </w:r>
      <w:r>
        <w:t xml:space="preserve">values associated with a texture coordinate, </w:t>
      </w:r>
      <w:r w:rsidR="009172FB">
        <w:t>is</w:t>
      </w:r>
      <w:r>
        <w:t xml:space="preserve"> used </w:t>
      </w:r>
      <w:r>
        <w:lastRenderedPageBreak/>
        <w:t xml:space="preserve">interchangeably to refer to </w:t>
      </w:r>
      <w:r w:rsidR="005C03D9">
        <w:t xml:space="preserve">a </w:t>
      </w:r>
      <w:r>
        <w:t xml:space="preserve">location in the Texture Coordinate System. </w:t>
      </w:r>
    </w:p>
    <w:p w14:paraId="349A70BA" w14:textId="77777777" w:rsidR="00805F53" w:rsidRDefault="009D0AC9" w:rsidP="003A3233">
      <w:pPr>
        <w:pStyle w:val="Figure"/>
      </w:pPr>
      <w:r>
        <w:rPr>
          <w:noProof/>
        </w:rPr>
        <w:drawing>
          <wp:inline distT="0" distB="0" distL="0" distR="0" wp14:anchorId="4649388A" wp14:editId="020AE7B2">
            <wp:extent cx="1369060" cy="1306830"/>
            <wp:effectExtent l="0" t="0" r="2540" b="0"/>
            <wp:docPr id="2" name="Picture 2" descr="Fig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5-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1369060" cy="1306830"/>
                    </a:xfrm>
                    <a:prstGeom prst="rect">
                      <a:avLst/>
                    </a:prstGeom>
                    <a:noFill/>
                    <a:ln>
                      <a:noFill/>
                    </a:ln>
                  </pic:spPr>
                </pic:pic>
              </a:graphicData>
            </a:graphic>
          </wp:inline>
        </w:drawing>
      </w:r>
    </w:p>
    <w:p w14:paraId="23E36EF5" w14:textId="77777777" w:rsidR="00805F53" w:rsidRPr="003332D1" w:rsidRDefault="00805F53" w:rsidP="00FC7804">
      <w:pPr>
        <w:pStyle w:val="FigureCaption"/>
      </w:pPr>
      <w:r w:rsidRPr="004C36E3">
        <w:t xml:space="preserve">Figure </w:t>
      </w:r>
      <w:r>
        <w:t>5</w:t>
      </w:r>
      <w:r w:rsidRPr="004C36E3">
        <w:t>-</w:t>
      </w:r>
      <w:r>
        <w:t>1</w:t>
      </w:r>
      <w:r w:rsidR="00A37F40">
        <w:t>.</w:t>
      </w:r>
      <w:r w:rsidR="00A37F40" w:rsidRPr="004C36E3">
        <w:t xml:space="preserve"> </w:t>
      </w:r>
      <w:r>
        <w:t>The Texture Coordinate</w:t>
      </w:r>
      <w:r w:rsidR="002D6C82">
        <w:t xml:space="preserve"> </w:t>
      </w:r>
      <w:r w:rsidR="00A37F40">
        <w:t xml:space="preserve">System </w:t>
      </w:r>
      <w:r w:rsidR="002D6C82">
        <w:t xml:space="preserve">and the corresponding </w:t>
      </w:r>
      <w:proofErr w:type="spellStart"/>
      <w:r w:rsidR="002D6C82">
        <w:t>uv</w:t>
      </w:r>
      <w:proofErr w:type="spellEnd"/>
      <w:r w:rsidR="002D6C82">
        <w:t xml:space="preserve"> </w:t>
      </w:r>
      <w:r w:rsidR="002B19E2">
        <w:t>values</w:t>
      </w:r>
      <w:r w:rsidR="006A6717">
        <w:fldChar w:fldCharType="begin"/>
      </w:r>
      <w:r w:rsidR="009B1B7A">
        <w:instrText xml:space="preserve"> XE "</w:instrText>
      </w:r>
      <w:r w:rsidR="009B1B7A" w:rsidRPr="007849A4">
        <w:instrText>Mapping:uv values</w:instrText>
      </w:r>
      <w:r w:rsidR="009B1B7A">
        <w:instrText xml:space="preserve">" </w:instrText>
      </w:r>
      <w:r w:rsidR="006A6717">
        <w:fldChar w:fldCharType="end"/>
      </w:r>
      <w:r w:rsidR="002B19E2">
        <w:t xml:space="preserve"> </w:t>
      </w:r>
      <w:r>
        <w:t xml:space="preserve">defined for </w:t>
      </w:r>
      <w:r w:rsidR="00813C3E">
        <w:t>a</w:t>
      </w:r>
      <w:r>
        <w:t xml:space="preserve">ll </w:t>
      </w:r>
      <w:r w:rsidR="00813C3E">
        <w:t>i</w:t>
      </w:r>
      <w:r>
        <w:t>mages</w:t>
      </w:r>
    </w:p>
    <w:p w14:paraId="6724693F" w14:textId="77777777" w:rsidR="00805F53" w:rsidRDefault="00DA3970" w:rsidP="00FC7804">
      <w:pPr>
        <w:pStyle w:val="NoteTipCaution"/>
      </w:pPr>
      <w:r w:rsidRPr="00DA3970">
        <w:rPr>
          <w:b/>
        </w:rPr>
        <w:t>Note</w:t>
      </w:r>
      <w:r w:rsidRPr="00DA3970">
        <w:rPr>
          <w:b/>
        </w:rPr>
        <w:tab/>
      </w:r>
      <w:r w:rsidR="00805F53">
        <w:t>There are conventions that define the v-axis increasing either upward or downward. In all examples of this book, you will program WebGL to follow the convention in Figure 5-1, with the v-axis increasing upward.</w:t>
      </w:r>
    </w:p>
    <w:p w14:paraId="7AE67139" w14:textId="77777777" w:rsidR="00805F53" w:rsidRDefault="00EA151D" w:rsidP="003A3233">
      <w:pPr>
        <w:pStyle w:val="BodyText"/>
      </w:pPr>
      <w:r>
        <w:t xml:space="preserve">To </w:t>
      </w:r>
      <w:r w:rsidR="00805F53">
        <w:t xml:space="preserve">map a texture onto a </w:t>
      </w:r>
      <w:r w:rsidR="009D38B2">
        <w:t xml:space="preserve">unit </w:t>
      </w:r>
      <w:r w:rsidR="006033F0">
        <w:t>square</w:t>
      </w:r>
      <w:r w:rsidR="002D6C82">
        <w:t>,</w:t>
      </w:r>
      <w:r w:rsidR="00805F53">
        <w:t xml:space="preserve"> </w:t>
      </w:r>
      <w:r w:rsidR="00A37F40">
        <w:t xml:space="preserve">you must define </w:t>
      </w:r>
      <w:r w:rsidR="00805F53">
        <w:t xml:space="preserve">a </w:t>
      </w:r>
      <w:r w:rsidR="00E52BB6">
        <w:t xml:space="preserve">corresponding </w:t>
      </w:r>
      <w:proofErr w:type="spellStart"/>
      <w:r w:rsidR="002D6C82">
        <w:t>uv</w:t>
      </w:r>
      <w:proofErr w:type="spellEnd"/>
      <w:r w:rsidR="002D6C82">
        <w:t xml:space="preserve"> </w:t>
      </w:r>
      <w:r w:rsidR="00E52BB6">
        <w:t xml:space="preserve">value </w:t>
      </w:r>
      <w:r w:rsidR="00805F53">
        <w:t xml:space="preserve">for each of the vertex positions. As illustrated in Figure 5-2, in addition to defining the value of </w:t>
      </w:r>
      <w:r w:rsidR="002A0AF8">
        <w:t xml:space="preserve">the </w:t>
      </w:r>
      <w:proofErr w:type="spellStart"/>
      <w:r w:rsidR="00E52BB6">
        <w:t>xy</w:t>
      </w:r>
      <w:proofErr w:type="spellEnd"/>
      <w:r w:rsidR="00E52BB6">
        <w:t xml:space="preserve"> </w:t>
      </w:r>
      <w:r w:rsidR="00805F53">
        <w:t xml:space="preserve">position for each of the four corners of the square, to map an image onto this square, a corresponding </w:t>
      </w:r>
      <w:proofErr w:type="spellStart"/>
      <w:r w:rsidR="002D6C82">
        <w:t>uv</w:t>
      </w:r>
      <w:proofErr w:type="spellEnd"/>
      <w:r w:rsidR="00805F53">
        <w:t xml:space="preserve"> coordinate must also be defined. In this case, the top</w:t>
      </w:r>
      <w:r w:rsidR="006A0F47">
        <w:t>-</w:t>
      </w:r>
      <w:r w:rsidR="00805F53">
        <w:t xml:space="preserve">left corner has </w:t>
      </w:r>
      <w:proofErr w:type="spellStart"/>
      <w:r w:rsidR="000920B6">
        <w:t>xy</w:t>
      </w:r>
      <w:proofErr w:type="spellEnd"/>
      <w:r w:rsidR="00805F53">
        <w:t xml:space="preserve">=(-0.5, 0.5) and </w:t>
      </w:r>
      <w:proofErr w:type="spellStart"/>
      <w:r w:rsidR="000920B6">
        <w:t>uv</w:t>
      </w:r>
      <w:proofErr w:type="spellEnd"/>
      <w:r w:rsidR="00805F53">
        <w:t>=(0,1), the top</w:t>
      </w:r>
      <w:r w:rsidR="006A0F47">
        <w:t>-</w:t>
      </w:r>
      <w:r w:rsidR="00805F53">
        <w:t xml:space="preserve">right corner has </w:t>
      </w:r>
      <w:proofErr w:type="spellStart"/>
      <w:r w:rsidR="000920B6">
        <w:t>xy</w:t>
      </w:r>
      <w:proofErr w:type="spellEnd"/>
      <w:r w:rsidR="00805F53">
        <w:t xml:space="preserve">=(0.5, 0.5) and </w:t>
      </w:r>
      <w:proofErr w:type="spellStart"/>
      <w:r w:rsidR="000920B6">
        <w:t>uv</w:t>
      </w:r>
      <w:proofErr w:type="spellEnd"/>
      <w:r w:rsidR="00805F53">
        <w:t xml:space="preserve">=(1, 1), </w:t>
      </w:r>
      <w:r w:rsidR="006A0F47">
        <w:t>and so on</w:t>
      </w:r>
      <w:r w:rsidR="00805F53">
        <w:t xml:space="preserve">. Given this definition, it is possible to compute a unique </w:t>
      </w:r>
      <w:proofErr w:type="spellStart"/>
      <w:r w:rsidR="00ED2E86">
        <w:t>uv</w:t>
      </w:r>
      <w:proofErr w:type="spellEnd"/>
      <w:r w:rsidR="00ED2E86">
        <w:t xml:space="preserve"> </w:t>
      </w:r>
      <w:r w:rsidR="00805F53">
        <w:t xml:space="preserve">value for any position inside the square by linearly interpolating the </w:t>
      </w:r>
      <w:proofErr w:type="spellStart"/>
      <w:r w:rsidR="00ED2E86">
        <w:t>uv</w:t>
      </w:r>
      <w:proofErr w:type="spellEnd"/>
      <w:r w:rsidR="00ED2E86">
        <w:t xml:space="preserve"> </w:t>
      </w:r>
      <w:r w:rsidR="00805F53">
        <w:t>values defined at the vertices. For example, given the settings shown in Figure 5-2, you know that the midpoint along the top edge of the square</w:t>
      </w:r>
      <w:r w:rsidR="00FC6F0C">
        <w:t xml:space="preserve"> </w:t>
      </w:r>
      <w:r w:rsidR="00805F53">
        <w:t xml:space="preserve">maps to a </w:t>
      </w:r>
      <w:proofErr w:type="spellStart"/>
      <w:r w:rsidR="00FF5FE1">
        <w:t>uv</w:t>
      </w:r>
      <w:proofErr w:type="spellEnd"/>
      <w:r w:rsidR="00FF5FE1">
        <w:t xml:space="preserve"> </w:t>
      </w:r>
      <w:r w:rsidR="00805F53">
        <w:t>of (0.5, 1.0)</w:t>
      </w:r>
      <w:r w:rsidR="002A670B">
        <w:t xml:space="preserve"> in </w:t>
      </w:r>
      <w:r w:rsidR="00E14CAD">
        <w:t>Texture Space</w:t>
      </w:r>
      <w:r w:rsidR="006A6717">
        <w:fldChar w:fldCharType="begin"/>
      </w:r>
      <w:r w:rsidR="00083346">
        <w:instrText xml:space="preserve"> XE "</w:instrText>
      </w:r>
      <w:r w:rsidR="00083346" w:rsidRPr="008D1EB6">
        <w:instrText>Mapping:texture space</w:instrText>
      </w:r>
      <w:r w:rsidR="00083346">
        <w:instrText xml:space="preserve">" </w:instrText>
      </w:r>
      <w:r w:rsidR="006A6717">
        <w:fldChar w:fldCharType="end"/>
      </w:r>
      <w:r w:rsidR="00805F53">
        <w:t xml:space="preserve">, the midpoint along the left edge maps to </w:t>
      </w:r>
      <w:r w:rsidR="002A0AF8">
        <w:t xml:space="preserve">a </w:t>
      </w:r>
      <w:proofErr w:type="spellStart"/>
      <w:r w:rsidR="00FF5FE1">
        <w:t>uv</w:t>
      </w:r>
      <w:proofErr w:type="spellEnd"/>
      <w:r w:rsidR="00FF5FE1">
        <w:t xml:space="preserve"> </w:t>
      </w:r>
      <w:r w:rsidR="00805F53">
        <w:t xml:space="preserve">of (0, 0.5), </w:t>
      </w:r>
      <w:r w:rsidR="00A93D53">
        <w:t>and so on</w:t>
      </w:r>
      <w:r w:rsidR="00805F53">
        <w:t>.</w:t>
      </w:r>
    </w:p>
    <w:p w14:paraId="759281A7" w14:textId="77777777" w:rsidR="00805F53" w:rsidRDefault="002B7E7E" w:rsidP="002F2626">
      <w:pPr>
        <w:pStyle w:val="Figure"/>
      </w:pPr>
      <w:r w:rsidRPr="002B7E7E">
        <w:rPr>
          <w:rFonts w:ascii="Times New Roman" w:hAnsi="Times New Roman"/>
          <w:snapToGrid w:val="0"/>
          <w:color w:val="000000"/>
          <w:w w:val="0"/>
          <w:sz w:val="0"/>
          <w:szCs w:val="0"/>
          <w:u w:color="000000"/>
          <w:bdr w:val="none" w:sz="0" w:space="0" w:color="000000"/>
          <w:shd w:val="clear" w:color="000000" w:fill="000000"/>
        </w:rPr>
        <w:lastRenderedPageBreak/>
        <w:t xml:space="preserve"> </w:t>
      </w:r>
      <w:r w:rsidR="009D0AC9">
        <w:rPr>
          <w:noProof/>
        </w:rPr>
        <w:drawing>
          <wp:inline distT="0" distB="0" distL="0" distR="0" wp14:anchorId="776737CE" wp14:editId="4DD4D71E">
            <wp:extent cx="3152775" cy="1845945"/>
            <wp:effectExtent l="0" t="0" r="9525" b="1905"/>
            <wp:docPr id="4" name="Picture 4" descr="Fig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5-2"/>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152775" cy="1845945"/>
                    </a:xfrm>
                    <a:prstGeom prst="rect">
                      <a:avLst/>
                    </a:prstGeom>
                    <a:noFill/>
                    <a:ln>
                      <a:noFill/>
                    </a:ln>
                  </pic:spPr>
                </pic:pic>
              </a:graphicData>
            </a:graphic>
          </wp:inline>
        </w:drawing>
      </w:r>
    </w:p>
    <w:p w14:paraId="1084DDE1" w14:textId="77777777" w:rsidR="00805F53" w:rsidRDefault="00805F53" w:rsidP="00FC7804">
      <w:pPr>
        <w:pStyle w:val="FigureCaption"/>
      </w:pPr>
      <w:r w:rsidRPr="004C36E3">
        <w:t xml:space="preserve">Figure </w:t>
      </w:r>
      <w:r>
        <w:t>5</w:t>
      </w:r>
      <w:r w:rsidRPr="004C36E3">
        <w:t>-</w:t>
      </w:r>
      <w:r>
        <w:t>2</w:t>
      </w:r>
      <w:r w:rsidR="00A93D53">
        <w:t>.</w:t>
      </w:r>
      <w:r w:rsidR="00A93D53" w:rsidRPr="004C36E3">
        <w:t xml:space="preserve"> </w:t>
      </w:r>
      <w:r>
        <w:t xml:space="preserve">Defining </w:t>
      </w:r>
      <w:r w:rsidR="00A93D53">
        <w:t>t</w:t>
      </w:r>
      <w:r w:rsidR="002F0577">
        <w:t xml:space="preserve">exture </w:t>
      </w:r>
      <w:r w:rsidR="00A93D53">
        <w:t>s</w:t>
      </w:r>
      <w:r w:rsidR="002F0577">
        <w:t>pace</w:t>
      </w:r>
      <w:r w:rsidR="006A6717">
        <w:fldChar w:fldCharType="begin"/>
      </w:r>
      <w:r w:rsidR="00083346">
        <w:instrText xml:space="preserve"> XE "</w:instrText>
      </w:r>
      <w:r w:rsidR="00083346" w:rsidRPr="006F1D81">
        <w:instrText>Mapping:texture space</w:instrText>
      </w:r>
      <w:r w:rsidR="00083346">
        <w:instrText xml:space="preserve">" </w:instrText>
      </w:r>
      <w:r w:rsidR="006A6717">
        <w:fldChar w:fldCharType="end"/>
      </w:r>
      <w:r w:rsidR="002F0577">
        <w:t xml:space="preserve"> </w:t>
      </w:r>
      <w:proofErr w:type="spellStart"/>
      <w:r w:rsidR="00E52BB6">
        <w:t>uv</w:t>
      </w:r>
      <w:proofErr w:type="spellEnd"/>
      <w:r w:rsidR="0094173A">
        <w:t xml:space="preserve"> </w:t>
      </w:r>
      <w:r w:rsidR="00E52BB6">
        <w:t>values</w:t>
      </w:r>
      <w:r>
        <w:t xml:space="preserve"> to map the ent</w:t>
      </w:r>
      <w:r w:rsidR="00980F3C">
        <w:t>i</w:t>
      </w:r>
      <w:r>
        <w:t xml:space="preserve">re image onto the </w:t>
      </w:r>
      <w:r w:rsidR="005C485D">
        <w:t>geometry in Model Space</w:t>
      </w:r>
    </w:p>
    <w:p w14:paraId="5440BE1B" w14:textId="77777777" w:rsidR="00805F53" w:rsidRDefault="00805F53" w:rsidP="00FC7804">
      <w:pPr>
        <w:pStyle w:val="Heading2"/>
      </w:pPr>
      <w:r>
        <w:t>The Texture Shaders</w:t>
      </w:r>
      <w:r w:rsidR="00D819EA">
        <w:fldChar w:fldCharType="begin"/>
      </w:r>
      <w:r w:rsidR="00D819EA">
        <w:instrText xml:space="preserve"> XE "</w:instrText>
      </w:r>
      <w:r w:rsidR="00D819EA" w:rsidRPr="006C25D7">
        <w:instrText>Mapping:shaders</w:instrText>
      </w:r>
      <w:r w:rsidR="00D819EA">
        <w:instrText>" \t "</w:instrText>
      </w:r>
      <w:r w:rsidR="00D819EA" w:rsidRPr="00A73951">
        <w:rPr>
          <w:i/>
        </w:rPr>
        <w:instrText>See</w:instrText>
      </w:r>
      <w:r w:rsidR="00D819EA" w:rsidRPr="00A73951">
        <w:instrText xml:space="preserve"> Shaders project</w:instrText>
      </w:r>
      <w:r w:rsidR="00D819EA">
        <w:instrText xml:space="preserve">" </w:instrText>
      </w:r>
      <w:r w:rsidR="00D819EA">
        <w:fldChar w:fldCharType="end"/>
      </w:r>
      <w:r>
        <w:t xml:space="preserve"> Project</w:t>
      </w:r>
    </w:p>
    <w:p w14:paraId="52C9E295" w14:textId="77777777" w:rsidR="00805F53" w:rsidRDefault="00805F53" w:rsidP="00FC7804">
      <w:pPr>
        <w:pStyle w:val="BodyTextFirst"/>
      </w:pPr>
      <w:r>
        <w:t>This project demonstrates the loading, rendering, and unloading of textures with WebGL</w:t>
      </w:r>
      <w:r w:rsidR="006A6717">
        <w:fldChar w:fldCharType="begin"/>
      </w:r>
      <w:r w:rsidR="00083346">
        <w:instrText xml:space="preserve"> XE "</w:instrText>
      </w:r>
      <w:r w:rsidR="00083346" w:rsidRPr="00E56DF2">
        <w:instrText>Shaders project:WebGL</w:instrText>
      </w:r>
      <w:r w:rsidR="00083346">
        <w:instrText xml:space="preserve">" </w:instrText>
      </w:r>
      <w:r w:rsidR="006A6717">
        <w:fldChar w:fldCharType="end"/>
      </w:r>
      <w:r>
        <w:t xml:space="preserve">. </w:t>
      </w:r>
      <w:r w:rsidRPr="00813AB6">
        <w:t xml:space="preserve">You can see an example of this project running in Figure </w:t>
      </w:r>
      <w:r>
        <w:t>5</w:t>
      </w:r>
      <w:r w:rsidRPr="00813AB6">
        <w:t>-</w:t>
      </w:r>
      <w:r>
        <w:t>3 with the left and right screenshots from the two scenes implemented. Notice the natural</w:t>
      </w:r>
      <w:r w:rsidR="00AA6348">
        <w:t>ly</w:t>
      </w:r>
      <w:r>
        <w:t xml:space="preserve"> appearing objects without white borders in the left screenshot and the images with white backgrounds in the right screenshot. This project will also highlight the differences between images with and without the alpha channel, or </w:t>
      </w:r>
      <w:r w:rsidR="001B387E" w:rsidRPr="001B387E">
        <w:rPr>
          <w:i/>
        </w:rPr>
        <w:t>transparency</w:t>
      </w:r>
      <w:r w:rsidR="006A6717">
        <w:rPr>
          <w:i/>
        </w:rPr>
        <w:fldChar w:fldCharType="begin"/>
      </w:r>
      <w:r w:rsidR="00083346">
        <w:instrText xml:space="preserve"> XE "</w:instrText>
      </w:r>
      <w:r w:rsidR="00083346" w:rsidRPr="004C6077">
        <w:instrText>Shaders project:transparency</w:instrText>
      </w:r>
      <w:r w:rsidR="00083346">
        <w:instrText xml:space="preserve">" </w:instrText>
      </w:r>
      <w:r w:rsidR="006A6717">
        <w:rPr>
          <w:i/>
        </w:rPr>
        <w:fldChar w:fldCharType="end"/>
      </w:r>
      <w:r>
        <w:t xml:space="preserve">. The source code to this project is defined in the </w:t>
      </w:r>
      <w:ins w:id="2" w:author="Matthew T. Munson" w:date="2021-04-16T16:07:00Z">
        <w:r w:rsidR="00171FA3">
          <w:rPr>
            <w:rStyle w:val="CodeInline"/>
          </w:rPr>
          <w:t>c</w:t>
        </w:r>
      </w:ins>
      <w:del w:id="3" w:author="Matthew T. Munson" w:date="2021-04-16T16:07:00Z">
        <w:r w:rsidRPr="00EE0655" w:rsidDel="00171FA3">
          <w:rPr>
            <w:rStyle w:val="CodeInline"/>
          </w:rPr>
          <w:delText>C</w:delText>
        </w:r>
      </w:del>
      <w:r>
        <w:rPr>
          <w:rStyle w:val="CodeInline"/>
        </w:rPr>
        <w:t>hapter5/5.1</w:t>
      </w:r>
      <w:r w:rsidRPr="00EE0655">
        <w:rPr>
          <w:rStyle w:val="CodeInline"/>
        </w:rPr>
        <w:t>.</w:t>
      </w:r>
      <w:ins w:id="4" w:author="Matthew T. Munson" w:date="2021-04-16T16:07:00Z">
        <w:r w:rsidR="00171FA3">
          <w:rPr>
            <w:rStyle w:val="CodeInline"/>
          </w:rPr>
          <w:t>t</w:t>
        </w:r>
      </w:ins>
      <w:del w:id="5" w:author="Matthew T. Munson" w:date="2021-04-16T16:07:00Z">
        <w:r w:rsidDel="00171FA3">
          <w:rPr>
            <w:rStyle w:val="CodeInline"/>
          </w:rPr>
          <w:delText>T</w:delText>
        </w:r>
      </w:del>
      <w:r>
        <w:rPr>
          <w:rStyle w:val="CodeInline"/>
        </w:rPr>
        <w:t>exture</w:t>
      </w:r>
      <w:ins w:id="6" w:author="Matthew T. Munson" w:date="2021-04-16T16:07:00Z">
        <w:r w:rsidR="00171FA3">
          <w:rPr>
            <w:rStyle w:val="CodeInline"/>
          </w:rPr>
          <w:t>_s</w:t>
        </w:r>
      </w:ins>
      <w:del w:id="7" w:author="Matthew T. Munson" w:date="2021-04-16T16:07:00Z">
        <w:r w:rsidDel="00171FA3">
          <w:rPr>
            <w:rStyle w:val="CodeInline"/>
          </w:rPr>
          <w:delText>S</w:delText>
        </w:r>
      </w:del>
      <w:r>
        <w:rPr>
          <w:rStyle w:val="CodeInline"/>
        </w:rPr>
        <w:t>haders</w:t>
      </w:r>
      <w:r>
        <w:t xml:space="preserve"> fo</w:t>
      </w:r>
      <w:r w:rsidRPr="009B6F1C">
        <w:t>lder</w:t>
      </w:r>
      <w:r w:rsidRPr="004E33BF">
        <w:t>.</w:t>
      </w:r>
    </w:p>
    <w:p w14:paraId="260640A0" w14:textId="77777777" w:rsidR="00805F53" w:rsidRDefault="009D0AC9" w:rsidP="003A3233">
      <w:pPr>
        <w:pStyle w:val="Figure"/>
      </w:pPr>
      <w:r>
        <w:rPr>
          <w:noProof/>
        </w:rPr>
        <w:drawing>
          <wp:inline distT="0" distB="0" distL="0" distR="0" wp14:anchorId="794D7F6C" wp14:editId="2D1E5729">
            <wp:extent cx="5060315" cy="1913255"/>
            <wp:effectExtent l="0" t="0" r="698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5060315" cy="1913255"/>
                    </a:xfrm>
                    <a:prstGeom prst="rect">
                      <a:avLst/>
                    </a:prstGeom>
                    <a:noFill/>
                    <a:ln>
                      <a:noFill/>
                    </a:ln>
                  </pic:spPr>
                </pic:pic>
              </a:graphicData>
            </a:graphic>
          </wp:inline>
        </w:drawing>
      </w:r>
    </w:p>
    <w:p w14:paraId="58EA1370" w14:textId="77777777" w:rsidR="00805F53" w:rsidRDefault="00805F53" w:rsidP="00FC7804">
      <w:pPr>
        <w:pStyle w:val="FigureCaption"/>
      </w:pPr>
      <w:r w:rsidRPr="004C36E3">
        <w:t xml:space="preserve">Figure </w:t>
      </w:r>
      <w:r>
        <w:t>5</w:t>
      </w:r>
      <w:r w:rsidRPr="004C36E3">
        <w:t>-</w:t>
      </w:r>
      <w:r>
        <w:t>3</w:t>
      </w:r>
      <w:r w:rsidR="00AA6348">
        <w:t>.</w:t>
      </w:r>
      <w:r w:rsidR="00AA6348" w:rsidRPr="004C36E3">
        <w:t xml:space="preserve"> </w:t>
      </w:r>
      <w:r w:rsidRPr="004C36E3">
        <w:t>Runn</w:t>
      </w:r>
      <w:r>
        <w:t xml:space="preserve">ing the Texture Shaders </w:t>
      </w:r>
      <w:r w:rsidR="00AA6348">
        <w:t>p</w:t>
      </w:r>
      <w:r>
        <w:t>roject with both scenes</w:t>
      </w:r>
    </w:p>
    <w:p w14:paraId="26F89D4F" w14:textId="77777777" w:rsidR="00805F53" w:rsidRDefault="00805F53" w:rsidP="003A3233">
      <w:pPr>
        <w:pStyle w:val="BodyText"/>
      </w:pPr>
      <w:bookmarkStart w:id="8" w:name="OLE_LINK1"/>
      <w:bookmarkStart w:id="9" w:name="OLE_LINK2"/>
      <w:r>
        <w:t>The controls of the project are as follows, for both scenes:</w:t>
      </w:r>
    </w:p>
    <w:p w14:paraId="2AB7AF93" w14:textId="77777777" w:rsidR="00805F53" w:rsidRDefault="001B387E" w:rsidP="00FC7804">
      <w:pPr>
        <w:pStyle w:val="Bullet"/>
      </w:pPr>
      <w:r w:rsidRPr="001B387E">
        <w:rPr>
          <w:rStyle w:val="Strong"/>
          <w:b w:val="0"/>
          <w:i/>
        </w:rPr>
        <w:lastRenderedPageBreak/>
        <w:t>Right</w:t>
      </w:r>
      <w:ins w:id="10" w:author="Matthew T. Munson" w:date="2021-04-16T16:08:00Z">
        <w:r w:rsidR="00171FA3">
          <w:rPr>
            <w:rStyle w:val="Strong"/>
            <w:b w:val="0"/>
            <w:i/>
          </w:rPr>
          <w:t>-</w:t>
        </w:r>
      </w:ins>
      <w:del w:id="11" w:author="Matthew T. Munson" w:date="2021-04-16T16:08:00Z">
        <w:r w:rsidRPr="001B387E" w:rsidDel="00171FA3">
          <w:rPr>
            <w:rStyle w:val="Strong"/>
            <w:b w:val="0"/>
            <w:i/>
          </w:rPr>
          <w:delText xml:space="preserve"> </w:delText>
        </w:r>
      </w:del>
      <w:r w:rsidR="00AA6348">
        <w:rPr>
          <w:rStyle w:val="Strong"/>
          <w:b w:val="0"/>
          <w:i/>
        </w:rPr>
        <w:t>a</w:t>
      </w:r>
      <w:r w:rsidRPr="001B387E">
        <w:rPr>
          <w:rStyle w:val="Strong"/>
          <w:b w:val="0"/>
          <w:i/>
        </w:rPr>
        <w:t xml:space="preserve">rrow </w:t>
      </w:r>
      <w:r w:rsidR="00AA6348">
        <w:rPr>
          <w:rStyle w:val="Strong"/>
          <w:b w:val="0"/>
          <w:i/>
        </w:rPr>
        <w:t>k</w:t>
      </w:r>
      <w:r w:rsidRPr="001B387E">
        <w:rPr>
          <w:rStyle w:val="Strong"/>
          <w:b w:val="0"/>
          <w:i/>
        </w:rPr>
        <w:t>ey</w:t>
      </w:r>
      <w:r w:rsidR="00805F53" w:rsidRPr="00A10F3A">
        <w:rPr>
          <w:rStyle w:val="Strong"/>
          <w:b w:val="0"/>
        </w:rPr>
        <w:t>:</w:t>
      </w:r>
      <w:r w:rsidRPr="001B387E">
        <w:rPr>
          <w:b/>
        </w:rPr>
        <w:t xml:space="preserve"> </w:t>
      </w:r>
      <w:r w:rsidR="00805F53">
        <w:t xml:space="preserve">Moves the middle rectangle </w:t>
      </w:r>
      <w:r w:rsidR="00AA6348">
        <w:t>toward</w:t>
      </w:r>
      <w:r w:rsidR="00805F53">
        <w:t xml:space="preserve"> the right. If this rectangle passes the right window boundary</w:t>
      </w:r>
      <w:r w:rsidR="00AA6348">
        <w:t>,</w:t>
      </w:r>
      <w:r w:rsidR="00805F53">
        <w:t xml:space="preserve"> it will be wrapped to the left side of the window.</w:t>
      </w:r>
    </w:p>
    <w:p w14:paraId="63D76601" w14:textId="77777777" w:rsidR="00805F53" w:rsidRDefault="001B387E" w:rsidP="00FC7804">
      <w:pPr>
        <w:pStyle w:val="Bullet"/>
      </w:pPr>
      <w:r w:rsidRPr="001B387E">
        <w:rPr>
          <w:rStyle w:val="Strong"/>
          <w:b w:val="0"/>
          <w:i/>
        </w:rPr>
        <w:t>Left</w:t>
      </w:r>
      <w:ins w:id="12" w:author="Matthew T. Munson" w:date="2021-04-16T16:08:00Z">
        <w:r w:rsidR="00171FA3">
          <w:rPr>
            <w:rStyle w:val="Strong"/>
            <w:b w:val="0"/>
            <w:i/>
          </w:rPr>
          <w:t>-</w:t>
        </w:r>
      </w:ins>
      <w:del w:id="13" w:author="Matthew T. Munson" w:date="2021-04-16T16:08:00Z">
        <w:r w:rsidRPr="001B387E" w:rsidDel="00171FA3">
          <w:rPr>
            <w:rStyle w:val="Strong"/>
            <w:b w:val="0"/>
            <w:i/>
          </w:rPr>
          <w:delText xml:space="preserve"> </w:delText>
        </w:r>
      </w:del>
      <w:r w:rsidR="00AA6348">
        <w:rPr>
          <w:rStyle w:val="Strong"/>
          <w:b w:val="0"/>
          <w:i/>
        </w:rPr>
        <w:t>a</w:t>
      </w:r>
      <w:r w:rsidRPr="001B387E">
        <w:rPr>
          <w:rStyle w:val="Strong"/>
          <w:b w:val="0"/>
          <w:i/>
        </w:rPr>
        <w:t xml:space="preserve">rrow </w:t>
      </w:r>
      <w:r w:rsidR="00AA6348">
        <w:rPr>
          <w:rStyle w:val="Strong"/>
          <w:b w:val="0"/>
          <w:i/>
        </w:rPr>
        <w:t>k</w:t>
      </w:r>
      <w:r w:rsidRPr="001B387E">
        <w:rPr>
          <w:rStyle w:val="Strong"/>
          <w:b w:val="0"/>
          <w:i/>
        </w:rPr>
        <w:t>ey</w:t>
      </w:r>
      <w:r w:rsidR="00805F53" w:rsidRPr="00AA6348">
        <w:t>:</w:t>
      </w:r>
      <w:r w:rsidRPr="001B387E">
        <w:rPr>
          <w:b/>
        </w:rPr>
        <w:t xml:space="preserve"> </w:t>
      </w:r>
      <w:r w:rsidR="00805F53">
        <w:t xml:space="preserve">Moves the middle rectangle </w:t>
      </w:r>
      <w:r w:rsidR="00AA6348">
        <w:t>toward</w:t>
      </w:r>
      <w:r w:rsidR="00805F53">
        <w:t xml:space="preserve"> the left. If this rectangle crosses the left window boundary</w:t>
      </w:r>
      <w:r w:rsidR="008D115B">
        <w:t>,</w:t>
      </w:r>
      <w:r w:rsidR="00805F53">
        <w:t xml:space="preserve"> the game will transition to the next scene.</w:t>
      </w:r>
    </w:p>
    <w:p w14:paraId="597118C4" w14:textId="77777777" w:rsidR="00805F53" w:rsidRDefault="00805F53" w:rsidP="003A3233">
      <w:pPr>
        <w:pStyle w:val="BodyText"/>
      </w:pPr>
      <w:r w:rsidRPr="00E67471">
        <w:t>The goals of the project are as follows</w:t>
      </w:r>
      <w:r>
        <w:t>:</w:t>
      </w:r>
    </w:p>
    <w:bookmarkEnd w:id="8"/>
    <w:bookmarkEnd w:id="9"/>
    <w:p w14:paraId="62D00053" w14:textId="77777777" w:rsidR="00805F53" w:rsidRDefault="00805F53" w:rsidP="00FC7804">
      <w:pPr>
        <w:pStyle w:val="Bullet"/>
      </w:pPr>
      <w:r>
        <w:t xml:space="preserve">To demonstrate how to define </w:t>
      </w:r>
      <w:proofErr w:type="spellStart"/>
      <w:r w:rsidR="003F6760">
        <w:t>uv</w:t>
      </w:r>
      <w:proofErr w:type="spellEnd"/>
      <w:r>
        <w:t xml:space="preserve"> coordinate</w:t>
      </w:r>
      <w:r w:rsidR="003D2C64">
        <w:t>s</w:t>
      </w:r>
      <w:r>
        <w:t xml:space="preserve"> for geometries with WebGL</w:t>
      </w:r>
      <w:r w:rsidR="006A6717">
        <w:fldChar w:fldCharType="begin"/>
      </w:r>
      <w:r w:rsidR="00083346">
        <w:instrText xml:space="preserve"> XE "</w:instrText>
      </w:r>
      <w:r w:rsidR="00083346" w:rsidRPr="001176C5">
        <w:instrText>Shaders project:WebGL</w:instrText>
      </w:r>
      <w:r w:rsidR="00083346">
        <w:instrText xml:space="preserve">" </w:instrText>
      </w:r>
      <w:r w:rsidR="006A6717">
        <w:fldChar w:fldCharType="end"/>
      </w:r>
    </w:p>
    <w:p w14:paraId="60A96A49" w14:textId="77777777" w:rsidR="00805F53" w:rsidRDefault="00805F53" w:rsidP="00FC7804">
      <w:pPr>
        <w:pStyle w:val="Bullet"/>
      </w:pPr>
      <w:r>
        <w:t xml:space="preserve">To create </w:t>
      </w:r>
      <w:r w:rsidR="00AE747B">
        <w:t xml:space="preserve">a </w:t>
      </w:r>
      <w:r>
        <w:t>texture coordinate buffer in the graphics system with WebGL</w:t>
      </w:r>
    </w:p>
    <w:p w14:paraId="5E5F4F34" w14:textId="77777777" w:rsidR="00805F53" w:rsidRDefault="00805F53" w:rsidP="00FC7804">
      <w:pPr>
        <w:pStyle w:val="Bullet"/>
      </w:pPr>
      <w:r>
        <w:t xml:space="preserve">To build GLSL </w:t>
      </w:r>
      <w:r w:rsidR="002D6C82">
        <w:t>shader</w:t>
      </w:r>
      <w:r>
        <w:t>s</w:t>
      </w:r>
      <w:r w:rsidR="006A6717">
        <w:fldChar w:fldCharType="begin"/>
      </w:r>
      <w:r w:rsidR="00083346">
        <w:instrText xml:space="preserve"> XE "</w:instrText>
      </w:r>
      <w:r w:rsidR="00083346" w:rsidRPr="00286650">
        <w:instrText>Shaders project:GLSL</w:instrText>
      </w:r>
      <w:r w:rsidR="00083346">
        <w:instrText xml:space="preserve">" </w:instrText>
      </w:r>
      <w:r w:rsidR="006A6717">
        <w:fldChar w:fldCharType="end"/>
      </w:r>
      <w:r>
        <w:t xml:space="preserve"> to render the textured geometry</w:t>
      </w:r>
    </w:p>
    <w:p w14:paraId="096E722F" w14:textId="77777777" w:rsidR="00805F53" w:rsidRDefault="00805F53" w:rsidP="00FC7804">
      <w:pPr>
        <w:pStyle w:val="Bullet"/>
      </w:pPr>
      <w:r>
        <w:t>To define the texture core engine component to load and process an image into a texture and to unload a texture</w:t>
      </w:r>
    </w:p>
    <w:p w14:paraId="6D1F24F3" w14:textId="77777777" w:rsidR="00805F53" w:rsidRDefault="00805F53" w:rsidP="00FC7804">
      <w:pPr>
        <w:pStyle w:val="Bullet"/>
      </w:pPr>
      <w:r>
        <w:t xml:space="preserve">To implement simple texture tinting, a modification of all </w:t>
      </w:r>
      <w:proofErr w:type="spellStart"/>
      <w:r>
        <w:t>texels</w:t>
      </w:r>
      <w:proofErr w:type="spellEnd"/>
      <w:r>
        <w:t xml:space="preserve"> with a </w:t>
      </w:r>
      <w:r w:rsidR="008D115B">
        <w:t>programmer-</w:t>
      </w:r>
      <w:r>
        <w:t>specified color</w:t>
      </w:r>
    </w:p>
    <w:p w14:paraId="5ED9811A" w14:textId="77777777" w:rsidR="00805F53" w:rsidRPr="00935B8D" w:rsidRDefault="00805F53" w:rsidP="003A3233">
      <w:pPr>
        <w:pStyle w:val="BodyText"/>
      </w:pPr>
      <w:r w:rsidRPr="00935B8D">
        <w:t xml:space="preserve">You can find the following </w:t>
      </w:r>
      <w:r>
        <w:t xml:space="preserve">external resource </w:t>
      </w:r>
      <w:r w:rsidRPr="00935B8D">
        <w:t xml:space="preserve">files in the </w:t>
      </w:r>
      <w:r w:rsidRPr="00935B8D">
        <w:rPr>
          <w:rStyle w:val="CodeInline"/>
        </w:rPr>
        <w:t>assets</w:t>
      </w:r>
      <w:r w:rsidRPr="00935B8D">
        <w:t xml:space="preserve"> folder:</w:t>
      </w:r>
      <w:r>
        <w:t xml:space="preserve"> a </w:t>
      </w:r>
      <w:r w:rsidR="008D115B">
        <w:t>scene-</w:t>
      </w:r>
      <w:r>
        <w:t xml:space="preserve">level file </w:t>
      </w:r>
      <w:r w:rsidR="008D115B">
        <w:t>(</w:t>
      </w:r>
      <w:ins w:id="14" w:author="Matthew T. Munson" w:date="2021-04-16T16:09:00Z">
        <w:r w:rsidR="00171FA3">
          <w:rPr>
            <w:rStyle w:val="CodeInline"/>
          </w:rPr>
          <w:t>b</w:t>
        </w:r>
      </w:ins>
      <w:del w:id="15" w:author="Matthew T. Munson" w:date="2021-04-16T16:09:00Z">
        <w:r w:rsidRPr="00935B8D" w:rsidDel="00171FA3">
          <w:rPr>
            <w:rStyle w:val="CodeInline"/>
          </w:rPr>
          <w:delText>B</w:delText>
        </w:r>
      </w:del>
      <w:r w:rsidRPr="00935B8D">
        <w:rPr>
          <w:rStyle w:val="CodeInline"/>
        </w:rPr>
        <w:t>lue</w:t>
      </w:r>
      <w:ins w:id="16" w:author="Matthew T. Munson" w:date="2021-04-16T16:09:00Z">
        <w:r w:rsidR="00171FA3">
          <w:rPr>
            <w:rStyle w:val="CodeInline"/>
          </w:rPr>
          <w:t>_l</w:t>
        </w:r>
      </w:ins>
      <w:del w:id="17" w:author="Matthew T. Munson" w:date="2021-04-16T16:09:00Z">
        <w:r w:rsidRPr="00935B8D" w:rsidDel="00171FA3">
          <w:rPr>
            <w:rStyle w:val="CodeInline"/>
          </w:rPr>
          <w:delText>L</w:delText>
        </w:r>
      </w:del>
      <w:r w:rsidRPr="00935B8D">
        <w:rPr>
          <w:rStyle w:val="CodeInline"/>
        </w:rPr>
        <w:t>evel.xml</w:t>
      </w:r>
      <w:r w:rsidR="008D115B">
        <w:t>)</w:t>
      </w:r>
      <w:r>
        <w:t xml:space="preserve"> and four images</w:t>
      </w:r>
      <w:r w:rsidR="008D115B">
        <w:t xml:space="preserve"> (</w:t>
      </w:r>
      <w:r w:rsidRPr="00935B8D">
        <w:rPr>
          <w:rStyle w:val="CodeInline"/>
        </w:rPr>
        <w:t>minion_collector.jpg</w:t>
      </w:r>
      <w:r w:rsidRPr="00935B8D">
        <w:t xml:space="preserve">, </w:t>
      </w:r>
      <w:r w:rsidRPr="00935B8D">
        <w:rPr>
          <w:rStyle w:val="CodeInline"/>
        </w:rPr>
        <w:t>minion_collector.png</w:t>
      </w:r>
      <w:r w:rsidRPr="00935B8D">
        <w:t xml:space="preserve">, </w:t>
      </w:r>
      <w:r w:rsidRPr="00935B8D">
        <w:rPr>
          <w:rStyle w:val="CodeInline"/>
        </w:rPr>
        <w:t>minion_portal.jpg</w:t>
      </w:r>
      <w:r w:rsidRPr="00935B8D">
        <w:t xml:space="preserve">, and </w:t>
      </w:r>
      <w:r w:rsidRPr="00935B8D">
        <w:rPr>
          <w:rStyle w:val="CodeInline"/>
        </w:rPr>
        <w:t>minion_portal.png</w:t>
      </w:r>
      <w:r w:rsidR="008D115B">
        <w:t>)</w:t>
      </w:r>
      <w:r w:rsidRPr="00935B8D">
        <w:t>.</w:t>
      </w:r>
    </w:p>
    <w:p w14:paraId="593AA1FA" w14:textId="77777777" w:rsidR="00805F53" w:rsidRDefault="00805F53" w:rsidP="005C6272">
      <w:pPr>
        <w:pStyle w:val="Heading3"/>
      </w:pPr>
      <w:r>
        <w:t>Overview</w:t>
      </w:r>
    </w:p>
    <w:p w14:paraId="3964E45D" w14:textId="77777777" w:rsidR="00805F53" w:rsidRDefault="00805F53" w:rsidP="00FC7804">
      <w:pPr>
        <w:pStyle w:val="BodyTextFirst"/>
      </w:pPr>
      <w:r>
        <w:t>Creating and integrating textures involve</w:t>
      </w:r>
      <w:r w:rsidR="008B7B14">
        <w:t>s</w:t>
      </w:r>
      <w:r>
        <w:t xml:space="preserve"> relatively significant changes and new classes to be added to the game engine. The following overview contextualizes and describes the reasons for the changes:</w:t>
      </w:r>
    </w:p>
    <w:p w14:paraId="6E9996E1" w14:textId="77777777" w:rsidR="00805F53" w:rsidRDefault="00171FA3" w:rsidP="00FC7804">
      <w:pPr>
        <w:pStyle w:val="Bullet"/>
      </w:pPr>
      <w:proofErr w:type="spellStart"/>
      <w:ins w:id="18" w:author="Matthew T. Munson" w:date="2021-04-16T16:09:00Z">
        <w:r>
          <w:rPr>
            <w:rStyle w:val="CodeInline"/>
          </w:rPr>
          <w:t>t</w:t>
        </w:r>
      </w:ins>
      <w:del w:id="19" w:author="Matthew T. Munson" w:date="2021-04-16T16:09:00Z">
        <w:r w:rsidR="00805F53" w:rsidRPr="00391E49" w:rsidDel="00171FA3">
          <w:rPr>
            <w:rStyle w:val="CodeInline"/>
          </w:rPr>
          <w:delText>T</w:delText>
        </w:r>
      </w:del>
      <w:r w:rsidR="00805F53" w:rsidRPr="00391E49">
        <w:rPr>
          <w:rStyle w:val="CodeInline"/>
        </w:rPr>
        <w:t>exture</w:t>
      </w:r>
      <w:ins w:id="20" w:author="Matthew T. Munson" w:date="2021-04-16T16:09:00Z">
        <w:r>
          <w:rPr>
            <w:rStyle w:val="CodeInline"/>
          </w:rPr>
          <w:t>_</w:t>
        </w:r>
      </w:ins>
      <w:ins w:id="21" w:author="Matthew T. Munson" w:date="2021-04-16T16:10:00Z">
        <w:r>
          <w:rPr>
            <w:rStyle w:val="CodeInline"/>
          </w:rPr>
          <w:t>vs</w:t>
        </w:r>
      </w:ins>
      <w:del w:id="22" w:author="Matthew T. Munson" w:date="2021-04-16T16:10:00Z">
        <w:r w:rsidR="00805F53" w:rsidRPr="00391E49" w:rsidDel="00171FA3">
          <w:rPr>
            <w:rStyle w:val="CodeInline"/>
          </w:rPr>
          <w:delText>VS</w:delText>
        </w:r>
      </w:del>
      <w:r w:rsidR="00805F53" w:rsidRPr="00391E49">
        <w:rPr>
          <w:rStyle w:val="CodeInline"/>
        </w:rPr>
        <w:t>.glsl</w:t>
      </w:r>
      <w:proofErr w:type="spellEnd"/>
      <w:r w:rsidR="006A6717">
        <w:rPr>
          <w:rStyle w:val="CodeInline"/>
        </w:rPr>
        <w:fldChar w:fldCharType="begin"/>
      </w:r>
      <w:r w:rsidR="00083346">
        <w:instrText xml:space="preserve"> XE "</w:instrText>
      </w:r>
      <w:r w:rsidR="00083346" w:rsidRPr="00F70EB0">
        <w:rPr>
          <w:rStyle w:val="CodeInline"/>
        </w:rPr>
        <w:instrText>Shaders project:TextureVS.glsl</w:instrText>
      </w:r>
      <w:r w:rsidR="00083346">
        <w:instrText xml:space="preserve">" </w:instrText>
      </w:r>
      <w:r w:rsidR="006A6717">
        <w:rPr>
          <w:rStyle w:val="CodeInline"/>
        </w:rPr>
        <w:fldChar w:fldCharType="end"/>
      </w:r>
      <w:r w:rsidR="00805F53">
        <w:t xml:space="preserve"> and </w:t>
      </w:r>
      <w:proofErr w:type="spellStart"/>
      <w:ins w:id="23" w:author="Matthew T. Munson" w:date="2021-04-16T16:10:00Z">
        <w:r>
          <w:rPr>
            <w:rStyle w:val="CodeInline"/>
          </w:rPr>
          <w:t>t</w:t>
        </w:r>
      </w:ins>
      <w:del w:id="24" w:author="Matthew T. Munson" w:date="2021-04-16T16:10:00Z">
        <w:r w:rsidR="00805F53" w:rsidRPr="00391E49" w:rsidDel="00171FA3">
          <w:rPr>
            <w:rStyle w:val="CodeInline"/>
          </w:rPr>
          <w:delText>T</w:delText>
        </w:r>
      </w:del>
      <w:r w:rsidR="00805F53" w:rsidRPr="00391E49">
        <w:rPr>
          <w:rStyle w:val="CodeInline"/>
        </w:rPr>
        <w:t>exture</w:t>
      </w:r>
      <w:ins w:id="25" w:author="Matthew T. Munson" w:date="2021-04-16T16:10:00Z">
        <w:r>
          <w:rPr>
            <w:rStyle w:val="CodeInline"/>
          </w:rPr>
          <w:t>_fs</w:t>
        </w:r>
      </w:ins>
      <w:del w:id="26" w:author="Matthew T. Munson" w:date="2021-04-16T16:10:00Z">
        <w:r w:rsidR="00805F53" w:rsidRPr="00391E49" w:rsidDel="00171FA3">
          <w:rPr>
            <w:rStyle w:val="CodeInline"/>
          </w:rPr>
          <w:delText>FS</w:delText>
        </w:r>
      </w:del>
      <w:r w:rsidR="00805F53" w:rsidRPr="00391E49">
        <w:rPr>
          <w:rStyle w:val="CodeInline"/>
        </w:rPr>
        <w:t>.glsl</w:t>
      </w:r>
      <w:proofErr w:type="spellEnd"/>
      <w:r w:rsidR="00805F53">
        <w:t xml:space="preserve">: </w:t>
      </w:r>
      <w:r w:rsidR="00EB26DF">
        <w:t xml:space="preserve">These </w:t>
      </w:r>
      <w:r w:rsidR="00805F53">
        <w:t xml:space="preserve">are new files created to define GLSL </w:t>
      </w:r>
      <w:r w:rsidR="002D6C82">
        <w:t>shader</w:t>
      </w:r>
      <w:r w:rsidR="00805F53">
        <w:t xml:space="preserve">s for supporting drawing with </w:t>
      </w:r>
      <w:proofErr w:type="spellStart"/>
      <w:r w:rsidR="003F6760">
        <w:t>uv</w:t>
      </w:r>
      <w:proofErr w:type="spellEnd"/>
      <w:r w:rsidR="00805F53">
        <w:t xml:space="preserve"> coordinate</w:t>
      </w:r>
      <w:r w:rsidR="00EB26DF">
        <w:t>s</w:t>
      </w:r>
      <w:r w:rsidR="00805F53">
        <w:t xml:space="preserve">. Recall that the GLSL </w:t>
      </w:r>
      <w:r w:rsidR="002D6C82">
        <w:t>shader</w:t>
      </w:r>
      <w:r w:rsidR="00805F53">
        <w:t xml:space="preserve">s must be loaded </w:t>
      </w:r>
      <w:r w:rsidR="00EB26DF">
        <w:t>in</w:t>
      </w:r>
      <w:r w:rsidR="00805F53">
        <w:t>to WebGL and compiled during the initialization of the game engine.</w:t>
      </w:r>
    </w:p>
    <w:p w14:paraId="153E2070" w14:textId="77777777" w:rsidR="00805F53" w:rsidRDefault="00171FA3" w:rsidP="00FC7804">
      <w:pPr>
        <w:pStyle w:val="Bullet"/>
      </w:pPr>
      <w:ins w:id="27" w:author="Matthew T. Munson" w:date="2021-04-16T16:10:00Z">
        <w:r>
          <w:rPr>
            <w:rStyle w:val="CodeInline"/>
          </w:rPr>
          <w:lastRenderedPageBreak/>
          <w:t>e</w:t>
        </w:r>
      </w:ins>
      <w:del w:id="28" w:author="Matthew T. Munson" w:date="2021-04-16T16:10:00Z">
        <w:r w:rsidR="00805F53" w:rsidDel="00171FA3">
          <w:rPr>
            <w:rStyle w:val="CodeInline"/>
          </w:rPr>
          <w:delText>E</w:delText>
        </w:r>
      </w:del>
      <w:r w:rsidR="00805F53">
        <w:rPr>
          <w:rStyle w:val="CodeInline"/>
        </w:rPr>
        <w:t>ngine</w:t>
      </w:r>
      <w:ins w:id="29" w:author="Matthew T. Munson" w:date="2021-04-16T16:10:00Z">
        <w:r>
          <w:rPr>
            <w:rStyle w:val="CodeInline"/>
          </w:rPr>
          <w:t>/</w:t>
        </w:r>
      </w:ins>
      <w:del w:id="30" w:author="Matthew T. Munson" w:date="2021-04-16T16:10:00Z">
        <w:r w:rsidR="00805F53" w:rsidDel="00171FA3">
          <w:rPr>
            <w:rStyle w:val="CodeInline"/>
          </w:rPr>
          <w:delText>_</w:delText>
        </w:r>
      </w:del>
      <w:ins w:id="31" w:author="Matthew T. Munson" w:date="2021-04-16T16:11:00Z">
        <w:r>
          <w:rPr>
            <w:rStyle w:val="CodeInline"/>
          </w:rPr>
          <w:t>v</w:t>
        </w:r>
      </w:ins>
      <w:del w:id="32" w:author="Matthew T. Munson" w:date="2021-04-16T16:11:00Z">
        <w:r w:rsidR="00805F53" w:rsidDel="00171FA3">
          <w:rPr>
            <w:rStyle w:val="CodeInline"/>
          </w:rPr>
          <w:delText>V</w:delText>
        </w:r>
      </w:del>
      <w:r w:rsidR="00805F53">
        <w:rPr>
          <w:rStyle w:val="CodeInline"/>
        </w:rPr>
        <w:t>ertex</w:t>
      </w:r>
      <w:ins w:id="33" w:author="Matthew T. Munson" w:date="2021-04-16T16:11:00Z">
        <w:r>
          <w:rPr>
            <w:rStyle w:val="CodeInline"/>
          </w:rPr>
          <w:t>_b</w:t>
        </w:r>
      </w:ins>
      <w:del w:id="34" w:author="Matthew T. Munson" w:date="2021-04-16T16:11:00Z">
        <w:r w:rsidR="00805F53" w:rsidDel="00171FA3">
          <w:rPr>
            <w:rStyle w:val="CodeInline"/>
          </w:rPr>
          <w:delText>B</w:delText>
        </w:r>
      </w:del>
      <w:r w:rsidR="00805F53">
        <w:rPr>
          <w:rStyle w:val="CodeInline"/>
        </w:rPr>
        <w:t>uffer</w:t>
      </w:r>
      <w:r w:rsidR="00805F53" w:rsidRPr="00173DEA">
        <w:rPr>
          <w:rStyle w:val="CodeInline"/>
        </w:rPr>
        <w:t>.js</w:t>
      </w:r>
      <w:r w:rsidR="00805F53">
        <w:t xml:space="preserve">: </w:t>
      </w:r>
      <w:r w:rsidR="00EB26DF">
        <w:t xml:space="preserve">This </w:t>
      </w:r>
      <w:r w:rsidR="00805F53">
        <w:t xml:space="preserve">file is modified to create a corresponding </w:t>
      </w:r>
      <w:proofErr w:type="spellStart"/>
      <w:r w:rsidR="003F6760">
        <w:t>uv</w:t>
      </w:r>
      <w:proofErr w:type="spellEnd"/>
      <w:r w:rsidR="00805F53">
        <w:t xml:space="preserve"> coordinate buffer to define the texture coordinate for the vertices of the unit square.</w:t>
      </w:r>
    </w:p>
    <w:p w14:paraId="0B6F3558" w14:textId="77777777" w:rsidR="00805F53" w:rsidRDefault="00171FA3" w:rsidP="00FC7804">
      <w:pPr>
        <w:pStyle w:val="Bullet"/>
      </w:pPr>
      <w:ins w:id="35" w:author="Matthew T. Munson" w:date="2021-04-16T16:11:00Z">
        <w:r>
          <w:rPr>
            <w:rStyle w:val="CodeInline"/>
          </w:rPr>
          <w:t>t</w:t>
        </w:r>
      </w:ins>
      <w:del w:id="36" w:author="Matthew T. Munson" w:date="2021-04-16T16:11:00Z">
        <w:r w:rsidR="00805F53" w:rsidRPr="006910FE" w:rsidDel="00171FA3">
          <w:rPr>
            <w:rStyle w:val="CodeInline"/>
          </w:rPr>
          <w:delText>T</w:delText>
        </w:r>
      </w:del>
      <w:r w:rsidR="00805F53" w:rsidRPr="006910FE">
        <w:rPr>
          <w:rStyle w:val="CodeInline"/>
        </w:rPr>
        <w:t>exture</w:t>
      </w:r>
      <w:ins w:id="37" w:author="Matthew T. Munson" w:date="2021-04-16T16:11:00Z">
        <w:r>
          <w:rPr>
            <w:rStyle w:val="CodeInline"/>
          </w:rPr>
          <w:t>_s</w:t>
        </w:r>
      </w:ins>
      <w:del w:id="38" w:author="Matthew T. Munson" w:date="2021-04-16T16:11:00Z">
        <w:r w:rsidR="00805F53" w:rsidRPr="006910FE" w:rsidDel="00171FA3">
          <w:rPr>
            <w:rStyle w:val="CodeInline"/>
          </w:rPr>
          <w:delText>S</w:delText>
        </w:r>
      </w:del>
      <w:r w:rsidR="00805F53" w:rsidRPr="006910FE">
        <w:rPr>
          <w:rStyle w:val="CodeInline"/>
        </w:rPr>
        <w:t>hader.js</w:t>
      </w:r>
      <w:r w:rsidR="006A6717">
        <w:rPr>
          <w:rStyle w:val="CodeInline"/>
        </w:rPr>
        <w:fldChar w:fldCharType="begin"/>
      </w:r>
      <w:r w:rsidR="00083346">
        <w:instrText xml:space="preserve"> XE "</w:instrText>
      </w:r>
      <w:r w:rsidR="00083346" w:rsidRPr="00D72E59">
        <w:rPr>
          <w:rStyle w:val="CodeInline"/>
        </w:rPr>
        <w:instrText>Shaders project:TextureShader.js</w:instrText>
      </w:r>
      <w:r w:rsidR="00083346">
        <w:instrText xml:space="preserve">" </w:instrText>
      </w:r>
      <w:r w:rsidR="006A6717">
        <w:rPr>
          <w:rStyle w:val="CodeInline"/>
        </w:rPr>
        <w:fldChar w:fldCharType="end"/>
      </w:r>
      <w:r w:rsidR="00805F53">
        <w:t xml:space="preserve">: </w:t>
      </w:r>
      <w:r w:rsidR="00EB26DF">
        <w:t xml:space="preserve">This </w:t>
      </w:r>
      <w:r w:rsidR="00805F53">
        <w:t xml:space="preserve">is a new file that defines </w:t>
      </w:r>
      <w:proofErr w:type="spellStart"/>
      <w:r w:rsidR="00805F53" w:rsidRPr="006910FE">
        <w:rPr>
          <w:rStyle w:val="CodeInline"/>
        </w:rPr>
        <w:t>TextureShader</w:t>
      </w:r>
      <w:proofErr w:type="spellEnd"/>
      <w:r w:rsidR="00805F53">
        <w:t xml:space="preserve"> as a subclass of </w:t>
      </w:r>
      <w:proofErr w:type="spellStart"/>
      <w:r w:rsidR="00805F53" w:rsidRPr="00C31023">
        <w:rPr>
          <w:rStyle w:val="CodeInline"/>
        </w:rPr>
        <w:t>SimpleShader</w:t>
      </w:r>
      <w:proofErr w:type="spellEnd"/>
      <w:r w:rsidR="00805F53">
        <w:t xml:space="preserve"> to interface the game engine to the corresponding GLSL </w:t>
      </w:r>
      <w:r w:rsidR="002D6C82">
        <w:t>shader</w:t>
      </w:r>
      <w:r w:rsidR="00805F53">
        <w:t>s (</w:t>
      </w:r>
      <w:proofErr w:type="spellStart"/>
      <w:ins w:id="39" w:author="Matthew T. Munson" w:date="2021-04-16T20:25:00Z">
        <w:r w:rsidR="00970D50">
          <w:rPr>
            <w:rStyle w:val="CodeInline"/>
          </w:rPr>
          <w:t>TextureVS</w:t>
        </w:r>
      </w:ins>
      <w:proofErr w:type="spellEnd"/>
      <w:del w:id="40" w:author="Matthew T. Munson" w:date="2021-04-16T16:12:00Z">
        <w:r w:rsidR="00805F53" w:rsidRPr="00CB0E38" w:rsidDel="00171FA3">
          <w:rPr>
            <w:rStyle w:val="CodeInline"/>
          </w:rPr>
          <w:delText>T</w:delText>
        </w:r>
      </w:del>
      <w:del w:id="41" w:author="Matthew T. Munson" w:date="2021-04-16T20:25:00Z">
        <w:r w:rsidR="00805F53" w:rsidRPr="00CB0E38" w:rsidDel="00970D50">
          <w:rPr>
            <w:rStyle w:val="CodeInline"/>
          </w:rPr>
          <w:delText>exture</w:delText>
        </w:r>
      </w:del>
      <w:del w:id="42" w:author="Matthew T. Munson" w:date="2021-04-16T16:12:00Z">
        <w:r w:rsidR="00805F53" w:rsidRPr="00CB0E38" w:rsidDel="00171FA3">
          <w:rPr>
            <w:rStyle w:val="CodeInline"/>
          </w:rPr>
          <w:delText>VS</w:delText>
        </w:r>
      </w:del>
      <w:r w:rsidR="00805F53">
        <w:t xml:space="preserve"> and </w:t>
      </w:r>
      <w:proofErr w:type="spellStart"/>
      <w:ins w:id="43" w:author="Matthew T. Munson" w:date="2021-04-16T20:25:00Z">
        <w:r w:rsidR="00970D50">
          <w:rPr>
            <w:rStyle w:val="CodeInline"/>
          </w:rPr>
          <w:t>TextureFS</w:t>
        </w:r>
      </w:ins>
      <w:proofErr w:type="spellEnd"/>
      <w:del w:id="44" w:author="Matthew T. Munson" w:date="2021-04-16T16:13:00Z">
        <w:r w:rsidR="00805F53" w:rsidDel="00171FA3">
          <w:rPr>
            <w:rStyle w:val="CodeInline"/>
          </w:rPr>
          <w:delText>T</w:delText>
        </w:r>
      </w:del>
      <w:del w:id="45" w:author="Matthew T. Munson" w:date="2021-04-16T20:25:00Z">
        <w:r w:rsidR="00805F53" w:rsidDel="00970D50">
          <w:rPr>
            <w:rStyle w:val="CodeInline"/>
          </w:rPr>
          <w:delText>exture</w:delText>
        </w:r>
      </w:del>
      <w:del w:id="46" w:author="Matthew T. Munson" w:date="2021-04-16T16:13:00Z">
        <w:r w:rsidR="00805F53" w:rsidDel="00171FA3">
          <w:rPr>
            <w:rStyle w:val="CodeInline"/>
          </w:rPr>
          <w:delText>F</w:delText>
        </w:r>
        <w:r w:rsidR="00805F53" w:rsidRPr="00CB0E38" w:rsidDel="00171FA3">
          <w:rPr>
            <w:rStyle w:val="CodeInline"/>
          </w:rPr>
          <w:delText>S</w:delText>
        </w:r>
      </w:del>
      <w:r w:rsidR="00805F53">
        <w:t xml:space="preserve">). </w:t>
      </w:r>
    </w:p>
    <w:p w14:paraId="445E1D7A" w14:textId="77777777" w:rsidR="00805F53" w:rsidRDefault="00805F53" w:rsidP="00FC7804">
      <w:pPr>
        <w:pStyle w:val="Bullet"/>
      </w:pPr>
      <w:commentRangeStart w:id="47"/>
      <w:r>
        <w:rPr>
          <w:rStyle w:val="CodeInline"/>
        </w:rPr>
        <w:t>Engine_DefaultResources</w:t>
      </w:r>
      <w:r w:rsidRPr="00173DEA">
        <w:rPr>
          <w:rStyle w:val="CodeInline"/>
        </w:rPr>
        <w:t>.js</w:t>
      </w:r>
      <w:r w:rsidR="006A6717">
        <w:rPr>
          <w:rStyle w:val="CodeInline"/>
        </w:rPr>
        <w:fldChar w:fldCharType="begin"/>
      </w:r>
      <w:r w:rsidR="00083346">
        <w:instrText xml:space="preserve"> XE "</w:instrText>
      </w:r>
      <w:r w:rsidR="00C049B6">
        <w:rPr>
          <w:rStyle w:val="CodeInline"/>
        </w:rPr>
        <w:instrText>Shaders project:Engine_</w:instrText>
      </w:r>
      <w:r w:rsidR="00083346" w:rsidRPr="00C9798D">
        <w:rPr>
          <w:rStyle w:val="CodeInline"/>
        </w:rPr>
        <w:instrText>DefaultResources</w:instrText>
      </w:r>
      <w:r w:rsidR="00083346">
        <w:instrText xml:space="preserve">" </w:instrText>
      </w:r>
      <w:r w:rsidR="006A6717">
        <w:rPr>
          <w:rStyle w:val="CodeInline"/>
        </w:rPr>
        <w:fldChar w:fldCharType="end"/>
      </w:r>
      <w:r>
        <w:t xml:space="preserve">: </w:t>
      </w:r>
      <w:r w:rsidR="00EB26DF">
        <w:t xml:space="preserve">This </w:t>
      </w:r>
      <w:r>
        <w:t xml:space="preserve">is a new file that defines a core engine component to facilitate the sharing of systemwide resources. In this case, </w:t>
      </w:r>
      <w:r w:rsidR="00EB26DF">
        <w:t xml:space="preserve">it’s </w:t>
      </w:r>
      <w:r>
        <w:t xml:space="preserve">to facilitate the sharing of both </w:t>
      </w:r>
      <w:proofErr w:type="spellStart"/>
      <w:r w:rsidRPr="001832B5">
        <w:rPr>
          <w:rStyle w:val="CodeInline"/>
        </w:rPr>
        <w:t>SimpleShader</w:t>
      </w:r>
      <w:proofErr w:type="spellEnd"/>
      <w:r>
        <w:t xml:space="preserve"> and </w:t>
      </w:r>
      <w:proofErr w:type="spellStart"/>
      <w:r w:rsidRPr="001832B5">
        <w:rPr>
          <w:rStyle w:val="CodeInline"/>
        </w:rPr>
        <w:t>TextureShader</w:t>
      </w:r>
      <w:proofErr w:type="spellEnd"/>
      <w:r>
        <w:t xml:space="preserve"> by the corresponding </w:t>
      </w:r>
      <w:proofErr w:type="spellStart"/>
      <w:r w:rsidRPr="001832B5">
        <w:rPr>
          <w:rStyle w:val="CodeInline"/>
        </w:rPr>
        <w:t>Renderable</w:t>
      </w:r>
      <w:proofErr w:type="spellEnd"/>
      <w:r>
        <w:t xml:space="preserve"> objects.</w:t>
      </w:r>
      <w:commentRangeEnd w:id="47"/>
      <w:r w:rsidR="00171FA3">
        <w:rPr>
          <w:rStyle w:val="CommentReference"/>
          <w:rFonts w:asciiTheme="minorHAnsi" w:hAnsiTheme="minorHAnsi"/>
        </w:rPr>
        <w:commentReference w:id="47"/>
      </w:r>
    </w:p>
    <w:p w14:paraId="699DA71C" w14:textId="77777777" w:rsidR="00805F53" w:rsidRDefault="00032159" w:rsidP="00FC7804">
      <w:pPr>
        <w:pStyle w:val="Bullet"/>
      </w:pPr>
      <w:ins w:id="48" w:author="Matthew T. Munson" w:date="2021-04-16T16:32:00Z">
        <w:r>
          <w:rPr>
            <w:rStyle w:val="CodeInline"/>
          </w:rPr>
          <w:t>r</w:t>
        </w:r>
      </w:ins>
      <w:del w:id="49" w:author="Matthew T. Munson" w:date="2021-04-16T16:32:00Z">
        <w:r w:rsidR="00805F53" w:rsidRPr="007E449A" w:rsidDel="00032159">
          <w:rPr>
            <w:rStyle w:val="CodeInline"/>
          </w:rPr>
          <w:delText>R</w:delText>
        </w:r>
      </w:del>
      <w:r w:rsidR="00805F53" w:rsidRPr="007E449A">
        <w:rPr>
          <w:rStyle w:val="CodeInline"/>
        </w:rPr>
        <w:t>enderabl</w:t>
      </w:r>
      <w:r w:rsidR="00805F53">
        <w:rPr>
          <w:rStyle w:val="CodeInline"/>
        </w:rPr>
        <w:t>e.js</w:t>
      </w:r>
      <w:r w:rsidR="00805F53">
        <w:t xml:space="preserve">: </w:t>
      </w:r>
      <w:r w:rsidR="00EB26DF">
        <w:t xml:space="preserve">This </w:t>
      </w:r>
      <w:r w:rsidR="00805F53">
        <w:t xml:space="preserve">file is modified to facilitate </w:t>
      </w:r>
      <w:proofErr w:type="spellStart"/>
      <w:r w:rsidR="00805F53" w:rsidRPr="00ED6F9C">
        <w:rPr>
          <w:rStyle w:val="CodeInline"/>
        </w:rPr>
        <w:t>Renderable</w:t>
      </w:r>
      <w:proofErr w:type="spellEnd"/>
      <w:r w:rsidR="00805F53">
        <w:t xml:space="preserve"> serving as the base class to all future types of </w:t>
      </w:r>
      <w:proofErr w:type="spellStart"/>
      <w:r w:rsidR="00805F53" w:rsidRPr="00ED6F9C">
        <w:rPr>
          <w:rStyle w:val="CodeInline"/>
        </w:rPr>
        <w:t>Renderable</w:t>
      </w:r>
      <w:proofErr w:type="spellEnd"/>
      <w:r w:rsidR="00805F53">
        <w:t xml:space="preserve"> objects and to share the </w:t>
      </w:r>
      <w:commentRangeStart w:id="50"/>
      <w:r w:rsidR="00805F53" w:rsidRPr="00ED6F9C">
        <w:rPr>
          <w:rStyle w:val="CodeInline"/>
        </w:rPr>
        <w:t>Shader</w:t>
      </w:r>
      <w:r w:rsidR="00805F53">
        <w:t xml:space="preserve"> resource provided by </w:t>
      </w:r>
      <w:proofErr w:type="spellStart"/>
      <w:r w:rsidR="00805F53">
        <w:rPr>
          <w:rStyle w:val="CodeInline"/>
        </w:rPr>
        <w:t>gEngine_DefaultResources</w:t>
      </w:r>
      <w:commentRangeEnd w:id="50"/>
      <w:proofErr w:type="spellEnd"/>
      <w:r>
        <w:rPr>
          <w:rStyle w:val="CommentReference"/>
          <w:rFonts w:asciiTheme="minorHAnsi" w:hAnsiTheme="minorHAnsi"/>
        </w:rPr>
        <w:commentReference w:id="50"/>
      </w:r>
      <w:r w:rsidR="00805F53">
        <w:t>.</w:t>
      </w:r>
    </w:p>
    <w:p w14:paraId="6020DC8C" w14:textId="77777777" w:rsidR="00805F53" w:rsidRDefault="00032159" w:rsidP="00FC7804">
      <w:pPr>
        <w:pStyle w:val="Bullet"/>
      </w:pPr>
      <w:ins w:id="51" w:author="Matthew T. Munson" w:date="2021-04-16T16:34:00Z">
        <w:r>
          <w:rPr>
            <w:rStyle w:val="CodeInline"/>
          </w:rPr>
          <w:t>t</w:t>
        </w:r>
      </w:ins>
      <w:del w:id="52" w:author="Matthew T. Munson" w:date="2021-04-16T16:34:00Z">
        <w:r w:rsidR="00805F53" w:rsidRPr="00173DEA" w:rsidDel="00032159">
          <w:rPr>
            <w:rStyle w:val="CodeInline"/>
          </w:rPr>
          <w:delText>T</w:delText>
        </w:r>
      </w:del>
      <w:r w:rsidR="00805F53" w:rsidRPr="00173DEA">
        <w:rPr>
          <w:rStyle w:val="CodeInline"/>
        </w:rPr>
        <w:t>exture</w:t>
      </w:r>
      <w:ins w:id="53" w:author="Matthew T. Munson" w:date="2021-04-16T16:34:00Z">
        <w:r>
          <w:rPr>
            <w:rStyle w:val="CodeInline"/>
          </w:rPr>
          <w:t>_r</w:t>
        </w:r>
      </w:ins>
      <w:del w:id="54" w:author="Matthew T. Munson" w:date="2021-04-16T16:34:00Z">
        <w:r w:rsidR="00805F53" w:rsidRPr="00173DEA" w:rsidDel="00032159">
          <w:rPr>
            <w:rStyle w:val="CodeInline"/>
          </w:rPr>
          <w:delText>R</w:delText>
        </w:r>
      </w:del>
      <w:r w:rsidR="00805F53" w:rsidRPr="00173DEA">
        <w:rPr>
          <w:rStyle w:val="CodeInline"/>
        </w:rPr>
        <w:t>enderable.js</w:t>
      </w:r>
      <w:r w:rsidR="00805F53">
        <w:t xml:space="preserve">: </w:t>
      </w:r>
      <w:r w:rsidR="00EB26DF">
        <w:t xml:space="preserve">This </w:t>
      </w:r>
      <w:r w:rsidR="00805F53">
        <w:t xml:space="preserve">is a new file that defines </w:t>
      </w:r>
      <w:commentRangeStart w:id="55"/>
      <w:del w:id="56" w:author="Matthew T. Munson" w:date="2021-04-16T16:34:00Z">
        <w:r w:rsidR="00805F53" w:rsidRPr="00A978BB" w:rsidDel="00032159">
          <w:rPr>
            <w:rStyle w:val="CodeInline"/>
          </w:rPr>
          <w:delText>RenderableTexture</w:delText>
        </w:r>
        <w:r w:rsidR="00805F53" w:rsidDel="00032159">
          <w:delText xml:space="preserve"> </w:delText>
        </w:r>
      </w:del>
      <w:proofErr w:type="spellStart"/>
      <w:ins w:id="57" w:author="Matthew T. Munson" w:date="2021-04-16T16:34:00Z">
        <w:r>
          <w:rPr>
            <w:rStyle w:val="CodeInline"/>
          </w:rPr>
          <w:t>TextureRende</w:t>
        </w:r>
      </w:ins>
      <w:ins w:id="58" w:author="Matthew T. Munson" w:date="2021-04-16T16:35:00Z">
        <w:r>
          <w:rPr>
            <w:rStyle w:val="CodeInline"/>
          </w:rPr>
          <w:t>rable</w:t>
        </w:r>
        <w:commentRangeEnd w:id="55"/>
        <w:proofErr w:type="spellEnd"/>
        <w:r>
          <w:rPr>
            <w:rStyle w:val="CommentReference"/>
            <w:rFonts w:asciiTheme="minorHAnsi" w:hAnsiTheme="minorHAnsi"/>
          </w:rPr>
          <w:commentReference w:id="55"/>
        </w:r>
      </w:ins>
      <w:ins w:id="59" w:author="Matthew T. Munson" w:date="2021-04-16T16:34:00Z">
        <w:r>
          <w:t xml:space="preserve"> </w:t>
        </w:r>
      </w:ins>
      <w:r w:rsidR="00805F53">
        <w:t xml:space="preserve">as a subclass of </w:t>
      </w:r>
      <w:proofErr w:type="spellStart"/>
      <w:r w:rsidR="00805F53" w:rsidRPr="002314A6">
        <w:rPr>
          <w:rStyle w:val="CodeInline"/>
        </w:rPr>
        <w:t>Renderable</w:t>
      </w:r>
      <w:proofErr w:type="spellEnd"/>
      <w:r w:rsidR="00805F53">
        <w:t xml:space="preserve"> to facilitate the creation, manipulation, and drawing of multiple instances of textured objects.</w:t>
      </w:r>
    </w:p>
    <w:p w14:paraId="67B9DEF8" w14:textId="77777777" w:rsidR="00805F53" w:rsidRPr="00962D0E" w:rsidRDefault="00805F53" w:rsidP="00FC7804">
      <w:pPr>
        <w:pStyle w:val="Bullet"/>
        <w:rPr>
          <w:rStyle w:val="CodeInline"/>
        </w:rPr>
      </w:pPr>
      <w:commentRangeStart w:id="60"/>
      <w:r>
        <w:rPr>
          <w:rStyle w:val="CodeInline"/>
        </w:rPr>
        <w:t>Engine_Core.js</w:t>
      </w:r>
      <w:r>
        <w:t xml:space="preserve">: </w:t>
      </w:r>
      <w:r w:rsidR="00EB26DF">
        <w:t xml:space="preserve">This </w:t>
      </w:r>
      <w:r>
        <w:t xml:space="preserve">file is modified to configure WebGL to support drawing with </w:t>
      </w:r>
      <w:r w:rsidR="008B7B14">
        <w:t xml:space="preserve">a </w:t>
      </w:r>
      <w:r>
        <w:t>texture map</w:t>
      </w:r>
      <w:commentRangeEnd w:id="60"/>
      <w:r w:rsidR="00032159">
        <w:rPr>
          <w:rStyle w:val="CommentReference"/>
          <w:rFonts w:asciiTheme="minorHAnsi" w:hAnsiTheme="minorHAnsi"/>
        </w:rPr>
        <w:commentReference w:id="60"/>
      </w:r>
      <w:r>
        <w:t>.</w:t>
      </w:r>
    </w:p>
    <w:p w14:paraId="60ABB073" w14:textId="77777777" w:rsidR="00805F53" w:rsidRDefault="000B089C" w:rsidP="00FC7804">
      <w:pPr>
        <w:pStyle w:val="Bullet"/>
      </w:pPr>
      <w:commentRangeStart w:id="61"/>
      <w:r>
        <w:rPr>
          <w:rStyle w:val="CodeInline"/>
        </w:rPr>
        <w:t>Engine_Textures.js</w:t>
      </w:r>
      <w:r w:rsidR="006A6717">
        <w:rPr>
          <w:rStyle w:val="CodeInline"/>
        </w:rPr>
        <w:fldChar w:fldCharType="begin"/>
      </w:r>
      <w:r w:rsidR="00083346">
        <w:instrText xml:space="preserve"> XE "</w:instrText>
      </w:r>
      <w:r w:rsidR="00083346" w:rsidRPr="00F52DA7">
        <w:rPr>
          <w:rStyle w:val="CodeInline"/>
        </w:rPr>
        <w:instrText>Shaders project:Engine_Textures.js</w:instrText>
      </w:r>
      <w:r w:rsidR="00083346">
        <w:instrText xml:space="preserve">" </w:instrText>
      </w:r>
      <w:r w:rsidR="006A6717">
        <w:rPr>
          <w:rStyle w:val="CodeInline"/>
        </w:rPr>
        <w:fldChar w:fldCharType="end"/>
      </w:r>
      <w:r w:rsidR="00805F53">
        <w:t xml:space="preserve">: </w:t>
      </w:r>
      <w:r w:rsidR="00EB26DF">
        <w:t xml:space="preserve">This </w:t>
      </w:r>
      <w:r w:rsidR="00805F53">
        <w:t xml:space="preserve">is a new file that defines the core engine component </w:t>
      </w:r>
      <w:r w:rsidR="00EB26DF">
        <w:t xml:space="preserve">that </w:t>
      </w:r>
      <w:r w:rsidR="00805F53">
        <w:t>is capable of loading, activating (for rendering), and unloading texture images.</w:t>
      </w:r>
      <w:commentRangeEnd w:id="61"/>
      <w:r w:rsidR="00032159">
        <w:rPr>
          <w:rStyle w:val="CommentReference"/>
          <w:rFonts w:asciiTheme="minorHAnsi" w:hAnsiTheme="minorHAnsi"/>
        </w:rPr>
        <w:commentReference w:id="61"/>
      </w:r>
    </w:p>
    <w:p w14:paraId="359D1C3F" w14:textId="77777777" w:rsidR="00805F53" w:rsidRPr="00D17868" w:rsidRDefault="00032159" w:rsidP="00FC7804">
      <w:pPr>
        <w:pStyle w:val="Bullet"/>
      </w:pPr>
      <w:ins w:id="62" w:author="Matthew T. Munson" w:date="2021-04-16T16:38:00Z">
        <w:r>
          <w:rPr>
            <w:rStyle w:val="CodeInline"/>
          </w:rPr>
          <w:t>m</w:t>
        </w:r>
      </w:ins>
      <w:del w:id="63" w:author="Matthew T. Munson" w:date="2021-04-16T16:38:00Z">
        <w:r w:rsidR="00805F53" w:rsidRPr="008923F2" w:rsidDel="00032159">
          <w:rPr>
            <w:rStyle w:val="CodeInline"/>
          </w:rPr>
          <w:delText>M</w:delText>
        </w:r>
      </w:del>
      <w:r w:rsidR="00805F53" w:rsidRPr="008923F2">
        <w:rPr>
          <w:rStyle w:val="CodeInline"/>
        </w:rPr>
        <w:t>y</w:t>
      </w:r>
      <w:ins w:id="64" w:author="Matthew T. Munson" w:date="2021-04-16T16:38:00Z">
        <w:r>
          <w:rPr>
            <w:rStyle w:val="CodeInline"/>
          </w:rPr>
          <w:t>_g</w:t>
        </w:r>
      </w:ins>
      <w:del w:id="65" w:author="Matthew T. Munson" w:date="2021-04-16T16:38:00Z">
        <w:r w:rsidR="00805F53" w:rsidRPr="008923F2" w:rsidDel="00032159">
          <w:rPr>
            <w:rStyle w:val="CodeInline"/>
          </w:rPr>
          <w:delText>G</w:delText>
        </w:r>
      </w:del>
      <w:r w:rsidR="00805F53" w:rsidRPr="008923F2">
        <w:rPr>
          <w:rStyle w:val="CodeInline"/>
        </w:rPr>
        <w:t>ame.js</w:t>
      </w:r>
      <w:r w:rsidR="006A6717">
        <w:rPr>
          <w:rStyle w:val="CodeInline"/>
        </w:rPr>
        <w:fldChar w:fldCharType="begin"/>
      </w:r>
      <w:r w:rsidR="00083346">
        <w:instrText xml:space="preserve"> XE "</w:instrText>
      </w:r>
      <w:r w:rsidR="00083346" w:rsidRPr="00B37495">
        <w:rPr>
          <w:rStyle w:val="CodeInline"/>
        </w:rPr>
        <w:instrText>Shaders project:MyGame.js</w:instrText>
      </w:r>
      <w:r w:rsidR="00083346">
        <w:instrText xml:space="preserve">" </w:instrText>
      </w:r>
      <w:r w:rsidR="006A6717">
        <w:rPr>
          <w:rStyle w:val="CodeInline"/>
        </w:rPr>
        <w:fldChar w:fldCharType="end"/>
      </w:r>
      <w:r w:rsidR="00805F53">
        <w:t xml:space="preserve"> and </w:t>
      </w:r>
      <w:ins w:id="66" w:author="Matthew T. Munson" w:date="2021-04-16T16:38:00Z">
        <w:r>
          <w:rPr>
            <w:rStyle w:val="CodeInline"/>
          </w:rPr>
          <w:t>b</w:t>
        </w:r>
      </w:ins>
      <w:del w:id="67" w:author="Matthew T. Munson" w:date="2021-04-16T16:38:00Z">
        <w:r w:rsidR="00805F53" w:rsidRPr="008923F2" w:rsidDel="00032159">
          <w:rPr>
            <w:rStyle w:val="CodeInline"/>
          </w:rPr>
          <w:delText>B</w:delText>
        </w:r>
      </w:del>
      <w:r w:rsidR="00805F53" w:rsidRPr="008923F2">
        <w:rPr>
          <w:rStyle w:val="CodeInline"/>
        </w:rPr>
        <w:t>lue</w:t>
      </w:r>
      <w:ins w:id="68" w:author="Matthew T. Munson" w:date="2021-04-16T16:38:00Z">
        <w:r>
          <w:rPr>
            <w:rStyle w:val="CodeInline"/>
          </w:rPr>
          <w:t>_l</w:t>
        </w:r>
      </w:ins>
      <w:del w:id="69" w:author="Matthew T. Munson" w:date="2021-04-16T16:38:00Z">
        <w:r w:rsidR="00805F53" w:rsidRPr="008923F2" w:rsidDel="00032159">
          <w:rPr>
            <w:rStyle w:val="CodeInline"/>
          </w:rPr>
          <w:delText>L</w:delText>
        </w:r>
      </w:del>
      <w:r w:rsidR="00805F53" w:rsidRPr="008923F2">
        <w:rPr>
          <w:rStyle w:val="CodeInline"/>
        </w:rPr>
        <w:t>evel.js</w:t>
      </w:r>
      <w:r w:rsidR="00805F53">
        <w:t xml:space="preserve">: </w:t>
      </w:r>
      <w:r w:rsidR="00EB26DF">
        <w:t xml:space="preserve">These </w:t>
      </w:r>
      <w:r w:rsidR="00805F53">
        <w:t>game engine client files are modified to test the new texture mapping functionality.</w:t>
      </w:r>
    </w:p>
    <w:p w14:paraId="67516903" w14:textId="77777777" w:rsidR="002F32E3" w:rsidRDefault="00740DE3" w:rsidP="005C6272">
      <w:pPr>
        <w:pStyle w:val="Heading3"/>
      </w:pPr>
      <w:r>
        <w:t>Extension</w:t>
      </w:r>
      <w:r w:rsidR="002F32E3">
        <w:t xml:space="preserve"> of </w:t>
      </w:r>
      <w:r w:rsidR="00D87DCB">
        <w:t>Shader/</w:t>
      </w:r>
      <w:proofErr w:type="spellStart"/>
      <w:r w:rsidR="00D87DCB">
        <w:t>Renderable</w:t>
      </w:r>
      <w:proofErr w:type="spellEnd"/>
      <w:r w:rsidR="002F32E3">
        <w:t xml:space="preserve"> Architecture</w:t>
      </w:r>
    </w:p>
    <w:p w14:paraId="393686E9" w14:textId="77777777" w:rsidR="00543946" w:rsidRDefault="00862AFD" w:rsidP="00BB2D12">
      <w:pPr>
        <w:pStyle w:val="BodyTextFirst"/>
      </w:pPr>
      <w:r>
        <w:t>R</w:t>
      </w:r>
      <w:r w:rsidR="004808ED">
        <w:t xml:space="preserve">ecall that </w:t>
      </w:r>
      <w:r w:rsidR="00C301F2">
        <w:t xml:space="preserve">the </w:t>
      </w:r>
      <w:r w:rsidR="00C301F2" w:rsidRPr="00BB2D12">
        <w:rPr>
          <w:rStyle w:val="CodeInline"/>
          <w:rFonts w:eastAsia="PMingLiU"/>
        </w:rPr>
        <w:t>Shader</w:t>
      </w:r>
      <w:r w:rsidR="00C301F2">
        <w:t>/</w:t>
      </w:r>
      <w:proofErr w:type="spellStart"/>
      <w:r w:rsidR="00C301F2" w:rsidRPr="00BB2D12">
        <w:rPr>
          <w:rStyle w:val="CodeInline"/>
          <w:rFonts w:eastAsia="PMingLiU"/>
        </w:rPr>
        <w:t>Renderable</w:t>
      </w:r>
      <w:proofErr w:type="spellEnd"/>
      <w:r w:rsidR="00C301F2">
        <w:t xml:space="preserve"> </w:t>
      </w:r>
      <w:r w:rsidR="00FD39AE">
        <w:t xml:space="preserve">object </w:t>
      </w:r>
      <w:r w:rsidR="004808ED">
        <w:t xml:space="preserve">pair is designed to </w:t>
      </w:r>
      <w:r w:rsidR="0033568E">
        <w:t xml:space="preserve">load relevant </w:t>
      </w:r>
      <w:r w:rsidR="000A648C">
        <w:t xml:space="preserve">game engine </w:t>
      </w:r>
      <w:r w:rsidR="001E568E">
        <w:t>dat</w:t>
      </w:r>
      <w:r w:rsidR="009808F5">
        <w:t>a</w:t>
      </w:r>
      <w:r w:rsidR="001E568E">
        <w:t xml:space="preserve"> </w:t>
      </w:r>
      <w:r w:rsidR="004808ED">
        <w:t xml:space="preserve">to the </w:t>
      </w:r>
      <w:proofErr w:type="spellStart"/>
      <w:ins w:id="70" w:author="Matthew T. Munson" w:date="2021-04-16T20:23:00Z">
        <w:r w:rsidR="00970D50">
          <w:rPr>
            <w:rStyle w:val="CodeInline"/>
            <w:rFonts w:eastAsia="PMingLiU"/>
          </w:rPr>
          <w:t>SimpleVS</w:t>
        </w:r>
        <w:proofErr w:type="spellEnd"/>
        <w:r w:rsidR="00970D50">
          <w:rPr>
            <w:rStyle w:val="CodeInline"/>
            <w:rFonts w:eastAsia="PMingLiU"/>
          </w:rPr>
          <w:t>/FS</w:t>
        </w:r>
      </w:ins>
      <w:del w:id="71" w:author="Matthew T. Munson" w:date="2021-04-16T16:38:00Z">
        <w:r w:rsidR="004808ED" w:rsidRPr="00BB2D12" w:rsidDel="00032159">
          <w:rPr>
            <w:rStyle w:val="CodeInline"/>
            <w:rFonts w:eastAsia="PMingLiU"/>
          </w:rPr>
          <w:delText>S</w:delText>
        </w:r>
      </w:del>
      <w:del w:id="72" w:author="Matthew T. Munson" w:date="2021-04-16T20:23:00Z">
        <w:r w:rsidR="004808ED" w:rsidRPr="00BB2D12" w:rsidDel="00970D50">
          <w:rPr>
            <w:rStyle w:val="CodeInline"/>
            <w:rFonts w:eastAsia="PMingLiU"/>
          </w:rPr>
          <w:delText>imple</w:delText>
        </w:r>
      </w:del>
      <w:del w:id="73" w:author="Matthew T. Munson" w:date="2021-04-16T16:38:00Z">
        <w:r w:rsidR="004808ED" w:rsidRPr="00BB2D12" w:rsidDel="00032159">
          <w:rPr>
            <w:rStyle w:val="CodeInline"/>
            <w:rFonts w:eastAsia="PMingLiU"/>
          </w:rPr>
          <w:delText>VS</w:delText>
        </w:r>
      </w:del>
      <w:del w:id="74" w:author="Matthew T. Munson" w:date="2021-04-16T20:23:00Z">
        <w:r w:rsidR="004808ED" w:rsidDel="00970D50">
          <w:delText>/</w:delText>
        </w:r>
      </w:del>
      <w:del w:id="75" w:author="Matthew T. Munson" w:date="2021-04-16T16:38:00Z">
        <w:r w:rsidR="004808ED" w:rsidRPr="00BB2D12" w:rsidDel="00032159">
          <w:rPr>
            <w:rStyle w:val="CodeInline"/>
            <w:rFonts w:eastAsia="PMingLiU"/>
          </w:rPr>
          <w:delText>FS</w:delText>
        </w:r>
      </w:del>
      <w:del w:id="76" w:author="Matthew T. Munson" w:date="2021-04-16T20:23:00Z">
        <w:r w:rsidR="006A6717" w:rsidDel="00970D50">
          <w:rPr>
            <w:rStyle w:val="CodeInline"/>
            <w:rFonts w:eastAsia="PMingLiU"/>
          </w:rPr>
          <w:fldChar w:fldCharType="begin"/>
        </w:r>
        <w:r w:rsidR="00083346" w:rsidDel="00970D50">
          <w:delInstrText xml:space="preserve"> XE "</w:delInstrText>
        </w:r>
        <w:r w:rsidR="00083346" w:rsidRPr="008C6B17" w:rsidDel="00970D50">
          <w:rPr>
            <w:rStyle w:val="CodeInline"/>
            <w:rFonts w:eastAsia="PMingLiU"/>
          </w:rPr>
          <w:delInstrText>Shaders project:SimpleVS</w:delInstrText>
        </w:r>
        <w:r w:rsidR="00083346" w:rsidRPr="008C6B17" w:rsidDel="00970D50">
          <w:delInstrText>/</w:delInstrText>
        </w:r>
        <w:r w:rsidR="00083346" w:rsidRPr="008C6B17" w:rsidDel="00970D50">
          <w:rPr>
            <w:rStyle w:val="CodeInline"/>
            <w:rFonts w:eastAsia="PMingLiU"/>
          </w:rPr>
          <w:delInstrText>FS</w:delInstrText>
        </w:r>
        <w:r w:rsidR="00083346" w:rsidDel="00970D50">
          <w:delInstrText xml:space="preserve">" </w:delInstrText>
        </w:r>
        <w:r w:rsidR="006A6717" w:rsidDel="00970D50">
          <w:rPr>
            <w:rStyle w:val="CodeInline"/>
            <w:rFonts w:eastAsia="PMingLiU"/>
          </w:rPr>
          <w:fldChar w:fldCharType="end"/>
        </w:r>
      </w:del>
      <w:r w:rsidR="004808ED">
        <w:t xml:space="preserve"> GLSL sh</w:t>
      </w:r>
      <w:r w:rsidR="00CA78AB">
        <w:t>a</w:t>
      </w:r>
      <w:r w:rsidR="004808ED">
        <w:t xml:space="preserve">ders </w:t>
      </w:r>
      <w:r w:rsidR="00C15BEB">
        <w:t xml:space="preserve">and </w:t>
      </w:r>
      <w:r w:rsidR="00C975C1">
        <w:t xml:space="preserve">to </w:t>
      </w:r>
      <w:r w:rsidR="009D274D">
        <w:t xml:space="preserve">support </w:t>
      </w:r>
      <w:r w:rsidR="00CA78AB">
        <w:t xml:space="preserve">instantiating </w:t>
      </w:r>
      <w:r w:rsidR="006C489E">
        <w:t xml:space="preserve">multiple copies of </w:t>
      </w:r>
      <w:proofErr w:type="spellStart"/>
      <w:r w:rsidR="006C489E">
        <w:t>renderable</w:t>
      </w:r>
      <w:proofErr w:type="spellEnd"/>
      <w:r w:rsidR="006C489E">
        <w:t xml:space="preserve"> geometries </w:t>
      </w:r>
      <w:r w:rsidR="004C3F58">
        <w:t>by the game engine clients.</w:t>
      </w:r>
      <w:r w:rsidR="00DF5F83">
        <w:t xml:space="preserve"> </w:t>
      </w:r>
      <w:r w:rsidR="00E51BE9">
        <w:t xml:space="preserve">As </w:t>
      </w:r>
      <w:r w:rsidR="00E51BE9">
        <w:lastRenderedPageBreak/>
        <w:t xml:space="preserve">illustrated in Figure 5-4, </w:t>
      </w:r>
      <w:r w:rsidR="008405B6">
        <w:t>t</w:t>
      </w:r>
      <w:r w:rsidR="00160926">
        <w:t>he horizontal dotted line separa</w:t>
      </w:r>
      <w:r w:rsidR="000A648C">
        <w:t>tes</w:t>
      </w:r>
      <w:r w:rsidR="00160926">
        <w:t xml:space="preserve"> the game engine </w:t>
      </w:r>
      <w:r w:rsidR="000A648C">
        <w:t xml:space="preserve">from </w:t>
      </w:r>
      <w:r w:rsidR="00160926">
        <w:t>WebGL</w:t>
      </w:r>
      <w:r w:rsidR="00910F4E">
        <w:t>.</w:t>
      </w:r>
      <w:r w:rsidR="00160926">
        <w:t xml:space="preserve"> </w:t>
      </w:r>
      <w:r w:rsidR="00910F4E">
        <w:t xml:space="preserve">Notice that </w:t>
      </w:r>
      <w:r w:rsidR="00160926">
        <w:t xml:space="preserve">the GLSL shaders, </w:t>
      </w:r>
      <w:proofErr w:type="spellStart"/>
      <w:ins w:id="77" w:author="Matthew T. Munson" w:date="2021-04-16T20:24:00Z">
        <w:r w:rsidR="00970D50">
          <w:rPr>
            <w:rStyle w:val="CodeInline"/>
            <w:rFonts w:eastAsia="PMingLiU"/>
          </w:rPr>
          <w:t>SimpleVS</w:t>
        </w:r>
      </w:ins>
      <w:proofErr w:type="spellEnd"/>
      <w:del w:id="78" w:author="Matthew T. Munson" w:date="2021-04-16T16:41:00Z">
        <w:r w:rsidR="00160926" w:rsidRPr="00BB2D12" w:rsidDel="00032159">
          <w:rPr>
            <w:rStyle w:val="CodeInline"/>
            <w:rFonts w:eastAsia="PMingLiU"/>
          </w:rPr>
          <w:delText>S</w:delText>
        </w:r>
      </w:del>
      <w:del w:id="79" w:author="Matthew T. Munson" w:date="2021-04-16T20:24:00Z">
        <w:r w:rsidR="00160926" w:rsidRPr="00BB2D12" w:rsidDel="00970D50">
          <w:rPr>
            <w:rStyle w:val="CodeInline"/>
            <w:rFonts w:eastAsia="PMingLiU"/>
          </w:rPr>
          <w:delText>imple</w:delText>
        </w:r>
      </w:del>
      <w:del w:id="80" w:author="Matthew T. Munson" w:date="2021-04-16T16:41:00Z">
        <w:r w:rsidR="00160926" w:rsidRPr="00BB2D12" w:rsidDel="00032159">
          <w:rPr>
            <w:rStyle w:val="CodeInline"/>
            <w:rFonts w:eastAsia="PMingLiU"/>
          </w:rPr>
          <w:delText>VS</w:delText>
        </w:r>
      </w:del>
      <w:r w:rsidR="00160926">
        <w:t xml:space="preserve"> and </w:t>
      </w:r>
      <w:proofErr w:type="spellStart"/>
      <w:ins w:id="81" w:author="Matthew T. Munson" w:date="2021-04-16T20:24:00Z">
        <w:r w:rsidR="00970D50">
          <w:rPr>
            <w:rStyle w:val="CodeInline"/>
            <w:rFonts w:eastAsia="PMingLiU"/>
          </w:rPr>
          <w:t>SimpleFS</w:t>
        </w:r>
      </w:ins>
      <w:proofErr w:type="spellEnd"/>
      <w:del w:id="82" w:author="Matthew T. Munson" w:date="2021-04-16T16:41:00Z">
        <w:r w:rsidR="00160926" w:rsidRPr="00BB2D12" w:rsidDel="00032159">
          <w:rPr>
            <w:rStyle w:val="CodeInline"/>
            <w:rFonts w:eastAsia="PMingLiU"/>
          </w:rPr>
          <w:delText>S</w:delText>
        </w:r>
      </w:del>
      <w:del w:id="83" w:author="Matthew T. Munson" w:date="2021-04-16T20:24:00Z">
        <w:r w:rsidR="00160926" w:rsidRPr="00BB2D12" w:rsidDel="00970D50">
          <w:rPr>
            <w:rStyle w:val="CodeInline"/>
            <w:rFonts w:eastAsia="PMingLiU"/>
          </w:rPr>
          <w:delText>imple</w:delText>
        </w:r>
      </w:del>
      <w:del w:id="84" w:author="Matthew T. Munson" w:date="2021-04-16T16:41:00Z">
        <w:r w:rsidR="00160926" w:rsidRPr="00BB2D12" w:rsidDel="00032159">
          <w:rPr>
            <w:rStyle w:val="CodeInline"/>
            <w:rFonts w:eastAsia="PMingLiU"/>
          </w:rPr>
          <w:delText>FS</w:delText>
        </w:r>
      </w:del>
      <w:r w:rsidR="00160926">
        <w:t xml:space="preserve">, are modules </w:t>
      </w:r>
      <w:r w:rsidR="00910F4E">
        <w:t xml:space="preserve">in WebGL and </w:t>
      </w:r>
      <w:r w:rsidR="00160926">
        <w:t>outside the game engine</w:t>
      </w:r>
      <w:r w:rsidR="00910F4E">
        <w:t xml:space="preserve">. The </w:t>
      </w:r>
      <w:r w:rsidR="00910F4E" w:rsidRPr="00BB2D12">
        <w:rPr>
          <w:rStyle w:val="CodeInline"/>
          <w:rFonts w:eastAsia="PMingLiU"/>
        </w:rPr>
        <w:t>Shader</w:t>
      </w:r>
      <w:r w:rsidR="00910F4E">
        <w:t xml:space="preserve"> object </w:t>
      </w:r>
      <w:r w:rsidR="00345533">
        <w:t xml:space="preserve">maintains references to all attributes and uniform variables </w:t>
      </w:r>
      <w:r w:rsidR="0060417F">
        <w:t xml:space="preserve">in the GLSL shaders and acts as </w:t>
      </w:r>
      <w:r w:rsidR="00910F4E">
        <w:t xml:space="preserve">the conduit </w:t>
      </w:r>
      <w:r w:rsidR="0060417F">
        <w:t xml:space="preserve">for sending all </w:t>
      </w:r>
      <w:r w:rsidR="00543946">
        <w:t xml:space="preserve">transformation and vertex information to the </w:t>
      </w:r>
      <w:proofErr w:type="spellStart"/>
      <w:ins w:id="85" w:author="Matthew T. Munson" w:date="2021-04-16T20:24:00Z">
        <w:r w:rsidR="00970D50">
          <w:rPr>
            <w:rStyle w:val="CodeInline"/>
          </w:rPr>
          <w:t>SimpleVS</w:t>
        </w:r>
        <w:proofErr w:type="spellEnd"/>
        <w:r w:rsidR="00970D50">
          <w:rPr>
            <w:rStyle w:val="CodeInline"/>
          </w:rPr>
          <w:t>/FS</w:t>
        </w:r>
      </w:ins>
      <w:del w:id="86" w:author="Matthew T. Munson" w:date="2021-04-16T16:41:00Z">
        <w:r w:rsidR="00543946" w:rsidRPr="001A5F07" w:rsidDel="00032159">
          <w:rPr>
            <w:rStyle w:val="CodeInline"/>
          </w:rPr>
          <w:delText>S</w:delText>
        </w:r>
      </w:del>
      <w:del w:id="87" w:author="Matthew T. Munson" w:date="2021-04-16T20:24:00Z">
        <w:r w:rsidR="00543946" w:rsidRPr="001A5F07" w:rsidDel="00970D50">
          <w:rPr>
            <w:rStyle w:val="CodeInline"/>
          </w:rPr>
          <w:delText>imple</w:delText>
        </w:r>
      </w:del>
      <w:del w:id="88" w:author="Matthew T. Munson" w:date="2021-04-16T16:41:00Z">
        <w:r w:rsidR="00543946" w:rsidRPr="001A5F07" w:rsidDel="00032159">
          <w:rPr>
            <w:rStyle w:val="CodeInline"/>
          </w:rPr>
          <w:delText>VS</w:delText>
        </w:r>
      </w:del>
      <w:del w:id="89" w:author="Matthew T. Munson" w:date="2021-04-16T20:24:00Z">
        <w:r w:rsidR="00543946" w:rsidDel="00970D50">
          <w:delText>/</w:delText>
        </w:r>
      </w:del>
      <w:del w:id="90" w:author="Matthew T. Munson" w:date="2021-04-16T16:41:00Z">
        <w:r w:rsidR="00543946" w:rsidRPr="001A5F07" w:rsidDel="00032159">
          <w:rPr>
            <w:rStyle w:val="CodeInline"/>
          </w:rPr>
          <w:delText>FS</w:delText>
        </w:r>
      </w:del>
      <w:r w:rsidR="00543946" w:rsidRPr="00D76616">
        <w:t xml:space="preserve"> </w:t>
      </w:r>
      <w:r w:rsidR="00543946">
        <w:t>shaders.</w:t>
      </w:r>
      <w:r w:rsidR="00161D08">
        <w:t xml:space="preserve"> Although not depicted </w:t>
      </w:r>
      <w:r w:rsidR="008C3482">
        <w:t>explicit</w:t>
      </w:r>
      <w:r w:rsidR="006033F0">
        <w:t>l</w:t>
      </w:r>
      <w:r w:rsidR="008C3482">
        <w:t xml:space="preserve">y in </w:t>
      </w:r>
      <w:r w:rsidR="00161D08">
        <w:t xml:space="preserve">Figure 5-4, </w:t>
      </w:r>
      <w:r w:rsidR="007E376F">
        <w:t>there is only one instance of</w:t>
      </w:r>
      <w:r w:rsidR="008D335E">
        <w:t xml:space="preserve"> the</w:t>
      </w:r>
      <w:r w:rsidR="007E376F">
        <w:t xml:space="preserve"> </w:t>
      </w:r>
      <w:r w:rsidR="00B270B0">
        <w:rPr>
          <w:rStyle w:val="CodeInline"/>
        </w:rPr>
        <w:t>S</w:t>
      </w:r>
      <w:r w:rsidR="007E376F" w:rsidRPr="00BB2D12">
        <w:rPr>
          <w:rStyle w:val="CodeInline"/>
          <w:rFonts w:eastAsia="PMingLiU"/>
        </w:rPr>
        <w:t>hader</w:t>
      </w:r>
      <w:r w:rsidR="007E376F">
        <w:t xml:space="preserve"> object created in the </w:t>
      </w:r>
      <w:r w:rsidR="00E22080">
        <w:t xml:space="preserve">game </w:t>
      </w:r>
      <w:r w:rsidR="007E376F">
        <w:t xml:space="preserve">engine, in </w:t>
      </w:r>
      <w:commentRangeStart w:id="91"/>
      <w:proofErr w:type="spellStart"/>
      <w:r w:rsidR="007E376F" w:rsidRPr="00BB2D12">
        <w:rPr>
          <w:rStyle w:val="CodeInline"/>
          <w:rFonts w:eastAsia="PMingLiU"/>
        </w:rPr>
        <w:t>Engine.DefaultResoruces</w:t>
      </w:r>
      <w:commentRangeEnd w:id="91"/>
      <w:proofErr w:type="spellEnd"/>
      <w:r w:rsidR="008133BA">
        <w:rPr>
          <w:rStyle w:val="CommentReference"/>
          <w:rFonts w:asciiTheme="minorHAnsi" w:hAnsiTheme="minorHAnsi"/>
        </w:rPr>
        <w:commentReference w:id="91"/>
      </w:r>
      <w:r w:rsidR="007E376F">
        <w:t xml:space="preserve">, </w:t>
      </w:r>
      <w:r w:rsidR="00E22080">
        <w:t xml:space="preserve">and this instance is shared by all </w:t>
      </w:r>
      <w:proofErr w:type="spellStart"/>
      <w:r w:rsidR="00E22080" w:rsidRPr="00BB2D12">
        <w:rPr>
          <w:rStyle w:val="CodeInline"/>
          <w:rFonts w:eastAsia="PMingLiU"/>
        </w:rPr>
        <w:t>Renderable</w:t>
      </w:r>
      <w:proofErr w:type="spellEnd"/>
      <w:r w:rsidR="00E22080">
        <w:t xml:space="preserve"> objects.</w:t>
      </w:r>
    </w:p>
    <w:p w14:paraId="7BE264EB" w14:textId="77777777" w:rsidR="00EF5AE3" w:rsidRDefault="009D0AC9" w:rsidP="00BB2D12">
      <w:pPr>
        <w:pStyle w:val="Figure"/>
      </w:pPr>
      <w:commentRangeStart w:id="92"/>
      <w:r>
        <w:rPr>
          <w:noProof/>
        </w:rPr>
        <w:drawing>
          <wp:inline distT="0" distB="0" distL="0" distR="0" wp14:anchorId="23E7F167" wp14:editId="1424BF7B">
            <wp:extent cx="3629660" cy="2345055"/>
            <wp:effectExtent l="0" t="0" r="8890" b="0"/>
            <wp:docPr id="6" name="Picture 6" descr="Fig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660" cy="2345055"/>
                    </a:xfrm>
                    <a:prstGeom prst="rect">
                      <a:avLst/>
                    </a:prstGeom>
                    <a:noFill/>
                    <a:ln>
                      <a:noFill/>
                    </a:ln>
                  </pic:spPr>
                </pic:pic>
              </a:graphicData>
            </a:graphic>
          </wp:inline>
        </w:drawing>
      </w:r>
      <w:commentRangeEnd w:id="92"/>
      <w:r w:rsidR="008133BA">
        <w:rPr>
          <w:rStyle w:val="CommentReference"/>
          <w:rFonts w:asciiTheme="minorHAnsi" w:eastAsiaTheme="minorHAnsi" w:hAnsiTheme="minorHAnsi" w:cstheme="minorBidi"/>
        </w:rPr>
        <w:commentReference w:id="92"/>
      </w:r>
    </w:p>
    <w:p w14:paraId="37468821" w14:textId="77777777" w:rsidR="00F535F4" w:rsidRDefault="00F535F4" w:rsidP="00F535F4">
      <w:pPr>
        <w:pStyle w:val="FigureCaption"/>
      </w:pPr>
      <w:r w:rsidRPr="004C36E3">
        <w:t xml:space="preserve">Figure </w:t>
      </w:r>
      <w:r>
        <w:t>5</w:t>
      </w:r>
      <w:r w:rsidRPr="004C36E3">
        <w:t>-</w:t>
      </w:r>
      <w:r>
        <w:t>4</w:t>
      </w:r>
      <w:r w:rsidR="00CA78AB">
        <w:t>.</w:t>
      </w:r>
      <w:r w:rsidR="00CA78AB" w:rsidRPr="004C36E3">
        <w:t xml:space="preserve"> </w:t>
      </w:r>
      <w:r w:rsidR="00A76F27">
        <w:t xml:space="preserve">The </w:t>
      </w:r>
      <w:r w:rsidRPr="00BB2D12">
        <w:rPr>
          <w:rStyle w:val="CodeInline"/>
        </w:rPr>
        <w:t>Shader</w:t>
      </w:r>
      <w:r w:rsidR="00A1009E">
        <w:t xml:space="preserve"> and </w:t>
      </w:r>
      <w:proofErr w:type="spellStart"/>
      <w:r w:rsidRPr="00BB2D12">
        <w:rPr>
          <w:rStyle w:val="CodeInline"/>
        </w:rPr>
        <w:t>Rendera</w:t>
      </w:r>
      <w:r w:rsidR="00A76F27" w:rsidRPr="00BB2D12">
        <w:rPr>
          <w:rStyle w:val="CodeInline"/>
        </w:rPr>
        <w:t>ble</w:t>
      </w:r>
      <w:proofErr w:type="spellEnd"/>
      <w:r w:rsidR="00A76F27">
        <w:t xml:space="preserve"> architect</w:t>
      </w:r>
      <w:r w:rsidR="00FB20BB">
        <w:t>ure</w:t>
      </w:r>
    </w:p>
    <w:p w14:paraId="27E11E1A" w14:textId="77777777" w:rsidR="00D87DCB" w:rsidRPr="00BB2D12" w:rsidRDefault="00A7268E" w:rsidP="00BB2D12">
      <w:pPr>
        <w:pStyle w:val="BodyTextFirst"/>
        <w:rPr>
          <w:rFonts w:ascii="Utopia" w:eastAsia="PMingLiU" w:hAnsi="Utopia"/>
          <w:sz w:val="18"/>
        </w:rPr>
      </w:pPr>
      <w:r>
        <w:t>T</w:t>
      </w:r>
      <w:r w:rsidR="005535A8">
        <w:t xml:space="preserve">he proper support of texture mapping </w:t>
      </w:r>
      <w:r w:rsidR="00811817">
        <w:t>demands</w:t>
      </w:r>
      <w:r w:rsidR="005535A8">
        <w:t xml:space="preserve"> </w:t>
      </w:r>
      <w:r w:rsidR="000A2F70">
        <w:t>new GLSL</w:t>
      </w:r>
      <w:r w:rsidR="006A6717">
        <w:fldChar w:fldCharType="begin"/>
      </w:r>
      <w:r w:rsidR="0000770B">
        <w:instrText xml:space="preserve"> XE "</w:instrText>
      </w:r>
      <w:r w:rsidR="0000770B" w:rsidRPr="00142106">
        <w:instrText>Shaders project:GLSL</w:instrText>
      </w:r>
      <w:r w:rsidR="0000770B">
        <w:instrText xml:space="preserve">" </w:instrText>
      </w:r>
      <w:r w:rsidR="006A6717">
        <w:fldChar w:fldCharType="end"/>
      </w:r>
      <w:r w:rsidR="000A2F70">
        <w:t xml:space="preserve"> vertex and fragment shaders and thus require</w:t>
      </w:r>
      <w:r w:rsidR="00DD05AE">
        <w:t>s</w:t>
      </w:r>
      <w:r w:rsidR="000A2F70">
        <w:t xml:space="preserve"> </w:t>
      </w:r>
      <w:r w:rsidR="008B7B14">
        <w:t xml:space="preserve">that </w:t>
      </w:r>
      <w:r w:rsidR="000A2F70">
        <w:t>a corresponding</w:t>
      </w:r>
      <w:r w:rsidR="004C0635">
        <w:t xml:space="preserve"> shader and </w:t>
      </w:r>
      <w:proofErr w:type="spellStart"/>
      <w:r w:rsidR="004C0635">
        <w:t>renderable</w:t>
      </w:r>
      <w:proofErr w:type="spellEnd"/>
      <w:r w:rsidR="004C0635">
        <w:t xml:space="preserve"> </w:t>
      </w:r>
      <w:r w:rsidR="000C6A49">
        <w:t>o</w:t>
      </w:r>
      <w:r w:rsidR="00BE56CF">
        <w:t>bject pair</w:t>
      </w:r>
      <w:r w:rsidR="000C6A49">
        <w:t xml:space="preserve"> be defined in the game engine.</w:t>
      </w:r>
      <w:r w:rsidR="003F7B58">
        <w:t xml:space="preserve"> </w:t>
      </w:r>
      <w:r w:rsidR="00AF09CA">
        <w:t>As illustrated in</w:t>
      </w:r>
      <w:r w:rsidR="00F72B8F">
        <w:t xml:space="preserve"> </w:t>
      </w:r>
      <w:r w:rsidR="003F7B58">
        <w:t>Figure 5-5</w:t>
      </w:r>
      <w:r w:rsidR="00AF09CA">
        <w:t>,</w:t>
      </w:r>
      <w:r w:rsidR="003F7B58">
        <w:t xml:space="preserve"> </w:t>
      </w:r>
      <w:r w:rsidR="00AF09CA">
        <w:t xml:space="preserve">both the GLSL </w:t>
      </w:r>
      <w:proofErr w:type="spellStart"/>
      <w:ins w:id="93" w:author="Matthew T. Munson" w:date="2021-04-16T20:23:00Z">
        <w:r w:rsidR="00970D50" w:rsidRPr="001A5F07">
          <w:rPr>
            <w:rStyle w:val="CodeInline"/>
          </w:rPr>
          <w:t>TextureVS</w:t>
        </w:r>
        <w:proofErr w:type="spellEnd"/>
        <w:r w:rsidR="00970D50">
          <w:t>/</w:t>
        </w:r>
        <w:r w:rsidR="00970D50" w:rsidRPr="001A5F07">
          <w:rPr>
            <w:rStyle w:val="CodeInline"/>
          </w:rPr>
          <w:t>FS</w:t>
        </w:r>
        <w:r w:rsidR="00970D50">
          <w:t xml:space="preserve"> </w:t>
        </w:r>
      </w:ins>
      <w:del w:id="94" w:author="Matthew T. Munson" w:date="2021-04-16T16:44:00Z">
        <w:r w:rsidR="00BA7EBD" w:rsidRPr="00BB2D12" w:rsidDel="008133BA">
          <w:rPr>
            <w:rStyle w:val="CodeInline"/>
            <w:rFonts w:eastAsia="PMingLiU"/>
          </w:rPr>
          <w:delText>T</w:delText>
        </w:r>
      </w:del>
      <w:del w:id="95" w:author="Matthew T. Munson" w:date="2021-04-16T20:23:00Z">
        <w:r w:rsidR="00BA7EBD" w:rsidRPr="00BB2D12" w:rsidDel="00970D50">
          <w:rPr>
            <w:rStyle w:val="CodeInline"/>
            <w:rFonts w:eastAsia="PMingLiU"/>
          </w:rPr>
          <w:delText>exture</w:delText>
        </w:r>
      </w:del>
      <w:del w:id="96" w:author="Matthew T. Munson" w:date="2021-04-16T16:44:00Z">
        <w:r w:rsidR="00BA7EBD" w:rsidRPr="00BB2D12" w:rsidDel="008133BA">
          <w:rPr>
            <w:rStyle w:val="CodeInline"/>
            <w:rFonts w:eastAsia="PMingLiU"/>
          </w:rPr>
          <w:delText>VS</w:delText>
        </w:r>
      </w:del>
      <w:del w:id="97" w:author="Matthew T. Munson" w:date="2021-04-16T20:23:00Z">
        <w:r w:rsidR="00BA7EBD" w:rsidDel="00970D50">
          <w:delText>/</w:delText>
        </w:r>
      </w:del>
      <w:del w:id="98" w:author="Matthew T. Munson" w:date="2021-04-16T16:44:00Z">
        <w:r w:rsidR="00BA7EBD" w:rsidRPr="00BB2D12" w:rsidDel="008133BA">
          <w:rPr>
            <w:rStyle w:val="CodeInline"/>
            <w:rFonts w:eastAsia="PMingLiU"/>
          </w:rPr>
          <w:delText>FS</w:delText>
        </w:r>
      </w:del>
      <w:del w:id="99" w:author="Matthew T. Munson" w:date="2021-04-16T20:23:00Z">
        <w:r w:rsidR="00BA7EBD" w:rsidDel="00970D50">
          <w:delText xml:space="preserve"> </w:delText>
        </w:r>
      </w:del>
      <w:r w:rsidR="00AF09CA">
        <w:t>shaders</w:t>
      </w:r>
      <w:r w:rsidR="00BA7EBD">
        <w:t xml:space="preserve"> and </w:t>
      </w:r>
      <w:proofErr w:type="spellStart"/>
      <w:r w:rsidR="00BA7EBD" w:rsidRPr="00BB2D12">
        <w:rPr>
          <w:rStyle w:val="CodeInline"/>
          <w:rFonts w:eastAsia="PMingLiU"/>
        </w:rPr>
        <w:t>TextureShader</w:t>
      </w:r>
      <w:proofErr w:type="spellEnd"/>
      <w:r w:rsidR="00BA7EBD">
        <w:t>/</w:t>
      </w:r>
      <w:proofErr w:type="spellStart"/>
      <w:r w:rsidR="00BA7EBD" w:rsidRPr="00BB2D12">
        <w:rPr>
          <w:rStyle w:val="CodeInline"/>
          <w:rFonts w:eastAsia="PMingLiU"/>
        </w:rPr>
        <w:t>TextureRenderable</w:t>
      </w:r>
      <w:proofErr w:type="spellEnd"/>
      <w:r w:rsidR="00BA7EBD">
        <w:rPr>
          <w:rStyle w:val="CodeInline"/>
        </w:rPr>
        <w:t xml:space="preserve"> </w:t>
      </w:r>
      <w:r w:rsidR="00934D55">
        <w:t>object pair</w:t>
      </w:r>
      <w:r w:rsidR="004516EA">
        <w:t xml:space="preserve"> are</w:t>
      </w:r>
      <w:r w:rsidR="00934D55">
        <w:t xml:space="preserve"> </w:t>
      </w:r>
      <w:r w:rsidR="004516EA">
        <w:t>extension</w:t>
      </w:r>
      <w:r w:rsidR="008D335E">
        <w:t>s</w:t>
      </w:r>
      <w:r w:rsidR="00934D55">
        <w:t xml:space="preserve"> (or subclass</w:t>
      </w:r>
      <w:r w:rsidR="008D335E">
        <w:t>es</w:t>
      </w:r>
      <w:r w:rsidR="00934D55">
        <w:t xml:space="preserve">) </w:t>
      </w:r>
      <w:r w:rsidR="004516EA">
        <w:t xml:space="preserve">to </w:t>
      </w:r>
      <w:r w:rsidR="00934D55">
        <w:t xml:space="preserve">the corresponding </w:t>
      </w:r>
      <w:r w:rsidR="00543797">
        <w:t>existing objects.</w:t>
      </w:r>
      <w:r w:rsidR="00633CA7">
        <w:t xml:space="preserve"> </w:t>
      </w:r>
      <w:r w:rsidR="00C5120A">
        <w:t xml:space="preserve">The </w:t>
      </w:r>
      <w:proofErr w:type="spellStart"/>
      <w:r w:rsidR="00C5120A" w:rsidRPr="001A5F07">
        <w:rPr>
          <w:rStyle w:val="CodeInline"/>
        </w:rPr>
        <w:t>TextureShader</w:t>
      </w:r>
      <w:proofErr w:type="spellEnd"/>
      <w:r w:rsidR="00C5120A">
        <w:t>/</w:t>
      </w:r>
      <w:proofErr w:type="spellStart"/>
      <w:r w:rsidR="00C5120A" w:rsidRPr="001A5F07">
        <w:rPr>
          <w:rStyle w:val="CodeInline"/>
        </w:rPr>
        <w:t>TextureRenderable</w:t>
      </w:r>
      <w:proofErr w:type="spellEnd"/>
      <w:r w:rsidR="00C5120A">
        <w:rPr>
          <w:rStyle w:val="CodeInline"/>
        </w:rPr>
        <w:t xml:space="preserve"> </w:t>
      </w:r>
      <w:r w:rsidR="00C5120A">
        <w:t xml:space="preserve">object pair extends from the corresponding </w:t>
      </w:r>
      <w:r w:rsidR="00C5120A" w:rsidRPr="001A5F07">
        <w:rPr>
          <w:rStyle w:val="CodeInline"/>
        </w:rPr>
        <w:t>Shader</w:t>
      </w:r>
      <w:r w:rsidR="00C5120A">
        <w:t>/</w:t>
      </w:r>
      <w:proofErr w:type="spellStart"/>
      <w:r w:rsidR="00C5120A" w:rsidRPr="001A5F07">
        <w:rPr>
          <w:rStyle w:val="CodeInline"/>
        </w:rPr>
        <w:t>Renderable</w:t>
      </w:r>
      <w:proofErr w:type="spellEnd"/>
      <w:r w:rsidR="00C5120A">
        <w:rPr>
          <w:rStyle w:val="CodeInline"/>
        </w:rPr>
        <w:t xml:space="preserve"> </w:t>
      </w:r>
      <w:r w:rsidR="00C5120A">
        <w:t xml:space="preserve">objects to </w:t>
      </w:r>
      <w:r w:rsidR="00272A8F">
        <w:t xml:space="preserve">forward texture coordinates to the GLSL shaders. </w:t>
      </w:r>
      <w:r w:rsidR="005B0CFD">
        <w:t>The</w:t>
      </w:r>
      <w:r w:rsidR="005B0CFD" w:rsidRPr="001A5F07">
        <w:rPr>
          <w:rStyle w:val="CodeInline"/>
        </w:rPr>
        <w:t xml:space="preserve"> </w:t>
      </w:r>
      <w:proofErr w:type="spellStart"/>
      <w:r w:rsidR="005B0CFD" w:rsidRPr="001A5F07">
        <w:rPr>
          <w:rStyle w:val="CodeInline"/>
        </w:rPr>
        <w:t>TextureVS</w:t>
      </w:r>
      <w:proofErr w:type="spellEnd"/>
      <w:r w:rsidR="005B0CFD">
        <w:t>/</w:t>
      </w:r>
      <w:r w:rsidR="005B0CFD" w:rsidRPr="001A5F07">
        <w:rPr>
          <w:rStyle w:val="CodeInline"/>
        </w:rPr>
        <w:t>FS</w:t>
      </w:r>
      <w:r w:rsidR="005B0CFD">
        <w:t xml:space="preserve"> shaders are exten</w:t>
      </w:r>
      <w:r w:rsidR="002F07E0">
        <w:t>sion</w:t>
      </w:r>
      <w:r w:rsidR="008D335E">
        <w:t>s</w:t>
      </w:r>
      <w:r w:rsidR="002F07E0">
        <w:t xml:space="preserve"> </w:t>
      </w:r>
      <w:r w:rsidR="005B0CFD">
        <w:t>to</w:t>
      </w:r>
      <w:r w:rsidR="002F07E0">
        <w:t xml:space="preserve"> the </w:t>
      </w:r>
      <w:r w:rsidR="00E01941">
        <w:t xml:space="preserve">corresponding </w:t>
      </w:r>
      <w:proofErr w:type="spellStart"/>
      <w:r w:rsidR="002F07E0" w:rsidRPr="001A5F07">
        <w:rPr>
          <w:rStyle w:val="CodeInline"/>
        </w:rPr>
        <w:t>SimpleVS</w:t>
      </w:r>
      <w:proofErr w:type="spellEnd"/>
      <w:r w:rsidR="002F07E0">
        <w:t>/</w:t>
      </w:r>
      <w:r w:rsidR="002F07E0" w:rsidRPr="001A5F07">
        <w:rPr>
          <w:rStyle w:val="CodeInline"/>
        </w:rPr>
        <w:t>FS</w:t>
      </w:r>
      <w:r w:rsidR="005B0CFD">
        <w:t xml:space="preserve"> </w:t>
      </w:r>
      <w:r w:rsidR="00FB7462">
        <w:t xml:space="preserve">shaders </w:t>
      </w:r>
      <w:r w:rsidR="005B0CFD">
        <w:t xml:space="preserve">to read </w:t>
      </w:r>
      <w:proofErr w:type="spellStart"/>
      <w:r w:rsidR="005B0CFD">
        <w:t>texels</w:t>
      </w:r>
      <w:proofErr w:type="spellEnd"/>
      <w:r w:rsidR="005B0CFD">
        <w:t xml:space="preserve"> </w:t>
      </w:r>
      <w:r w:rsidR="00DD05AE">
        <w:t xml:space="preserve">from </w:t>
      </w:r>
      <w:r w:rsidR="005B0CFD">
        <w:t>the provided texture map when computing pixel colors.</w:t>
      </w:r>
      <w:r w:rsidR="00101DE0">
        <w:t xml:space="preserve"> Note that since GLSL does not </w:t>
      </w:r>
      <w:r w:rsidR="00C57CF3">
        <w:t xml:space="preserve">support </w:t>
      </w:r>
      <w:proofErr w:type="spellStart"/>
      <w:r w:rsidR="00101DE0">
        <w:t>subclassing</w:t>
      </w:r>
      <w:proofErr w:type="spellEnd"/>
      <w:r w:rsidR="00101DE0">
        <w:t xml:space="preserve">, </w:t>
      </w:r>
      <w:r w:rsidR="00DD05AE">
        <w:t xml:space="preserve">the </w:t>
      </w:r>
      <w:proofErr w:type="spellStart"/>
      <w:r w:rsidR="001F2D49" w:rsidRPr="00BB2D12">
        <w:rPr>
          <w:rStyle w:val="CodeInline"/>
          <w:rFonts w:eastAsia="PMingLiU"/>
        </w:rPr>
        <w:t>TextureVS</w:t>
      </w:r>
      <w:proofErr w:type="spellEnd"/>
      <w:r w:rsidR="001F2D49">
        <w:t>/</w:t>
      </w:r>
      <w:r w:rsidR="001F2D49" w:rsidRPr="00BB2D12">
        <w:rPr>
          <w:rStyle w:val="CodeInline"/>
          <w:rFonts w:eastAsia="PMingLiU"/>
        </w:rPr>
        <w:t>FS</w:t>
      </w:r>
      <w:r w:rsidR="004E5381">
        <w:t xml:space="preserve"> source code </w:t>
      </w:r>
      <w:r w:rsidR="00110BC6">
        <w:t xml:space="preserve">is copied </w:t>
      </w:r>
      <w:r w:rsidR="004E5381">
        <w:t xml:space="preserve">from the </w:t>
      </w:r>
      <w:proofErr w:type="spellStart"/>
      <w:r w:rsidR="004E5381" w:rsidRPr="001A5F07">
        <w:rPr>
          <w:rStyle w:val="CodeInline"/>
        </w:rPr>
        <w:t>SimpleVS</w:t>
      </w:r>
      <w:proofErr w:type="spellEnd"/>
      <w:r w:rsidR="004E5381">
        <w:t>/</w:t>
      </w:r>
      <w:r w:rsidR="004E5381" w:rsidRPr="001A5F07">
        <w:rPr>
          <w:rStyle w:val="CodeInline"/>
        </w:rPr>
        <w:t>FS</w:t>
      </w:r>
      <w:r w:rsidR="004E5381">
        <w:t xml:space="preserve"> </w:t>
      </w:r>
      <w:r w:rsidR="00110BC6">
        <w:t>files</w:t>
      </w:r>
      <w:r w:rsidR="004E5381">
        <w:t>.</w:t>
      </w:r>
      <w:r w:rsidR="004E5381">
        <w:rPr>
          <w:rStyle w:val="CodeInline"/>
        </w:rPr>
        <w:t xml:space="preserve"> </w:t>
      </w:r>
    </w:p>
    <w:p w14:paraId="024C8332" w14:textId="77777777" w:rsidR="003F7B58" w:rsidRDefault="009D0AC9" w:rsidP="003F7B58">
      <w:pPr>
        <w:pStyle w:val="Figure"/>
      </w:pPr>
      <w:commentRangeStart w:id="100"/>
      <w:r>
        <w:rPr>
          <w:noProof/>
        </w:rPr>
        <w:lastRenderedPageBreak/>
        <w:drawing>
          <wp:inline distT="0" distB="0" distL="0" distR="0" wp14:anchorId="60D29AF6" wp14:editId="0A8FC1F0">
            <wp:extent cx="3736340" cy="2602865"/>
            <wp:effectExtent l="0" t="0" r="0" b="6985"/>
            <wp:docPr id="7" name="Picture 7" descr="Fig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6340" cy="2602865"/>
                    </a:xfrm>
                    <a:prstGeom prst="rect">
                      <a:avLst/>
                    </a:prstGeom>
                    <a:noFill/>
                    <a:ln>
                      <a:noFill/>
                    </a:ln>
                  </pic:spPr>
                </pic:pic>
              </a:graphicData>
            </a:graphic>
          </wp:inline>
        </w:drawing>
      </w:r>
      <w:commentRangeEnd w:id="100"/>
      <w:r w:rsidR="008133BA">
        <w:rPr>
          <w:rStyle w:val="CommentReference"/>
          <w:rFonts w:asciiTheme="minorHAnsi" w:eastAsiaTheme="minorHAnsi" w:hAnsiTheme="minorHAnsi" w:cstheme="minorBidi"/>
        </w:rPr>
        <w:commentReference w:id="100"/>
      </w:r>
    </w:p>
    <w:p w14:paraId="4C51CE09" w14:textId="77777777" w:rsidR="00C83706" w:rsidRDefault="003F7B58" w:rsidP="00C83706">
      <w:pPr>
        <w:pStyle w:val="FigureCaption"/>
      </w:pPr>
      <w:r>
        <w:t>Figure 5-5</w:t>
      </w:r>
      <w:r w:rsidR="00DD05AE">
        <w:t xml:space="preserve">. </w:t>
      </w:r>
      <w:r w:rsidR="00C83706">
        <w:t xml:space="preserve">The </w:t>
      </w:r>
      <w:proofErr w:type="spellStart"/>
      <w:ins w:id="101" w:author="Matthew T. Munson" w:date="2021-04-16T20:24:00Z">
        <w:r w:rsidR="00970D50">
          <w:rPr>
            <w:rStyle w:val="CodeInline"/>
          </w:rPr>
          <w:t>TextureVS</w:t>
        </w:r>
        <w:proofErr w:type="spellEnd"/>
        <w:r w:rsidR="00970D50">
          <w:rPr>
            <w:rStyle w:val="CodeInline"/>
          </w:rPr>
          <w:t>/FS</w:t>
        </w:r>
      </w:ins>
      <w:del w:id="102" w:author="Matthew T. Munson" w:date="2021-04-16T16:45:00Z">
        <w:r w:rsidR="00C83706" w:rsidRPr="00BB2D12" w:rsidDel="008133BA">
          <w:rPr>
            <w:rStyle w:val="CodeInline"/>
          </w:rPr>
          <w:delText>T</w:delText>
        </w:r>
      </w:del>
      <w:del w:id="103" w:author="Matthew T. Munson" w:date="2021-04-16T20:24:00Z">
        <w:r w:rsidR="00C83706" w:rsidRPr="00BB2D12" w:rsidDel="00970D50">
          <w:rPr>
            <w:rStyle w:val="CodeInline"/>
          </w:rPr>
          <w:delText>exture</w:delText>
        </w:r>
      </w:del>
      <w:del w:id="104" w:author="Matthew T. Munson" w:date="2021-04-16T16:45:00Z">
        <w:r w:rsidR="00C83706" w:rsidRPr="00BB2D12" w:rsidDel="008133BA">
          <w:rPr>
            <w:rStyle w:val="CodeInline"/>
          </w:rPr>
          <w:delText>VS</w:delText>
        </w:r>
      </w:del>
      <w:del w:id="105" w:author="Matthew T. Munson" w:date="2021-04-16T20:24:00Z">
        <w:r w:rsidR="00C83706" w:rsidDel="00970D50">
          <w:delText>/</w:delText>
        </w:r>
      </w:del>
      <w:del w:id="106" w:author="Matthew T. Munson" w:date="2021-04-16T16:45:00Z">
        <w:r w:rsidR="00C83706" w:rsidRPr="00BB2D12" w:rsidDel="008133BA">
          <w:rPr>
            <w:rStyle w:val="CodeInline"/>
          </w:rPr>
          <w:delText>FS</w:delText>
        </w:r>
      </w:del>
      <w:r w:rsidR="00C83706">
        <w:t xml:space="preserve"> GLSL shaders and the corresponding </w:t>
      </w:r>
      <w:proofErr w:type="spellStart"/>
      <w:r w:rsidR="00C83706" w:rsidRPr="00BB2D12">
        <w:rPr>
          <w:rStyle w:val="CodeInline"/>
        </w:rPr>
        <w:t>Texture</w:t>
      </w:r>
      <w:r w:rsidR="00C83706" w:rsidRPr="00EE1071">
        <w:rPr>
          <w:rStyle w:val="CodeInline"/>
        </w:rPr>
        <w:t>Shader</w:t>
      </w:r>
      <w:proofErr w:type="spellEnd"/>
      <w:r w:rsidR="00C83706">
        <w:t>/</w:t>
      </w:r>
      <w:proofErr w:type="spellStart"/>
      <w:r w:rsidR="00C83706" w:rsidRPr="00BB2D12">
        <w:rPr>
          <w:rStyle w:val="CodeInline"/>
        </w:rPr>
        <w:t>Texture</w:t>
      </w:r>
      <w:r w:rsidR="00C83706" w:rsidRPr="004516EA">
        <w:rPr>
          <w:rStyle w:val="CodeInline"/>
        </w:rPr>
        <w:t>Renderable</w:t>
      </w:r>
      <w:proofErr w:type="spellEnd"/>
      <w:r w:rsidR="00C83706">
        <w:t xml:space="preserve"> object</w:t>
      </w:r>
      <w:r w:rsidR="006A6717">
        <w:fldChar w:fldCharType="begin"/>
      </w:r>
      <w:r w:rsidR="0000770B">
        <w:instrText xml:space="preserve"> XE "</w:instrText>
      </w:r>
      <w:r w:rsidR="0000770B" w:rsidRPr="00BE0C71">
        <w:rPr>
          <w:rStyle w:val="CodeInline"/>
        </w:rPr>
        <w:instrText>Shaders project:TextureRenderable</w:instrText>
      </w:r>
      <w:r w:rsidR="0000770B" w:rsidRPr="00BE0C71">
        <w:instrText xml:space="preserve"> </w:instrText>
      </w:r>
      <w:r w:rsidR="00AA4739">
        <w:instrText>class</w:instrText>
      </w:r>
      <w:r w:rsidR="0000770B">
        <w:instrText xml:space="preserve">" </w:instrText>
      </w:r>
      <w:r w:rsidR="006A6717">
        <w:fldChar w:fldCharType="end"/>
      </w:r>
      <w:r w:rsidR="00C83706">
        <w:t xml:space="preserve"> pair</w:t>
      </w:r>
    </w:p>
    <w:p w14:paraId="795A03F0" w14:textId="77777777" w:rsidR="00805F53" w:rsidRDefault="00805F53" w:rsidP="005C6272">
      <w:pPr>
        <w:pStyle w:val="Heading3"/>
      </w:pPr>
      <w:r>
        <w:t>GLSL Texture Shader</w:t>
      </w:r>
    </w:p>
    <w:p w14:paraId="0D5608C6" w14:textId="77777777" w:rsidR="00805F53" w:rsidRDefault="00EA151D" w:rsidP="00FC7804">
      <w:pPr>
        <w:pStyle w:val="BodyTextFirst"/>
      </w:pPr>
      <w:r>
        <w:t xml:space="preserve">To </w:t>
      </w:r>
      <w:r w:rsidR="00805F53">
        <w:t>support drawing with textures, you must create a shader that accepts both geometric (</w:t>
      </w:r>
      <w:proofErr w:type="spellStart"/>
      <w:r w:rsidR="008124A5">
        <w:t>xy</w:t>
      </w:r>
      <w:proofErr w:type="spellEnd"/>
      <w:r w:rsidR="00805F53">
        <w:t>) and texture (</w:t>
      </w:r>
      <w:proofErr w:type="spellStart"/>
      <w:r w:rsidR="008124A5">
        <w:t>uv</w:t>
      </w:r>
      <w:proofErr w:type="spellEnd"/>
      <w:r w:rsidR="00805F53">
        <w:t xml:space="preserve">) coordinates at each of the vertices. You will create new GLSL </w:t>
      </w:r>
      <w:r w:rsidR="002D6C82">
        <w:t>t</w:t>
      </w:r>
      <w:r w:rsidR="00805F53">
        <w:t xml:space="preserve">exture </w:t>
      </w:r>
      <w:r w:rsidR="002D6C82">
        <w:t>v</w:t>
      </w:r>
      <w:r w:rsidR="00805F53">
        <w:t>ertex</w:t>
      </w:r>
      <w:r w:rsidR="006A6717">
        <w:fldChar w:fldCharType="begin"/>
      </w:r>
      <w:r w:rsidR="0000770B">
        <w:instrText xml:space="preserve"> XE "</w:instrText>
      </w:r>
      <w:r w:rsidR="0000770B" w:rsidRPr="00EF04C8">
        <w:instrText>GLSL shaders:texture vertex</w:instrText>
      </w:r>
      <w:r w:rsidR="0000770B">
        <w:instrText xml:space="preserve">" </w:instrText>
      </w:r>
      <w:r w:rsidR="006A6717">
        <w:fldChar w:fldCharType="end"/>
      </w:r>
      <w:r w:rsidR="00805F53">
        <w:t xml:space="preserve"> and </w:t>
      </w:r>
      <w:r w:rsidR="002D6C82">
        <w:t>f</w:t>
      </w:r>
      <w:r w:rsidR="00805F53">
        <w:t xml:space="preserve">ragment </w:t>
      </w:r>
      <w:r w:rsidR="002D6C82">
        <w:t>s</w:t>
      </w:r>
      <w:r w:rsidR="00805F53">
        <w:t xml:space="preserve">haders by copying and modifying the corresponding </w:t>
      </w:r>
      <w:proofErr w:type="spellStart"/>
      <w:r w:rsidR="00805F53" w:rsidRPr="00BB2D12">
        <w:rPr>
          <w:rStyle w:val="CodeInline"/>
        </w:rPr>
        <w:t>Simple</w:t>
      </w:r>
      <w:r w:rsidR="009A6D47" w:rsidRPr="00BB2D12">
        <w:rPr>
          <w:rStyle w:val="CodeInline"/>
        </w:rPr>
        <w:t>VS</w:t>
      </w:r>
      <w:proofErr w:type="spellEnd"/>
      <w:r w:rsidR="00805F53">
        <w:t xml:space="preserve"> </w:t>
      </w:r>
      <w:r w:rsidR="00B270B0">
        <w:t xml:space="preserve">and </w:t>
      </w:r>
      <w:proofErr w:type="spellStart"/>
      <w:r w:rsidR="00B270B0" w:rsidRPr="00BB2D12">
        <w:rPr>
          <w:rStyle w:val="CodeInline"/>
        </w:rPr>
        <w:t>Simple</w:t>
      </w:r>
      <w:r w:rsidR="00B270B0">
        <w:rPr>
          <w:rStyle w:val="CodeInline"/>
        </w:rPr>
        <w:t>F</w:t>
      </w:r>
      <w:r w:rsidR="00B270B0" w:rsidRPr="00BB2D12">
        <w:rPr>
          <w:rStyle w:val="CodeInline"/>
        </w:rPr>
        <w:t>S</w:t>
      </w:r>
      <w:proofErr w:type="spellEnd"/>
      <w:r w:rsidR="00B270B0">
        <w:rPr>
          <w:rStyle w:val="CodeInline"/>
        </w:rPr>
        <w:t xml:space="preserve"> </w:t>
      </w:r>
      <w:r w:rsidR="00805F53">
        <w:t xml:space="preserve">programs. Now, create the </w:t>
      </w:r>
      <w:r w:rsidR="002D6C82">
        <w:t>t</w:t>
      </w:r>
      <w:r w:rsidR="00805F53">
        <w:t xml:space="preserve">exture </w:t>
      </w:r>
      <w:r w:rsidR="002D6C82">
        <w:t>v</w:t>
      </w:r>
      <w:r w:rsidR="00805F53">
        <w:t xml:space="preserve">ertex </w:t>
      </w:r>
      <w:r w:rsidR="002D6C82">
        <w:t>s</w:t>
      </w:r>
      <w:r w:rsidR="00805F53">
        <w:t>hader</w:t>
      </w:r>
      <w:r w:rsidR="00DD05AE">
        <w:t>.</w:t>
      </w:r>
    </w:p>
    <w:p w14:paraId="389B4DB3" w14:textId="77777777" w:rsidR="00805F53" w:rsidRDefault="00805F53" w:rsidP="00805F53">
      <w:pPr>
        <w:pStyle w:val="NumList"/>
        <w:numPr>
          <w:ilvl w:val="0"/>
          <w:numId w:val="10"/>
        </w:numPr>
      </w:pPr>
      <w:r w:rsidRPr="00DD5E79">
        <w:t xml:space="preserve">Create a new file in the </w:t>
      </w:r>
      <w:proofErr w:type="spellStart"/>
      <w:r>
        <w:rPr>
          <w:rStyle w:val="CodeInline"/>
        </w:rPr>
        <w:t>src</w:t>
      </w:r>
      <w:proofErr w:type="spellEnd"/>
      <w:r>
        <w:rPr>
          <w:rStyle w:val="CodeInline"/>
        </w:rPr>
        <w:t>/</w:t>
      </w:r>
      <w:proofErr w:type="spellStart"/>
      <w:del w:id="107" w:author="Matthew T. Munson" w:date="2021-04-16T16:46:00Z">
        <w:r w:rsidDel="008133BA">
          <w:rPr>
            <w:rStyle w:val="CodeInline"/>
          </w:rPr>
          <w:delText>G</w:delText>
        </w:r>
      </w:del>
      <w:ins w:id="108" w:author="Matthew T. Munson" w:date="2021-04-16T16:46:00Z">
        <w:r w:rsidR="008133BA">
          <w:rPr>
            <w:rStyle w:val="CodeInline"/>
          </w:rPr>
          <w:t>glsl_</w:t>
        </w:r>
      </w:ins>
      <w:del w:id="109" w:author="Matthew T. Munson" w:date="2021-04-16T16:46:00Z">
        <w:r w:rsidDel="008133BA">
          <w:rPr>
            <w:rStyle w:val="CodeInline"/>
          </w:rPr>
          <w:delText>LSL</w:delText>
        </w:r>
      </w:del>
      <w:ins w:id="110" w:author="Matthew T. Munson" w:date="2021-04-16T16:46:00Z">
        <w:r w:rsidR="008133BA">
          <w:rPr>
            <w:rStyle w:val="CodeInline"/>
          </w:rPr>
          <w:t>s</w:t>
        </w:r>
      </w:ins>
      <w:del w:id="111" w:author="Matthew T. Munson" w:date="2021-04-16T16:46:00Z">
        <w:r w:rsidDel="008133BA">
          <w:rPr>
            <w:rStyle w:val="CodeInline"/>
          </w:rPr>
          <w:delText>S</w:delText>
        </w:r>
      </w:del>
      <w:r>
        <w:rPr>
          <w:rStyle w:val="CodeInline"/>
        </w:rPr>
        <w:t>haders</w:t>
      </w:r>
      <w:proofErr w:type="spellEnd"/>
      <w:r w:rsidRPr="00DD5E79">
        <w:rPr>
          <w:rStyle w:val="CodeInline"/>
        </w:rPr>
        <w:t>/</w:t>
      </w:r>
      <w:r w:rsidRPr="00DD5E79">
        <w:t xml:space="preserve"> folder and name it </w:t>
      </w:r>
      <w:proofErr w:type="spellStart"/>
      <w:ins w:id="112" w:author="Matthew T. Munson" w:date="2021-04-16T16:47:00Z">
        <w:r w:rsidR="008133BA">
          <w:rPr>
            <w:rStyle w:val="CodeInline"/>
          </w:rPr>
          <w:t>t</w:t>
        </w:r>
      </w:ins>
      <w:del w:id="113" w:author="Matthew T. Munson" w:date="2021-04-16T16:47:00Z">
        <w:r w:rsidRPr="004D285C" w:rsidDel="008133BA">
          <w:rPr>
            <w:rStyle w:val="CodeInline"/>
          </w:rPr>
          <w:delText>T</w:delText>
        </w:r>
      </w:del>
      <w:r w:rsidRPr="004D285C">
        <w:rPr>
          <w:rStyle w:val="CodeInline"/>
        </w:rPr>
        <w:t>exture</w:t>
      </w:r>
      <w:ins w:id="114" w:author="Matthew T. Munson" w:date="2021-04-16T16:47:00Z">
        <w:r w:rsidR="008133BA">
          <w:rPr>
            <w:rStyle w:val="CodeInline"/>
          </w:rPr>
          <w:t>_vs</w:t>
        </w:r>
      </w:ins>
      <w:del w:id="115" w:author="Matthew T. Munson" w:date="2021-04-16T16:47:00Z">
        <w:r w:rsidRPr="004D285C" w:rsidDel="008133BA">
          <w:rPr>
            <w:rStyle w:val="CodeInline"/>
          </w:rPr>
          <w:delText>VS</w:delText>
        </w:r>
      </w:del>
      <w:r w:rsidRPr="004D285C">
        <w:rPr>
          <w:rStyle w:val="CodeInline"/>
        </w:rPr>
        <w:t>.glsl</w:t>
      </w:r>
      <w:proofErr w:type="spellEnd"/>
      <w:r>
        <w:t xml:space="preserve">. </w:t>
      </w:r>
    </w:p>
    <w:p w14:paraId="3900A797" w14:textId="77777777" w:rsidR="00805F53" w:rsidDel="00970D50" w:rsidRDefault="00805F53" w:rsidP="00805F53">
      <w:pPr>
        <w:pStyle w:val="NumList"/>
        <w:numPr>
          <w:ilvl w:val="0"/>
          <w:numId w:val="10"/>
        </w:numPr>
        <w:rPr>
          <w:del w:id="116" w:author="Matthew T. Munson" w:date="2021-04-16T20:21:00Z"/>
        </w:rPr>
      </w:pPr>
      <w:r>
        <w:t xml:space="preserve">Add the following code to the </w:t>
      </w:r>
      <w:proofErr w:type="spellStart"/>
      <w:ins w:id="117" w:author="Matthew T. Munson" w:date="2021-04-16T16:47:00Z">
        <w:r w:rsidR="008133BA">
          <w:rPr>
            <w:rStyle w:val="CodeInline"/>
          </w:rPr>
          <w:t>t</w:t>
        </w:r>
      </w:ins>
      <w:del w:id="118" w:author="Matthew T. Munson" w:date="2021-04-16T16:47:00Z">
        <w:r w:rsidRPr="001A3A36" w:rsidDel="008133BA">
          <w:rPr>
            <w:rStyle w:val="CodeInline"/>
          </w:rPr>
          <w:delText>T</w:delText>
        </w:r>
      </w:del>
      <w:r w:rsidRPr="001A3A36">
        <w:rPr>
          <w:rStyle w:val="CodeInline"/>
        </w:rPr>
        <w:t>exture</w:t>
      </w:r>
      <w:ins w:id="119" w:author="Matthew T. Munson" w:date="2021-04-16T16:47:00Z">
        <w:r w:rsidR="008133BA">
          <w:rPr>
            <w:rStyle w:val="CodeInline"/>
          </w:rPr>
          <w:t>_vs</w:t>
        </w:r>
      </w:ins>
      <w:del w:id="120" w:author="Matthew T. Munson" w:date="2021-04-16T16:47:00Z">
        <w:r w:rsidRPr="001A3A36" w:rsidDel="008133BA">
          <w:rPr>
            <w:rStyle w:val="CodeInline"/>
          </w:rPr>
          <w:delText>VS</w:delText>
        </w:r>
      </w:del>
      <w:r w:rsidRPr="001A3A36">
        <w:rPr>
          <w:rStyle w:val="CodeInline"/>
        </w:rPr>
        <w:t>.glsl</w:t>
      </w:r>
      <w:proofErr w:type="spellEnd"/>
      <w:r w:rsidR="006A6717">
        <w:rPr>
          <w:rStyle w:val="CodeInline"/>
        </w:rPr>
        <w:fldChar w:fldCharType="begin"/>
      </w:r>
      <w:r w:rsidR="0000770B">
        <w:instrText xml:space="preserve"> XE "</w:instrText>
      </w:r>
      <w:r w:rsidR="0000770B" w:rsidRPr="006517E6">
        <w:rPr>
          <w:rStyle w:val="CodeInline"/>
        </w:rPr>
        <w:instrText>GLSL shaders:TextureVS.glsl</w:instrText>
      </w:r>
      <w:r w:rsidR="0000770B">
        <w:instrText xml:space="preserve">" </w:instrText>
      </w:r>
      <w:r w:rsidR="006A6717">
        <w:rPr>
          <w:rStyle w:val="CodeInline"/>
        </w:rPr>
        <w:fldChar w:fldCharType="end"/>
      </w:r>
      <w:r>
        <w:t xml:space="preserve"> file:</w:t>
      </w:r>
    </w:p>
    <w:p w14:paraId="692A2458" w14:textId="77777777" w:rsidR="00970D50" w:rsidRDefault="00805F53" w:rsidP="00970D50">
      <w:pPr>
        <w:pStyle w:val="NumList"/>
        <w:numPr>
          <w:ilvl w:val="0"/>
          <w:numId w:val="10"/>
        </w:numPr>
        <w:rPr>
          <w:ins w:id="121" w:author="Matthew T. Munson" w:date="2021-04-16T20:21:00Z"/>
        </w:rPr>
        <w:pPrChange w:id="122" w:author="Matthew T. Munson" w:date="2021-04-16T20:21:00Z">
          <w:pPr>
            <w:pStyle w:val="Code"/>
          </w:pPr>
        </w:pPrChange>
      </w:pPr>
      <w:del w:id="123" w:author="Matthew T. Munson" w:date="2021-04-16T20:21:00Z">
        <w:r w:rsidRPr="00BC1F64" w:rsidDel="00970D50">
          <w:delText>a</w:delText>
        </w:r>
      </w:del>
    </w:p>
    <w:p w14:paraId="10C131AB" w14:textId="77777777" w:rsidR="00970D50" w:rsidRDefault="00970D50" w:rsidP="00970D50">
      <w:pPr>
        <w:pStyle w:val="Code"/>
        <w:rPr>
          <w:ins w:id="124" w:author="Matthew T. Munson" w:date="2021-04-16T20:21:00Z"/>
        </w:rPr>
      </w:pPr>
      <w:ins w:id="125" w:author="Matthew T. Munson" w:date="2021-04-16T20:21:00Z">
        <w:r>
          <w:t>attribute vec3 aVertexPosition;      // Vertex shader expects one vertex position</w:t>
        </w:r>
      </w:ins>
    </w:p>
    <w:p w14:paraId="5E9B1D99" w14:textId="77777777" w:rsidR="00970D50" w:rsidRDefault="00970D50" w:rsidP="00970D50">
      <w:pPr>
        <w:pStyle w:val="Code"/>
        <w:rPr>
          <w:ins w:id="126" w:author="Matthew T. Munson" w:date="2021-04-16T20:21:00Z"/>
        </w:rPr>
      </w:pPr>
      <w:ins w:id="127" w:author="Matthew T. Munson" w:date="2021-04-16T20:21:00Z">
        <w:r>
          <w:t>attribute vec2 aTextureCoordinate;   // This is the texture coordinate attribute</w:t>
        </w:r>
      </w:ins>
    </w:p>
    <w:p w14:paraId="7FCB646C" w14:textId="77777777" w:rsidR="00970D50" w:rsidRDefault="00970D50" w:rsidP="00970D50">
      <w:pPr>
        <w:pStyle w:val="Code"/>
        <w:rPr>
          <w:ins w:id="128" w:author="Matthew T. Munson" w:date="2021-04-16T20:21:00Z"/>
        </w:rPr>
      </w:pPr>
    </w:p>
    <w:p w14:paraId="38D88E61" w14:textId="77777777" w:rsidR="00970D50" w:rsidRDefault="00970D50" w:rsidP="00970D50">
      <w:pPr>
        <w:pStyle w:val="Code"/>
        <w:rPr>
          <w:ins w:id="129" w:author="Matthew T. Munson" w:date="2021-04-16T20:21:00Z"/>
        </w:rPr>
      </w:pPr>
      <w:ins w:id="130" w:author="Matthew T. Munson" w:date="2021-04-16T20:21:00Z">
        <w:r>
          <w:t>// texture coordinate that maps image to the square</w:t>
        </w:r>
      </w:ins>
    </w:p>
    <w:p w14:paraId="66DADE8D" w14:textId="77777777" w:rsidR="00970D50" w:rsidRDefault="00970D50" w:rsidP="00970D50">
      <w:pPr>
        <w:pStyle w:val="Code"/>
        <w:rPr>
          <w:ins w:id="131" w:author="Matthew T. Munson" w:date="2021-04-16T20:21:00Z"/>
        </w:rPr>
      </w:pPr>
      <w:ins w:id="132" w:author="Matthew T. Munson" w:date="2021-04-16T20:21:00Z">
        <w:r>
          <w:t>varying vec2 vTexCoord;</w:t>
        </w:r>
      </w:ins>
    </w:p>
    <w:p w14:paraId="7598B3B7" w14:textId="77777777" w:rsidR="00970D50" w:rsidRDefault="00970D50" w:rsidP="00970D50">
      <w:pPr>
        <w:pStyle w:val="Code"/>
        <w:rPr>
          <w:ins w:id="133" w:author="Matthew T. Munson" w:date="2021-04-16T20:21:00Z"/>
        </w:rPr>
      </w:pPr>
    </w:p>
    <w:p w14:paraId="7E337447" w14:textId="77777777" w:rsidR="00970D50" w:rsidRDefault="00970D50" w:rsidP="00970D50">
      <w:pPr>
        <w:pStyle w:val="Code"/>
        <w:rPr>
          <w:ins w:id="134" w:author="Matthew T. Munson" w:date="2021-04-16T20:21:00Z"/>
        </w:rPr>
      </w:pPr>
      <w:ins w:id="135" w:author="Matthew T. Munson" w:date="2021-04-16T20:21:00Z">
        <w:r>
          <w:t>// to transform the vertex position</w:t>
        </w:r>
      </w:ins>
    </w:p>
    <w:p w14:paraId="1700D14A" w14:textId="77777777" w:rsidR="00970D50" w:rsidRDefault="00970D50" w:rsidP="00970D50">
      <w:pPr>
        <w:pStyle w:val="Code"/>
        <w:rPr>
          <w:ins w:id="136" w:author="Matthew T. Munson" w:date="2021-04-16T20:21:00Z"/>
        </w:rPr>
      </w:pPr>
      <w:ins w:id="137" w:author="Matthew T. Munson" w:date="2021-04-16T20:21:00Z">
        <w:r>
          <w:t>uniform mat4 uModelXformMatrix;</w:t>
        </w:r>
      </w:ins>
    </w:p>
    <w:p w14:paraId="1569C35A" w14:textId="77777777" w:rsidR="00970D50" w:rsidRDefault="00970D50" w:rsidP="00970D50">
      <w:pPr>
        <w:pStyle w:val="Code"/>
        <w:rPr>
          <w:ins w:id="138" w:author="Matthew T. Munson" w:date="2021-04-16T20:21:00Z"/>
        </w:rPr>
      </w:pPr>
      <w:ins w:id="139" w:author="Matthew T. Munson" w:date="2021-04-16T20:21:00Z">
        <w:r>
          <w:t>uniform mat4 uCameraXformMatrix;</w:t>
        </w:r>
      </w:ins>
    </w:p>
    <w:p w14:paraId="15780168" w14:textId="77777777" w:rsidR="00970D50" w:rsidRDefault="00970D50" w:rsidP="00970D50">
      <w:pPr>
        <w:pStyle w:val="Code"/>
        <w:rPr>
          <w:ins w:id="140" w:author="Matthew T. Munson" w:date="2021-04-16T20:21:00Z"/>
        </w:rPr>
      </w:pPr>
    </w:p>
    <w:p w14:paraId="37DA9E9D" w14:textId="77777777" w:rsidR="00970D50" w:rsidRDefault="00970D50" w:rsidP="00970D50">
      <w:pPr>
        <w:pStyle w:val="Code"/>
        <w:rPr>
          <w:ins w:id="141" w:author="Matthew T. Munson" w:date="2021-04-16T20:21:00Z"/>
        </w:rPr>
      </w:pPr>
      <w:ins w:id="142" w:author="Matthew T. Munson" w:date="2021-04-16T20:21:00Z">
        <w:r>
          <w:t xml:space="preserve">void main(void) { </w:t>
        </w:r>
      </w:ins>
    </w:p>
    <w:p w14:paraId="5903D0D7" w14:textId="77777777" w:rsidR="00970D50" w:rsidRDefault="00970D50" w:rsidP="00970D50">
      <w:pPr>
        <w:pStyle w:val="Code"/>
        <w:rPr>
          <w:ins w:id="143" w:author="Matthew T. Munson" w:date="2021-04-16T20:21:00Z"/>
        </w:rPr>
      </w:pPr>
      <w:ins w:id="144" w:author="Matthew T. Munson" w:date="2021-04-16T20:21:00Z">
        <w:r>
          <w:t xml:space="preserve">    // Convert the vec3 into vec4 for scan conversion and</w:t>
        </w:r>
      </w:ins>
    </w:p>
    <w:p w14:paraId="026F9FDA" w14:textId="77777777" w:rsidR="00970D50" w:rsidRDefault="00970D50" w:rsidP="00970D50">
      <w:pPr>
        <w:pStyle w:val="Code"/>
        <w:rPr>
          <w:ins w:id="145" w:author="Matthew T. Munson" w:date="2021-04-16T20:21:00Z"/>
        </w:rPr>
      </w:pPr>
      <w:ins w:id="146" w:author="Matthew T. Munson" w:date="2021-04-16T20:21:00Z">
        <w:r>
          <w:t xml:space="preserve">    // transform by uModelXformMatrix and uCameraXformMatrix before</w:t>
        </w:r>
      </w:ins>
    </w:p>
    <w:p w14:paraId="0F541636" w14:textId="77777777" w:rsidR="00970D50" w:rsidRDefault="00970D50" w:rsidP="00970D50">
      <w:pPr>
        <w:pStyle w:val="Code"/>
        <w:rPr>
          <w:ins w:id="147" w:author="Matthew T. Munson" w:date="2021-04-16T20:21:00Z"/>
        </w:rPr>
      </w:pPr>
      <w:ins w:id="148" w:author="Matthew T. Munson" w:date="2021-04-16T20:21:00Z">
        <w:r>
          <w:t xml:space="preserve">    // assign to gl_Position to pass the vertex to the fragment shader</w:t>
        </w:r>
      </w:ins>
    </w:p>
    <w:p w14:paraId="27E4C8F2" w14:textId="77777777" w:rsidR="00970D50" w:rsidRDefault="00970D50" w:rsidP="00970D50">
      <w:pPr>
        <w:pStyle w:val="Code"/>
        <w:rPr>
          <w:ins w:id="149" w:author="Matthew T. Munson" w:date="2021-04-16T20:21:00Z"/>
        </w:rPr>
      </w:pPr>
      <w:ins w:id="150" w:author="Matthew T. Munson" w:date="2021-04-16T20:21:00Z">
        <w:r>
          <w:t xml:space="preserve">    gl_Position = uCameraXformMatrix * uModelXformMatrix * vec4(aVertexPosition, 1.0); </w:t>
        </w:r>
      </w:ins>
    </w:p>
    <w:p w14:paraId="0EFDC6A8" w14:textId="77777777" w:rsidR="00970D50" w:rsidRDefault="00970D50" w:rsidP="00970D50">
      <w:pPr>
        <w:pStyle w:val="Code"/>
        <w:rPr>
          <w:ins w:id="151" w:author="Matthew T. Munson" w:date="2021-04-16T20:21:00Z"/>
        </w:rPr>
      </w:pPr>
      <w:ins w:id="152" w:author="Matthew T. Munson" w:date="2021-04-16T20:21:00Z">
        <w:r>
          <w:t xml:space="preserve">    </w:t>
        </w:r>
      </w:ins>
    </w:p>
    <w:p w14:paraId="38BACD3C" w14:textId="77777777" w:rsidR="00970D50" w:rsidRDefault="00970D50" w:rsidP="00970D50">
      <w:pPr>
        <w:pStyle w:val="Code"/>
        <w:rPr>
          <w:ins w:id="153" w:author="Matthew T. Munson" w:date="2021-04-16T20:21:00Z"/>
        </w:rPr>
      </w:pPr>
      <w:ins w:id="154" w:author="Matthew T. Munson" w:date="2021-04-16T20:21:00Z">
        <w:r>
          <w:t xml:space="preserve">    // pass the texture coordinate to the fragment shader</w:t>
        </w:r>
      </w:ins>
    </w:p>
    <w:p w14:paraId="71604518" w14:textId="77777777" w:rsidR="00970D50" w:rsidRDefault="00970D50" w:rsidP="00970D50">
      <w:pPr>
        <w:pStyle w:val="Code"/>
        <w:rPr>
          <w:ins w:id="155" w:author="Matthew T. Munson" w:date="2021-04-16T20:21:00Z"/>
        </w:rPr>
      </w:pPr>
      <w:ins w:id="156" w:author="Matthew T. Munson" w:date="2021-04-16T20:21:00Z">
        <w:r>
          <w:t xml:space="preserve">    vTexCoord = aTextureCoordinate;</w:t>
        </w:r>
      </w:ins>
    </w:p>
    <w:p w14:paraId="1547A2CE" w14:textId="77777777" w:rsidR="00805F53" w:rsidRPr="00BC1F64" w:rsidDel="00970D50" w:rsidRDefault="00970D50" w:rsidP="00970D50">
      <w:pPr>
        <w:pStyle w:val="Code"/>
        <w:rPr>
          <w:del w:id="157" w:author="Matthew T. Munson" w:date="2021-04-16T20:21:00Z"/>
        </w:rPr>
      </w:pPr>
      <w:ins w:id="158" w:author="Matthew T. Munson" w:date="2021-04-16T20:21:00Z">
        <w:r>
          <w:t>}</w:t>
        </w:r>
      </w:ins>
      <w:del w:id="159" w:author="Matthew T. Munson" w:date="2021-04-16T20:21:00Z">
        <w:r w:rsidR="00805F53" w:rsidRPr="00BC1F64" w:rsidDel="00970D50">
          <w:delText>ttribu</w:delText>
        </w:r>
        <w:r w:rsidR="00805F53" w:rsidDel="00970D50">
          <w:delText xml:space="preserve">te vec3 aSquareVertexPosition; </w:delText>
        </w:r>
        <w:r w:rsidR="00805F53" w:rsidRPr="00BC1F64" w:rsidDel="00970D50">
          <w:delText xml:space="preserve">// </w:delText>
        </w:r>
        <w:r w:rsidR="00805F53" w:rsidDel="00970D50">
          <w:delText>E</w:delText>
        </w:r>
        <w:r w:rsidR="00805F53" w:rsidRPr="00BC1F64" w:rsidDel="00970D50">
          <w:delText>xpects one</w:delText>
        </w:r>
        <w:r w:rsidR="00805F53" w:rsidDel="00970D50">
          <w:delText xml:space="preserve"> vertex</w:delText>
        </w:r>
        <w:r w:rsidR="00805F53" w:rsidRPr="00BC1F64" w:rsidDel="00970D50">
          <w:delText xml:space="preserve"> </w:delText>
        </w:r>
        <w:r w:rsidR="00805F53" w:rsidDel="00970D50">
          <w:delText>position</w:delText>
        </w:r>
      </w:del>
    </w:p>
    <w:p w14:paraId="783D80B0" w14:textId="77777777" w:rsidR="00805F53" w:rsidRPr="00DD5E79" w:rsidDel="00970D50" w:rsidRDefault="00805F53" w:rsidP="00970D50">
      <w:pPr>
        <w:pStyle w:val="Code"/>
        <w:rPr>
          <w:del w:id="160" w:author="Matthew T. Munson" w:date="2021-04-16T20:21:00Z"/>
          <w:rStyle w:val="CodeBold"/>
        </w:rPr>
      </w:pPr>
      <w:del w:id="161" w:author="Matthew T. Munson" w:date="2021-04-16T20:21:00Z">
        <w:r w:rsidRPr="00DD5E79" w:rsidDel="00970D50">
          <w:rPr>
            <w:rStyle w:val="CodeBold"/>
          </w:rPr>
          <w:delText>attribute vec2 aTextureCoordinate;</w:delText>
        </w:r>
      </w:del>
    </w:p>
    <w:p w14:paraId="6A7EE78E" w14:textId="77777777" w:rsidR="00805F53" w:rsidRPr="00BC1F64" w:rsidDel="00970D50" w:rsidRDefault="00805F53" w:rsidP="00970D50">
      <w:pPr>
        <w:pStyle w:val="Code"/>
        <w:rPr>
          <w:del w:id="162" w:author="Matthew T. Munson" w:date="2021-04-16T20:21:00Z"/>
        </w:rPr>
      </w:pPr>
    </w:p>
    <w:p w14:paraId="21862A19" w14:textId="77777777" w:rsidR="00805F53" w:rsidRPr="00BC1F64" w:rsidDel="00970D50" w:rsidRDefault="00805F53" w:rsidP="00970D50">
      <w:pPr>
        <w:pStyle w:val="Code"/>
        <w:rPr>
          <w:del w:id="163" w:author="Matthew T. Munson" w:date="2021-04-16T20:21:00Z"/>
        </w:rPr>
      </w:pPr>
      <w:del w:id="164" w:author="Matthew T. Munson" w:date="2021-04-16T20:21:00Z">
        <w:r w:rsidRPr="00BC1F64" w:rsidDel="00970D50">
          <w:delText xml:space="preserve">// texture coordinate that </w:delText>
        </w:r>
      </w:del>
      <w:del w:id="165" w:author="Matthew T. Munson" w:date="2021-04-16T16:48:00Z">
        <w:r w:rsidRPr="00BC1F64" w:rsidDel="008133BA">
          <w:delText>will map the entire image to the entire square</w:delText>
        </w:r>
      </w:del>
    </w:p>
    <w:p w14:paraId="3309D00F" w14:textId="77777777" w:rsidR="00805F53" w:rsidRPr="00DD5E79" w:rsidDel="00970D50" w:rsidRDefault="00805F53" w:rsidP="00970D50">
      <w:pPr>
        <w:pStyle w:val="Code"/>
        <w:rPr>
          <w:del w:id="166" w:author="Matthew T. Munson" w:date="2021-04-16T20:21:00Z"/>
          <w:rStyle w:val="CodeBold"/>
        </w:rPr>
      </w:pPr>
      <w:del w:id="167" w:author="Matthew T. Munson" w:date="2021-04-16T20:21:00Z">
        <w:r w:rsidRPr="00DD5E79" w:rsidDel="00970D50">
          <w:rPr>
            <w:rStyle w:val="CodeBold"/>
          </w:rPr>
          <w:delText>varying vec2 vTexCoord;</w:delText>
        </w:r>
      </w:del>
    </w:p>
    <w:p w14:paraId="1A7F9429" w14:textId="77777777" w:rsidR="00805F53" w:rsidRPr="00BC1F64" w:rsidDel="00970D50" w:rsidRDefault="00805F53" w:rsidP="00970D50">
      <w:pPr>
        <w:pStyle w:val="Code"/>
        <w:rPr>
          <w:del w:id="168" w:author="Matthew T. Munson" w:date="2021-04-16T20:21:00Z"/>
        </w:rPr>
      </w:pPr>
    </w:p>
    <w:p w14:paraId="2B63B207" w14:textId="77777777" w:rsidR="00805F53" w:rsidRPr="00BC1F64" w:rsidDel="00970D50" w:rsidRDefault="00805F53" w:rsidP="00970D50">
      <w:pPr>
        <w:pStyle w:val="Code"/>
        <w:rPr>
          <w:del w:id="169" w:author="Matthew T. Munson" w:date="2021-04-16T20:21:00Z"/>
        </w:rPr>
      </w:pPr>
      <w:del w:id="170" w:author="Matthew T. Munson" w:date="2021-04-16T20:21:00Z">
        <w:r w:rsidRPr="00BC1F64" w:rsidDel="00970D50">
          <w:delText>// to transform the vertex position</w:delText>
        </w:r>
      </w:del>
    </w:p>
    <w:p w14:paraId="2AB174CF" w14:textId="77777777" w:rsidR="00805F53" w:rsidRPr="00BC1F64" w:rsidDel="00970D50" w:rsidRDefault="00805F53" w:rsidP="00970D50">
      <w:pPr>
        <w:pStyle w:val="Code"/>
        <w:rPr>
          <w:del w:id="171" w:author="Matthew T. Munson" w:date="2021-04-16T20:21:00Z"/>
        </w:rPr>
      </w:pPr>
      <w:del w:id="172" w:author="Matthew T. Munson" w:date="2021-04-16T20:21:00Z">
        <w:r w:rsidRPr="00BC1F64" w:rsidDel="00970D50">
          <w:delText>uniform mat4 uModelTransform;</w:delText>
        </w:r>
      </w:del>
    </w:p>
    <w:p w14:paraId="74DB00DD" w14:textId="77777777" w:rsidR="00805F53" w:rsidRPr="00BC1F64" w:rsidDel="00970D50" w:rsidRDefault="00805F53" w:rsidP="00970D50">
      <w:pPr>
        <w:pStyle w:val="Code"/>
        <w:rPr>
          <w:del w:id="173" w:author="Matthew T. Munson" w:date="2021-04-16T20:21:00Z"/>
        </w:rPr>
      </w:pPr>
      <w:del w:id="174" w:author="Matthew T. Munson" w:date="2021-04-16T20:21:00Z">
        <w:r w:rsidRPr="00BC1F64" w:rsidDel="00970D50">
          <w:delText>uniform mat4 uViewProjTransform;</w:delText>
        </w:r>
      </w:del>
    </w:p>
    <w:p w14:paraId="10BD0C0F" w14:textId="77777777" w:rsidR="00805F53" w:rsidRPr="00BC1F64" w:rsidDel="00970D50" w:rsidRDefault="00805F53" w:rsidP="00970D50">
      <w:pPr>
        <w:pStyle w:val="Code"/>
        <w:rPr>
          <w:del w:id="175" w:author="Matthew T. Munson" w:date="2021-04-16T20:21:00Z"/>
        </w:rPr>
      </w:pPr>
    </w:p>
    <w:p w14:paraId="3F8452F9" w14:textId="77777777" w:rsidR="00805F53" w:rsidRPr="00BC1F64" w:rsidDel="00970D50" w:rsidRDefault="00805F53" w:rsidP="00970D50">
      <w:pPr>
        <w:pStyle w:val="Code"/>
        <w:rPr>
          <w:del w:id="176" w:author="Matthew T. Munson" w:date="2021-04-16T20:21:00Z"/>
        </w:rPr>
      </w:pPr>
      <w:del w:id="177" w:author="Matthew T. Munson" w:date="2021-04-16T20:21:00Z">
        <w:r w:rsidRPr="00BC1F64" w:rsidDel="00970D50">
          <w:delText xml:space="preserve">void main(void) { </w:delText>
        </w:r>
      </w:del>
    </w:p>
    <w:p w14:paraId="526FE4C9" w14:textId="77777777" w:rsidR="00805F53" w:rsidRPr="00BC1F64" w:rsidDel="00970D50" w:rsidRDefault="00805F53" w:rsidP="00970D50">
      <w:pPr>
        <w:pStyle w:val="Code"/>
        <w:rPr>
          <w:del w:id="178" w:author="Matthew T. Munson" w:date="2021-04-16T20:21:00Z"/>
        </w:rPr>
      </w:pPr>
      <w:del w:id="179" w:author="Matthew T. Munson" w:date="2021-04-16T20:21:00Z">
        <w:r w:rsidRPr="00BC1F64" w:rsidDel="00970D50">
          <w:delText xml:space="preserve">    gl_Position = uViewProjTransform * uModelTransform * vec4(aSquareVertexPosition, 1.0); </w:delText>
        </w:r>
      </w:del>
    </w:p>
    <w:p w14:paraId="29A8D40E" w14:textId="77777777" w:rsidR="00805F53" w:rsidRPr="00BC1F64" w:rsidDel="00970D50" w:rsidRDefault="00805F53" w:rsidP="00970D50">
      <w:pPr>
        <w:pStyle w:val="Code"/>
        <w:rPr>
          <w:del w:id="180" w:author="Matthew T. Munson" w:date="2021-04-16T20:21:00Z"/>
        </w:rPr>
      </w:pPr>
      <w:del w:id="181" w:author="Matthew T. Munson" w:date="2021-04-16T20:21:00Z">
        <w:r w:rsidRPr="00BC1F64" w:rsidDel="00970D50">
          <w:delText xml:space="preserve">    </w:delText>
        </w:r>
      </w:del>
    </w:p>
    <w:p w14:paraId="4CDBD92E" w14:textId="77777777" w:rsidR="00805F53" w:rsidRPr="00BC1F64" w:rsidDel="00970D50" w:rsidRDefault="00805F53" w:rsidP="00970D50">
      <w:pPr>
        <w:pStyle w:val="Code"/>
        <w:rPr>
          <w:del w:id="182" w:author="Matthew T. Munson" w:date="2021-04-16T20:21:00Z"/>
        </w:rPr>
      </w:pPr>
      <w:del w:id="183" w:author="Matthew T. Munson" w:date="2021-04-16T20:21:00Z">
        <w:r w:rsidRPr="00BC1F64" w:rsidDel="00970D50">
          <w:delText xml:space="preserve">    // pass the texture coordinate to the </w:delText>
        </w:r>
        <w:r w:rsidDel="00970D50">
          <w:delText>fragment</w:delText>
        </w:r>
        <w:r w:rsidRPr="00BC1F64" w:rsidDel="00970D50">
          <w:delText xml:space="preserve"> shader</w:delText>
        </w:r>
      </w:del>
    </w:p>
    <w:p w14:paraId="2927871D" w14:textId="77777777" w:rsidR="00805F53" w:rsidRPr="001A3A36" w:rsidDel="00970D50" w:rsidRDefault="00805F53" w:rsidP="00970D50">
      <w:pPr>
        <w:pStyle w:val="Code"/>
        <w:rPr>
          <w:del w:id="184" w:author="Matthew T. Munson" w:date="2021-04-16T20:21:00Z"/>
          <w:rStyle w:val="CodeBold"/>
        </w:rPr>
      </w:pPr>
      <w:del w:id="185" w:author="Matthew T. Munson" w:date="2021-04-16T20:21:00Z">
        <w:r w:rsidRPr="00BC1F64" w:rsidDel="00970D50">
          <w:delText xml:space="preserve">    </w:delText>
        </w:r>
        <w:r w:rsidRPr="001A3A36" w:rsidDel="00970D50">
          <w:rPr>
            <w:rStyle w:val="CodeBold"/>
          </w:rPr>
          <w:delText>vTexCoord = aTextureCoordinate;</w:delText>
        </w:r>
      </w:del>
    </w:p>
    <w:p w14:paraId="6C772F5C" w14:textId="77777777" w:rsidR="00970D50" w:rsidRDefault="00805F53" w:rsidP="00970D50">
      <w:pPr>
        <w:pStyle w:val="Code"/>
      </w:pPr>
      <w:del w:id="186" w:author="Matthew T. Munson" w:date="2021-04-16T20:21:00Z">
        <w:r w:rsidRPr="00BC1F64" w:rsidDel="00970D50">
          <w:delText>}</w:delText>
        </w:r>
      </w:del>
    </w:p>
    <w:p w14:paraId="3360D5BB" w14:textId="77777777" w:rsidR="00805F53" w:rsidRDefault="00805F53" w:rsidP="003A3233">
      <w:pPr>
        <w:pStyle w:val="BodyText"/>
      </w:pPr>
      <w:r>
        <w:lastRenderedPageBreak/>
        <w:t xml:space="preserve">You may notice that the </w:t>
      </w:r>
      <w:proofErr w:type="spellStart"/>
      <w:r w:rsidRPr="00834C03">
        <w:rPr>
          <w:rStyle w:val="CodeInline"/>
        </w:rPr>
        <w:t>TextureVS</w:t>
      </w:r>
      <w:proofErr w:type="spellEnd"/>
      <w:r>
        <w:t xml:space="preserve"> shader is similar to the </w:t>
      </w:r>
      <w:proofErr w:type="spellStart"/>
      <w:r w:rsidRPr="00834C03">
        <w:rPr>
          <w:rStyle w:val="CodeInline"/>
        </w:rPr>
        <w:t>Simple</w:t>
      </w:r>
      <w:r>
        <w:rPr>
          <w:rStyle w:val="CodeInline"/>
        </w:rPr>
        <w:t>VS</w:t>
      </w:r>
      <w:proofErr w:type="spellEnd"/>
      <w:r>
        <w:t xml:space="preserve"> shader, with only three additional lines of code. </w:t>
      </w:r>
    </w:p>
    <w:p w14:paraId="24F443C6" w14:textId="77777777" w:rsidR="00805F53" w:rsidRDefault="00805F53" w:rsidP="00805F53">
      <w:pPr>
        <w:pStyle w:val="NumSubList"/>
        <w:keepLines w:val="0"/>
        <w:tabs>
          <w:tab w:val="left" w:pos="216"/>
          <w:tab w:val="left" w:pos="720"/>
        </w:tabs>
        <w:ind w:left="1440" w:right="1440"/>
        <w:jc w:val="both"/>
      </w:pPr>
      <w:r>
        <w:t xml:space="preserve">Add the </w:t>
      </w:r>
      <w:proofErr w:type="spellStart"/>
      <w:r w:rsidRPr="00834C03">
        <w:rPr>
          <w:rStyle w:val="CodeInline"/>
        </w:rPr>
        <w:t>aTextureCoordinate</w:t>
      </w:r>
      <w:proofErr w:type="spellEnd"/>
      <w:r>
        <w:t xml:space="preserve"> attribute</w:t>
      </w:r>
      <w:r w:rsidR="006A6717">
        <w:fldChar w:fldCharType="begin"/>
      </w:r>
      <w:r w:rsidR="0000770B">
        <w:instrText xml:space="preserve"> XE "</w:instrText>
      </w:r>
      <w:r w:rsidR="0000770B" w:rsidRPr="001A31CD">
        <w:rPr>
          <w:rStyle w:val="CodeInline"/>
        </w:rPr>
        <w:instrText>GLSL shaders:aTextureCoordinate</w:instrText>
      </w:r>
      <w:r w:rsidR="0000770B" w:rsidRPr="001A31CD">
        <w:instrText xml:space="preserve"> attribute</w:instrText>
      </w:r>
      <w:r w:rsidR="0000770B">
        <w:instrText xml:space="preserve">" </w:instrText>
      </w:r>
      <w:r w:rsidR="006A6717">
        <w:fldChar w:fldCharType="end"/>
      </w:r>
      <w:r>
        <w:t xml:space="preserve">. This defines a vertex to include a </w:t>
      </w:r>
      <w:r w:rsidRPr="00B13D15">
        <w:rPr>
          <w:rStyle w:val="CodeInline"/>
        </w:rPr>
        <w:t>vec3</w:t>
      </w:r>
      <w:r>
        <w:t xml:space="preserve"> (</w:t>
      </w:r>
      <w:proofErr w:type="spellStart"/>
      <w:r w:rsidRPr="00B13D15">
        <w:rPr>
          <w:rStyle w:val="CodeInline"/>
        </w:rPr>
        <w:t>aSquareVertexPosition</w:t>
      </w:r>
      <w:proofErr w:type="spellEnd"/>
      <w:r>
        <w:t xml:space="preserve">, the </w:t>
      </w:r>
      <w:proofErr w:type="spellStart"/>
      <w:r w:rsidR="00456918">
        <w:t>xyz</w:t>
      </w:r>
      <w:proofErr w:type="spellEnd"/>
      <w:r>
        <w:t xml:space="preserve"> position of the vertex) and a </w:t>
      </w:r>
      <w:r w:rsidRPr="00B13D15">
        <w:rPr>
          <w:rStyle w:val="CodeInline"/>
        </w:rPr>
        <w:t>vec2</w:t>
      </w:r>
      <w:r>
        <w:t xml:space="preserve"> (</w:t>
      </w:r>
      <w:proofErr w:type="spellStart"/>
      <w:r w:rsidRPr="00B13D15">
        <w:rPr>
          <w:rStyle w:val="CodeInline"/>
        </w:rPr>
        <w:t>aTextureCooridnate</w:t>
      </w:r>
      <w:proofErr w:type="spellEnd"/>
      <w:r>
        <w:t xml:space="preserve">, the </w:t>
      </w:r>
      <w:proofErr w:type="spellStart"/>
      <w:r w:rsidR="00456918">
        <w:t>uv</w:t>
      </w:r>
      <w:proofErr w:type="spellEnd"/>
      <w:r w:rsidR="00456918">
        <w:t xml:space="preserve"> </w:t>
      </w:r>
      <w:r>
        <w:t xml:space="preserve">coordinate of the vertex). </w:t>
      </w:r>
    </w:p>
    <w:p w14:paraId="49D8B86E" w14:textId="77777777" w:rsidR="00805F53" w:rsidRDefault="00805F53" w:rsidP="00805F53">
      <w:pPr>
        <w:pStyle w:val="NumSubList"/>
        <w:keepLines w:val="0"/>
        <w:tabs>
          <w:tab w:val="left" w:pos="216"/>
          <w:tab w:val="left" w:pos="720"/>
        </w:tabs>
        <w:ind w:left="1440" w:right="1440"/>
        <w:jc w:val="both"/>
      </w:pPr>
      <w:r>
        <w:t xml:space="preserve">Declare the </w:t>
      </w:r>
      <w:r w:rsidRPr="00B13D15">
        <w:rPr>
          <w:rStyle w:val="CodeInline"/>
        </w:rPr>
        <w:t>varying</w:t>
      </w:r>
      <w:r>
        <w:t xml:space="preserve"> </w:t>
      </w:r>
      <w:proofErr w:type="spellStart"/>
      <w:r w:rsidRPr="00B13D15">
        <w:rPr>
          <w:rStyle w:val="CodeInline"/>
        </w:rPr>
        <w:t>vTexCoord</w:t>
      </w:r>
      <w:proofErr w:type="spellEnd"/>
      <w:r>
        <w:t xml:space="preserve"> variable. The </w:t>
      </w:r>
      <w:r w:rsidRPr="004F78F1">
        <w:rPr>
          <w:rStyle w:val="CodeInline"/>
        </w:rPr>
        <w:t>varying</w:t>
      </w:r>
      <w:r>
        <w:t xml:space="preserve"> keyword in GLSL signifies that the associated variable will be linearly interpolated and passed to the fragment shader. As explained </w:t>
      </w:r>
      <w:r w:rsidR="00DD05AE">
        <w:t xml:space="preserve">earlier </w:t>
      </w:r>
      <w:r>
        <w:t xml:space="preserve">and </w:t>
      </w:r>
      <w:r w:rsidR="00C61791">
        <w:t xml:space="preserve">illustrated </w:t>
      </w:r>
      <w:r w:rsidR="00DD05AE">
        <w:t>in</w:t>
      </w:r>
      <w:r>
        <w:t xml:space="preserve"> Figure 5-2</w:t>
      </w:r>
      <w:r w:rsidR="00DD05AE">
        <w:t>,</w:t>
      </w:r>
      <w:r>
        <w:t xml:space="preserve"> </w:t>
      </w:r>
      <w:proofErr w:type="spellStart"/>
      <w:r w:rsidR="003F6760">
        <w:t>uv</w:t>
      </w:r>
      <w:proofErr w:type="spellEnd"/>
      <w:r>
        <w:t xml:space="preserve"> values are defined</w:t>
      </w:r>
      <w:r w:rsidR="008B7B14" w:rsidRPr="008B7B14">
        <w:t xml:space="preserve"> </w:t>
      </w:r>
      <w:r w:rsidR="008B7B14">
        <w:t>only</w:t>
      </w:r>
      <w:r>
        <w:t xml:space="preserve"> at vertex positions. In this case, the </w:t>
      </w:r>
      <w:r w:rsidRPr="00B13D15">
        <w:rPr>
          <w:rStyle w:val="CodeInline"/>
        </w:rPr>
        <w:t>varying</w:t>
      </w:r>
      <w:r>
        <w:t xml:space="preserve"> </w:t>
      </w:r>
      <w:proofErr w:type="spellStart"/>
      <w:r w:rsidRPr="00B13D15">
        <w:rPr>
          <w:rStyle w:val="CodeInline"/>
        </w:rPr>
        <w:t>vTexCoord</w:t>
      </w:r>
      <w:proofErr w:type="spellEnd"/>
      <w:r w:rsidR="006A6717">
        <w:rPr>
          <w:rStyle w:val="CodeInline"/>
        </w:rPr>
        <w:fldChar w:fldCharType="begin"/>
      </w:r>
      <w:r w:rsidR="0000770B">
        <w:instrText xml:space="preserve"> XE "</w:instrText>
      </w:r>
      <w:r w:rsidR="0000770B" w:rsidRPr="00B11FDB">
        <w:rPr>
          <w:rStyle w:val="CodeInline"/>
        </w:rPr>
        <w:instrText>GLSL shaders:varying</w:instrText>
      </w:r>
      <w:r w:rsidR="0000770B" w:rsidRPr="00B11FDB">
        <w:instrText xml:space="preserve"> </w:instrText>
      </w:r>
      <w:r w:rsidR="0000770B" w:rsidRPr="00B11FDB">
        <w:rPr>
          <w:rStyle w:val="CodeInline"/>
        </w:rPr>
        <w:instrText>vTexCoord</w:instrText>
      </w:r>
      <w:r w:rsidR="0000770B">
        <w:instrText xml:space="preserve">" </w:instrText>
      </w:r>
      <w:r w:rsidR="006A6717">
        <w:rPr>
          <w:rStyle w:val="CodeInline"/>
        </w:rPr>
        <w:fldChar w:fldCharType="end"/>
      </w:r>
      <w:r>
        <w:t xml:space="preserve"> variable instructs the graphics hardware to linearly interpolate the </w:t>
      </w:r>
      <w:proofErr w:type="spellStart"/>
      <w:r w:rsidR="003F6760">
        <w:t>uv</w:t>
      </w:r>
      <w:proofErr w:type="spellEnd"/>
      <w:r>
        <w:t xml:space="preserve"> values to compute the texture coordinate for each invocation of the fragment shader.</w:t>
      </w:r>
    </w:p>
    <w:p w14:paraId="1A2821F7" w14:textId="77777777" w:rsidR="00805F53" w:rsidRDefault="00805F53" w:rsidP="00805F53">
      <w:pPr>
        <w:pStyle w:val="NumSubList"/>
        <w:keepLines w:val="0"/>
        <w:tabs>
          <w:tab w:val="left" w:pos="216"/>
          <w:tab w:val="left" w:pos="720"/>
        </w:tabs>
        <w:ind w:left="1440" w:right="1440"/>
        <w:jc w:val="both"/>
      </w:pPr>
      <w:r>
        <w:t xml:space="preserve">Assign the vertex </w:t>
      </w:r>
      <w:proofErr w:type="spellStart"/>
      <w:r w:rsidR="003F6760">
        <w:t>uv</w:t>
      </w:r>
      <w:proofErr w:type="spellEnd"/>
      <w:r>
        <w:t xml:space="preserve"> coordinate values to the varying variable for interpolation and forwarding to the fragment shader.</w:t>
      </w:r>
    </w:p>
    <w:p w14:paraId="10ABB795" w14:textId="77777777" w:rsidR="00805F53" w:rsidRDefault="00805F53" w:rsidP="003A3233">
      <w:pPr>
        <w:pStyle w:val="BodyText"/>
      </w:pPr>
      <w:r>
        <w:t>With the vertex shader defined, you can now create the associated fragment shader</w:t>
      </w:r>
      <w:r w:rsidR="00DD05AE">
        <w:t>.</w:t>
      </w:r>
    </w:p>
    <w:p w14:paraId="26AE811C" w14:textId="77777777" w:rsidR="00805F53" w:rsidRPr="00834C03" w:rsidRDefault="00805F53" w:rsidP="00D07AC5">
      <w:pPr>
        <w:pStyle w:val="NumList"/>
        <w:numPr>
          <w:ilvl w:val="0"/>
          <w:numId w:val="44"/>
        </w:numPr>
      </w:pPr>
      <w:r w:rsidRPr="00834C03">
        <w:t xml:space="preserve">Create a new file in the </w:t>
      </w:r>
      <w:proofErr w:type="spellStart"/>
      <w:r w:rsidRPr="00834C03">
        <w:rPr>
          <w:rStyle w:val="CodeInline"/>
        </w:rPr>
        <w:t>src</w:t>
      </w:r>
      <w:proofErr w:type="spellEnd"/>
      <w:r w:rsidRPr="00834C03">
        <w:rPr>
          <w:rStyle w:val="CodeInline"/>
        </w:rPr>
        <w:t>/</w:t>
      </w:r>
      <w:proofErr w:type="spellStart"/>
      <w:del w:id="187" w:author="Matthew T. Munson" w:date="2021-04-16T20:27:00Z">
        <w:r w:rsidRPr="00834C03" w:rsidDel="00970D50">
          <w:rPr>
            <w:rStyle w:val="CodeInline"/>
          </w:rPr>
          <w:delText>GLSLShaders</w:delText>
        </w:r>
      </w:del>
      <w:ins w:id="188" w:author="Matthew T. Munson" w:date="2021-04-16T20:27:00Z">
        <w:r w:rsidR="00970D50">
          <w:rPr>
            <w:rStyle w:val="CodeInline"/>
          </w:rPr>
          <w:t>glsl</w:t>
        </w:r>
      </w:ins>
      <w:ins w:id="189" w:author="Matthew T. Munson" w:date="2021-04-16T20:28:00Z">
        <w:r w:rsidR="00970D50">
          <w:rPr>
            <w:rStyle w:val="CodeInline"/>
          </w:rPr>
          <w:t>_shaders</w:t>
        </w:r>
      </w:ins>
      <w:proofErr w:type="spellEnd"/>
      <w:r w:rsidRPr="00834C03">
        <w:rPr>
          <w:rStyle w:val="CodeInline"/>
        </w:rPr>
        <w:t>/</w:t>
      </w:r>
      <w:r w:rsidRPr="00834C03">
        <w:t xml:space="preserve"> folder and name it </w:t>
      </w:r>
      <w:proofErr w:type="spellStart"/>
      <w:ins w:id="190" w:author="Matthew T. Munson" w:date="2021-04-16T20:28:00Z">
        <w:r w:rsidR="00970D50">
          <w:rPr>
            <w:rStyle w:val="CodeInline"/>
          </w:rPr>
          <w:t>t</w:t>
        </w:r>
      </w:ins>
      <w:del w:id="191" w:author="Matthew T. Munson" w:date="2021-04-16T20:28:00Z">
        <w:r w:rsidRPr="00834C03" w:rsidDel="00970D50">
          <w:rPr>
            <w:rStyle w:val="CodeInline"/>
          </w:rPr>
          <w:delText>T</w:delText>
        </w:r>
      </w:del>
      <w:r w:rsidRPr="00834C03">
        <w:rPr>
          <w:rStyle w:val="CodeInline"/>
        </w:rPr>
        <w:t>exture</w:t>
      </w:r>
      <w:ins w:id="192" w:author="Matthew T. Munson" w:date="2021-04-16T20:28:00Z">
        <w:r w:rsidR="00970D50">
          <w:rPr>
            <w:rStyle w:val="CodeInline"/>
          </w:rPr>
          <w:t>_fs</w:t>
        </w:r>
      </w:ins>
      <w:del w:id="193" w:author="Matthew T. Munson" w:date="2021-04-16T20:28:00Z">
        <w:r w:rsidDel="00970D50">
          <w:rPr>
            <w:rStyle w:val="CodeInline"/>
          </w:rPr>
          <w:delText>FS</w:delText>
        </w:r>
      </w:del>
      <w:r w:rsidRPr="00834C03">
        <w:rPr>
          <w:rStyle w:val="CodeInline"/>
        </w:rPr>
        <w:t>.glsl</w:t>
      </w:r>
      <w:proofErr w:type="spellEnd"/>
      <w:r w:rsidRPr="00834C03">
        <w:t xml:space="preserve">. </w:t>
      </w:r>
    </w:p>
    <w:p w14:paraId="0F9BC892" w14:textId="77777777" w:rsidR="00805F53" w:rsidRPr="00834C03" w:rsidRDefault="00805F53" w:rsidP="00D07AC5">
      <w:pPr>
        <w:pStyle w:val="NumList"/>
        <w:numPr>
          <w:ilvl w:val="0"/>
          <w:numId w:val="44"/>
        </w:numPr>
      </w:pPr>
      <w:r w:rsidRPr="00834C03">
        <w:t xml:space="preserve">Add the following code to the </w:t>
      </w:r>
      <w:proofErr w:type="spellStart"/>
      <w:ins w:id="194" w:author="Matthew T. Munson" w:date="2021-04-16T20:28:00Z">
        <w:r w:rsidR="00970D50">
          <w:rPr>
            <w:rStyle w:val="CodeInline"/>
          </w:rPr>
          <w:t>t</w:t>
        </w:r>
      </w:ins>
      <w:del w:id="195" w:author="Matthew T. Munson" w:date="2021-04-16T20:28:00Z">
        <w:r w:rsidRPr="00834C03" w:rsidDel="00970D50">
          <w:rPr>
            <w:rStyle w:val="CodeInline"/>
          </w:rPr>
          <w:delText>T</w:delText>
        </w:r>
      </w:del>
      <w:r w:rsidRPr="00834C03">
        <w:rPr>
          <w:rStyle w:val="CodeInline"/>
        </w:rPr>
        <w:t>exture</w:t>
      </w:r>
      <w:ins w:id="196" w:author="Matthew T. Munson" w:date="2021-04-16T20:28:00Z">
        <w:r w:rsidR="00970D50">
          <w:rPr>
            <w:rStyle w:val="CodeInline"/>
          </w:rPr>
          <w:t>_fs</w:t>
        </w:r>
      </w:ins>
      <w:del w:id="197" w:author="Matthew T. Munson" w:date="2021-04-16T20:28:00Z">
        <w:r w:rsidDel="00970D50">
          <w:rPr>
            <w:rStyle w:val="CodeInline"/>
          </w:rPr>
          <w:delText>FS</w:delText>
        </w:r>
      </w:del>
      <w:r w:rsidRPr="00834C03">
        <w:rPr>
          <w:rStyle w:val="CodeInline"/>
        </w:rPr>
        <w:t>.glsl</w:t>
      </w:r>
      <w:proofErr w:type="spellEnd"/>
      <w:r>
        <w:t xml:space="preserve"> file to declare the variables:</w:t>
      </w:r>
    </w:p>
    <w:p w14:paraId="666A41C2" w14:textId="77777777" w:rsidR="00970D50" w:rsidRDefault="00805F53" w:rsidP="00970D50">
      <w:pPr>
        <w:pStyle w:val="Code"/>
        <w:rPr>
          <w:ins w:id="198" w:author="Matthew T. Munson" w:date="2021-04-16T20:29:00Z"/>
        </w:rPr>
      </w:pPr>
      <w:del w:id="199" w:author="Matthew T. Munson" w:date="2021-04-16T20:29:00Z">
        <w:r w:rsidRPr="00BC1F64" w:rsidDel="00970D50">
          <w:delText xml:space="preserve">precision </w:delText>
        </w:r>
      </w:del>
      <w:ins w:id="200" w:author="Matthew T. Munson" w:date="2021-04-16T20:29:00Z">
        <w:r w:rsidR="00970D50">
          <w:t>precision mediump float; // sets the precision for floating point computation</w:t>
        </w:r>
      </w:ins>
    </w:p>
    <w:p w14:paraId="15699C93" w14:textId="77777777" w:rsidR="00970D50" w:rsidRDefault="00970D50" w:rsidP="00970D50">
      <w:pPr>
        <w:pStyle w:val="Code"/>
        <w:rPr>
          <w:ins w:id="201" w:author="Matthew T. Munson" w:date="2021-04-16T20:29:00Z"/>
        </w:rPr>
      </w:pPr>
    </w:p>
    <w:p w14:paraId="0FA878DD" w14:textId="77777777" w:rsidR="00970D50" w:rsidRDefault="00970D50" w:rsidP="00970D50">
      <w:pPr>
        <w:pStyle w:val="Code"/>
        <w:rPr>
          <w:ins w:id="202" w:author="Matthew T. Munson" w:date="2021-04-16T20:29:00Z"/>
        </w:rPr>
      </w:pPr>
      <w:ins w:id="203" w:author="Matthew T. Munson" w:date="2021-04-16T20:29:00Z">
        <w:r>
          <w:t>// The object that fetches data from texture.</w:t>
        </w:r>
      </w:ins>
    </w:p>
    <w:p w14:paraId="4D31785F" w14:textId="77777777" w:rsidR="00970D50" w:rsidRDefault="00970D50" w:rsidP="00970D50">
      <w:pPr>
        <w:pStyle w:val="Code"/>
        <w:rPr>
          <w:ins w:id="204" w:author="Matthew T. Munson" w:date="2021-04-16T20:29:00Z"/>
        </w:rPr>
      </w:pPr>
      <w:ins w:id="205" w:author="Matthew T. Munson" w:date="2021-04-16T20:29:00Z">
        <w:r>
          <w:t>// Must be set outside the shader.</w:t>
        </w:r>
      </w:ins>
    </w:p>
    <w:p w14:paraId="7DE3B64A" w14:textId="77777777" w:rsidR="00970D50" w:rsidRDefault="00970D50" w:rsidP="00970D50">
      <w:pPr>
        <w:pStyle w:val="Code"/>
        <w:rPr>
          <w:ins w:id="206" w:author="Matthew T. Munson" w:date="2021-04-16T20:29:00Z"/>
        </w:rPr>
      </w:pPr>
      <w:ins w:id="207" w:author="Matthew T. Munson" w:date="2021-04-16T20:29:00Z">
        <w:r>
          <w:t>uniform sampler2D uSampler;</w:t>
        </w:r>
      </w:ins>
    </w:p>
    <w:p w14:paraId="23D536A9" w14:textId="77777777" w:rsidR="00970D50" w:rsidRDefault="00970D50" w:rsidP="00970D50">
      <w:pPr>
        <w:pStyle w:val="Code"/>
        <w:rPr>
          <w:ins w:id="208" w:author="Matthew T. Munson" w:date="2021-04-16T20:29:00Z"/>
        </w:rPr>
      </w:pPr>
    </w:p>
    <w:p w14:paraId="459EBBF3" w14:textId="77777777" w:rsidR="00970D50" w:rsidRDefault="00970D50" w:rsidP="00970D50">
      <w:pPr>
        <w:pStyle w:val="Code"/>
        <w:rPr>
          <w:ins w:id="209" w:author="Matthew T. Munson" w:date="2021-04-16T20:29:00Z"/>
        </w:rPr>
      </w:pPr>
      <w:ins w:id="210" w:author="Matthew T. Munson" w:date="2021-04-16T20:29:00Z">
        <w:r>
          <w:t>// Color of pixel</w:t>
        </w:r>
      </w:ins>
    </w:p>
    <w:p w14:paraId="759D28D9" w14:textId="77777777" w:rsidR="00970D50" w:rsidRDefault="00970D50" w:rsidP="00970D50">
      <w:pPr>
        <w:pStyle w:val="Code"/>
        <w:rPr>
          <w:ins w:id="211" w:author="Matthew T. Munson" w:date="2021-04-16T20:29:00Z"/>
        </w:rPr>
      </w:pPr>
      <w:ins w:id="212" w:author="Matthew T. Munson" w:date="2021-04-16T20:29:00Z">
        <w:r>
          <w:t xml:space="preserve">uniform vec4 uPixelColor;  </w:t>
        </w:r>
      </w:ins>
    </w:p>
    <w:p w14:paraId="2935094A" w14:textId="77777777" w:rsidR="00970D50" w:rsidRDefault="00970D50" w:rsidP="00970D50">
      <w:pPr>
        <w:pStyle w:val="Code"/>
        <w:rPr>
          <w:ins w:id="213" w:author="Matthew T. Munson" w:date="2021-04-16T20:29:00Z"/>
        </w:rPr>
      </w:pPr>
    </w:p>
    <w:p w14:paraId="72B22A7B" w14:textId="77777777" w:rsidR="00970D50" w:rsidRDefault="00970D50" w:rsidP="00970D50">
      <w:pPr>
        <w:pStyle w:val="Code"/>
        <w:rPr>
          <w:ins w:id="214" w:author="Matthew T. Munson" w:date="2021-04-16T20:29:00Z"/>
        </w:rPr>
      </w:pPr>
      <w:ins w:id="215" w:author="Matthew T. Munson" w:date="2021-04-16T20:29:00Z">
        <w:r>
          <w:t>// The "varying" keyword is for signifying that the texture coordinate will be</w:t>
        </w:r>
      </w:ins>
    </w:p>
    <w:p w14:paraId="38149F47" w14:textId="77777777" w:rsidR="00970D50" w:rsidRDefault="00970D50" w:rsidP="00970D50">
      <w:pPr>
        <w:pStyle w:val="Code"/>
        <w:rPr>
          <w:ins w:id="216" w:author="Matthew T. Munson" w:date="2021-04-16T20:29:00Z"/>
        </w:rPr>
      </w:pPr>
      <w:ins w:id="217" w:author="Matthew T. Munson" w:date="2021-04-16T20:29:00Z">
        <w:r>
          <w:t xml:space="preserve">// interpolated and thus varies. </w:t>
        </w:r>
      </w:ins>
    </w:p>
    <w:p w14:paraId="0A2F4488" w14:textId="77777777" w:rsidR="00805F53" w:rsidRPr="00BC1F64" w:rsidDel="00970D50" w:rsidRDefault="00970D50" w:rsidP="00970D50">
      <w:pPr>
        <w:pStyle w:val="Code"/>
        <w:rPr>
          <w:del w:id="218" w:author="Matthew T. Munson" w:date="2021-04-16T20:29:00Z"/>
        </w:rPr>
      </w:pPr>
      <w:ins w:id="219" w:author="Matthew T. Munson" w:date="2021-04-16T20:29:00Z">
        <w:r>
          <w:t>varying vec2 vTexCoord;</w:t>
        </w:r>
      </w:ins>
      <w:del w:id="220" w:author="Matthew T. Munson" w:date="2021-04-16T20:29:00Z">
        <w:r w:rsidR="00805F53" w:rsidRPr="00BC1F64" w:rsidDel="00970D50">
          <w:delText>mediump float; // precision for floating point computation</w:delText>
        </w:r>
      </w:del>
    </w:p>
    <w:p w14:paraId="5264D1CC" w14:textId="77777777" w:rsidR="00805F53" w:rsidRPr="00BC1F64" w:rsidDel="00970D50" w:rsidRDefault="00805F53" w:rsidP="00970D50">
      <w:pPr>
        <w:pStyle w:val="Code"/>
        <w:rPr>
          <w:del w:id="221" w:author="Matthew T. Munson" w:date="2021-04-16T20:29:00Z"/>
        </w:rPr>
      </w:pPr>
    </w:p>
    <w:p w14:paraId="00D16863" w14:textId="77777777" w:rsidR="00805F53" w:rsidRPr="00BC1F64" w:rsidDel="00970D50" w:rsidRDefault="00805F53" w:rsidP="00970D50">
      <w:pPr>
        <w:pStyle w:val="Code"/>
        <w:rPr>
          <w:del w:id="222" w:author="Matthew T. Munson" w:date="2021-04-16T20:29:00Z"/>
        </w:rPr>
      </w:pPr>
      <w:del w:id="223" w:author="Matthew T. Munson" w:date="2021-04-16T20:29:00Z">
        <w:r w:rsidRPr="00BC1F64" w:rsidDel="00970D50">
          <w:delText>// The object that fetches data from texture.</w:delText>
        </w:r>
      </w:del>
    </w:p>
    <w:p w14:paraId="7C9E594E" w14:textId="77777777" w:rsidR="00805F53" w:rsidRPr="00BC1F64" w:rsidDel="00970D50" w:rsidRDefault="00805F53" w:rsidP="00970D50">
      <w:pPr>
        <w:pStyle w:val="Code"/>
        <w:rPr>
          <w:del w:id="224" w:author="Matthew T. Munson" w:date="2021-04-16T20:29:00Z"/>
        </w:rPr>
      </w:pPr>
      <w:del w:id="225" w:author="Matthew T. Munson" w:date="2021-04-16T20:29:00Z">
        <w:r w:rsidRPr="00BC1F64" w:rsidDel="00970D50">
          <w:delText>// Must be set outside the shader.</w:delText>
        </w:r>
      </w:del>
    </w:p>
    <w:p w14:paraId="61D50025" w14:textId="77777777" w:rsidR="00805F53" w:rsidRPr="00BC1F64" w:rsidDel="00970D50" w:rsidRDefault="00805F53" w:rsidP="00970D50">
      <w:pPr>
        <w:pStyle w:val="Code"/>
        <w:rPr>
          <w:del w:id="226" w:author="Matthew T. Munson" w:date="2021-04-16T20:29:00Z"/>
        </w:rPr>
      </w:pPr>
      <w:del w:id="227" w:author="Matthew T. Munson" w:date="2021-04-16T20:29:00Z">
        <w:r w:rsidRPr="00BC1F64" w:rsidDel="00970D50">
          <w:delText>uniform sampler2D uSampler;</w:delText>
        </w:r>
      </w:del>
    </w:p>
    <w:p w14:paraId="437365BB" w14:textId="77777777" w:rsidR="00805F53" w:rsidRPr="00BC1F64" w:rsidDel="00970D50" w:rsidRDefault="00805F53" w:rsidP="00970D50">
      <w:pPr>
        <w:pStyle w:val="Code"/>
        <w:rPr>
          <w:del w:id="228" w:author="Matthew T. Munson" w:date="2021-04-16T20:29:00Z"/>
        </w:rPr>
      </w:pPr>
    </w:p>
    <w:p w14:paraId="3D128C0D" w14:textId="77777777" w:rsidR="00805F53" w:rsidRPr="00BC1F64" w:rsidDel="00970D50" w:rsidRDefault="00805F53" w:rsidP="00970D50">
      <w:pPr>
        <w:pStyle w:val="Code"/>
        <w:rPr>
          <w:del w:id="229" w:author="Matthew T. Munson" w:date="2021-04-16T20:29:00Z"/>
        </w:rPr>
      </w:pPr>
      <w:del w:id="230" w:author="Matthew T. Munson" w:date="2021-04-16T20:29:00Z">
        <w:r w:rsidRPr="00BC1F64" w:rsidDel="00970D50">
          <w:delText xml:space="preserve">// </w:delText>
        </w:r>
        <w:r w:rsidDel="00970D50">
          <w:delText>Color of pixel</w:delText>
        </w:r>
      </w:del>
    </w:p>
    <w:p w14:paraId="0B93B5C1" w14:textId="77777777" w:rsidR="00805F53" w:rsidRPr="00BC1F64" w:rsidDel="00970D50" w:rsidRDefault="00805F53" w:rsidP="00970D50">
      <w:pPr>
        <w:pStyle w:val="Code"/>
        <w:rPr>
          <w:del w:id="231" w:author="Matthew T. Munson" w:date="2021-04-16T20:29:00Z"/>
        </w:rPr>
      </w:pPr>
      <w:del w:id="232" w:author="Matthew T. Munson" w:date="2021-04-16T20:29:00Z">
        <w:r w:rsidRPr="00BC1F64" w:rsidDel="00970D50">
          <w:delText xml:space="preserve">uniform vec4 uPixelColor;  </w:delText>
        </w:r>
      </w:del>
    </w:p>
    <w:p w14:paraId="3CB05739" w14:textId="77777777" w:rsidR="00805F53" w:rsidRPr="00BC1F64" w:rsidDel="00970D50" w:rsidRDefault="00805F53" w:rsidP="00970D50">
      <w:pPr>
        <w:pStyle w:val="Code"/>
        <w:rPr>
          <w:del w:id="233" w:author="Matthew T. Munson" w:date="2021-04-16T20:29:00Z"/>
        </w:rPr>
      </w:pPr>
    </w:p>
    <w:p w14:paraId="540F02B1" w14:textId="77777777" w:rsidR="00805F53" w:rsidRPr="00BC1F64" w:rsidDel="00970D50" w:rsidRDefault="00805F53" w:rsidP="00970D50">
      <w:pPr>
        <w:pStyle w:val="Code"/>
        <w:rPr>
          <w:del w:id="234" w:author="Matthew T. Munson" w:date="2021-04-16T20:29:00Z"/>
        </w:rPr>
      </w:pPr>
      <w:del w:id="235" w:author="Matthew T. Munson" w:date="2021-04-16T20:29:00Z">
        <w:r w:rsidRPr="00BC1F64" w:rsidDel="00970D50">
          <w:delText>// The "varying" keyword is for signifing that the texture coordinate will be</w:delText>
        </w:r>
      </w:del>
    </w:p>
    <w:p w14:paraId="5EE72A19" w14:textId="77777777" w:rsidR="00805F53" w:rsidRPr="00BC1F64" w:rsidDel="00970D50" w:rsidRDefault="00805F53" w:rsidP="00970D50">
      <w:pPr>
        <w:pStyle w:val="Code"/>
        <w:rPr>
          <w:del w:id="236" w:author="Matthew T. Munson" w:date="2021-04-16T20:29:00Z"/>
        </w:rPr>
      </w:pPr>
      <w:del w:id="237" w:author="Matthew T. Munson" w:date="2021-04-16T20:29:00Z">
        <w:r w:rsidRPr="00BC1F64" w:rsidDel="00970D50">
          <w:delText xml:space="preserve">// interpolated and thus varies. </w:delText>
        </w:r>
      </w:del>
    </w:p>
    <w:p w14:paraId="6546ED34" w14:textId="77777777" w:rsidR="00970D50" w:rsidRPr="00BC1F64" w:rsidRDefault="00805F53" w:rsidP="00970D50">
      <w:pPr>
        <w:pStyle w:val="Code"/>
      </w:pPr>
      <w:del w:id="238" w:author="Matthew T. Munson" w:date="2021-04-16T20:29:00Z">
        <w:r w:rsidRPr="00BC1F64" w:rsidDel="00970D50">
          <w:delText>varying vec2 vTexCoord;</w:delText>
        </w:r>
      </w:del>
    </w:p>
    <w:p w14:paraId="6D06C1D9" w14:textId="77777777" w:rsidR="00805F53" w:rsidRDefault="00805F53" w:rsidP="003A3233">
      <w:pPr>
        <w:pStyle w:val="BodyText"/>
      </w:pPr>
      <w:r>
        <w:t xml:space="preserve">The </w:t>
      </w:r>
      <w:r w:rsidRPr="0080207C">
        <w:rPr>
          <w:rStyle w:val="CodeInline"/>
        </w:rPr>
        <w:t>sampler2D</w:t>
      </w:r>
      <w:r w:rsidRPr="0080207C">
        <w:t xml:space="preserve"> </w:t>
      </w:r>
      <w:r>
        <w:t>data</w:t>
      </w:r>
      <w:r w:rsidR="006A6717">
        <w:fldChar w:fldCharType="begin"/>
      </w:r>
      <w:r w:rsidR="0000770B">
        <w:instrText xml:space="preserve"> XE "</w:instrText>
      </w:r>
      <w:r w:rsidR="0000770B" w:rsidRPr="00A940D0">
        <w:rPr>
          <w:rStyle w:val="CodeInline"/>
        </w:rPr>
        <w:instrText>GLSL shaders:sampler2D</w:instrText>
      </w:r>
      <w:r w:rsidR="0000770B" w:rsidRPr="00A940D0">
        <w:instrText xml:space="preserve"> data</w:instrText>
      </w:r>
      <w:r w:rsidR="0000770B">
        <w:instrText xml:space="preserve">" </w:instrText>
      </w:r>
      <w:r w:rsidR="006A6717">
        <w:fldChar w:fldCharType="end"/>
      </w:r>
      <w:r>
        <w:t xml:space="preserve"> type is a GLSL utility that is capable of reading </w:t>
      </w:r>
      <w:proofErr w:type="spellStart"/>
      <w:r>
        <w:t>texel</w:t>
      </w:r>
      <w:proofErr w:type="spellEnd"/>
      <w:r>
        <w:t xml:space="preserve"> values from a 2D texture. In this case, the </w:t>
      </w:r>
      <w:proofErr w:type="spellStart"/>
      <w:r w:rsidRPr="0080207C">
        <w:rPr>
          <w:rStyle w:val="CodeInline"/>
        </w:rPr>
        <w:t>uSampler</w:t>
      </w:r>
      <w:proofErr w:type="spellEnd"/>
      <w:r>
        <w:t xml:space="preserve"> object will be bound</w:t>
      </w:r>
      <w:r w:rsidR="00BB38BC">
        <w:t>ed</w:t>
      </w:r>
      <w:r>
        <w:t xml:space="preserve"> to a GLSL texture such that </w:t>
      </w:r>
      <w:proofErr w:type="spellStart"/>
      <w:r>
        <w:lastRenderedPageBreak/>
        <w:t>texel</w:t>
      </w:r>
      <w:proofErr w:type="spellEnd"/>
      <w:r>
        <w:t xml:space="preserve"> values can be sampled for every pixel rendered. The </w:t>
      </w:r>
      <w:proofErr w:type="spellStart"/>
      <w:r w:rsidRPr="0080207C">
        <w:rPr>
          <w:rStyle w:val="CodeInline"/>
        </w:rPr>
        <w:t>uPixelColor</w:t>
      </w:r>
      <w:proofErr w:type="spellEnd"/>
      <w:r w:rsidRPr="0080207C">
        <w:t xml:space="preserve"> </w:t>
      </w:r>
      <w:r>
        <w:t xml:space="preserve">is the same as the one </w:t>
      </w:r>
      <w:r w:rsidRPr="0080207C">
        <w:t xml:space="preserve">from </w:t>
      </w:r>
      <w:proofErr w:type="spellStart"/>
      <w:r w:rsidRPr="0080207C">
        <w:rPr>
          <w:rStyle w:val="CodeInline"/>
        </w:rPr>
        <w:t>SimpleFS</w:t>
      </w:r>
      <w:proofErr w:type="spellEnd"/>
      <w:r w:rsidRPr="0080207C">
        <w:t>.</w:t>
      </w:r>
      <w:r>
        <w:t xml:space="preserve"> The </w:t>
      </w:r>
      <w:proofErr w:type="spellStart"/>
      <w:r w:rsidRPr="0080207C">
        <w:rPr>
          <w:rStyle w:val="CodeInline"/>
        </w:rPr>
        <w:t>vTexCoord</w:t>
      </w:r>
      <w:proofErr w:type="spellEnd"/>
      <w:r>
        <w:t xml:space="preserve"> is the interpolated </w:t>
      </w:r>
      <w:proofErr w:type="spellStart"/>
      <w:r w:rsidR="003F6760">
        <w:t>uv</w:t>
      </w:r>
      <w:proofErr w:type="spellEnd"/>
      <w:r>
        <w:t xml:space="preserve"> coordinate value for each pixel.</w:t>
      </w:r>
    </w:p>
    <w:p w14:paraId="3747997E" w14:textId="77777777" w:rsidR="00D07AC5" w:rsidRPr="00834C03" w:rsidDel="00970D50" w:rsidRDefault="00805F53" w:rsidP="00D07AC5">
      <w:pPr>
        <w:pStyle w:val="NumList"/>
        <w:numPr>
          <w:ilvl w:val="0"/>
          <w:numId w:val="44"/>
        </w:numPr>
        <w:rPr>
          <w:del w:id="239" w:author="Matthew T. Munson" w:date="2021-04-16T20:31:00Z"/>
        </w:rPr>
      </w:pPr>
      <w:r>
        <w:t>Add the following code to compute the color for each pixel:</w:t>
      </w:r>
    </w:p>
    <w:p w14:paraId="50D853C2" w14:textId="77777777" w:rsidR="00970D50" w:rsidRDefault="00805F53" w:rsidP="00970D50">
      <w:pPr>
        <w:pStyle w:val="NumList"/>
        <w:numPr>
          <w:ilvl w:val="0"/>
          <w:numId w:val="44"/>
        </w:numPr>
        <w:rPr>
          <w:ins w:id="240" w:author="Matthew T. Munson" w:date="2021-04-16T20:31:00Z"/>
        </w:rPr>
        <w:pPrChange w:id="241" w:author="Matthew T. Munson" w:date="2021-04-16T20:31:00Z">
          <w:pPr>
            <w:pStyle w:val="Code"/>
          </w:pPr>
        </w:pPrChange>
      </w:pPr>
      <w:del w:id="242" w:author="Matthew T. Munson" w:date="2021-04-16T20:31:00Z">
        <w:r w:rsidRPr="00BC1F64" w:rsidDel="00970D50">
          <w:delText xml:space="preserve">void </w:delText>
        </w:r>
      </w:del>
    </w:p>
    <w:p w14:paraId="16122347" w14:textId="77777777" w:rsidR="00970D50" w:rsidRDefault="00970D50" w:rsidP="00970D50">
      <w:pPr>
        <w:pStyle w:val="Code"/>
        <w:rPr>
          <w:ins w:id="243" w:author="Matthew T. Munson" w:date="2021-04-16T20:31:00Z"/>
        </w:rPr>
      </w:pPr>
      <w:ins w:id="244" w:author="Matthew T. Munson" w:date="2021-04-16T20:31:00Z">
        <w:r>
          <w:t>void main(void)  {</w:t>
        </w:r>
      </w:ins>
    </w:p>
    <w:p w14:paraId="50E0208D" w14:textId="77777777" w:rsidR="00970D50" w:rsidRDefault="00970D50" w:rsidP="00970D50">
      <w:pPr>
        <w:pStyle w:val="Code"/>
        <w:rPr>
          <w:ins w:id="245" w:author="Matthew T. Munson" w:date="2021-04-16T20:31:00Z"/>
        </w:rPr>
      </w:pPr>
      <w:ins w:id="246" w:author="Matthew T. Munson" w:date="2021-04-16T20:31:00Z">
        <w:r>
          <w:t xml:space="preserve">    // texel color look up based on interpolated UV value in vTexCoord</w:t>
        </w:r>
      </w:ins>
    </w:p>
    <w:p w14:paraId="414D9F2F" w14:textId="77777777" w:rsidR="00970D50" w:rsidRDefault="00970D50" w:rsidP="00970D50">
      <w:pPr>
        <w:pStyle w:val="Code"/>
        <w:rPr>
          <w:ins w:id="247" w:author="Matthew T. Munson" w:date="2021-04-16T20:31:00Z"/>
        </w:rPr>
      </w:pPr>
      <w:ins w:id="248" w:author="Matthew T. Munson" w:date="2021-04-16T20:31:00Z">
        <w:r>
          <w:t xml:space="preserve">    vec4 c = texture2D(uSampler, vec2(vTexCoord.s, vTexCoord.t));</w:t>
        </w:r>
      </w:ins>
    </w:p>
    <w:p w14:paraId="59E09F5F" w14:textId="77777777" w:rsidR="00970D50" w:rsidRDefault="00970D50" w:rsidP="00970D50">
      <w:pPr>
        <w:pStyle w:val="Code"/>
        <w:rPr>
          <w:ins w:id="249" w:author="Matthew T. Munson" w:date="2021-04-16T20:31:00Z"/>
        </w:rPr>
      </w:pPr>
      <w:ins w:id="250" w:author="Matthew T. Munson" w:date="2021-04-16T20:31:00Z">
        <w:r>
          <w:t xml:space="preserve">    // </w:t>
        </w:r>
      </w:ins>
    </w:p>
    <w:p w14:paraId="194EDC6D" w14:textId="77777777" w:rsidR="00970D50" w:rsidRDefault="00970D50" w:rsidP="00970D50">
      <w:pPr>
        <w:pStyle w:val="Code"/>
        <w:rPr>
          <w:ins w:id="251" w:author="Matthew T. Munson" w:date="2021-04-16T20:31:00Z"/>
        </w:rPr>
      </w:pPr>
      <w:ins w:id="252" w:author="Matthew T. Munson" w:date="2021-04-16T20:31:00Z">
        <w:r>
          <w:t xml:space="preserve">    </w:t>
        </w:r>
      </w:ins>
    </w:p>
    <w:p w14:paraId="016AFE12" w14:textId="77777777" w:rsidR="00970D50" w:rsidRDefault="00970D50" w:rsidP="00970D50">
      <w:pPr>
        <w:pStyle w:val="Code"/>
        <w:rPr>
          <w:ins w:id="253" w:author="Matthew T. Munson" w:date="2021-04-16T20:31:00Z"/>
        </w:rPr>
      </w:pPr>
      <w:ins w:id="254" w:author="Matthew T. Munson" w:date="2021-04-16T20:31:00Z">
        <w:r>
          <w:t xml:space="preserve">    // different options:</w:t>
        </w:r>
      </w:ins>
    </w:p>
    <w:p w14:paraId="00A19C0F" w14:textId="77777777" w:rsidR="00970D50" w:rsidRDefault="00970D50" w:rsidP="00970D50">
      <w:pPr>
        <w:pStyle w:val="Code"/>
        <w:rPr>
          <w:ins w:id="255" w:author="Matthew T. Munson" w:date="2021-04-16T20:31:00Z"/>
        </w:rPr>
      </w:pPr>
      <w:ins w:id="256" w:author="Matthew T. Munson" w:date="2021-04-16T20:31:00Z">
        <w:r>
          <w:t xml:space="preserve">    // e.g.  tint the transparent area also</w:t>
        </w:r>
      </w:ins>
    </w:p>
    <w:p w14:paraId="52ECA2AC" w14:textId="77777777" w:rsidR="00970D50" w:rsidRDefault="00970D50" w:rsidP="00970D50">
      <w:pPr>
        <w:pStyle w:val="Code"/>
        <w:rPr>
          <w:ins w:id="257" w:author="Matthew T. Munson" w:date="2021-04-16T20:31:00Z"/>
        </w:rPr>
      </w:pPr>
      <w:ins w:id="258" w:author="Matthew T. Munson" w:date="2021-04-16T20:31:00Z">
        <w:r>
          <w:t xml:space="preserve">    // vec4 result = c * (1.0-uPixelColor.a) + uPixelColor * uPixelColor.a;</w:t>
        </w:r>
      </w:ins>
    </w:p>
    <w:p w14:paraId="5B2980CD" w14:textId="77777777" w:rsidR="00970D50" w:rsidRDefault="00970D50" w:rsidP="00970D50">
      <w:pPr>
        <w:pStyle w:val="Code"/>
        <w:rPr>
          <w:ins w:id="259" w:author="Matthew T. Munson" w:date="2021-04-16T20:31:00Z"/>
        </w:rPr>
      </w:pPr>
      <w:ins w:id="260" w:author="Matthew T. Munson" w:date="2021-04-16T20:31:00Z">
        <w:r>
          <w:t xml:space="preserve">    </w:t>
        </w:r>
      </w:ins>
    </w:p>
    <w:p w14:paraId="623F21AC" w14:textId="77777777" w:rsidR="00970D50" w:rsidRDefault="00970D50" w:rsidP="00970D50">
      <w:pPr>
        <w:pStyle w:val="Code"/>
        <w:rPr>
          <w:ins w:id="261" w:author="Matthew T. Munson" w:date="2021-04-16T20:31:00Z"/>
        </w:rPr>
      </w:pPr>
      <w:ins w:id="262" w:author="Matthew T. Munson" w:date="2021-04-16T20:31:00Z">
        <w:r>
          <w:t xml:space="preserve">    // or: tint the textured area, and leave transparent area as defined by the texture</w:t>
        </w:r>
      </w:ins>
    </w:p>
    <w:p w14:paraId="2AFB9E39" w14:textId="77777777" w:rsidR="00970D50" w:rsidRDefault="00970D50" w:rsidP="00970D50">
      <w:pPr>
        <w:pStyle w:val="Code"/>
        <w:rPr>
          <w:ins w:id="263" w:author="Matthew T. Munson" w:date="2021-04-16T20:31:00Z"/>
        </w:rPr>
      </w:pPr>
      <w:ins w:id="264" w:author="Matthew T. Munson" w:date="2021-04-16T20:31:00Z">
        <w:r>
          <w:t xml:space="preserve">    vec3 r = vec3(c) * (1.0-uPixelColor.a) + vec3(uPixelColor) * uPixelColor.a;</w:t>
        </w:r>
      </w:ins>
    </w:p>
    <w:p w14:paraId="11F1C947" w14:textId="77777777" w:rsidR="00970D50" w:rsidRDefault="00970D50" w:rsidP="00970D50">
      <w:pPr>
        <w:pStyle w:val="Code"/>
        <w:rPr>
          <w:ins w:id="265" w:author="Matthew T. Munson" w:date="2021-04-16T20:31:00Z"/>
        </w:rPr>
      </w:pPr>
      <w:ins w:id="266" w:author="Matthew T. Munson" w:date="2021-04-16T20:31:00Z">
        <w:r>
          <w:t xml:space="preserve">    vec4 result = vec4(r, c.a);</w:t>
        </w:r>
      </w:ins>
    </w:p>
    <w:p w14:paraId="03C350BC" w14:textId="77777777" w:rsidR="00970D50" w:rsidRDefault="00970D50" w:rsidP="00970D50">
      <w:pPr>
        <w:pStyle w:val="Code"/>
        <w:rPr>
          <w:ins w:id="267" w:author="Matthew T. Munson" w:date="2021-04-16T20:31:00Z"/>
        </w:rPr>
      </w:pPr>
      <w:ins w:id="268" w:author="Matthew T. Munson" w:date="2021-04-16T20:31:00Z">
        <w:r>
          <w:t xml:space="preserve">    </w:t>
        </w:r>
      </w:ins>
    </w:p>
    <w:p w14:paraId="76FCE8A7" w14:textId="77777777" w:rsidR="00970D50" w:rsidRDefault="00970D50" w:rsidP="00970D50">
      <w:pPr>
        <w:pStyle w:val="Code"/>
        <w:rPr>
          <w:ins w:id="269" w:author="Matthew T. Munson" w:date="2021-04-16T20:31:00Z"/>
        </w:rPr>
      </w:pPr>
      <w:ins w:id="270" w:author="Matthew T. Munson" w:date="2021-04-16T20:31:00Z">
        <w:r>
          <w:t xml:space="preserve">    // or: ignore pixel tinting ...</w:t>
        </w:r>
      </w:ins>
    </w:p>
    <w:p w14:paraId="5F763CE3" w14:textId="77777777" w:rsidR="00970D50" w:rsidRDefault="00970D50" w:rsidP="00970D50">
      <w:pPr>
        <w:pStyle w:val="Code"/>
        <w:rPr>
          <w:ins w:id="271" w:author="Matthew T. Munson" w:date="2021-04-16T20:31:00Z"/>
        </w:rPr>
      </w:pPr>
      <w:ins w:id="272" w:author="Matthew T. Munson" w:date="2021-04-16T20:31:00Z">
        <w:r>
          <w:t xml:space="preserve">    // vec4 result = c;</w:t>
        </w:r>
      </w:ins>
    </w:p>
    <w:p w14:paraId="560AB1CC" w14:textId="77777777" w:rsidR="00970D50" w:rsidRDefault="00970D50" w:rsidP="00970D50">
      <w:pPr>
        <w:pStyle w:val="Code"/>
        <w:rPr>
          <w:ins w:id="273" w:author="Matthew T. Munson" w:date="2021-04-16T20:31:00Z"/>
        </w:rPr>
      </w:pPr>
    </w:p>
    <w:p w14:paraId="7353B713" w14:textId="77777777" w:rsidR="00970D50" w:rsidRDefault="00970D50" w:rsidP="00970D50">
      <w:pPr>
        <w:pStyle w:val="Code"/>
        <w:rPr>
          <w:ins w:id="274" w:author="Matthew T. Munson" w:date="2021-04-16T20:31:00Z"/>
        </w:rPr>
      </w:pPr>
      <w:ins w:id="275" w:author="Matthew T. Munson" w:date="2021-04-16T20:31:00Z">
        <w:r>
          <w:t xml:space="preserve">    // or: simply multiply pixel color with texture color</w:t>
        </w:r>
      </w:ins>
    </w:p>
    <w:p w14:paraId="6DA3372E" w14:textId="77777777" w:rsidR="00970D50" w:rsidRDefault="00970D50" w:rsidP="00970D50">
      <w:pPr>
        <w:pStyle w:val="Code"/>
        <w:rPr>
          <w:ins w:id="276" w:author="Matthew T. Munson" w:date="2021-04-16T20:31:00Z"/>
        </w:rPr>
      </w:pPr>
      <w:ins w:id="277" w:author="Matthew T. Munson" w:date="2021-04-16T20:31:00Z">
        <w:r>
          <w:t xml:space="preserve">    // vec4 result = c * uPixelColor;</w:t>
        </w:r>
      </w:ins>
    </w:p>
    <w:p w14:paraId="2988D37A" w14:textId="77777777" w:rsidR="00970D50" w:rsidRDefault="00970D50" w:rsidP="00970D50">
      <w:pPr>
        <w:pStyle w:val="Code"/>
        <w:rPr>
          <w:ins w:id="278" w:author="Matthew T. Munson" w:date="2021-04-16T20:31:00Z"/>
        </w:rPr>
      </w:pPr>
    </w:p>
    <w:p w14:paraId="0125BB3A" w14:textId="77777777" w:rsidR="00970D50" w:rsidRDefault="00970D50" w:rsidP="00970D50">
      <w:pPr>
        <w:pStyle w:val="Code"/>
        <w:rPr>
          <w:ins w:id="279" w:author="Matthew T. Munson" w:date="2021-04-16T20:31:00Z"/>
        </w:rPr>
      </w:pPr>
      <w:ins w:id="280" w:author="Matthew T. Munson" w:date="2021-04-16T20:31:00Z">
        <w:r>
          <w:t xml:space="preserve">    gl_FragColor = result;</w:t>
        </w:r>
      </w:ins>
    </w:p>
    <w:p w14:paraId="1F8C53A0" w14:textId="77777777" w:rsidR="00805F53" w:rsidRPr="00BC1F64" w:rsidDel="00970D50" w:rsidRDefault="00970D50" w:rsidP="00970D50">
      <w:pPr>
        <w:pStyle w:val="Code"/>
        <w:rPr>
          <w:del w:id="281" w:author="Matthew T. Munson" w:date="2021-04-16T20:31:00Z"/>
        </w:rPr>
      </w:pPr>
      <w:ins w:id="282" w:author="Matthew T. Munson" w:date="2021-04-16T20:31:00Z">
        <w:r>
          <w:t>}</w:t>
        </w:r>
      </w:ins>
      <w:del w:id="283" w:author="Matthew T. Munson" w:date="2021-04-16T20:31:00Z">
        <w:r w:rsidR="00805F53" w:rsidRPr="00BC1F64" w:rsidDel="00970D50">
          <w:delText>main(void)  {</w:delText>
        </w:r>
      </w:del>
    </w:p>
    <w:p w14:paraId="6570D367" w14:textId="77777777" w:rsidR="00805F53" w:rsidRPr="00BC1F64" w:rsidDel="00970D50" w:rsidRDefault="00805F53" w:rsidP="00970D50">
      <w:pPr>
        <w:pStyle w:val="Code"/>
        <w:rPr>
          <w:del w:id="284" w:author="Matthew T. Munson" w:date="2021-04-16T20:31:00Z"/>
        </w:rPr>
      </w:pPr>
      <w:del w:id="285" w:author="Matthew T. Munson" w:date="2021-04-16T20:31:00Z">
        <w:r w:rsidRPr="00BC1F64" w:rsidDel="00970D50">
          <w:delText xml:space="preserve">    // </w:delText>
        </w:r>
        <w:r w:rsidRPr="00C4627E" w:rsidDel="00970D50">
          <w:delText>texel color look up based on interpolated UV value in vTexCoord</w:delText>
        </w:r>
      </w:del>
    </w:p>
    <w:p w14:paraId="346AF730" w14:textId="77777777" w:rsidR="00805F53" w:rsidRPr="00BC1F64" w:rsidDel="00970D50" w:rsidRDefault="00805F53" w:rsidP="00970D50">
      <w:pPr>
        <w:pStyle w:val="Code"/>
        <w:rPr>
          <w:del w:id="286" w:author="Matthew T. Munson" w:date="2021-04-16T20:31:00Z"/>
        </w:rPr>
      </w:pPr>
      <w:del w:id="287" w:author="Matthew T. Munson" w:date="2021-04-16T20:31:00Z">
        <w:r w:rsidRPr="00BC1F64" w:rsidDel="00970D50">
          <w:delText xml:space="preserve">    vec4 c = texture2D(uSampler, vec2(vTexCoord.s, vTexCoord.t));</w:delText>
        </w:r>
      </w:del>
    </w:p>
    <w:p w14:paraId="0699C9A7" w14:textId="77777777" w:rsidR="00805F53" w:rsidRPr="00BC1F64" w:rsidDel="00970D50" w:rsidRDefault="00805F53" w:rsidP="00970D50">
      <w:pPr>
        <w:pStyle w:val="Code"/>
        <w:rPr>
          <w:del w:id="288" w:author="Matthew T. Munson" w:date="2021-04-16T20:31:00Z"/>
        </w:rPr>
      </w:pPr>
      <w:del w:id="289" w:author="Matthew T. Munson" w:date="2021-04-16T20:31:00Z">
        <w:r w:rsidRPr="00BC1F64" w:rsidDel="00970D50">
          <w:delText xml:space="preserve">        </w:delText>
        </w:r>
      </w:del>
    </w:p>
    <w:p w14:paraId="54D9BDA5" w14:textId="77777777" w:rsidR="00805F53" w:rsidRPr="00BC1F64" w:rsidDel="00970D50" w:rsidRDefault="00805F53" w:rsidP="00970D50">
      <w:pPr>
        <w:pStyle w:val="Code"/>
        <w:rPr>
          <w:del w:id="290" w:author="Matthew T. Munson" w:date="2021-04-16T20:31:00Z"/>
        </w:rPr>
      </w:pPr>
      <w:del w:id="291" w:author="Matthew T. Munson" w:date="2021-04-16T20:31:00Z">
        <w:r w:rsidRPr="00BC1F64" w:rsidDel="00970D50">
          <w:delText xml:space="preserve">    // tint the textured ar</w:delText>
        </w:r>
        <w:r w:rsidDel="00970D50">
          <w:delText>ea. L</w:delText>
        </w:r>
        <w:r w:rsidRPr="00BC1F64" w:rsidDel="00970D50">
          <w:delText>eave transparent area as defined by the texture</w:delText>
        </w:r>
      </w:del>
    </w:p>
    <w:p w14:paraId="404D42B3" w14:textId="77777777" w:rsidR="00805F53" w:rsidRPr="00BC1F64" w:rsidDel="00970D50" w:rsidRDefault="00805F53" w:rsidP="00970D50">
      <w:pPr>
        <w:pStyle w:val="Code"/>
        <w:rPr>
          <w:del w:id="292" w:author="Matthew T. Munson" w:date="2021-04-16T20:31:00Z"/>
        </w:rPr>
      </w:pPr>
      <w:del w:id="293" w:author="Matthew T. Munson" w:date="2021-04-16T20:31:00Z">
        <w:r w:rsidRPr="00BC1F64" w:rsidDel="00970D50">
          <w:delText xml:space="preserve">    vec3 r = vec3(c) * (1.0-uPixelColor.a) + vec3(uPixelColor) * uPixelColor.a;</w:delText>
        </w:r>
      </w:del>
    </w:p>
    <w:p w14:paraId="6F04AC1C" w14:textId="77777777" w:rsidR="00805F53" w:rsidRPr="00BC1F64" w:rsidDel="00970D50" w:rsidRDefault="00805F53" w:rsidP="00970D50">
      <w:pPr>
        <w:pStyle w:val="Code"/>
        <w:rPr>
          <w:del w:id="294" w:author="Matthew T. Munson" w:date="2021-04-16T20:31:00Z"/>
        </w:rPr>
      </w:pPr>
      <w:del w:id="295" w:author="Matthew T. Munson" w:date="2021-04-16T20:31:00Z">
        <w:r w:rsidRPr="00BC1F64" w:rsidDel="00970D50">
          <w:delText xml:space="preserve">    vec4 result = vec4(r, c.a);</w:delText>
        </w:r>
      </w:del>
    </w:p>
    <w:p w14:paraId="214B9B45" w14:textId="77777777" w:rsidR="00805F53" w:rsidRPr="00BC1F64" w:rsidDel="00970D50" w:rsidRDefault="00805F53" w:rsidP="00970D50">
      <w:pPr>
        <w:pStyle w:val="Code"/>
        <w:rPr>
          <w:del w:id="296" w:author="Matthew T. Munson" w:date="2021-04-16T20:31:00Z"/>
        </w:rPr>
      </w:pPr>
    </w:p>
    <w:p w14:paraId="6C906B86" w14:textId="77777777" w:rsidR="00805F53" w:rsidRPr="00BC1F64" w:rsidDel="00970D50" w:rsidRDefault="00805F53" w:rsidP="00970D50">
      <w:pPr>
        <w:pStyle w:val="Code"/>
        <w:rPr>
          <w:del w:id="297" w:author="Matthew T. Munson" w:date="2021-04-16T20:31:00Z"/>
        </w:rPr>
      </w:pPr>
      <w:del w:id="298" w:author="Matthew T. Munson" w:date="2021-04-16T20:31:00Z">
        <w:r w:rsidRPr="00BC1F64" w:rsidDel="00970D50">
          <w:delText xml:space="preserve">    gl_FragColor = result;</w:delText>
        </w:r>
      </w:del>
    </w:p>
    <w:p w14:paraId="7B79DC20" w14:textId="77777777" w:rsidR="00970D50" w:rsidRDefault="00805F53" w:rsidP="00970D50">
      <w:pPr>
        <w:pStyle w:val="Code"/>
      </w:pPr>
      <w:del w:id="299" w:author="Matthew T. Munson" w:date="2021-04-16T20:31:00Z">
        <w:r w:rsidRPr="00BC1F64" w:rsidDel="00970D50">
          <w:delText>}</w:delText>
        </w:r>
      </w:del>
    </w:p>
    <w:p w14:paraId="0CFEBFEC" w14:textId="77777777" w:rsidR="00D07AC5" w:rsidRPr="00834C03" w:rsidRDefault="00805F53" w:rsidP="00D07AC5">
      <w:pPr>
        <w:pStyle w:val="NumList"/>
        <w:numPr>
          <w:ilvl w:val="0"/>
          <w:numId w:val="44"/>
        </w:numPr>
      </w:pPr>
      <w:r>
        <w:t xml:space="preserve">The </w:t>
      </w:r>
      <w:r w:rsidRPr="00C77BAE">
        <w:rPr>
          <w:rStyle w:val="CodeInline"/>
        </w:rPr>
        <w:t>texture2D()</w:t>
      </w:r>
      <w:r>
        <w:t xml:space="preserve"> function</w:t>
      </w:r>
      <w:r w:rsidR="006A6717">
        <w:fldChar w:fldCharType="begin"/>
      </w:r>
      <w:r w:rsidR="0000770B">
        <w:instrText xml:space="preserve"> XE "</w:instrText>
      </w:r>
      <w:r w:rsidR="0000770B" w:rsidRPr="0071518E">
        <w:rPr>
          <w:rStyle w:val="CodeInline"/>
        </w:rPr>
        <w:instrText>GLSL shaders:texture2D()</w:instrText>
      </w:r>
      <w:r w:rsidR="0000770B" w:rsidRPr="0071518E">
        <w:instrText xml:space="preserve"> function</w:instrText>
      </w:r>
      <w:r w:rsidR="0000770B">
        <w:instrText xml:space="preserve">" </w:instrText>
      </w:r>
      <w:r w:rsidR="006A6717">
        <w:fldChar w:fldCharType="end"/>
      </w:r>
      <w:r>
        <w:t xml:space="preserve"> samples and reads the </w:t>
      </w:r>
      <w:proofErr w:type="spellStart"/>
      <w:r>
        <w:t>texel</w:t>
      </w:r>
      <w:proofErr w:type="spellEnd"/>
      <w:r>
        <w:t xml:space="preserve"> value from the texture that is associated with </w:t>
      </w:r>
      <w:proofErr w:type="spellStart"/>
      <w:r w:rsidRPr="00C77BAE">
        <w:rPr>
          <w:rStyle w:val="CodeInline"/>
        </w:rPr>
        <w:t>uSampler</w:t>
      </w:r>
      <w:proofErr w:type="spellEnd"/>
      <w:r w:rsidRPr="003D4162">
        <w:rPr>
          <w:rStyle w:val="CodeInline"/>
        </w:rPr>
        <w:t xml:space="preserve"> </w:t>
      </w:r>
      <w:r>
        <w:t xml:space="preserve">using the interpolated </w:t>
      </w:r>
      <w:proofErr w:type="spellStart"/>
      <w:r w:rsidR="003F6760">
        <w:t>uv</w:t>
      </w:r>
      <w:proofErr w:type="spellEnd"/>
      <w:r>
        <w:t xml:space="preserve"> values from </w:t>
      </w:r>
      <w:proofErr w:type="spellStart"/>
      <w:r w:rsidRPr="00C63D88">
        <w:rPr>
          <w:rStyle w:val="CodeInline"/>
        </w:rPr>
        <w:t>vTexCoord</w:t>
      </w:r>
      <w:proofErr w:type="spellEnd"/>
      <w:r>
        <w:t xml:space="preserve">. In this example, the </w:t>
      </w:r>
      <w:proofErr w:type="spellStart"/>
      <w:r>
        <w:t>texel</w:t>
      </w:r>
      <w:proofErr w:type="spellEnd"/>
      <w:r>
        <w:t xml:space="preserve"> color is modified, or tinted, by a weighted sum of the color value defined in </w:t>
      </w:r>
      <w:proofErr w:type="spellStart"/>
      <w:r w:rsidRPr="009C3D23">
        <w:rPr>
          <w:rStyle w:val="CodeInline"/>
        </w:rPr>
        <w:t>uPixelColor</w:t>
      </w:r>
      <w:proofErr w:type="spellEnd"/>
      <w:r>
        <w:t xml:space="preserve"> according to the </w:t>
      </w:r>
      <w:r w:rsidR="001B387E" w:rsidRPr="001B387E">
        <w:rPr>
          <w:i/>
        </w:rPr>
        <w:t>transparency</w:t>
      </w:r>
      <w:r>
        <w:t>, or the value of the corresponding alpha channel. In general, there is no agreed</w:t>
      </w:r>
      <w:r w:rsidR="00044B07">
        <w:t>-</w:t>
      </w:r>
      <w:r>
        <w:t xml:space="preserve">upon definition for tinting texture colors. You are free to </w:t>
      </w:r>
      <w:r w:rsidR="00044B07">
        <w:t xml:space="preserve">experiment </w:t>
      </w:r>
      <w:r>
        <w:t xml:space="preserve">with different ways to combine </w:t>
      </w:r>
      <w:proofErr w:type="spellStart"/>
      <w:r w:rsidRPr="003C5912">
        <w:rPr>
          <w:rStyle w:val="CodeInline"/>
        </w:rPr>
        <w:t>uPixelColor</w:t>
      </w:r>
      <w:proofErr w:type="spellEnd"/>
      <w:r w:rsidR="006A6717">
        <w:rPr>
          <w:rStyle w:val="CodeInline"/>
        </w:rPr>
        <w:fldChar w:fldCharType="begin"/>
      </w:r>
      <w:r w:rsidR="0000770B">
        <w:instrText xml:space="preserve"> XE "</w:instrText>
      </w:r>
      <w:r w:rsidR="0000770B" w:rsidRPr="00A77F44">
        <w:rPr>
          <w:rStyle w:val="CodeInline"/>
        </w:rPr>
        <w:instrText>GLSL shaders:uPixelColor</w:instrText>
      </w:r>
      <w:r w:rsidR="0000770B">
        <w:instrText xml:space="preserve">" </w:instrText>
      </w:r>
      <w:r w:rsidR="006A6717">
        <w:rPr>
          <w:rStyle w:val="CodeInline"/>
        </w:rPr>
        <w:fldChar w:fldCharType="end"/>
      </w:r>
      <w:r>
        <w:t xml:space="preserve"> and the sampled </w:t>
      </w:r>
      <w:proofErr w:type="spellStart"/>
      <w:r>
        <w:t>texel</w:t>
      </w:r>
      <w:proofErr w:type="spellEnd"/>
      <w:r>
        <w:t xml:space="preserve"> color</w:t>
      </w:r>
      <w:r w:rsidR="00044B07">
        <w:t>; for example,</w:t>
      </w:r>
      <w:r>
        <w:t xml:space="preserve"> you can try multiplying the two. In the provided source code file</w:t>
      </w:r>
      <w:r w:rsidR="00044B07">
        <w:t>,</w:t>
      </w:r>
      <w:r>
        <w:t xml:space="preserve"> a few alternatives are suggested. Please do experiment with them.</w:t>
      </w:r>
    </w:p>
    <w:p w14:paraId="241583CC" w14:textId="77777777" w:rsidR="00805F53" w:rsidRPr="005A56FC" w:rsidRDefault="00805F53" w:rsidP="005C6272">
      <w:pPr>
        <w:pStyle w:val="Heading3"/>
      </w:pPr>
      <w:r>
        <w:t>Define and Set</w:t>
      </w:r>
      <w:r w:rsidR="00044B07">
        <w:t xml:space="preserve"> Up </w:t>
      </w:r>
      <w:r>
        <w:t>Texture Coordinate</w:t>
      </w:r>
      <w:r w:rsidR="00DC63B9">
        <w:t>s</w:t>
      </w:r>
    </w:p>
    <w:p w14:paraId="686DF263" w14:textId="77777777" w:rsidR="00805F53" w:rsidRPr="005A56FC" w:rsidRDefault="00805F53" w:rsidP="00FC7804">
      <w:pPr>
        <w:pStyle w:val="BodyTextFirst"/>
      </w:pPr>
      <w:r>
        <w:t xml:space="preserve">Recall that all shaders share the same </w:t>
      </w:r>
      <w:proofErr w:type="spellStart"/>
      <w:r w:rsidR="00E86B66">
        <w:t>xy</w:t>
      </w:r>
      <w:proofErr w:type="spellEnd"/>
      <w:r>
        <w:t xml:space="preserve"> coordinate buffer of a unit square that is defined in the </w:t>
      </w:r>
      <w:r w:rsidRPr="0075488E">
        <w:rPr>
          <w:rStyle w:val="CodeInline"/>
        </w:rPr>
        <w:t>Engine_VertexBuffer.js</w:t>
      </w:r>
      <w:r w:rsidRPr="00B33FAD">
        <w:rPr>
          <w:rStyle w:val="CodeInline"/>
        </w:rPr>
        <w:t xml:space="preserve"> </w:t>
      </w:r>
      <w:r>
        <w:t xml:space="preserve">file. In a similar fashion, a corresponding buffer must be defined to supply texture coordinates to the GLSL </w:t>
      </w:r>
      <w:r w:rsidR="00DB6ADB">
        <w:t>shader</w:t>
      </w:r>
      <w:r>
        <w:t>s.</w:t>
      </w:r>
    </w:p>
    <w:p w14:paraId="5CF8B287" w14:textId="77777777" w:rsidR="00805F53" w:rsidRPr="0075488E" w:rsidRDefault="00805F53" w:rsidP="00805F53">
      <w:pPr>
        <w:pStyle w:val="NumList"/>
        <w:numPr>
          <w:ilvl w:val="0"/>
          <w:numId w:val="25"/>
        </w:numPr>
      </w:pPr>
      <w:r>
        <w:lastRenderedPageBreak/>
        <w:t xml:space="preserve">Modify </w:t>
      </w:r>
      <w:r w:rsidRPr="0075488E">
        <w:rPr>
          <w:rStyle w:val="CodeInline"/>
        </w:rPr>
        <w:t>Engine_VertexBuffer.js</w:t>
      </w:r>
      <w:r w:rsidR="007337C0">
        <w:rPr>
          <w:rStyle w:val="CodeInline"/>
        </w:rPr>
        <w:fldChar w:fldCharType="begin"/>
      </w:r>
      <w:r w:rsidR="007337C0">
        <w:instrText xml:space="preserve"> XE "</w:instrText>
      </w:r>
      <w:r w:rsidR="007337C0" w:rsidRPr="000A3BCC">
        <w:rPr>
          <w:rStyle w:val="CodeInline"/>
        </w:rPr>
        <w:instrText>Shaders project:Engine_VertexBuffer.js</w:instrText>
      </w:r>
      <w:r w:rsidR="007337C0">
        <w:instrText xml:space="preserve">" </w:instrText>
      </w:r>
      <w:r w:rsidR="007337C0">
        <w:rPr>
          <w:rStyle w:val="CodeInline"/>
        </w:rPr>
        <w:fldChar w:fldCharType="end"/>
      </w:r>
      <w:r>
        <w:t xml:space="preserve"> to define both </w:t>
      </w:r>
      <w:proofErr w:type="spellStart"/>
      <w:r w:rsidR="00E86B66">
        <w:t>xy</w:t>
      </w:r>
      <w:proofErr w:type="spellEnd"/>
      <w:r w:rsidR="00E86B66">
        <w:t xml:space="preserve"> </w:t>
      </w:r>
      <w:r>
        <w:t xml:space="preserve">and </w:t>
      </w:r>
      <w:proofErr w:type="spellStart"/>
      <w:r w:rsidR="00E86B66">
        <w:t>uv</w:t>
      </w:r>
      <w:proofErr w:type="spellEnd"/>
      <w:r w:rsidR="00E86B66">
        <w:t xml:space="preserve"> </w:t>
      </w:r>
      <w:r>
        <w:t>coordinates for the unit square</w:t>
      </w:r>
      <w:r w:rsidR="00DF3741">
        <w:t>.</w:t>
      </w:r>
    </w:p>
    <w:p w14:paraId="4BE5DAD4" w14:textId="77777777" w:rsidR="00805F53" w:rsidRPr="007C3876" w:rsidRDefault="00805F53" w:rsidP="00FC7804">
      <w:pPr>
        <w:pStyle w:val="Code"/>
      </w:pPr>
      <w:r w:rsidRPr="007C3876">
        <w:t>// reference to the vertex positions for the square in the gl context</w:t>
      </w:r>
    </w:p>
    <w:p w14:paraId="4C08E589" w14:textId="77777777" w:rsidR="00805F53" w:rsidRPr="007C3876" w:rsidRDefault="00805F53" w:rsidP="00FC7804">
      <w:pPr>
        <w:pStyle w:val="Code"/>
      </w:pPr>
      <w:r w:rsidRPr="007C3876">
        <w:t>var mSquareVertexBuffer = null;</w:t>
      </w:r>
    </w:p>
    <w:p w14:paraId="0C5A8F8A" w14:textId="77777777" w:rsidR="00805F53" w:rsidRPr="007C3876" w:rsidRDefault="00805F53" w:rsidP="00FC7804">
      <w:pPr>
        <w:pStyle w:val="Code"/>
      </w:pPr>
    </w:p>
    <w:p w14:paraId="094161A6" w14:textId="77777777" w:rsidR="00805F53" w:rsidRPr="007C3876" w:rsidRDefault="00805F53" w:rsidP="00FC7804">
      <w:pPr>
        <w:pStyle w:val="Code"/>
      </w:pPr>
      <w:r w:rsidRPr="007C3876">
        <w:t>// reference to the texture positions for the square vertices in the gl context</w:t>
      </w:r>
    </w:p>
    <w:p w14:paraId="2C4BDFD8" w14:textId="77777777" w:rsidR="00805F53" w:rsidRPr="007C3876" w:rsidRDefault="00805F53" w:rsidP="00FC7804">
      <w:pPr>
        <w:pStyle w:val="Code"/>
      </w:pPr>
      <w:r w:rsidRPr="007C3876">
        <w:t>var mTextureCoordBuffer = null;</w:t>
      </w:r>
    </w:p>
    <w:p w14:paraId="75D72055" w14:textId="77777777" w:rsidR="00805F53" w:rsidRPr="007C3876" w:rsidRDefault="00805F53" w:rsidP="00FC7804">
      <w:pPr>
        <w:pStyle w:val="Code"/>
      </w:pPr>
    </w:p>
    <w:p w14:paraId="590045ED" w14:textId="77777777" w:rsidR="00805F53" w:rsidRPr="007C3876" w:rsidRDefault="00805F53" w:rsidP="00FC7804">
      <w:pPr>
        <w:pStyle w:val="Code"/>
      </w:pPr>
      <w:r w:rsidRPr="007C3876">
        <w:t>// First: define the vertices for a square</w:t>
      </w:r>
    </w:p>
    <w:p w14:paraId="7A878869" w14:textId="77777777" w:rsidR="00805F53" w:rsidRPr="007C3876" w:rsidRDefault="00805F53" w:rsidP="00FC7804">
      <w:pPr>
        <w:pStyle w:val="Code"/>
      </w:pPr>
      <w:r w:rsidRPr="007C3876">
        <w:t>var verticesOfSquare = [</w:t>
      </w:r>
    </w:p>
    <w:p w14:paraId="3C8912E4" w14:textId="77777777" w:rsidR="00805F53" w:rsidRPr="007C3876" w:rsidRDefault="00805F53" w:rsidP="00FC7804">
      <w:pPr>
        <w:pStyle w:val="Code"/>
      </w:pPr>
      <w:r w:rsidRPr="007C3876">
        <w:t xml:space="preserve">    0.5, 0.5, 0.0,</w:t>
      </w:r>
    </w:p>
    <w:p w14:paraId="71A67A49" w14:textId="77777777" w:rsidR="00805F53" w:rsidRPr="007C3876" w:rsidRDefault="00805F53" w:rsidP="00FC7804">
      <w:pPr>
        <w:pStyle w:val="Code"/>
      </w:pPr>
      <w:r w:rsidRPr="007C3876">
        <w:t xml:space="preserve">   -0.5, 0.5, 0.0,</w:t>
      </w:r>
    </w:p>
    <w:p w14:paraId="1AAE2AF9" w14:textId="77777777" w:rsidR="00805F53" w:rsidRPr="007C3876" w:rsidRDefault="00805F53" w:rsidP="00FC7804">
      <w:pPr>
        <w:pStyle w:val="Code"/>
      </w:pPr>
      <w:r w:rsidRPr="007C3876">
        <w:t xml:space="preserve">    0.5, -0.5, 0.0,</w:t>
      </w:r>
    </w:p>
    <w:p w14:paraId="26B34E07" w14:textId="77777777" w:rsidR="00805F53" w:rsidRPr="007C3876" w:rsidRDefault="00805F53" w:rsidP="00FC7804">
      <w:pPr>
        <w:pStyle w:val="Code"/>
      </w:pPr>
      <w:r w:rsidRPr="007C3876">
        <w:t xml:space="preserve">   -0.5, -0.5, 0.0</w:t>
      </w:r>
    </w:p>
    <w:p w14:paraId="47C52587" w14:textId="77777777" w:rsidR="00805F53" w:rsidRPr="007C3876" w:rsidRDefault="00805F53" w:rsidP="00FC7804">
      <w:pPr>
        <w:pStyle w:val="Code"/>
      </w:pPr>
      <w:r w:rsidRPr="007C3876">
        <w:t>];</w:t>
      </w:r>
    </w:p>
    <w:p w14:paraId="713D94B7" w14:textId="77777777" w:rsidR="00805F53" w:rsidRPr="007C3876" w:rsidRDefault="00805F53" w:rsidP="00FC7804">
      <w:pPr>
        <w:pStyle w:val="Code"/>
      </w:pPr>
    </w:p>
    <w:p w14:paraId="627F272A" w14:textId="77777777" w:rsidR="00805F53" w:rsidRPr="007C3876" w:rsidRDefault="00805F53" w:rsidP="00FC7804">
      <w:pPr>
        <w:pStyle w:val="Code"/>
      </w:pPr>
      <w:r w:rsidRPr="007C3876">
        <w:t>// Second: define the corresponding texture cooridnates</w:t>
      </w:r>
    </w:p>
    <w:p w14:paraId="430E6BAC" w14:textId="77777777" w:rsidR="00805F53" w:rsidRPr="007C3876" w:rsidRDefault="00805F53" w:rsidP="00FC7804">
      <w:pPr>
        <w:pStyle w:val="Code"/>
      </w:pPr>
      <w:r w:rsidRPr="007C3876">
        <w:t>var textureCoordinates = [</w:t>
      </w:r>
    </w:p>
    <w:p w14:paraId="1B45712A" w14:textId="77777777" w:rsidR="00805F53" w:rsidRPr="007C3876" w:rsidRDefault="00805F53" w:rsidP="00FC7804">
      <w:pPr>
        <w:pStyle w:val="Code"/>
      </w:pPr>
      <w:r w:rsidRPr="007C3876">
        <w:t xml:space="preserve">    1.0, 1.0,</w:t>
      </w:r>
    </w:p>
    <w:p w14:paraId="52131D44" w14:textId="77777777" w:rsidR="00805F53" w:rsidRPr="007C3876" w:rsidRDefault="00805F53" w:rsidP="00FC7804">
      <w:pPr>
        <w:pStyle w:val="Code"/>
      </w:pPr>
      <w:r w:rsidRPr="007C3876">
        <w:t xml:space="preserve">    0.0, 1.0,</w:t>
      </w:r>
    </w:p>
    <w:p w14:paraId="42569EB5" w14:textId="77777777" w:rsidR="00805F53" w:rsidRPr="007C3876" w:rsidRDefault="00805F53" w:rsidP="00FC7804">
      <w:pPr>
        <w:pStyle w:val="Code"/>
      </w:pPr>
      <w:r w:rsidRPr="007C3876">
        <w:t xml:space="preserve">    1.0, 0.0,</w:t>
      </w:r>
    </w:p>
    <w:p w14:paraId="101359E7" w14:textId="77777777" w:rsidR="00805F53" w:rsidRPr="007C3876" w:rsidRDefault="00805F53">
      <w:pPr>
        <w:pStyle w:val="Code"/>
      </w:pPr>
      <w:r w:rsidRPr="007C3876">
        <w:t xml:space="preserve">    0.0, 0.0</w:t>
      </w:r>
    </w:p>
    <w:p w14:paraId="516CA5B8" w14:textId="77777777" w:rsidR="00805F53" w:rsidRPr="005A56FC" w:rsidRDefault="00805F53">
      <w:pPr>
        <w:pStyle w:val="Code"/>
      </w:pPr>
      <w:r w:rsidRPr="007C3876">
        <w:t>]</w:t>
      </w:r>
      <w:r w:rsidRPr="005A56FC">
        <w:t>;</w:t>
      </w:r>
    </w:p>
    <w:p w14:paraId="501E6387" w14:textId="77777777" w:rsidR="00D07AC5" w:rsidRPr="0075488E" w:rsidRDefault="00DF3741" w:rsidP="00BB2D12">
      <w:pPr>
        <w:pStyle w:val="BodyText"/>
      </w:pPr>
      <w:r>
        <w:t>A</w:t>
      </w:r>
      <w:r w:rsidR="00805F53">
        <w:t xml:space="preserve">s illustrated in Figure 5-2, the </w:t>
      </w:r>
      <w:proofErr w:type="spellStart"/>
      <w:r w:rsidR="00805F53" w:rsidRPr="0075488E">
        <w:rPr>
          <w:rStyle w:val="CodeInline"/>
        </w:rPr>
        <w:t>textureCoordinates</w:t>
      </w:r>
      <w:proofErr w:type="spellEnd"/>
      <w:r w:rsidR="00805F53" w:rsidRPr="0075488E">
        <w:t xml:space="preserve"> variable </w:t>
      </w:r>
      <w:r w:rsidR="00805F53">
        <w:t xml:space="preserve">defines </w:t>
      </w:r>
      <w:r w:rsidR="00805F53" w:rsidRPr="0075488E">
        <w:t>the</w:t>
      </w:r>
      <w:r w:rsidR="005C548D">
        <w:t xml:space="preserve"> </w:t>
      </w:r>
      <w:proofErr w:type="spellStart"/>
      <w:r w:rsidR="005C548D">
        <w:t>uv</w:t>
      </w:r>
      <w:proofErr w:type="spellEnd"/>
      <w:r w:rsidR="00805F53">
        <w:t xml:space="preserve"> values for the corresponding four </w:t>
      </w:r>
      <w:proofErr w:type="spellStart"/>
      <w:r w:rsidR="005C548D">
        <w:t>xy</w:t>
      </w:r>
      <w:proofErr w:type="spellEnd"/>
      <w:r w:rsidR="005C548D">
        <w:t xml:space="preserve"> </w:t>
      </w:r>
      <w:r w:rsidR="00805F53">
        <w:t xml:space="preserve">values of the unit square defined in </w:t>
      </w:r>
      <w:proofErr w:type="spellStart"/>
      <w:r w:rsidR="00805F53" w:rsidRPr="0066437E">
        <w:rPr>
          <w:rStyle w:val="CodeInline"/>
        </w:rPr>
        <w:t>verticesOfSquare</w:t>
      </w:r>
      <w:proofErr w:type="spellEnd"/>
      <w:r w:rsidR="00805F53" w:rsidRPr="00BB2D12">
        <w:rPr>
          <w:rFonts w:ascii="Utopia" w:eastAsia="PMingLiU" w:hAnsi="Utopia"/>
        </w:rPr>
        <w:t>, sequentially</w:t>
      </w:r>
      <w:r w:rsidR="00805F53" w:rsidRPr="00C22A96">
        <w:t>.</w:t>
      </w:r>
      <w:r w:rsidR="00805F53">
        <w:t xml:space="preserve"> For example, (1, 1) are the </w:t>
      </w:r>
      <w:proofErr w:type="spellStart"/>
      <w:r w:rsidR="005C548D">
        <w:t>uv</w:t>
      </w:r>
      <w:proofErr w:type="spellEnd"/>
      <w:r w:rsidR="005C548D">
        <w:t xml:space="preserve"> </w:t>
      </w:r>
      <w:r w:rsidR="00805F53">
        <w:t xml:space="preserve">values associated </w:t>
      </w:r>
      <w:r w:rsidR="00805F53" w:rsidRPr="00FC2FC1">
        <w:t>with</w:t>
      </w:r>
      <w:r w:rsidR="00805F53">
        <w:t xml:space="preserve"> the (0.5, 0.5, 0) </w:t>
      </w:r>
      <w:proofErr w:type="spellStart"/>
      <w:r w:rsidR="006134E9">
        <w:t>xy</w:t>
      </w:r>
      <w:proofErr w:type="spellEnd"/>
      <w:r w:rsidR="00805F53">
        <w:t xml:space="preserve"> position, (0</w:t>
      </w:r>
      <w:r w:rsidR="00805F53" w:rsidRPr="00E3698C">
        <w:t>, 1) for (</w:t>
      </w:r>
      <w:r w:rsidR="00805F53">
        <w:t xml:space="preserve">-0.5, 0.5, 0), </w:t>
      </w:r>
      <w:r>
        <w:t>and so on</w:t>
      </w:r>
      <w:r w:rsidR="00805F53">
        <w:t xml:space="preserve">. The new </w:t>
      </w:r>
      <w:proofErr w:type="spellStart"/>
      <w:r w:rsidR="00805F53" w:rsidRPr="009D0297">
        <w:rPr>
          <w:rStyle w:val="CodeInline"/>
        </w:rPr>
        <w:t>mTextureCoordBuffer</w:t>
      </w:r>
      <w:proofErr w:type="spellEnd"/>
      <w:r w:rsidR="007337C0">
        <w:rPr>
          <w:rStyle w:val="CodeInline"/>
        </w:rPr>
        <w:fldChar w:fldCharType="begin"/>
      </w:r>
      <w:r w:rsidR="007337C0">
        <w:instrText xml:space="preserve"> XE "</w:instrText>
      </w:r>
      <w:r w:rsidR="007337C0" w:rsidRPr="00430725">
        <w:rPr>
          <w:rStyle w:val="CodeInline"/>
        </w:rPr>
        <w:instrText>Shaders project:mTextureCoordBuffer</w:instrText>
      </w:r>
      <w:r w:rsidR="007337C0">
        <w:instrText xml:space="preserve">" </w:instrText>
      </w:r>
      <w:r w:rsidR="007337C0">
        <w:rPr>
          <w:rStyle w:val="CodeInline"/>
        </w:rPr>
        <w:fldChar w:fldCharType="end"/>
      </w:r>
      <w:r w:rsidR="00805F53" w:rsidRPr="003D4162">
        <w:rPr>
          <w:rStyle w:val="CodeInline"/>
        </w:rPr>
        <w:t xml:space="preserve"> </w:t>
      </w:r>
      <w:r w:rsidR="00805F53">
        <w:t xml:space="preserve">instance variable will be initialized to refer to the WebGL buffer that stores the values of </w:t>
      </w:r>
      <w:proofErr w:type="spellStart"/>
      <w:r w:rsidR="00FC2FC1">
        <w:rPr>
          <w:rStyle w:val="CodeInline"/>
        </w:rPr>
        <w:t>textureCoordinates</w:t>
      </w:r>
      <w:proofErr w:type="spellEnd"/>
      <w:r w:rsidR="00805F53" w:rsidRPr="0075488E">
        <w:t>.</w:t>
      </w:r>
    </w:p>
    <w:p w14:paraId="38DD0A29" w14:textId="77777777" w:rsidR="00D07AC5" w:rsidRPr="0075488E" w:rsidRDefault="00805F53" w:rsidP="00D07AC5">
      <w:pPr>
        <w:pStyle w:val="NumList"/>
        <w:numPr>
          <w:ilvl w:val="0"/>
          <w:numId w:val="25"/>
        </w:numPr>
      </w:pPr>
      <w:r>
        <w:t>Modify the</w:t>
      </w:r>
      <w:r w:rsidRPr="005A56FC">
        <w:t xml:space="preserve"> </w:t>
      </w:r>
      <w:r>
        <w:rPr>
          <w:rStyle w:val="CodeInline"/>
        </w:rPr>
        <w:t>initialize()</w:t>
      </w:r>
      <w:r w:rsidRPr="005A56FC">
        <w:t xml:space="preserve"> function</w:t>
      </w:r>
      <w:r w:rsidR="007337C0">
        <w:fldChar w:fldCharType="begin"/>
      </w:r>
      <w:r w:rsidR="007337C0">
        <w:instrText xml:space="preserve"> XE "</w:instrText>
      </w:r>
      <w:r w:rsidR="007337C0" w:rsidRPr="00873FE4">
        <w:rPr>
          <w:rStyle w:val="CodeInline"/>
        </w:rPr>
        <w:instrText>Shaders project:initialize()</w:instrText>
      </w:r>
      <w:r w:rsidR="007337C0" w:rsidRPr="00873FE4">
        <w:instrText xml:space="preserve"> function</w:instrText>
      </w:r>
      <w:r w:rsidR="007337C0">
        <w:instrText xml:space="preserve">" </w:instrText>
      </w:r>
      <w:r w:rsidR="007337C0">
        <w:fldChar w:fldCharType="end"/>
      </w:r>
      <w:r w:rsidRPr="005A56FC">
        <w:t xml:space="preserve"> to</w:t>
      </w:r>
      <w:r>
        <w:t xml:space="preserve"> the following:</w:t>
      </w:r>
    </w:p>
    <w:p w14:paraId="12DB91C0" w14:textId="77777777" w:rsidR="00805F53" w:rsidRPr="007A1B47" w:rsidRDefault="00805F53" w:rsidP="00FC7804">
      <w:pPr>
        <w:pStyle w:val="Code"/>
      </w:pPr>
      <w:r w:rsidRPr="007A1B47">
        <w:t xml:space="preserve">var </w:t>
      </w:r>
      <w:r>
        <w:t>initialize</w:t>
      </w:r>
      <w:r w:rsidRPr="007A1B47">
        <w:t xml:space="preserve"> = function () {</w:t>
      </w:r>
    </w:p>
    <w:p w14:paraId="0C7337D6" w14:textId="77777777" w:rsidR="00805F53" w:rsidRPr="007A1B47" w:rsidRDefault="00805F53" w:rsidP="00FC7804">
      <w:pPr>
        <w:pStyle w:val="Code"/>
      </w:pPr>
      <w:r>
        <w:t xml:space="preserve">    </w:t>
      </w:r>
      <w:r w:rsidRPr="007A1B47">
        <w:t>var gl = gEngine.Core.getGL();</w:t>
      </w:r>
    </w:p>
    <w:p w14:paraId="3B31D25A" w14:textId="77777777" w:rsidR="00805F53" w:rsidRPr="007A1B47" w:rsidRDefault="00805F53" w:rsidP="00FC7804">
      <w:pPr>
        <w:pStyle w:val="Code"/>
      </w:pPr>
    </w:p>
    <w:p w14:paraId="015F96B9" w14:textId="77777777" w:rsidR="00805F53" w:rsidRPr="007A1B47" w:rsidRDefault="00805F53" w:rsidP="00FC7804">
      <w:pPr>
        <w:pStyle w:val="Code"/>
      </w:pPr>
      <w:r w:rsidRPr="007A1B47">
        <w:t xml:space="preserve">    // Step A: Allocate and store vertex positions into the webGL context</w:t>
      </w:r>
    </w:p>
    <w:p w14:paraId="4B25EA62" w14:textId="77777777" w:rsidR="00805F53" w:rsidRPr="007A1B47" w:rsidRDefault="00805F53" w:rsidP="00FC7804">
      <w:pPr>
        <w:pStyle w:val="Code"/>
      </w:pPr>
      <w:r w:rsidRPr="007A1B47">
        <w:t xml:space="preserve">    // Create a buffer on the gGL context for our vertex positions</w:t>
      </w:r>
    </w:p>
    <w:p w14:paraId="089D8DC5" w14:textId="77777777" w:rsidR="00805F53" w:rsidRPr="007A1B47" w:rsidRDefault="00805F53" w:rsidP="00FC7804">
      <w:pPr>
        <w:pStyle w:val="Code"/>
      </w:pPr>
      <w:r w:rsidRPr="007A1B47">
        <w:t xml:space="preserve">    mSquareVertexBuffer = gl.createBuffer();</w:t>
      </w:r>
    </w:p>
    <w:p w14:paraId="1F54672E" w14:textId="77777777" w:rsidR="00805F53" w:rsidRPr="007A1B47" w:rsidRDefault="00805F53" w:rsidP="00FC7804">
      <w:pPr>
        <w:pStyle w:val="Code"/>
      </w:pPr>
    </w:p>
    <w:p w14:paraId="0407146D" w14:textId="77777777" w:rsidR="00805F53" w:rsidRPr="007A1B47" w:rsidRDefault="00805F53" w:rsidP="00FC7804">
      <w:pPr>
        <w:pStyle w:val="Code"/>
      </w:pPr>
      <w:r w:rsidRPr="007A1B47">
        <w:t xml:space="preserve">    // Activate vertexBuffer</w:t>
      </w:r>
    </w:p>
    <w:p w14:paraId="1EA73C5E" w14:textId="77777777" w:rsidR="00805F53" w:rsidRPr="007A1B47" w:rsidRDefault="00805F53" w:rsidP="00FC7804">
      <w:pPr>
        <w:pStyle w:val="Code"/>
      </w:pPr>
      <w:r w:rsidRPr="007A1B47">
        <w:t xml:space="preserve">    gl.bindBuffer(gl.ARRAY_BUFFER, mSquareVertexBuffer);</w:t>
      </w:r>
    </w:p>
    <w:p w14:paraId="10C3A06B" w14:textId="77777777" w:rsidR="00805F53" w:rsidRPr="007A1B47" w:rsidRDefault="00805F53" w:rsidP="00FC7804">
      <w:pPr>
        <w:pStyle w:val="Code"/>
      </w:pPr>
    </w:p>
    <w:p w14:paraId="3BEDDA2D" w14:textId="77777777" w:rsidR="00805F53" w:rsidRPr="007A1B47" w:rsidRDefault="00805F53" w:rsidP="00FC7804">
      <w:pPr>
        <w:pStyle w:val="Code"/>
      </w:pPr>
      <w:r w:rsidRPr="007A1B47">
        <w:t xml:space="preserve">    // Loads verticesOfSquare into the vertexBuffer</w:t>
      </w:r>
    </w:p>
    <w:p w14:paraId="2ED7B7C1" w14:textId="77777777" w:rsidR="00805F53" w:rsidRPr="007A1B47" w:rsidRDefault="00805F53" w:rsidP="00FC7804">
      <w:pPr>
        <w:pStyle w:val="Code"/>
      </w:pPr>
      <w:r w:rsidRPr="007A1B47">
        <w:t xml:space="preserve">    gl.bufferData(gl.ARRAY_BUFFER, new Float32Array(verticesOfSquare), gl.STATIC_DRAW);</w:t>
      </w:r>
    </w:p>
    <w:p w14:paraId="24B144ED" w14:textId="77777777" w:rsidR="00805F53" w:rsidRPr="007A1B47" w:rsidRDefault="00805F53" w:rsidP="00FC7804">
      <w:pPr>
        <w:pStyle w:val="Code"/>
      </w:pPr>
    </w:p>
    <w:p w14:paraId="3FADFB75" w14:textId="77777777" w:rsidR="00805F53" w:rsidRPr="007A1B47" w:rsidRDefault="00805F53" w:rsidP="00FC7804">
      <w:pPr>
        <w:pStyle w:val="Code"/>
      </w:pPr>
      <w:r w:rsidRPr="007A1B47">
        <w:t xml:space="preserve">    // Step  B: Allocate and store texture coordinates</w:t>
      </w:r>
    </w:p>
    <w:p w14:paraId="10949CA9" w14:textId="77777777" w:rsidR="00805F53" w:rsidRPr="007A1B47" w:rsidRDefault="00805F53" w:rsidP="00FC7804">
      <w:pPr>
        <w:pStyle w:val="Code"/>
      </w:pPr>
      <w:r w:rsidRPr="007A1B47">
        <w:t xml:space="preserve">    // Create a buffer on the gGL context for our vertex positions</w:t>
      </w:r>
    </w:p>
    <w:p w14:paraId="304ABB1D" w14:textId="77777777" w:rsidR="00805F53" w:rsidRPr="0026787E" w:rsidRDefault="00805F53" w:rsidP="00FC7804">
      <w:pPr>
        <w:pStyle w:val="Code"/>
        <w:rPr>
          <w:rStyle w:val="CodeBold"/>
        </w:rPr>
      </w:pPr>
      <w:r w:rsidRPr="007A1B47">
        <w:t xml:space="preserve">    </w:t>
      </w:r>
      <w:r w:rsidRPr="0026787E">
        <w:rPr>
          <w:rStyle w:val="CodeBold"/>
        </w:rPr>
        <w:t>mTextureCoordBuffer = gl.createBuffer();</w:t>
      </w:r>
    </w:p>
    <w:p w14:paraId="3DF91875" w14:textId="77777777" w:rsidR="00805F53" w:rsidRPr="007A1B47" w:rsidRDefault="00805F53" w:rsidP="00FC7804">
      <w:pPr>
        <w:pStyle w:val="Code"/>
      </w:pPr>
    </w:p>
    <w:p w14:paraId="182C20F0" w14:textId="77777777" w:rsidR="00805F53" w:rsidRPr="007A1B47" w:rsidRDefault="00805F53" w:rsidP="00FC7804">
      <w:pPr>
        <w:pStyle w:val="Code"/>
      </w:pPr>
      <w:r w:rsidRPr="007A1B47">
        <w:t xml:space="preserve">    // Activate vertexBuffer</w:t>
      </w:r>
    </w:p>
    <w:p w14:paraId="6FF86842" w14:textId="77777777" w:rsidR="00805F53" w:rsidRPr="0026787E" w:rsidRDefault="00805F53" w:rsidP="00FC7804">
      <w:pPr>
        <w:pStyle w:val="Code"/>
        <w:rPr>
          <w:rStyle w:val="CodeBold"/>
        </w:rPr>
      </w:pPr>
      <w:r w:rsidRPr="007A1B47">
        <w:t xml:space="preserve">    </w:t>
      </w:r>
      <w:r w:rsidRPr="0026787E">
        <w:rPr>
          <w:rStyle w:val="CodeBold"/>
        </w:rPr>
        <w:t>gl.bindBuffer(gl.ARRAY_BUFFER, mTextureCoordBuffer);</w:t>
      </w:r>
    </w:p>
    <w:p w14:paraId="27C49A59" w14:textId="77777777" w:rsidR="00C165AE" w:rsidRPr="007A1B47" w:rsidRDefault="00C165AE" w:rsidP="00FC7804">
      <w:pPr>
        <w:pStyle w:val="Code"/>
      </w:pPr>
    </w:p>
    <w:p w14:paraId="3C62113D" w14:textId="77777777" w:rsidR="00805F53" w:rsidRPr="007A1B47" w:rsidRDefault="00805F53" w:rsidP="00FC7804">
      <w:pPr>
        <w:pStyle w:val="Code"/>
      </w:pPr>
      <w:r w:rsidRPr="007A1B47">
        <w:t xml:space="preserve">    // Loads verticesOfSquare into the vertexBuffer</w:t>
      </w:r>
    </w:p>
    <w:p w14:paraId="193C20E3" w14:textId="77777777" w:rsidR="00206A2A" w:rsidRDefault="00805F53">
      <w:pPr>
        <w:pStyle w:val="Code"/>
        <w:ind w:firstLine="360"/>
        <w:rPr>
          <w:rStyle w:val="CodeBold"/>
          <w:noProof w:val="0"/>
        </w:rPr>
      </w:pPr>
      <w:r w:rsidRPr="0026787E">
        <w:rPr>
          <w:rStyle w:val="CodeBold"/>
        </w:rPr>
        <w:t xml:space="preserve">gl.bufferData(gl.ARRAY_BUFFER, </w:t>
      </w:r>
    </w:p>
    <w:p w14:paraId="32C66222" w14:textId="77777777" w:rsidR="00206A2A" w:rsidRDefault="00C165AE">
      <w:pPr>
        <w:pStyle w:val="Code"/>
        <w:ind w:firstLine="360"/>
        <w:rPr>
          <w:rStyle w:val="CodeBold"/>
          <w:noProof w:val="0"/>
        </w:rPr>
      </w:pPr>
      <w:r>
        <w:rPr>
          <w:rStyle w:val="CodeBold"/>
        </w:rPr>
        <w:t xml:space="preserve">        </w:t>
      </w:r>
      <w:r w:rsidR="00805F53" w:rsidRPr="0026787E">
        <w:rPr>
          <w:rStyle w:val="CodeBold"/>
        </w:rPr>
        <w:t>new Float32Array(textureCoordinates), gl.STATIC_DRAW);</w:t>
      </w:r>
    </w:p>
    <w:p w14:paraId="7FAF78A1" w14:textId="77777777" w:rsidR="00805F53" w:rsidRPr="005A56FC" w:rsidRDefault="00805F53" w:rsidP="00FC7804">
      <w:pPr>
        <w:pStyle w:val="Code"/>
      </w:pPr>
      <w:r w:rsidRPr="007A1B47">
        <w:t>};</w:t>
      </w:r>
    </w:p>
    <w:p w14:paraId="09B3C73B" w14:textId="77777777" w:rsidR="00805F53" w:rsidRPr="0075488E" w:rsidRDefault="00805F53" w:rsidP="003A3233">
      <w:pPr>
        <w:pStyle w:val="BodyText"/>
      </w:pPr>
      <w:r>
        <w:lastRenderedPageBreak/>
        <w:t>Step</w:t>
      </w:r>
      <w:r w:rsidRPr="0075488E">
        <w:t xml:space="preserve"> B of the </w:t>
      </w:r>
      <w:r>
        <w:rPr>
          <w:rStyle w:val="CodeInline"/>
        </w:rPr>
        <w:t>initialize</w:t>
      </w:r>
      <w:r w:rsidRPr="0075488E">
        <w:rPr>
          <w:rStyle w:val="CodeInline"/>
        </w:rPr>
        <w:t>()</w:t>
      </w:r>
      <w:r w:rsidRPr="0075488E">
        <w:t xml:space="preserve"> function handles the initialization of the texture coordinates as a WebGL buffer and is identical to how the vertex </w:t>
      </w:r>
      <w:proofErr w:type="spellStart"/>
      <w:r w:rsidR="00456918">
        <w:t>xy</w:t>
      </w:r>
      <w:proofErr w:type="spellEnd"/>
      <w:r>
        <w:t xml:space="preserve"> </w:t>
      </w:r>
      <w:r w:rsidRPr="0075488E">
        <w:t xml:space="preserve">coordinates are handled with </w:t>
      </w:r>
      <w:r>
        <w:t xml:space="preserve">the </w:t>
      </w:r>
      <w:proofErr w:type="spellStart"/>
      <w:r w:rsidRPr="0075488E">
        <w:rPr>
          <w:rStyle w:val="CodeInline"/>
        </w:rPr>
        <w:t>mTextureCoordBuffer</w:t>
      </w:r>
      <w:proofErr w:type="spellEnd"/>
      <w:r w:rsidRPr="0075488E">
        <w:t xml:space="preserve"> variable.</w:t>
      </w:r>
    </w:p>
    <w:p w14:paraId="50EED6F5" w14:textId="77777777" w:rsidR="00D07AC5" w:rsidRPr="0075488E" w:rsidRDefault="00805F53" w:rsidP="00D07AC5">
      <w:pPr>
        <w:pStyle w:val="NumList"/>
        <w:numPr>
          <w:ilvl w:val="0"/>
          <w:numId w:val="25"/>
        </w:numPr>
      </w:pPr>
      <w:r>
        <w:t>Add a function to retrieve the texture coordinates</w:t>
      </w:r>
      <w:r w:rsidR="00DF3741">
        <w:t>.</w:t>
      </w:r>
    </w:p>
    <w:p w14:paraId="75B95B81" w14:textId="77777777" w:rsidR="00805F53" w:rsidRPr="005A56FC" w:rsidRDefault="00805F53" w:rsidP="00FC7804">
      <w:pPr>
        <w:pStyle w:val="Code"/>
      </w:pPr>
      <w:r w:rsidRPr="005A56FC">
        <w:t xml:space="preserve">var </w:t>
      </w:r>
      <w:r>
        <w:t>get</w:t>
      </w:r>
      <w:r w:rsidRPr="005A56FC">
        <w:t xml:space="preserve">GLTexCoordRef = function() { return </w:t>
      </w:r>
      <w:r>
        <w:t>m</w:t>
      </w:r>
      <w:r w:rsidRPr="005A56FC">
        <w:t>TextureCoordBuffer; };</w:t>
      </w:r>
    </w:p>
    <w:p w14:paraId="62F85048" w14:textId="77777777" w:rsidR="00D07AC5" w:rsidRPr="0075488E" w:rsidRDefault="00805F53" w:rsidP="00D07AC5">
      <w:pPr>
        <w:pStyle w:val="NumList"/>
        <w:numPr>
          <w:ilvl w:val="0"/>
          <w:numId w:val="25"/>
        </w:numPr>
      </w:pPr>
      <w:r>
        <w:t>Finally, r</w:t>
      </w:r>
      <w:r w:rsidRPr="005A56FC">
        <w:t>emember to add the changes to the public interface</w:t>
      </w:r>
      <w:r w:rsidR="00DF3741">
        <w:t>.</w:t>
      </w:r>
    </w:p>
    <w:p w14:paraId="6B2CD410" w14:textId="77777777" w:rsidR="00805F53" w:rsidRPr="005A56FC" w:rsidRDefault="00805F53" w:rsidP="00FC7804">
      <w:pPr>
        <w:pStyle w:val="Code"/>
      </w:pPr>
      <w:r w:rsidRPr="005A56FC">
        <w:t xml:space="preserve">    var </w:t>
      </w:r>
      <w:r>
        <w:t>mPublic</w:t>
      </w:r>
      <w:r w:rsidRPr="005A56FC">
        <w:t xml:space="preserve"> = {</w:t>
      </w:r>
    </w:p>
    <w:p w14:paraId="31D057F5" w14:textId="77777777" w:rsidR="00805F53" w:rsidRPr="005A56FC" w:rsidRDefault="00805F53" w:rsidP="00FC7804">
      <w:pPr>
        <w:pStyle w:val="Code"/>
      </w:pPr>
      <w:r w:rsidRPr="005A56FC">
        <w:t xml:space="preserve">        </w:t>
      </w:r>
      <w:r>
        <w:t>initialize</w:t>
      </w:r>
      <w:r w:rsidRPr="005A56FC">
        <w:t xml:space="preserve">: </w:t>
      </w:r>
      <w:r>
        <w:t>initialize</w:t>
      </w:r>
      <w:r w:rsidRPr="005A56FC">
        <w:t>,</w:t>
      </w:r>
    </w:p>
    <w:p w14:paraId="20CB2C72" w14:textId="77777777" w:rsidR="00805F53" w:rsidRPr="005A56FC" w:rsidRDefault="00805F53" w:rsidP="00FC7804">
      <w:pPr>
        <w:pStyle w:val="Code"/>
      </w:pPr>
      <w:r w:rsidRPr="005A56FC">
        <w:t xml:space="preserve">        </w:t>
      </w:r>
      <w:r>
        <w:t>get</w:t>
      </w:r>
      <w:r w:rsidRPr="005A56FC">
        <w:t xml:space="preserve">GLVertexRef: </w:t>
      </w:r>
      <w:r>
        <w:t>get</w:t>
      </w:r>
      <w:r w:rsidRPr="005A56FC">
        <w:t>GLVertexRef,</w:t>
      </w:r>
    </w:p>
    <w:p w14:paraId="2D74CE1C" w14:textId="77777777" w:rsidR="00805F53" w:rsidRPr="006A0948" w:rsidRDefault="00805F53" w:rsidP="00FC7804">
      <w:pPr>
        <w:pStyle w:val="Code"/>
        <w:rPr>
          <w:rStyle w:val="CodeBold"/>
        </w:rPr>
      </w:pPr>
      <w:r w:rsidRPr="005A56FC">
        <w:t xml:space="preserve">        </w:t>
      </w:r>
      <w:r>
        <w:rPr>
          <w:rStyle w:val="CodeBold"/>
        </w:rPr>
        <w:t>get</w:t>
      </w:r>
      <w:r w:rsidRPr="006A0948">
        <w:rPr>
          <w:rStyle w:val="CodeBold"/>
        </w:rPr>
        <w:t xml:space="preserve">GLTexCoordRef: </w:t>
      </w:r>
      <w:r>
        <w:rPr>
          <w:rStyle w:val="CodeBold"/>
        </w:rPr>
        <w:t>get</w:t>
      </w:r>
      <w:r w:rsidRPr="006A0948">
        <w:rPr>
          <w:rStyle w:val="CodeBold"/>
        </w:rPr>
        <w:t>GLTexCoordRef</w:t>
      </w:r>
    </w:p>
    <w:p w14:paraId="7513C097" w14:textId="77777777" w:rsidR="00805F53" w:rsidRDefault="00805F53" w:rsidP="00FC7804">
      <w:pPr>
        <w:pStyle w:val="Code"/>
      </w:pPr>
      <w:r w:rsidRPr="005A56FC">
        <w:t xml:space="preserve">    };</w:t>
      </w:r>
    </w:p>
    <w:p w14:paraId="11D05872" w14:textId="77777777" w:rsidR="00805F53" w:rsidRDefault="00805F53" w:rsidP="005C6272">
      <w:pPr>
        <w:pStyle w:val="Heading3"/>
      </w:pPr>
      <w:r>
        <w:t>Interface GLSL Shader to the Engine</w:t>
      </w:r>
    </w:p>
    <w:p w14:paraId="00DDBCFF" w14:textId="77777777" w:rsidR="00805F53" w:rsidRDefault="00805F53" w:rsidP="00FC7804">
      <w:pPr>
        <w:pStyle w:val="BodyTextFirst"/>
      </w:pPr>
      <w:r>
        <w:t xml:space="preserve">Just as the </w:t>
      </w:r>
      <w:proofErr w:type="spellStart"/>
      <w:r w:rsidRPr="0040186A">
        <w:rPr>
          <w:rStyle w:val="CodeInline"/>
        </w:rPr>
        <w:t>SimpleShader</w:t>
      </w:r>
      <w:proofErr w:type="spellEnd"/>
      <w:r>
        <w:t xml:space="preserve"> object</w:t>
      </w:r>
      <w:r w:rsidR="007337C0">
        <w:fldChar w:fldCharType="begin"/>
      </w:r>
      <w:r w:rsidR="007337C0">
        <w:instrText xml:space="preserve"> XE "</w:instrText>
      </w:r>
      <w:r w:rsidR="007337C0" w:rsidRPr="00F22948">
        <w:rPr>
          <w:rStyle w:val="CodeInline"/>
        </w:rPr>
        <w:instrText>GLSL shaders:SimpleShader</w:instrText>
      </w:r>
      <w:r w:rsidR="007337C0" w:rsidRPr="00F22948">
        <w:instrText xml:space="preserve"> object</w:instrText>
      </w:r>
      <w:r w:rsidR="007337C0">
        <w:instrText xml:space="preserve">" </w:instrText>
      </w:r>
      <w:r w:rsidR="007337C0">
        <w:fldChar w:fldCharType="end"/>
      </w:r>
      <w:r>
        <w:t xml:space="preserve"> was defined to interface to the </w:t>
      </w:r>
      <w:proofErr w:type="spellStart"/>
      <w:r w:rsidRPr="00AD7B01">
        <w:rPr>
          <w:rStyle w:val="CodeInline"/>
        </w:rPr>
        <w:t>SimpleVS</w:t>
      </w:r>
      <w:proofErr w:type="spellEnd"/>
      <w:r>
        <w:t xml:space="preserve"> and </w:t>
      </w:r>
      <w:proofErr w:type="spellStart"/>
      <w:r w:rsidRPr="00AD7B01">
        <w:rPr>
          <w:rStyle w:val="CodeInline"/>
        </w:rPr>
        <w:t>SimpleFS</w:t>
      </w:r>
      <w:proofErr w:type="spellEnd"/>
      <w:r>
        <w:t xml:space="preserve"> shaders, a corresponding shader object needs to be created in the game engine to interface to the </w:t>
      </w:r>
      <w:proofErr w:type="spellStart"/>
      <w:r w:rsidRPr="00C05384">
        <w:rPr>
          <w:rStyle w:val="CodeInline"/>
        </w:rPr>
        <w:t>TextureVS</w:t>
      </w:r>
      <w:proofErr w:type="spellEnd"/>
      <w:r>
        <w:t xml:space="preserve"> and </w:t>
      </w:r>
      <w:proofErr w:type="spellStart"/>
      <w:r w:rsidRPr="00C05384">
        <w:rPr>
          <w:rStyle w:val="CodeInline"/>
        </w:rPr>
        <w:t>TextureFS</w:t>
      </w:r>
      <w:proofErr w:type="spellEnd"/>
      <w:r>
        <w:t xml:space="preserve"> GLSL </w:t>
      </w:r>
      <w:r w:rsidR="00DB6ADB">
        <w:t>shader</w:t>
      </w:r>
      <w:r>
        <w:t xml:space="preserve">s. In addition, you will create a new folder to organize the growing number of different shaders. </w:t>
      </w:r>
    </w:p>
    <w:p w14:paraId="55A84339" w14:textId="77777777" w:rsidR="00805F53" w:rsidRDefault="00805F53" w:rsidP="00805F53">
      <w:pPr>
        <w:pStyle w:val="NumList"/>
        <w:numPr>
          <w:ilvl w:val="0"/>
          <w:numId w:val="31"/>
        </w:numPr>
      </w:pPr>
      <w:r>
        <w:t xml:space="preserve">Create a new folder called </w:t>
      </w:r>
      <w:r w:rsidRPr="004E5514">
        <w:rPr>
          <w:rStyle w:val="CodeInline"/>
        </w:rPr>
        <w:t>Shaders</w:t>
      </w:r>
      <w:r>
        <w:t xml:space="preserve"> in </w:t>
      </w:r>
      <w:proofErr w:type="spellStart"/>
      <w:r w:rsidRPr="004E5514">
        <w:rPr>
          <w:rStyle w:val="CodeInline"/>
        </w:rPr>
        <w:t>src</w:t>
      </w:r>
      <w:proofErr w:type="spellEnd"/>
      <w:r w:rsidRPr="004E5514">
        <w:rPr>
          <w:rStyle w:val="CodeInline"/>
        </w:rPr>
        <w:t>/Engine</w:t>
      </w:r>
      <w:r>
        <w:t xml:space="preserve">. Move the </w:t>
      </w:r>
      <w:r w:rsidRPr="004E5514">
        <w:rPr>
          <w:rStyle w:val="CodeInline"/>
        </w:rPr>
        <w:t>SimpleShader.js</w:t>
      </w:r>
      <w:r>
        <w:t xml:space="preserve"> file into this folder, and do not forget to update the reference path in </w:t>
      </w:r>
      <w:r w:rsidRPr="00985E00">
        <w:rPr>
          <w:rStyle w:val="CodeInline"/>
        </w:rPr>
        <w:t>index.html</w:t>
      </w:r>
      <w:r>
        <w:t>.</w:t>
      </w:r>
    </w:p>
    <w:p w14:paraId="3327D194" w14:textId="77777777" w:rsidR="00D07AC5" w:rsidRDefault="00805F53" w:rsidP="00D07AC5">
      <w:pPr>
        <w:pStyle w:val="NumList"/>
        <w:numPr>
          <w:ilvl w:val="0"/>
          <w:numId w:val="31"/>
        </w:numPr>
      </w:pPr>
      <w:r w:rsidRPr="00DD5E79">
        <w:t xml:space="preserve">Create a new file in the </w:t>
      </w:r>
      <w:proofErr w:type="spellStart"/>
      <w:r>
        <w:rPr>
          <w:rStyle w:val="CodeInline"/>
        </w:rPr>
        <w:t>src</w:t>
      </w:r>
      <w:proofErr w:type="spellEnd"/>
      <w:r>
        <w:rPr>
          <w:rStyle w:val="CodeInline"/>
        </w:rPr>
        <w:t>/Engine/Shaders</w:t>
      </w:r>
      <w:r w:rsidRPr="00DD5E79">
        <w:rPr>
          <w:rStyle w:val="CodeInline"/>
        </w:rPr>
        <w:t>/</w:t>
      </w:r>
      <w:r w:rsidRPr="00DD5E79">
        <w:t xml:space="preserve"> folder and name it </w:t>
      </w:r>
      <w:r>
        <w:rPr>
          <w:rStyle w:val="CodeInline"/>
        </w:rPr>
        <w:t>TextureShader.js</w:t>
      </w:r>
      <w:r w:rsidR="007337C0">
        <w:rPr>
          <w:rStyle w:val="CodeInline"/>
        </w:rPr>
        <w:fldChar w:fldCharType="begin"/>
      </w:r>
      <w:r w:rsidR="007337C0">
        <w:instrText xml:space="preserve"> XE "</w:instrText>
      </w:r>
      <w:r w:rsidR="007337C0" w:rsidRPr="000B31D6">
        <w:rPr>
          <w:rStyle w:val="CodeInline"/>
        </w:rPr>
        <w:instrText>GLSL shaders:TextureShader.js</w:instrText>
      </w:r>
      <w:r w:rsidR="007337C0">
        <w:instrText xml:space="preserve">" </w:instrText>
      </w:r>
      <w:r w:rsidR="007337C0">
        <w:rPr>
          <w:rStyle w:val="CodeInline"/>
        </w:rPr>
        <w:fldChar w:fldCharType="end"/>
      </w:r>
      <w:r>
        <w:t>. Add the following code to construct the object:</w:t>
      </w:r>
    </w:p>
    <w:p w14:paraId="199FE0FA" w14:textId="77777777" w:rsidR="00805F53" w:rsidRPr="00BC1F64" w:rsidRDefault="00805F53" w:rsidP="00FC7804">
      <w:pPr>
        <w:pStyle w:val="Code"/>
      </w:pPr>
      <w:r w:rsidRPr="00BC1F64">
        <w:t>// constructor</w:t>
      </w:r>
    </w:p>
    <w:p w14:paraId="258691DE" w14:textId="77777777" w:rsidR="00805F53" w:rsidRPr="00BC1F64" w:rsidRDefault="00805F53" w:rsidP="00FC7804">
      <w:pPr>
        <w:pStyle w:val="Code"/>
      </w:pPr>
      <w:r w:rsidRPr="00BC1F64">
        <w:t>function TextureShader(vertexShaderPath, fragmentShaderPath)</w:t>
      </w:r>
      <w:r>
        <w:t xml:space="preserve"> </w:t>
      </w:r>
      <w:r w:rsidRPr="00BC1F64">
        <w:t>{</w:t>
      </w:r>
    </w:p>
    <w:p w14:paraId="3696AA38" w14:textId="77777777" w:rsidR="00805F53" w:rsidRPr="00BC1F64" w:rsidRDefault="00805F53" w:rsidP="00FC7804">
      <w:pPr>
        <w:pStyle w:val="Code"/>
      </w:pPr>
      <w:r w:rsidRPr="00BC1F64">
        <w:t xml:space="preserve">    // Call s</w:t>
      </w:r>
      <w:r>
        <w:t>u</w:t>
      </w:r>
      <w:r w:rsidRPr="00BC1F64">
        <w:t>per class constructor</w:t>
      </w:r>
    </w:p>
    <w:p w14:paraId="4D0D0581" w14:textId="77777777" w:rsidR="00805F53" w:rsidRPr="00BC1F64" w:rsidRDefault="00805F53" w:rsidP="00FC7804">
      <w:pPr>
        <w:pStyle w:val="Code"/>
      </w:pPr>
      <w:r w:rsidRPr="00BC1F64">
        <w:t xml:space="preserve">    SimpleShader.call(this, vertexShaderPath, fragmentShaderPath);  </w:t>
      </w:r>
    </w:p>
    <w:p w14:paraId="0798F391" w14:textId="77777777" w:rsidR="00805F53" w:rsidRPr="00BC1F64" w:rsidRDefault="00805F53" w:rsidP="00FC7804">
      <w:pPr>
        <w:pStyle w:val="Code"/>
      </w:pPr>
      <w:r w:rsidRPr="00BC1F64">
        <w:t xml:space="preserve">    </w:t>
      </w:r>
    </w:p>
    <w:p w14:paraId="11C4C304" w14:textId="77777777" w:rsidR="00805F53" w:rsidRPr="00BC1F64" w:rsidRDefault="00805F53" w:rsidP="00FC7804">
      <w:pPr>
        <w:pStyle w:val="Code"/>
      </w:pPr>
      <w:r w:rsidRPr="00BC1F64">
        <w:t xml:space="preserve">    // reference to aTextureCoordinate within the shader</w:t>
      </w:r>
    </w:p>
    <w:p w14:paraId="447A32EA" w14:textId="77777777" w:rsidR="00805F53" w:rsidRPr="00BC1F64" w:rsidRDefault="00805F53" w:rsidP="00FC7804">
      <w:pPr>
        <w:pStyle w:val="Code"/>
      </w:pPr>
      <w:r w:rsidRPr="00BC1F64">
        <w:t xml:space="preserve">    this.</w:t>
      </w:r>
      <w:r>
        <w:t>m</w:t>
      </w:r>
      <w:r w:rsidRPr="00BC1F64">
        <w:t xml:space="preserve">ShaderTextureCoordAttribute = null;   </w:t>
      </w:r>
    </w:p>
    <w:p w14:paraId="1F001945" w14:textId="77777777" w:rsidR="002A10A0" w:rsidRPr="00BC1F64" w:rsidRDefault="00805F53" w:rsidP="00FC7804">
      <w:pPr>
        <w:pStyle w:val="Code"/>
      </w:pPr>
      <w:r w:rsidRPr="00BC1F64">
        <w:t xml:space="preserve">    </w:t>
      </w:r>
    </w:p>
    <w:p w14:paraId="61D632DF" w14:textId="77777777" w:rsidR="00805F53" w:rsidRPr="00BC1F64" w:rsidRDefault="00805F53" w:rsidP="00FC7804">
      <w:pPr>
        <w:pStyle w:val="Code"/>
      </w:pPr>
      <w:r w:rsidRPr="00BC1F64">
        <w:t xml:space="preserve">    // </w:t>
      </w:r>
      <w:r>
        <w:t>get the reference of aTextureCoordinate from the shader</w:t>
      </w:r>
    </w:p>
    <w:p w14:paraId="716A87CD" w14:textId="77777777" w:rsidR="00805F53" w:rsidRPr="00BC1F64" w:rsidRDefault="00805F53" w:rsidP="00FC7804">
      <w:pPr>
        <w:pStyle w:val="Code"/>
      </w:pPr>
      <w:r w:rsidRPr="00BC1F64">
        <w:t xml:space="preserve">    var gl = gEngine.Core.</w:t>
      </w:r>
      <w:r>
        <w:t>get</w:t>
      </w:r>
      <w:r w:rsidRPr="00BC1F64">
        <w:t>GL();</w:t>
      </w:r>
    </w:p>
    <w:p w14:paraId="1EE8A7CE" w14:textId="77777777" w:rsidR="00805F53" w:rsidRDefault="00805F53" w:rsidP="00FC7804">
      <w:pPr>
        <w:pStyle w:val="Code"/>
      </w:pPr>
      <w:r w:rsidRPr="00BC1F64">
        <w:t xml:space="preserve">    this.</w:t>
      </w:r>
      <w:r>
        <w:t>m</w:t>
      </w:r>
      <w:r w:rsidRPr="00BC1F64">
        <w:t xml:space="preserve">ShaderTextureCoordAttribute = </w:t>
      </w:r>
      <w:r>
        <w:t xml:space="preserve">  </w:t>
      </w:r>
    </w:p>
    <w:p w14:paraId="5E7A45B4" w14:textId="77777777" w:rsidR="00805F53" w:rsidRPr="00BC1F64" w:rsidRDefault="002A10A0" w:rsidP="00FC7804">
      <w:pPr>
        <w:pStyle w:val="Code"/>
      </w:pPr>
      <w:r>
        <w:t xml:space="preserve">        </w:t>
      </w:r>
      <w:r w:rsidR="00805F53" w:rsidRPr="00BC1F64">
        <w:t>gl.getAttribLocation(this.</w:t>
      </w:r>
      <w:r w:rsidR="00805F53">
        <w:t>m</w:t>
      </w:r>
      <w:r w:rsidR="00805F53" w:rsidRPr="00BC1F64">
        <w:t>CompiledShader, "aTextureCoordinate");</w:t>
      </w:r>
    </w:p>
    <w:p w14:paraId="13D0E941" w14:textId="77777777" w:rsidR="00805F53" w:rsidRPr="00BC1F64" w:rsidRDefault="00805F53" w:rsidP="00FC7804">
      <w:pPr>
        <w:pStyle w:val="Code"/>
      </w:pPr>
      <w:r>
        <w:t>}</w:t>
      </w:r>
    </w:p>
    <w:p w14:paraId="50911471" w14:textId="77777777" w:rsidR="00805F53" w:rsidRPr="00BC1F64" w:rsidRDefault="00805F53" w:rsidP="00FC7804">
      <w:pPr>
        <w:pStyle w:val="Code"/>
      </w:pPr>
      <w:r w:rsidRPr="00BC1F64">
        <w:t>// get all the prototype functions from SimpleShader</w:t>
      </w:r>
    </w:p>
    <w:p w14:paraId="68CA04DF" w14:textId="77777777" w:rsidR="00805F53" w:rsidRPr="00BC1F64" w:rsidRDefault="00805F53" w:rsidP="00FC7804">
      <w:pPr>
        <w:pStyle w:val="Code"/>
      </w:pPr>
      <w:r w:rsidRPr="00BC1F64">
        <w:t>gEngine.Core.</w:t>
      </w:r>
      <w:r>
        <w:t>inheritPrototype</w:t>
      </w:r>
      <w:r w:rsidRPr="00BC1F64">
        <w:t>(TextureShad</w:t>
      </w:r>
      <w:r>
        <w:t>er, SimpleShader);</w:t>
      </w:r>
    </w:p>
    <w:p w14:paraId="2929C657" w14:textId="77777777" w:rsidR="00805F53" w:rsidRDefault="00805F53" w:rsidP="003A3233">
      <w:pPr>
        <w:pStyle w:val="BodyText"/>
      </w:pPr>
      <w:r>
        <w:t xml:space="preserve">The </w:t>
      </w:r>
      <w:proofErr w:type="spellStart"/>
      <w:r w:rsidRPr="00953E89">
        <w:rPr>
          <w:rStyle w:val="CodeInline"/>
        </w:rPr>
        <w:t>SimpleShader.call</w:t>
      </w:r>
      <w:proofErr w:type="spellEnd"/>
      <w:r w:rsidRPr="00953E89">
        <w:rPr>
          <w:rStyle w:val="CodeInline"/>
        </w:rPr>
        <w:t>()</w:t>
      </w:r>
      <w:r>
        <w:t xml:space="preserve"> syntax</w:t>
      </w:r>
      <w:r w:rsidR="007337C0">
        <w:fldChar w:fldCharType="begin"/>
      </w:r>
      <w:r w:rsidR="007337C0">
        <w:instrText xml:space="preserve"> XE "</w:instrText>
      </w:r>
      <w:r w:rsidR="007337C0" w:rsidRPr="004A052D">
        <w:rPr>
          <w:rStyle w:val="CodeInline"/>
        </w:rPr>
        <w:instrText>GLSL shaders:SimpleShader.call()</w:instrText>
      </w:r>
      <w:r w:rsidR="007337C0" w:rsidRPr="004A052D">
        <w:instrText xml:space="preserve"> syntax</w:instrText>
      </w:r>
      <w:r w:rsidR="007337C0">
        <w:instrText xml:space="preserve">" </w:instrText>
      </w:r>
      <w:r w:rsidR="007337C0">
        <w:fldChar w:fldCharType="end"/>
      </w:r>
      <w:r>
        <w:t xml:space="preserve"> invokes the constructor of </w:t>
      </w:r>
      <w:proofErr w:type="spellStart"/>
      <w:r w:rsidRPr="00953E89">
        <w:rPr>
          <w:rStyle w:val="CodeInline"/>
        </w:rPr>
        <w:t>SimpleShader</w:t>
      </w:r>
      <w:proofErr w:type="spellEnd"/>
      <w:r>
        <w:t xml:space="preserve"> with the current </w:t>
      </w:r>
      <w:proofErr w:type="spellStart"/>
      <w:r w:rsidRPr="00E66860">
        <w:rPr>
          <w:rStyle w:val="CodeInline"/>
        </w:rPr>
        <w:t>TextureShader</w:t>
      </w:r>
      <w:proofErr w:type="spellEnd"/>
      <w:r>
        <w:t xml:space="preserve"> object as the caller. This line of code is simply invoking the superclass </w:t>
      </w:r>
      <w:r>
        <w:lastRenderedPageBreak/>
        <w:t xml:space="preserve">constructor. Recall that the </w:t>
      </w:r>
      <w:proofErr w:type="spellStart"/>
      <w:r w:rsidRPr="00C54E07">
        <w:rPr>
          <w:rStyle w:val="CodeInline"/>
        </w:rPr>
        <w:t>SimpleShader</w:t>
      </w:r>
      <w:proofErr w:type="spellEnd"/>
      <w:r>
        <w:t xml:space="preserve"> constructor will load and compile the GLSL shaders defined by the </w:t>
      </w:r>
      <w:proofErr w:type="spellStart"/>
      <w:r w:rsidRPr="00771491">
        <w:rPr>
          <w:rStyle w:val="CodeInline"/>
        </w:rPr>
        <w:t>vertexShaderPath</w:t>
      </w:r>
      <w:proofErr w:type="spellEnd"/>
      <w:r w:rsidR="007337C0">
        <w:rPr>
          <w:rStyle w:val="CodeInline"/>
        </w:rPr>
        <w:fldChar w:fldCharType="begin"/>
      </w:r>
      <w:r w:rsidR="007337C0">
        <w:instrText xml:space="preserve"> XE "</w:instrText>
      </w:r>
      <w:r w:rsidR="007337C0" w:rsidRPr="002E64D4">
        <w:rPr>
          <w:rStyle w:val="CodeInline"/>
        </w:rPr>
        <w:instrText>GLSL shaders:vertexShaderPath</w:instrText>
      </w:r>
      <w:r w:rsidR="007337C0">
        <w:instrText xml:space="preserve">" </w:instrText>
      </w:r>
      <w:r w:rsidR="007337C0">
        <w:rPr>
          <w:rStyle w:val="CodeInline"/>
        </w:rPr>
        <w:fldChar w:fldCharType="end"/>
      </w:r>
      <w:r>
        <w:t xml:space="preserve"> and </w:t>
      </w:r>
      <w:proofErr w:type="spellStart"/>
      <w:r w:rsidRPr="00771491">
        <w:rPr>
          <w:rStyle w:val="CodeInline"/>
        </w:rPr>
        <w:t>fragmentShaderPath</w:t>
      </w:r>
      <w:proofErr w:type="spellEnd"/>
      <w:r w:rsidR="00C461BE">
        <w:t xml:space="preserve"> </w:t>
      </w:r>
      <w:r>
        <w:t>and</w:t>
      </w:r>
      <w:r w:rsidR="00C461BE">
        <w:t xml:space="preserve"> will</w:t>
      </w:r>
      <w:r>
        <w:t xml:space="preserve"> locate a reference to the </w:t>
      </w:r>
      <w:proofErr w:type="spellStart"/>
      <w:r w:rsidRPr="00AA75FD">
        <w:rPr>
          <w:rStyle w:val="CodeInline"/>
        </w:rPr>
        <w:t>mShaderVertexPositionAttribute</w:t>
      </w:r>
      <w:proofErr w:type="spellEnd"/>
      <w:r w:rsidR="007337C0">
        <w:rPr>
          <w:rStyle w:val="CodeInline"/>
        </w:rPr>
        <w:fldChar w:fldCharType="begin"/>
      </w:r>
      <w:r w:rsidR="007337C0">
        <w:instrText xml:space="preserve"> XE "</w:instrText>
      </w:r>
      <w:r w:rsidR="007337C0" w:rsidRPr="00B65574">
        <w:rPr>
          <w:rStyle w:val="CodeInline"/>
        </w:rPr>
        <w:instrText>GLSL shaders:mShaderVertexPositionAttribute</w:instrText>
      </w:r>
      <w:r w:rsidR="007337C0">
        <w:instrText xml:space="preserve">" </w:instrText>
      </w:r>
      <w:r w:rsidR="007337C0">
        <w:rPr>
          <w:rStyle w:val="CodeInline"/>
        </w:rPr>
        <w:fldChar w:fldCharType="end"/>
      </w:r>
      <w:r>
        <w:t xml:space="preserve"> attribute defined in the shader. In the rest of the </w:t>
      </w:r>
      <w:proofErr w:type="spellStart"/>
      <w:r w:rsidRPr="00AA75FD">
        <w:rPr>
          <w:rStyle w:val="CodeInline"/>
        </w:rPr>
        <w:t>TextureShader</w:t>
      </w:r>
      <w:proofErr w:type="spellEnd"/>
      <w:r>
        <w:t xml:space="preserve"> constructor, the </w:t>
      </w:r>
      <w:proofErr w:type="spellStart"/>
      <w:r w:rsidRPr="00E66860">
        <w:rPr>
          <w:rStyle w:val="CodeInline"/>
        </w:rPr>
        <w:t>mShaderTextureCoordAttribute</w:t>
      </w:r>
      <w:proofErr w:type="spellEnd"/>
      <w:r>
        <w:t xml:space="preserve"> keeps a reference to the </w:t>
      </w:r>
      <w:proofErr w:type="spellStart"/>
      <w:r w:rsidRPr="00644E80">
        <w:rPr>
          <w:rStyle w:val="CodeInline"/>
        </w:rPr>
        <w:t>aTextureCoordinate</w:t>
      </w:r>
      <w:proofErr w:type="spellEnd"/>
      <w:r w:rsidRPr="003D4162">
        <w:rPr>
          <w:rStyle w:val="CodeInline"/>
        </w:rPr>
        <w:t xml:space="preserve"> </w:t>
      </w:r>
      <w:r>
        <w:t xml:space="preserve">attribute defined in the </w:t>
      </w:r>
      <w:proofErr w:type="spellStart"/>
      <w:r w:rsidRPr="00644E80">
        <w:rPr>
          <w:rStyle w:val="CodeInline"/>
        </w:rPr>
        <w:t>TextureVS</w:t>
      </w:r>
      <w:proofErr w:type="spellEnd"/>
      <w:r>
        <w:t xml:space="preserve">. In this way, both of the vertex attributes defined in </w:t>
      </w:r>
      <w:proofErr w:type="spellStart"/>
      <w:r w:rsidRPr="00AA75FD">
        <w:rPr>
          <w:rStyle w:val="CodeInline"/>
        </w:rPr>
        <w:t>TextureVS.glsl</w:t>
      </w:r>
      <w:proofErr w:type="spellEnd"/>
      <w:r>
        <w:t xml:space="preserve"> are referenced by the JavaScript </w:t>
      </w:r>
      <w:proofErr w:type="spellStart"/>
      <w:r w:rsidRPr="00AA75FD">
        <w:rPr>
          <w:rStyle w:val="CodeInline"/>
        </w:rPr>
        <w:t>TextureShader</w:t>
      </w:r>
      <w:proofErr w:type="spellEnd"/>
      <w:r>
        <w:t xml:space="preserve"> object. </w:t>
      </w:r>
    </w:p>
    <w:p w14:paraId="42AABD97" w14:textId="77777777" w:rsidR="00D07AC5" w:rsidRDefault="00805F53" w:rsidP="00D07AC5">
      <w:pPr>
        <w:pStyle w:val="NumList"/>
        <w:numPr>
          <w:ilvl w:val="0"/>
          <w:numId w:val="31"/>
        </w:numPr>
      </w:pPr>
      <w:r>
        <w:t xml:space="preserve">Override the </w:t>
      </w:r>
      <w:proofErr w:type="spellStart"/>
      <w:r>
        <w:rPr>
          <w:rStyle w:val="CodeInline"/>
        </w:rPr>
        <w:t>activateShader</w:t>
      </w:r>
      <w:proofErr w:type="spellEnd"/>
      <w:r>
        <w:rPr>
          <w:rStyle w:val="CodeInline"/>
        </w:rPr>
        <w:t>()</w:t>
      </w:r>
      <w:r>
        <w:t xml:space="preserve"> function</w:t>
      </w:r>
      <w:r w:rsidR="007337C0">
        <w:fldChar w:fldCharType="begin"/>
      </w:r>
      <w:r w:rsidR="007337C0">
        <w:instrText xml:space="preserve"> XE "</w:instrText>
      </w:r>
      <w:r w:rsidR="007337C0" w:rsidRPr="00405460">
        <w:rPr>
          <w:rStyle w:val="CodeInline"/>
        </w:rPr>
        <w:instrText>GLSL shaders:activateShader()</w:instrText>
      </w:r>
      <w:r w:rsidR="007337C0" w:rsidRPr="00405460">
        <w:instrText xml:space="preserve"> function</w:instrText>
      </w:r>
      <w:r w:rsidR="007337C0">
        <w:instrText xml:space="preserve">" </w:instrText>
      </w:r>
      <w:r w:rsidR="007337C0">
        <w:fldChar w:fldCharType="end"/>
      </w:r>
      <w:r>
        <w:t xml:space="preserve"> to enable the texture coordinate data</w:t>
      </w:r>
      <w:r w:rsidR="009922F1">
        <w:t>.</w:t>
      </w:r>
    </w:p>
    <w:p w14:paraId="2B38165C" w14:textId="77777777" w:rsidR="00805F53" w:rsidRPr="00BC1F64" w:rsidRDefault="00805F53" w:rsidP="00FC7804">
      <w:pPr>
        <w:pStyle w:val="Code"/>
      </w:pPr>
      <w:r w:rsidRPr="00BC1F64">
        <w:t>// Overriding the Activation of the shader for rendering</w:t>
      </w:r>
    </w:p>
    <w:p w14:paraId="21BE8C5C" w14:textId="77777777" w:rsidR="00805F53" w:rsidRPr="00BC1F64" w:rsidRDefault="00805F53" w:rsidP="00FC7804">
      <w:pPr>
        <w:pStyle w:val="Code"/>
      </w:pPr>
      <w:r w:rsidRPr="00BC1F64">
        <w:t>TextureShader.prototype.</w:t>
      </w:r>
      <w:r>
        <w:t>activateShader</w:t>
      </w:r>
      <w:r w:rsidRPr="00BC1F64">
        <w:t xml:space="preserve"> = function(pixelColor, vpMatrix) {</w:t>
      </w:r>
    </w:p>
    <w:p w14:paraId="261B5D18" w14:textId="77777777" w:rsidR="00805F53" w:rsidRPr="00BC1F64" w:rsidRDefault="00805F53" w:rsidP="00FC7804">
      <w:pPr>
        <w:pStyle w:val="Code"/>
      </w:pPr>
      <w:r w:rsidRPr="00BC1F64">
        <w:t xml:space="preserve">    // </w:t>
      </w:r>
      <w:r>
        <w:t>first</w:t>
      </w:r>
      <w:r w:rsidRPr="00BC1F64">
        <w:t xml:space="preserve"> call the super class's activate</w:t>
      </w:r>
    </w:p>
    <w:p w14:paraId="02CF39FD" w14:textId="77777777" w:rsidR="00805F53" w:rsidRPr="00BC1F64" w:rsidRDefault="00805F53" w:rsidP="00FC7804">
      <w:pPr>
        <w:pStyle w:val="Code"/>
      </w:pPr>
      <w:r w:rsidRPr="00BC1F64">
        <w:t xml:space="preserve">    SimpleShader.prototype.</w:t>
      </w:r>
      <w:r>
        <w:t>activateShader</w:t>
      </w:r>
      <w:r w:rsidRPr="00BC1F64">
        <w:t>.call(this, pixelColor, vpMatrix);</w:t>
      </w:r>
    </w:p>
    <w:p w14:paraId="62F05156" w14:textId="77777777" w:rsidR="00805F53" w:rsidRPr="00BC1F64" w:rsidRDefault="00805F53" w:rsidP="00FC7804">
      <w:pPr>
        <w:pStyle w:val="Code"/>
      </w:pPr>
      <w:r w:rsidRPr="00BC1F64">
        <w:t xml:space="preserve">    </w:t>
      </w:r>
    </w:p>
    <w:p w14:paraId="386D3373" w14:textId="77777777" w:rsidR="00805F53" w:rsidRPr="00BC1F64" w:rsidRDefault="00805F53" w:rsidP="00FC7804">
      <w:pPr>
        <w:pStyle w:val="Code"/>
      </w:pPr>
      <w:r w:rsidRPr="00BC1F64">
        <w:t xml:space="preserve">    // now our own functionality: enable texture coordinate array</w:t>
      </w:r>
    </w:p>
    <w:p w14:paraId="505BA023" w14:textId="77777777" w:rsidR="00805F53" w:rsidRPr="00BC1F64" w:rsidRDefault="00805F53" w:rsidP="00FC7804">
      <w:pPr>
        <w:pStyle w:val="Code"/>
      </w:pPr>
      <w:r w:rsidRPr="00BC1F64">
        <w:t xml:space="preserve">    var gl = gEngine.Core.</w:t>
      </w:r>
      <w:r>
        <w:t>get</w:t>
      </w:r>
      <w:r w:rsidRPr="00BC1F64">
        <w:t>GL();</w:t>
      </w:r>
    </w:p>
    <w:p w14:paraId="661B44FD" w14:textId="77777777" w:rsidR="00805F53" w:rsidRPr="00BC1F64" w:rsidRDefault="00805F53" w:rsidP="00FC7804">
      <w:pPr>
        <w:pStyle w:val="Code"/>
      </w:pPr>
      <w:r w:rsidRPr="00BC1F64">
        <w:t xml:space="preserve">    gl.bindBuffer(gl.ARRAY_BUFFER, gEngine.VertexBuffer.</w:t>
      </w:r>
      <w:r>
        <w:t>get</w:t>
      </w:r>
      <w:r w:rsidRPr="00BC1F64">
        <w:t>GLTexCoordRef());</w:t>
      </w:r>
    </w:p>
    <w:p w14:paraId="3F329BCA" w14:textId="77777777" w:rsidR="00805F53" w:rsidRPr="00BC1F64" w:rsidRDefault="00805F53" w:rsidP="00FC7804">
      <w:pPr>
        <w:pStyle w:val="Code"/>
      </w:pPr>
      <w:r w:rsidRPr="00BC1F64">
        <w:t xml:space="preserve">    gl.enableVertexAttribArray(this.</w:t>
      </w:r>
      <w:r>
        <w:t>m</w:t>
      </w:r>
      <w:r w:rsidRPr="00BC1F64">
        <w:t>ShaderTextureCoordAttribute);</w:t>
      </w:r>
    </w:p>
    <w:p w14:paraId="138F7438" w14:textId="77777777" w:rsidR="00805F53" w:rsidRPr="00BC1F64" w:rsidRDefault="00805F53" w:rsidP="00FC7804">
      <w:pPr>
        <w:pStyle w:val="Code"/>
      </w:pPr>
      <w:r w:rsidRPr="00BC1F64">
        <w:t xml:space="preserve">    gl.vertexAttribPointer(this.</w:t>
      </w:r>
      <w:r>
        <w:t>m</w:t>
      </w:r>
      <w:r w:rsidRPr="00BC1F64">
        <w:t>ShaderTextureCoordAttribute, 2, gl.FLOAT, false, 0,0);</w:t>
      </w:r>
    </w:p>
    <w:p w14:paraId="016A4809" w14:textId="77777777" w:rsidR="00805F53" w:rsidRDefault="00805F53" w:rsidP="00FC7804">
      <w:pPr>
        <w:pStyle w:val="Code"/>
      </w:pPr>
      <w:r w:rsidRPr="00BC1F64">
        <w:t>};</w:t>
      </w:r>
    </w:p>
    <w:p w14:paraId="655A43E1" w14:textId="77777777" w:rsidR="00805F53" w:rsidRDefault="00805F53" w:rsidP="003A3233">
      <w:pPr>
        <w:pStyle w:val="BodyText"/>
      </w:pPr>
      <w:r>
        <w:t xml:space="preserve">The superclass </w:t>
      </w:r>
      <w:proofErr w:type="spellStart"/>
      <w:r w:rsidRPr="00191E37">
        <w:rPr>
          <w:rStyle w:val="CodeInline"/>
        </w:rPr>
        <w:t>activateShader.call</w:t>
      </w:r>
      <w:proofErr w:type="spellEnd"/>
      <w:r w:rsidRPr="00191E37">
        <w:rPr>
          <w:rStyle w:val="CodeInline"/>
        </w:rPr>
        <w:t>()</w:t>
      </w:r>
      <w:r>
        <w:t xml:space="preserve"> sets up the </w:t>
      </w:r>
      <w:proofErr w:type="spellStart"/>
      <w:r w:rsidR="00456918">
        <w:t>xy</w:t>
      </w:r>
      <w:proofErr w:type="spellEnd"/>
      <w:r>
        <w:t xml:space="preserve"> vertex position and passes the </w:t>
      </w:r>
      <w:proofErr w:type="spellStart"/>
      <w:r w:rsidRPr="00191E37">
        <w:rPr>
          <w:rStyle w:val="CodeInline"/>
        </w:rPr>
        <w:t>pixelColor</w:t>
      </w:r>
      <w:proofErr w:type="spellEnd"/>
      <w:r>
        <w:t xml:space="preserve"> to the shader. The rest of the code binds </w:t>
      </w:r>
      <w:proofErr w:type="spellStart"/>
      <w:r w:rsidRPr="00191E37">
        <w:rPr>
          <w:rStyle w:val="CodeInline"/>
        </w:rPr>
        <w:t>mShaderTextureCoordAttribute</w:t>
      </w:r>
      <w:proofErr w:type="spellEnd"/>
      <w:r w:rsidRPr="00191E37">
        <w:t xml:space="preserve"> </w:t>
      </w:r>
      <w:r>
        <w:t>to the texture coordinate buffer defined in</w:t>
      </w:r>
      <w:r w:rsidR="009922F1">
        <w:t xml:space="preserve"> the</w:t>
      </w:r>
      <w:r>
        <w:t xml:space="preserve"> </w:t>
      </w:r>
      <w:proofErr w:type="spellStart"/>
      <w:r w:rsidRPr="00191E37">
        <w:rPr>
          <w:rStyle w:val="CodeInline"/>
        </w:rPr>
        <w:t>gEngine.VertexBuffer</w:t>
      </w:r>
      <w:proofErr w:type="spellEnd"/>
      <w:r>
        <w:t xml:space="preserve"> component, </w:t>
      </w:r>
      <w:r w:rsidR="007E5161">
        <w:t xml:space="preserve">as </w:t>
      </w:r>
      <w:r>
        <w:t xml:space="preserve">discussed </w:t>
      </w:r>
      <w:r w:rsidR="007E5161">
        <w:t xml:space="preserve">in the </w:t>
      </w:r>
      <w:r w:rsidR="007E5161" w:rsidRPr="007E5161">
        <w:t xml:space="preserve">Define and Set up </w:t>
      </w:r>
      <w:proofErr w:type="spellStart"/>
      <w:r w:rsidR="007E5161" w:rsidRPr="007E5161">
        <w:t>Up</w:t>
      </w:r>
      <w:proofErr w:type="spellEnd"/>
      <w:r w:rsidR="007E5161" w:rsidRPr="007E5161">
        <w:t xml:space="preserve"> Texture Coordinates</w:t>
      </w:r>
      <w:r w:rsidR="007E5161">
        <w:t xml:space="preserve"> section previous</w:t>
      </w:r>
      <w:r w:rsidR="003B2A70">
        <w:t>ly</w:t>
      </w:r>
      <w:r>
        <w:t xml:space="preserve">. </w:t>
      </w:r>
    </w:p>
    <w:p w14:paraId="52EAFAEF" w14:textId="77777777" w:rsidR="00805F53" w:rsidRDefault="00805F53" w:rsidP="003A3233">
      <w:pPr>
        <w:pStyle w:val="BodyText"/>
      </w:pPr>
      <w:r>
        <w:t xml:space="preserve">In this way, after the </w:t>
      </w:r>
      <w:proofErr w:type="spellStart"/>
      <w:r w:rsidRPr="002C1C20">
        <w:rPr>
          <w:rStyle w:val="CodeInline"/>
        </w:rPr>
        <w:t>activateShader</w:t>
      </w:r>
      <w:proofErr w:type="spellEnd"/>
      <w:r w:rsidRPr="002C1C20">
        <w:rPr>
          <w:rStyle w:val="CodeInline"/>
        </w:rPr>
        <w:t>()</w:t>
      </w:r>
      <w:r>
        <w:t xml:space="preserve"> function call, both the geometry</w:t>
      </w:r>
      <w:r w:rsidR="000E1BAB">
        <w:t>’</w:t>
      </w:r>
      <w:r>
        <w:t xml:space="preserve">s </w:t>
      </w:r>
      <w:proofErr w:type="spellStart"/>
      <w:r w:rsidR="00456918">
        <w:t>xy</w:t>
      </w:r>
      <w:proofErr w:type="spellEnd"/>
      <w:r>
        <w:t xml:space="preserve"> coordinate (</w:t>
      </w:r>
      <w:proofErr w:type="spellStart"/>
      <w:r w:rsidRPr="005F3E51">
        <w:rPr>
          <w:rStyle w:val="CodeInline"/>
        </w:rPr>
        <w:t>mShaderVertexPositionAttribute</w:t>
      </w:r>
      <w:proofErr w:type="spellEnd"/>
      <w:r>
        <w:t>) and the texture</w:t>
      </w:r>
      <w:r w:rsidR="000E1BAB">
        <w:t>’</w:t>
      </w:r>
      <w:r>
        <w:t xml:space="preserve">s </w:t>
      </w:r>
      <w:proofErr w:type="spellStart"/>
      <w:r w:rsidR="003F6760">
        <w:t>uv</w:t>
      </w:r>
      <w:proofErr w:type="spellEnd"/>
      <w:r>
        <w:t xml:space="preserve"> coordinate (</w:t>
      </w:r>
      <w:proofErr w:type="spellStart"/>
      <w:r w:rsidRPr="005F3E51">
        <w:rPr>
          <w:rStyle w:val="CodeInline"/>
        </w:rPr>
        <w:t>mShaderTextureCoordAttribute</w:t>
      </w:r>
      <w:proofErr w:type="spellEnd"/>
      <w:r>
        <w:t>) of each vertex are connected to the corresponding buffers</w:t>
      </w:r>
      <w:r w:rsidR="00D51B48">
        <w:t xml:space="preserve"> in the GLSL shaders</w:t>
      </w:r>
      <w:r>
        <w:t>.</w:t>
      </w:r>
    </w:p>
    <w:p w14:paraId="1BA99338" w14:textId="77777777" w:rsidR="00805F53" w:rsidRDefault="00805F53" w:rsidP="005C6272">
      <w:pPr>
        <w:pStyle w:val="Heading3"/>
      </w:pPr>
      <w:r>
        <w:t xml:space="preserve">Facilitate Sharing with </w:t>
      </w:r>
      <w:proofErr w:type="spellStart"/>
      <w:r>
        <w:t>Engine_DefaultResources</w:t>
      </w:r>
      <w:proofErr w:type="spellEnd"/>
      <w:r w:rsidR="007337C0">
        <w:fldChar w:fldCharType="begin"/>
      </w:r>
      <w:r w:rsidR="007337C0">
        <w:instrText xml:space="preserve"> XE "</w:instrText>
      </w:r>
      <w:r w:rsidR="00C049B6">
        <w:instrText>Shaders project:Engine_</w:instrText>
      </w:r>
      <w:r w:rsidR="007337C0" w:rsidRPr="00D000CB">
        <w:instrText>DefaultResources</w:instrText>
      </w:r>
      <w:r w:rsidR="007337C0">
        <w:instrText xml:space="preserve">" </w:instrText>
      </w:r>
      <w:r w:rsidR="007337C0">
        <w:fldChar w:fldCharType="end"/>
      </w:r>
    </w:p>
    <w:p w14:paraId="53819080" w14:textId="77777777" w:rsidR="00805F53" w:rsidRDefault="00805F53" w:rsidP="00FC7804">
      <w:pPr>
        <w:pStyle w:val="BodyTextFirst"/>
      </w:pPr>
      <w:r>
        <w:t xml:space="preserve">In the same manner as </w:t>
      </w:r>
      <w:proofErr w:type="spellStart"/>
      <w:r w:rsidRPr="002E114E">
        <w:rPr>
          <w:rStyle w:val="CodeInline"/>
        </w:rPr>
        <w:t>SimpleShader</w:t>
      </w:r>
      <w:proofErr w:type="spellEnd"/>
      <w:r>
        <w:t xml:space="preserve"> </w:t>
      </w:r>
      <w:r w:rsidR="00C461BE">
        <w:t xml:space="preserve">is </w:t>
      </w:r>
      <w:r>
        <w:t xml:space="preserve">a reusable resource, </w:t>
      </w:r>
      <w:r w:rsidRPr="0068526F">
        <w:t xml:space="preserve">only one instance of </w:t>
      </w:r>
      <w:r>
        <w:t xml:space="preserve">the </w:t>
      </w:r>
      <w:proofErr w:type="spellStart"/>
      <w:r w:rsidRPr="0068526F">
        <w:rPr>
          <w:rStyle w:val="CodeInline"/>
        </w:rPr>
        <w:t>TextureShader</w:t>
      </w:r>
      <w:proofErr w:type="spellEnd"/>
      <w:r>
        <w:t xml:space="preserve"> needs to be created</w:t>
      </w:r>
      <w:r w:rsidR="000E1BAB">
        <w:t>,</w:t>
      </w:r>
      <w:r>
        <w:t xml:space="preserve"> and this instance can be shared. The </w:t>
      </w:r>
      <w:proofErr w:type="spellStart"/>
      <w:r w:rsidRPr="00F660E5">
        <w:rPr>
          <w:rStyle w:val="CodeInline"/>
        </w:rPr>
        <w:t>DefaultResources</w:t>
      </w:r>
      <w:proofErr w:type="spellEnd"/>
      <w:r>
        <w:t xml:space="preserve"> component should be modified to reflect this</w:t>
      </w:r>
      <w:r w:rsidR="000E1BAB">
        <w:t>.</w:t>
      </w:r>
    </w:p>
    <w:p w14:paraId="2C917171" w14:textId="77777777" w:rsidR="00805F53" w:rsidRPr="00985788" w:rsidRDefault="00805F53" w:rsidP="00805F53">
      <w:pPr>
        <w:pStyle w:val="NumList"/>
        <w:numPr>
          <w:ilvl w:val="0"/>
          <w:numId w:val="26"/>
        </w:numPr>
      </w:pPr>
      <w:r>
        <w:t xml:space="preserve">In </w:t>
      </w:r>
      <w:r>
        <w:rPr>
          <w:rStyle w:val="CodeInline"/>
        </w:rPr>
        <w:t>Engine_D</w:t>
      </w:r>
      <w:r w:rsidRPr="00985788">
        <w:rPr>
          <w:rStyle w:val="CodeInline"/>
        </w:rPr>
        <w:t>efaultResources</w:t>
      </w:r>
      <w:r>
        <w:rPr>
          <w:rStyle w:val="CodeInline"/>
        </w:rPr>
        <w:t>.js</w:t>
      </w:r>
      <w:r w:rsidRPr="00985788">
        <w:t>, add the variables to hold a texture shader</w:t>
      </w:r>
      <w:r w:rsidR="000E1BAB">
        <w:t>.</w:t>
      </w:r>
    </w:p>
    <w:p w14:paraId="62B9C7F4" w14:textId="77777777" w:rsidR="00805F53" w:rsidRPr="00552636" w:rsidRDefault="00805F53" w:rsidP="00FC7804">
      <w:pPr>
        <w:pStyle w:val="Code"/>
      </w:pPr>
      <w:r w:rsidRPr="00552636">
        <w:t>// Texture Shader</w:t>
      </w:r>
    </w:p>
    <w:p w14:paraId="0C38B58F" w14:textId="77777777" w:rsidR="00805F53" w:rsidRPr="00552636" w:rsidRDefault="00805F53" w:rsidP="00FC7804">
      <w:pPr>
        <w:pStyle w:val="Code"/>
      </w:pPr>
      <w:r w:rsidRPr="00552636">
        <w:t xml:space="preserve">var </w:t>
      </w:r>
      <w:r>
        <w:t>k</w:t>
      </w:r>
      <w:r w:rsidRPr="00552636">
        <w:t>TextureVS = "src/GLSLShaders/T</w:t>
      </w:r>
      <w:r>
        <w:t xml:space="preserve">extureVS.glsl";  // Path to </w:t>
      </w:r>
      <w:r w:rsidRPr="00552636">
        <w:t xml:space="preserve">VertexShader </w:t>
      </w:r>
    </w:p>
    <w:p w14:paraId="7699E139" w14:textId="77777777" w:rsidR="00805F53" w:rsidRPr="00552636" w:rsidRDefault="00805F53" w:rsidP="00FC7804">
      <w:pPr>
        <w:pStyle w:val="Code"/>
      </w:pPr>
      <w:r w:rsidRPr="00552636">
        <w:t xml:space="preserve">var </w:t>
      </w:r>
      <w:r>
        <w:t>k</w:t>
      </w:r>
      <w:r w:rsidRPr="00552636">
        <w:t>TextureFS = "src/GLSLShaders</w:t>
      </w:r>
      <w:r>
        <w:t>/TextureFS.glsl";  // Path to</w:t>
      </w:r>
      <w:r w:rsidRPr="00552636">
        <w:t xml:space="preserve"> FragmentShader</w:t>
      </w:r>
    </w:p>
    <w:p w14:paraId="08624358" w14:textId="77777777" w:rsidR="00805F53" w:rsidRPr="00552636" w:rsidRDefault="00805F53" w:rsidP="00FC7804">
      <w:pPr>
        <w:pStyle w:val="Code"/>
      </w:pPr>
      <w:r w:rsidRPr="00552636">
        <w:t xml:space="preserve">var </w:t>
      </w:r>
      <w:r>
        <w:t>m</w:t>
      </w:r>
      <w:r w:rsidRPr="00552636">
        <w:t>TextureShader = null;</w:t>
      </w:r>
    </w:p>
    <w:p w14:paraId="3CBE2F5B" w14:textId="77777777" w:rsidR="00805F53" w:rsidRDefault="00805F53" w:rsidP="00FC7804">
      <w:pPr>
        <w:pStyle w:val="Code"/>
      </w:pPr>
      <w:r w:rsidRPr="00552636">
        <w:lastRenderedPageBreak/>
        <w:t xml:space="preserve">    </w:t>
      </w:r>
    </w:p>
    <w:p w14:paraId="672B8C39" w14:textId="77777777" w:rsidR="00D07AC5" w:rsidRPr="00985788" w:rsidRDefault="00805F53" w:rsidP="00D07AC5">
      <w:pPr>
        <w:pStyle w:val="NumList"/>
        <w:numPr>
          <w:ilvl w:val="0"/>
          <w:numId w:val="26"/>
        </w:numPr>
      </w:pPr>
      <w:r>
        <w:t>Define a function to retrieve the texture shader</w:t>
      </w:r>
      <w:r w:rsidR="000E1BAB">
        <w:t>.</w:t>
      </w:r>
    </w:p>
    <w:p w14:paraId="0CAF6291" w14:textId="77777777" w:rsidR="00805F53" w:rsidRDefault="00805F53" w:rsidP="00FC7804">
      <w:pPr>
        <w:pStyle w:val="Code"/>
      </w:pPr>
      <w:r w:rsidRPr="00552636">
        <w:t xml:space="preserve">var </w:t>
      </w:r>
      <w:r>
        <w:t>get</w:t>
      </w:r>
      <w:r w:rsidRPr="00552636">
        <w:t xml:space="preserve">TextureShader = function() { return </w:t>
      </w:r>
      <w:r>
        <w:t>m</w:t>
      </w:r>
      <w:r w:rsidRPr="00552636">
        <w:t>TextureShader; };</w:t>
      </w:r>
    </w:p>
    <w:p w14:paraId="3F6511D1" w14:textId="77777777" w:rsidR="00D07AC5" w:rsidRPr="00985788" w:rsidRDefault="00805F53" w:rsidP="00D07AC5">
      <w:pPr>
        <w:pStyle w:val="NumList"/>
        <w:numPr>
          <w:ilvl w:val="0"/>
          <w:numId w:val="26"/>
        </w:numPr>
      </w:pPr>
      <w:r>
        <w:t xml:space="preserve">Add the creation of the texture shader to the </w:t>
      </w:r>
      <w:r w:rsidRPr="00F660E5">
        <w:rPr>
          <w:rStyle w:val="CodeInline"/>
        </w:rPr>
        <w:t>_</w:t>
      </w:r>
      <w:proofErr w:type="spellStart"/>
      <w:r>
        <w:rPr>
          <w:rStyle w:val="CodeInline"/>
        </w:rPr>
        <w:t>createShaders</w:t>
      </w:r>
      <w:proofErr w:type="spellEnd"/>
      <w:r>
        <w:rPr>
          <w:rStyle w:val="CodeInline"/>
        </w:rPr>
        <w:t>()</w:t>
      </w:r>
      <w:r>
        <w:t xml:space="preserve"> function</w:t>
      </w:r>
      <w:r w:rsidR="000E1BAB">
        <w:t>.</w:t>
      </w:r>
    </w:p>
    <w:p w14:paraId="23696129" w14:textId="77777777" w:rsidR="00805F53" w:rsidRPr="00552636" w:rsidRDefault="00805F53" w:rsidP="00FC7804">
      <w:pPr>
        <w:pStyle w:val="Code"/>
      </w:pPr>
      <w:r w:rsidRPr="00552636">
        <w:t>var _</w:t>
      </w:r>
      <w:r>
        <w:t>createShaders</w:t>
      </w:r>
      <w:r w:rsidRPr="00552636">
        <w:t xml:space="preserve"> = function(callBackFunction) {</w:t>
      </w:r>
    </w:p>
    <w:p w14:paraId="1CC11A65" w14:textId="77777777" w:rsidR="00805F53" w:rsidRPr="00552636" w:rsidRDefault="00805F53" w:rsidP="00FC7804">
      <w:pPr>
        <w:pStyle w:val="Code"/>
      </w:pPr>
      <w:r w:rsidRPr="00552636">
        <w:t xml:space="preserve">    </w:t>
      </w:r>
      <w:r>
        <w:t>m</w:t>
      </w:r>
      <w:r w:rsidRPr="00552636">
        <w:t>ConstColorShader = new SimpleShader(</w:t>
      </w:r>
      <w:r>
        <w:t>k</w:t>
      </w:r>
      <w:r w:rsidRPr="00552636">
        <w:t xml:space="preserve">SimpleVS, </w:t>
      </w:r>
      <w:r>
        <w:t>k</w:t>
      </w:r>
      <w:r w:rsidRPr="00552636">
        <w:t>SimpleFS);</w:t>
      </w:r>
    </w:p>
    <w:p w14:paraId="371E4685" w14:textId="77777777" w:rsidR="00805F53" w:rsidRPr="00552636" w:rsidRDefault="00805F53" w:rsidP="00FC7804">
      <w:pPr>
        <w:pStyle w:val="Code"/>
        <w:rPr>
          <w:rStyle w:val="CodeBold"/>
        </w:rPr>
      </w:pPr>
      <w:r w:rsidRPr="00552636">
        <w:t xml:space="preserve">    </w:t>
      </w:r>
      <w:r>
        <w:rPr>
          <w:rStyle w:val="CodeBold"/>
        </w:rPr>
        <w:t>m</w:t>
      </w:r>
      <w:r w:rsidRPr="00552636">
        <w:rPr>
          <w:rStyle w:val="CodeBold"/>
        </w:rPr>
        <w:t>TextureShader = new TextureShader(</w:t>
      </w:r>
      <w:r>
        <w:rPr>
          <w:rStyle w:val="CodeBold"/>
        </w:rPr>
        <w:t>k</w:t>
      </w:r>
      <w:r w:rsidRPr="00552636">
        <w:rPr>
          <w:rStyle w:val="CodeBold"/>
        </w:rPr>
        <w:t xml:space="preserve">TextureVS, </w:t>
      </w:r>
      <w:r>
        <w:rPr>
          <w:rStyle w:val="CodeBold"/>
        </w:rPr>
        <w:t>k</w:t>
      </w:r>
      <w:r w:rsidRPr="00552636">
        <w:rPr>
          <w:rStyle w:val="CodeBold"/>
        </w:rPr>
        <w:t>TextureFS);</w:t>
      </w:r>
    </w:p>
    <w:p w14:paraId="1F842E24" w14:textId="77777777" w:rsidR="00805F53" w:rsidRPr="00552636" w:rsidRDefault="00805F53" w:rsidP="00FC7804">
      <w:pPr>
        <w:pStyle w:val="Code"/>
      </w:pPr>
      <w:r>
        <w:t xml:space="preserve"> </w:t>
      </w:r>
      <w:r w:rsidRPr="00552636">
        <w:t xml:space="preserve">   callBackFunction();</w:t>
      </w:r>
    </w:p>
    <w:p w14:paraId="2CEADC0B" w14:textId="77777777" w:rsidR="00805F53" w:rsidRDefault="00805F53" w:rsidP="00FC7804">
      <w:pPr>
        <w:pStyle w:val="Code"/>
      </w:pPr>
      <w:r w:rsidRPr="00552636">
        <w:t>};</w:t>
      </w:r>
    </w:p>
    <w:p w14:paraId="490857FB" w14:textId="77777777" w:rsidR="00D07AC5" w:rsidRPr="00985788" w:rsidRDefault="00805F53" w:rsidP="00D07AC5">
      <w:pPr>
        <w:pStyle w:val="NumList"/>
        <w:numPr>
          <w:ilvl w:val="0"/>
          <w:numId w:val="26"/>
        </w:numPr>
      </w:pPr>
      <w:r>
        <w:t xml:space="preserve">Modify the </w:t>
      </w:r>
      <w:r>
        <w:rPr>
          <w:rStyle w:val="CodeInline"/>
        </w:rPr>
        <w:t>initialize()</w:t>
      </w:r>
      <w:r>
        <w:t xml:space="preserve"> function to load the source files for the texture shader</w:t>
      </w:r>
      <w:r w:rsidR="000E1BAB">
        <w:t>.</w:t>
      </w:r>
    </w:p>
    <w:p w14:paraId="602404AF" w14:textId="77777777" w:rsidR="00805F53" w:rsidRPr="00552636" w:rsidRDefault="00805F53" w:rsidP="00FC7804">
      <w:pPr>
        <w:pStyle w:val="Code"/>
      </w:pPr>
      <w:r w:rsidRPr="00552636">
        <w:t xml:space="preserve">var </w:t>
      </w:r>
      <w:r>
        <w:t>initialize</w:t>
      </w:r>
      <w:r w:rsidRPr="00552636">
        <w:t xml:space="preserve"> = function(callBackFunction) {</w:t>
      </w:r>
    </w:p>
    <w:p w14:paraId="60D498DF" w14:textId="77777777" w:rsidR="00805F53" w:rsidRPr="00552636" w:rsidRDefault="00805F53" w:rsidP="00FC7804">
      <w:pPr>
        <w:pStyle w:val="Code"/>
      </w:pPr>
      <w:r>
        <w:t xml:space="preserve">    </w:t>
      </w:r>
      <w:r w:rsidRPr="00552636">
        <w:t>// constant color shader: SimpleVS, and SimpleFS</w:t>
      </w:r>
    </w:p>
    <w:p w14:paraId="56F9810C" w14:textId="77777777" w:rsidR="00206A2A" w:rsidRDefault="00805F53">
      <w:pPr>
        <w:pStyle w:val="Code"/>
        <w:ind w:firstLine="360"/>
      </w:pPr>
      <w:r w:rsidRPr="00552636">
        <w:t>gEngine.TextFileLoader.</w:t>
      </w:r>
      <w:r>
        <w:t>loadTextFile</w:t>
      </w:r>
      <w:r w:rsidRPr="00552636">
        <w:t>(</w:t>
      </w:r>
      <w:r>
        <w:t>k</w:t>
      </w:r>
      <w:r w:rsidRPr="00552636">
        <w:t>SimpleVS,</w:t>
      </w:r>
    </w:p>
    <w:p w14:paraId="3CD881A0" w14:textId="77777777" w:rsidR="00206A2A" w:rsidRDefault="00107A56">
      <w:pPr>
        <w:pStyle w:val="Code"/>
        <w:ind w:firstLine="360"/>
      </w:pPr>
      <w:r>
        <w:t xml:space="preserve">    </w:t>
      </w:r>
      <w:r w:rsidR="00805F53" w:rsidRPr="00552636">
        <w:t>gEngine.TextFileLoader.eTextFileType.eTextFile);</w:t>
      </w:r>
    </w:p>
    <w:p w14:paraId="58F1AFEA" w14:textId="77777777" w:rsidR="00206A2A" w:rsidRDefault="00805F53">
      <w:pPr>
        <w:pStyle w:val="Code"/>
        <w:ind w:firstLine="360"/>
      </w:pPr>
      <w:r w:rsidRPr="00552636">
        <w:t>gEngine.TextFileLoader.</w:t>
      </w:r>
      <w:r>
        <w:t>loadTextFile</w:t>
      </w:r>
      <w:r w:rsidRPr="00552636">
        <w:t>(</w:t>
      </w:r>
      <w:r>
        <w:t>k</w:t>
      </w:r>
      <w:r w:rsidRPr="00552636">
        <w:t xml:space="preserve">SimpleFS, </w:t>
      </w:r>
    </w:p>
    <w:p w14:paraId="4AF68736" w14:textId="77777777" w:rsidR="00206A2A" w:rsidRDefault="00107A56">
      <w:pPr>
        <w:pStyle w:val="Code"/>
        <w:ind w:firstLine="360"/>
      </w:pPr>
      <w:r>
        <w:t xml:space="preserve">    </w:t>
      </w:r>
      <w:r w:rsidR="00805F53" w:rsidRPr="00552636">
        <w:t>gEngine.TextFileLoader.eTextFileType.eTextFile);</w:t>
      </w:r>
    </w:p>
    <w:p w14:paraId="6EAE0F56" w14:textId="77777777" w:rsidR="00805F53" w:rsidRPr="00552636" w:rsidRDefault="00805F53" w:rsidP="00FC7804">
      <w:pPr>
        <w:pStyle w:val="Code"/>
      </w:pPr>
      <w:r w:rsidRPr="00552636">
        <w:t xml:space="preserve">        </w:t>
      </w:r>
    </w:p>
    <w:p w14:paraId="268F4596" w14:textId="77777777" w:rsidR="00805F53" w:rsidRPr="00552636" w:rsidRDefault="00805F53" w:rsidP="00FC7804">
      <w:pPr>
        <w:pStyle w:val="Code"/>
        <w:rPr>
          <w:rStyle w:val="CodeBold"/>
        </w:rPr>
      </w:pPr>
      <w:r w:rsidRPr="00552636">
        <w:rPr>
          <w:rStyle w:val="CodeBold"/>
        </w:rPr>
        <w:t xml:space="preserve">    // t</w:t>
      </w:r>
      <w:r>
        <w:rPr>
          <w:rStyle w:val="CodeBold"/>
        </w:rPr>
        <w:t>extu</w:t>
      </w:r>
      <w:r w:rsidRPr="00552636">
        <w:rPr>
          <w:rStyle w:val="CodeBold"/>
        </w:rPr>
        <w:t xml:space="preserve">re shader: </w:t>
      </w:r>
    </w:p>
    <w:p w14:paraId="616D6255" w14:textId="77777777" w:rsidR="00206A2A" w:rsidRDefault="00805F53">
      <w:pPr>
        <w:pStyle w:val="Code"/>
        <w:ind w:firstLine="420"/>
        <w:rPr>
          <w:rStyle w:val="CodeBold"/>
          <w:noProof w:val="0"/>
        </w:rPr>
      </w:pPr>
      <w:r w:rsidRPr="00552636">
        <w:rPr>
          <w:rStyle w:val="CodeBold"/>
        </w:rPr>
        <w:t>gEngine.TextFileLoader.</w:t>
      </w:r>
      <w:r>
        <w:rPr>
          <w:rStyle w:val="CodeBold"/>
        </w:rPr>
        <w:t>loadTextFile</w:t>
      </w:r>
      <w:r w:rsidRPr="00552636">
        <w:rPr>
          <w:rStyle w:val="CodeBold"/>
        </w:rPr>
        <w:t>(</w:t>
      </w:r>
      <w:r>
        <w:rPr>
          <w:rStyle w:val="CodeBold"/>
        </w:rPr>
        <w:t xml:space="preserve">kTextureVS, </w:t>
      </w:r>
    </w:p>
    <w:p w14:paraId="3C6244B9" w14:textId="77777777" w:rsidR="00206A2A" w:rsidRDefault="00107A56">
      <w:pPr>
        <w:pStyle w:val="Code"/>
        <w:ind w:firstLine="420"/>
        <w:rPr>
          <w:rStyle w:val="CodeBold"/>
          <w:noProof w:val="0"/>
        </w:rPr>
      </w:pPr>
      <w:r>
        <w:rPr>
          <w:rStyle w:val="CodeBold"/>
        </w:rPr>
        <w:t xml:space="preserve">    </w:t>
      </w:r>
      <w:r w:rsidR="00805F53" w:rsidRPr="00552636">
        <w:rPr>
          <w:rStyle w:val="CodeBold"/>
        </w:rPr>
        <w:t>gEngine.TextFileLoader.eTextFileType.eTextFile);</w:t>
      </w:r>
    </w:p>
    <w:p w14:paraId="20F351FD" w14:textId="77777777" w:rsidR="00206A2A" w:rsidRDefault="00805F53">
      <w:pPr>
        <w:pStyle w:val="Code"/>
        <w:ind w:firstLine="420"/>
        <w:rPr>
          <w:rStyle w:val="CodeBold"/>
          <w:noProof w:val="0"/>
        </w:rPr>
      </w:pPr>
      <w:r w:rsidRPr="00552636">
        <w:rPr>
          <w:rStyle w:val="CodeBold"/>
        </w:rPr>
        <w:t>gEngine.TextFileLoader.</w:t>
      </w:r>
      <w:r>
        <w:rPr>
          <w:rStyle w:val="CodeBold"/>
        </w:rPr>
        <w:t>loadTextFile</w:t>
      </w:r>
      <w:r w:rsidRPr="00552636">
        <w:rPr>
          <w:rStyle w:val="CodeBold"/>
        </w:rPr>
        <w:t>(</w:t>
      </w:r>
      <w:r>
        <w:rPr>
          <w:rStyle w:val="CodeBold"/>
        </w:rPr>
        <w:t xml:space="preserve">kTextureFS, </w:t>
      </w:r>
    </w:p>
    <w:p w14:paraId="319D1627" w14:textId="77777777" w:rsidR="00206A2A" w:rsidRDefault="00107A56">
      <w:pPr>
        <w:pStyle w:val="Code"/>
        <w:ind w:firstLine="420"/>
        <w:rPr>
          <w:rStyle w:val="CodeBold"/>
          <w:noProof w:val="0"/>
        </w:rPr>
      </w:pPr>
      <w:r>
        <w:rPr>
          <w:rStyle w:val="CodeBold"/>
        </w:rPr>
        <w:t xml:space="preserve">    </w:t>
      </w:r>
      <w:r w:rsidR="00805F53" w:rsidRPr="00552636">
        <w:rPr>
          <w:rStyle w:val="CodeBold"/>
        </w:rPr>
        <w:t>gEngine.TextFileLoader.eTextFileType.eTextFile);</w:t>
      </w:r>
    </w:p>
    <w:p w14:paraId="72679554" w14:textId="77777777" w:rsidR="00805F53" w:rsidRPr="00552636" w:rsidRDefault="00805F53" w:rsidP="00FC7804">
      <w:pPr>
        <w:pStyle w:val="Code"/>
      </w:pPr>
      <w:r w:rsidRPr="00552636">
        <w:t xml:space="preserve">        </w:t>
      </w:r>
    </w:p>
    <w:p w14:paraId="0AD8BC71" w14:textId="77777777" w:rsidR="00805F53" w:rsidRDefault="00805F53" w:rsidP="00FC7804">
      <w:pPr>
        <w:pStyle w:val="Code"/>
      </w:pPr>
      <w:r w:rsidRPr="00552636">
        <w:t xml:space="preserve">    gEngine.ResourceMap.</w:t>
      </w:r>
      <w:r>
        <w:t>set</w:t>
      </w:r>
      <w:r w:rsidRPr="00552636">
        <w:t>LoadCompleteCallback(</w:t>
      </w:r>
      <w:r>
        <w:t xml:space="preserve"> </w:t>
      </w:r>
    </w:p>
    <w:p w14:paraId="37C1F785" w14:textId="77777777" w:rsidR="00805F53" w:rsidRDefault="00805F53" w:rsidP="00FC7804">
      <w:pPr>
        <w:pStyle w:val="Code"/>
      </w:pPr>
      <w:r>
        <w:t xml:space="preserve">        function()</w:t>
      </w:r>
      <w:r w:rsidRPr="00552636">
        <w:t>{</w:t>
      </w:r>
      <w:r>
        <w:t xml:space="preserve"> </w:t>
      </w:r>
      <w:r w:rsidRPr="00552636">
        <w:t>_</w:t>
      </w:r>
      <w:r>
        <w:t>createShaders</w:t>
      </w:r>
      <w:r w:rsidRPr="00552636">
        <w:t>(callBackFunction);</w:t>
      </w:r>
      <w:r>
        <w:t xml:space="preserve"> </w:t>
      </w:r>
      <w:r w:rsidRPr="00552636">
        <w:t>}</w:t>
      </w:r>
    </w:p>
    <w:p w14:paraId="27417333" w14:textId="77777777" w:rsidR="00805F53" w:rsidRDefault="00805F53" w:rsidP="00FC7804">
      <w:pPr>
        <w:pStyle w:val="Code"/>
      </w:pPr>
      <w:r>
        <w:t xml:space="preserve">    </w:t>
      </w:r>
      <w:r w:rsidRPr="00552636">
        <w:t>);</w:t>
      </w:r>
    </w:p>
    <w:p w14:paraId="14ED22C1" w14:textId="77777777" w:rsidR="00805F53" w:rsidRDefault="00805F53" w:rsidP="00FC7804">
      <w:pPr>
        <w:pStyle w:val="Code"/>
      </w:pPr>
      <w:r w:rsidRPr="00552636">
        <w:t>};</w:t>
      </w:r>
    </w:p>
    <w:p w14:paraId="685AF491" w14:textId="77777777" w:rsidR="00D07AC5" w:rsidRPr="00985788" w:rsidRDefault="00805F53" w:rsidP="00D07AC5">
      <w:pPr>
        <w:pStyle w:val="NumList"/>
        <w:numPr>
          <w:ilvl w:val="0"/>
          <w:numId w:val="26"/>
        </w:numPr>
      </w:pPr>
      <w:r>
        <w:t>Lastly, remember to add the changes to the public interface</w:t>
      </w:r>
      <w:r w:rsidR="000E1BAB">
        <w:t>.</w:t>
      </w:r>
    </w:p>
    <w:p w14:paraId="04655032" w14:textId="77777777" w:rsidR="00805F53" w:rsidRPr="00552636" w:rsidRDefault="00805F53" w:rsidP="00FC7804">
      <w:pPr>
        <w:pStyle w:val="Code"/>
      </w:pPr>
      <w:r w:rsidRPr="00552636">
        <w:t xml:space="preserve">var </w:t>
      </w:r>
      <w:r>
        <w:t>mPublic</w:t>
      </w:r>
      <w:r w:rsidRPr="00552636">
        <w:t xml:space="preserve"> =</w:t>
      </w:r>
    </w:p>
    <w:p w14:paraId="3DC248C2" w14:textId="77777777" w:rsidR="00805F53" w:rsidRPr="00552636" w:rsidRDefault="00805F53" w:rsidP="00FC7804">
      <w:pPr>
        <w:pStyle w:val="Code"/>
      </w:pPr>
      <w:r w:rsidRPr="00552636">
        <w:t>{</w:t>
      </w:r>
    </w:p>
    <w:p w14:paraId="616E15F6" w14:textId="77777777" w:rsidR="00805F53" w:rsidRPr="00552636" w:rsidRDefault="00805F53" w:rsidP="00FC7804">
      <w:pPr>
        <w:pStyle w:val="Code"/>
      </w:pPr>
      <w:r>
        <w:t xml:space="preserve">    initialize: initialize</w:t>
      </w:r>
      <w:r w:rsidRPr="00552636">
        <w:t>,</w:t>
      </w:r>
    </w:p>
    <w:p w14:paraId="574D7640" w14:textId="77777777" w:rsidR="00805F53" w:rsidRPr="00552636" w:rsidRDefault="00805F53" w:rsidP="00FC7804">
      <w:pPr>
        <w:pStyle w:val="Code"/>
      </w:pPr>
      <w:r w:rsidRPr="00552636">
        <w:t xml:space="preserve">    </w:t>
      </w:r>
      <w:r>
        <w:t>get</w:t>
      </w:r>
      <w:r w:rsidRPr="00552636">
        <w:t>ConstC</w:t>
      </w:r>
      <w:r>
        <w:t>olorShader: get</w:t>
      </w:r>
      <w:r w:rsidRPr="00552636">
        <w:t>ConstColorShader,</w:t>
      </w:r>
    </w:p>
    <w:p w14:paraId="51BE6711" w14:textId="77777777" w:rsidR="00805F53" w:rsidRPr="00552636" w:rsidRDefault="00805F53" w:rsidP="00FC7804">
      <w:pPr>
        <w:pStyle w:val="Code"/>
        <w:rPr>
          <w:rStyle w:val="CodeBold"/>
        </w:rPr>
      </w:pPr>
      <w:r w:rsidRPr="00552636">
        <w:t xml:space="preserve">    </w:t>
      </w:r>
      <w:r>
        <w:rPr>
          <w:rStyle w:val="CodeBold"/>
        </w:rPr>
        <w:t>getTextureShader: get</w:t>
      </w:r>
      <w:r w:rsidRPr="00552636">
        <w:rPr>
          <w:rStyle w:val="CodeBold"/>
        </w:rPr>
        <w:t>TextureShader</w:t>
      </w:r>
    </w:p>
    <w:p w14:paraId="1084CDA5" w14:textId="77777777" w:rsidR="00805F53" w:rsidRDefault="00805F53" w:rsidP="00FC7804">
      <w:pPr>
        <w:pStyle w:val="Code"/>
      </w:pPr>
      <w:r w:rsidRPr="00552636">
        <w:t>};</w:t>
      </w:r>
    </w:p>
    <w:p w14:paraId="51D1FDF2" w14:textId="77777777" w:rsidR="00805F53" w:rsidRDefault="00805F53" w:rsidP="005C6272">
      <w:pPr>
        <w:pStyle w:val="Heading3"/>
      </w:pPr>
      <w:proofErr w:type="spellStart"/>
      <w:r>
        <w:t>Renderable</w:t>
      </w:r>
      <w:proofErr w:type="spellEnd"/>
      <w:r>
        <w:t xml:space="preserve"> Texture Object</w:t>
      </w:r>
    </w:p>
    <w:p w14:paraId="0007FFF0" w14:textId="77777777" w:rsidR="00805F53" w:rsidRDefault="00805F53" w:rsidP="00FC7804">
      <w:pPr>
        <w:pStyle w:val="BodyTextFirst"/>
      </w:pPr>
      <w:r>
        <w:t xml:space="preserve">Just as the </w:t>
      </w:r>
      <w:proofErr w:type="spellStart"/>
      <w:r w:rsidRPr="002E6341">
        <w:rPr>
          <w:rStyle w:val="CodeInline"/>
        </w:rPr>
        <w:t>Renderable</w:t>
      </w:r>
      <w:proofErr w:type="spellEnd"/>
      <w:r>
        <w:t xml:space="preserve"> class encapsulates and facilitates the definition and drawing of multiple instances of </w:t>
      </w:r>
      <w:proofErr w:type="spellStart"/>
      <w:r w:rsidRPr="00DF4457">
        <w:rPr>
          <w:rStyle w:val="CodeInline"/>
        </w:rPr>
        <w:t>SimpleShader</w:t>
      </w:r>
      <w:proofErr w:type="spellEnd"/>
      <w:r>
        <w:t xml:space="preserve"> objects, a corresponding </w:t>
      </w:r>
      <w:proofErr w:type="spellStart"/>
      <w:r w:rsidRPr="00DF4457">
        <w:rPr>
          <w:rStyle w:val="CodeInline"/>
        </w:rPr>
        <w:t>TextureRenderable</w:t>
      </w:r>
      <w:proofErr w:type="spellEnd"/>
      <w:r>
        <w:t xml:space="preserve"> class</w:t>
      </w:r>
      <w:r w:rsidR="007337C0">
        <w:fldChar w:fldCharType="begin"/>
      </w:r>
      <w:r w:rsidR="007337C0">
        <w:instrText xml:space="preserve"> XE "</w:instrText>
      </w:r>
      <w:r w:rsidR="007337C0" w:rsidRPr="0066693D">
        <w:rPr>
          <w:rStyle w:val="CodeInline"/>
        </w:rPr>
        <w:instrText>Shaders project:TextureRenderable</w:instrText>
      </w:r>
      <w:r w:rsidR="007337C0" w:rsidRPr="0066693D">
        <w:instrText xml:space="preserve"> class</w:instrText>
      </w:r>
      <w:r w:rsidR="007337C0">
        <w:instrText xml:space="preserve">" </w:instrText>
      </w:r>
      <w:r w:rsidR="007337C0">
        <w:fldChar w:fldCharType="end"/>
      </w:r>
      <w:r>
        <w:t xml:space="preserve"> needs to be defined to support the drawing of multiple instances of </w:t>
      </w:r>
      <w:proofErr w:type="spellStart"/>
      <w:r w:rsidRPr="00E86EB9">
        <w:rPr>
          <w:rStyle w:val="CodeInline"/>
        </w:rPr>
        <w:t>TextureShader</w:t>
      </w:r>
      <w:proofErr w:type="spellEnd"/>
      <w:r>
        <w:t xml:space="preserve"> objects.</w:t>
      </w:r>
    </w:p>
    <w:p w14:paraId="4DF2578E" w14:textId="77777777" w:rsidR="00805F53" w:rsidRDefault="00805F53" w:rsidP="00FC7804">
      <w:pPr>
        <w:pStyle w:val="Heading4"/>
      </w:pPr>
      <w:r>
        <w:lastRenderedPageBreak/>
        <w:t xml:space="preserve">Changes to </w:t>
      </w:r>
      <w:r w:rsidR="00AA6098">
        <w:t xml:space="preserve">the </w:t>
      </w:r>
      <w:proofErr w:type="spellStart"/>
      <w:r>
        <w:t>Renderable</w:t>
      </w:r>
      <w:proofErr w:type="spellEnd"/>
      <w:r>
        <w:t xml:space="preserve"> Object</w:t>
      </w:r>
    </w:p>
    <w:p w14:paraId="6515B35C" w14:textId="77777777" w:rsidR="00805F53" w:rsidRDefault="00805F53" w:rsidP="00FC7804">
      <w:pPr>
        <w:pStyle w:val="BodyTextFirst"/>
      </w:pPr>
      <w:r>
        <w:t xml:space="preserve">For the same reason as creating and organizing shader classes in the </w:t>
      </w:r>
      <w:r w:rsidRPr="00D07E88">
        <w:rPr>
          <w:rStyle w:val="CodeInline"/>
        </w:rPr>
        <w:t>Shaders</w:t>
      </w:r>
      <w:r>
        <w:t xml:space="preserve"> folder, a </w:t>
      </w:r>
      <w:proofErr w:type="spellStart"/>
      <w:r w:rsidRPr="00D72628">
        <w:rPr>
          <w:rStyle w:val="CodeInline"/>
        </w:rPr>
        <w:t>Renderables</w:t>
      </w:r>
      <w:proofErr w:type="spellEnd"/>
      <w:r>
        <w:t xml:space="preserve"> folder should be created to organize the growing number of different kinds of </w:t>
      </w:r>
      <w:proofErr w:type="spellStart"/>
      <w:r w:rsidR="00BF4495" w:rsidRPr="00800708">
        <w:rPr>
          <w:rStyle w:val="CodeInline"/>
        </w:rPr>
        <w:t>Renderable</w:t>
      </w:r>
      <w:proofErr w:type="spellEnd"/>
      <w:r w:rsidR="00BF4495">
        <w:t xml:space="preserve"> </w:t>
      </w:r>
      <w:r>
        <w:t xml:space="preserve">objects. In addition, the </w:t>
      </w:r>
      <w:proofErr w:type="spellStart"/>
      <w:r w:rsidRPr="00800708">
        <w:rPr>
          <w:rStyle w:val="CodeInline"/>
        </w:rPr>
        <w:t>Renderable</w:t>
      </w:r>
      <w:proofErr w:type="spellEnd"/>
      <w:r>
        <w:t xml:space="preserve"> class must be modified to support it being the base class of all </w:t>
      </w:r>
      <w:proofErr w:type="spellStart"/>
      <w:r w:rsidRPr="00897C2E">
        <w:rPr>
          <w:rStyle w:val="CodeInline"/>
        </w:rPr>
        <w:t>Renderable</w:t>
      </w:r>
      <w:proofErr w:type="spellEnd"/>
      <w:r>
        <w:t xml:space="preserve"> objects</w:t>
      </w:r>
      <w:r w:rsidR="00BF4495">
        <w:t>.</w:t>
      </w:r>
    </w:p>
    <w:p w14:paraId="0C8EB08F" w14:textId="77777777" w:rsidR="00D07AC5" w:rsidRPr="00985788" w:rsidRDefault="00805F53" w:rsidP="00BB2D12">
      <w:pPr>
        <w:pStyle w:val="NumList"/>
        <w:numPr>
          <w:ilvl w:val="0"/>
          <w:numId w:val="45"/>
        </w:numPr>
      </w:pPr>
      <w:r w:rsidRPr="00F4087B">
        <w:t>Create th</w:t>
      </w:r>
      <w:r>
        <w:t xml:space="preserve">e </w:t>
      </w:r>
      <w:proofErr w:type="spellStart"/>
      <w:r w:rsidRPr="00F4087B">
        <w:rPr>
          <w:rStyle w:val="CodeInline"/>
        </w:rPr>
        <w:t>src</w:t>
      </w:r>
      <w:proofErr w:type="spellEnd"/>
      <w:r w:rsidRPr="00F4087B">
        <w:rPr>
          <w:rStyle w:val="CodeInline"/>
        </w:rPr>
        <w:t>/Engine/</w:t>
      </w:r>
      <w:proofErr w:type="spellStart"/>
      <w:r w:rsidRPr="00F4087B">
        <w:rPr>
          <w:rStyle w:val="CodeInline"/>
        </w:rPr>
        <w:t>Renderables</w:t>
      </w:r>
      <w:proofErr w:type="spellEnd"/>
      <w:r>
        <w:t xml:space="preserve"> folder and move </w:t>
      </w:r>
      <w:r w:rsidRPr="00F4087B">
        <w:rPr>
          <w:rStyle w:val="CodeInline"/>
        </w:rPr>
        <w:t>Renderable.js</w:t>
      </w:r>
      <w:r>
        <w:t xml:space="preserve"> into this folder. Remember to update </w:t>
      </w:r>
      <w:r w:rsidRPr="00F4087B">
        <w:rPr>
          <w:rStyle w:val="CodeInline"/>
        </w:rPr>
        <w:t>index.html</w:t>
      </w:r>
      <w:r>
        <w:t xml:space="preserve"> to reflect the change.</w:t>
      </w:r>
    </w:p>
    <w:p w14:paraId="59181326" w14:textId="77777777" w:rsidR="00D07AC5" w:rsidRPr="00985788" w:rsidRDefault="00805F53" w:rsidP="00D07AC5">
      <w:pPr>
        <w:pStyle w:val="NumList"/>
        <w:numPr>
          <w:ilvl w:val="0"/>
          <w:numId w:val="26"/>
        </w:numPr>
      </w:pPr>
      <w:r>
        <w:t xml:space="preserve">Modify the </w:t>
      </w:r>
      <w:proofErr w:type="spellStart"/>
      <w:r w:rsidRPr="00F4087B">
        <w:rPr>
          <w:rStyle w:val="CodeInline"/>
        </w:rPr>
        <w:t>Renderable</w:t>
      </w:r>
      <w:proofErr w:type="spellEnd"/>
      <w:r>
        <w:t xml:space="preserve"> constructor to refer to </w:t>
      </w:r>
      <w:proofErr w:type="spellStart"/>
      <w:r w:rsidRPr="005B78F2">
        <w:rPr>
          <w:rStyle w:val="CodeInline"/>
        </w:rPr>
        <w:t>SimpleShader</w:t>
      </w:r>
      <w:proofErr w:type="spellEnd"/>
      <w:r w:rsidR="00BF4495">
        <w:t xml:space="preserve">, </w:t>
      </w:r>
      <w:r>
        <w:t>the constant color shader, by default</w:t>
      </w:r>
      <w:r w:rsidR="00BF4495">
        <w:t>.</w:t>
      </w:r>
    </w:p>
    <w:p w14:paraId="0BA3714C" w14:textId="77777777" w:rsidR="00805F53" w:rsidRPr="00F22FDA" w:rsidRDefault="00805F53" w:rsidP="00FC7804">
      <w:pPr>
        <w:pStyle w:val="Code"/>
      </w:pPr>
      <w:r w:rsidRPr="00F22FDA">
        <w:t>function Renderable()</w:t>
      </w:r>
      <w:r>
        <w:t xml:space="preserve"> </w:t>
      </w:r>
      <w:r w:rsidRPr="00F22FDA">
        <w:t>{</w:t>
      </w:r>
    </w:p>
    <w:p w14:paraId="183E37F2" w14:textId="77777777" w:rsidR="00805F53" w:rsidRPr="00F22FDA" w:rsidRDefault="00805F53" w:rsidP="00FC7804">
      <w:pPr>
        <w:pStyle w:val="Code"/>
      </w:pPr>
      <w:r w:rsidRPr="00F22FDA">
        <w:t xml:space="preserve">    this.</w:t>
      </w:r>
      <w:r>
        <w:t>m</w:t>
      </w:r>
      <w:r w:rsidRPr="00F22FDA">
        <w:t xml:space="preserve">Shader = </w:t>
      </w:r>
      <w:r w:rsidRPr="00F4087B">
        <w:rPr>
          <w:rStyle w:val="CodeBold"/>
        </w:rPr>
        <w:t>gEngine.DefaultResources.</w:t>
      </w:r>
      <w:r>
        <w:rPr>
          <w:rStyle w:val="CodeBold"/>
        </w:rPr>
        <w:t>get</w:t>
      </w:r>
      <w:r w:rsidRPr="00F4087B">
        <w:rPr>
          <w:rStyle w:val="CodeBold"/>
        </w:rPr>
        <w:t>ConstColorShader()</w:t>
      </w:r>
      <w:r>
        <w:t>;</w:t>
      </w:r>
    </w:p>
    <w:p w14:paraId="25F4EF65" w14:textId="77777777" w:rsidR="00805F53" w:rsidRPr="00F22FDA" w:rsidRDefault="00805F53" w:rsidP="00FC7804">
      <w:pPr>
        <w:pStyle w:val="Code"/>
      </w:pPr>
      <w:r w:rsidRPr="00F22FDA">
        <w:t xml:space="preserve">    this.</w:t>
      </w:r>
      <w:r>
        <w:t>m</w:t>
      </w:r>
      <w:r w:rsidRPr="00F22FDA">
        <w:t>Xform = new Transform(); // transform that moves this object around</w:t>
      </w:r>
    </w:p>
    <w:p w14:paraId="4090BD2C" w14:textId="77777777" w:rsidR="00805F53" w:rsidRPr="00F22FDA" w:rsidRDefault="00805F53" w:rsidP="00FC7804">
      <w:pPr>
        <w:pStyle w:val="Code"/>
      </w:pPr>
      <w:r w:rsidRPr="00F22FDA">
        <w:t xml:space="preserve">    this.</w:t>
      </w:r>
      <w:r>
        <w:t>m</w:t>
      </w:r>
      <w:r w:rsidRPr="00F22FDA">
        <w:t>Color = [1, 1, 1, 1];</w:t>
      </w:r>
    </w:p>
    <w:p w14:paraId="0BB625C4" w14:textId="77777777" w:rsidR="00805F53" w:rsidRDefault="00805F53" w:rsidP="00FC7804">
      <w:pPr>
        <w:pStyle w:val="Code"/>
      </w:pPr>
      <w:r w:rsidRPr="00F22FDA">
        <w:t>}</w:t>
      </w:r>
    </w:p>
    <w:p w14:paraId="65D38F71" w14:textId="77777777" w:rsidR="00D07AC5" w:rsidRPr="00985788" w:rsidRDefault="00805F53" w:rsidP="00D07AC5">
      <w:pPr>
        <w:pStyle w:val="NumList"/>
        <w:numPr>
          <w:ilvl w:val="0"/>
          <w:numId w:val="26"/>
        </w:numPr>
      </w:pPr>
      <w:r>
        <w:t xml:space="preserve">Define a function that sets the shader for the </w:t>
      </w:r>
      <w:proofErr w:type="spellStart"/>
      <w:r w:rsidRPr="000F4BA5">
        <w:rPr>
          <w:rStyle w:val="CodeInline"/>
        </w:rPr>
        <w:t>Renderable</w:t>
      </w:r>
      <w:proofErr w:type="spellEnd"/>
      <w:r w:rsidR="00BF4495">
        <w:t>.</w:t>
      </w:r>
    </w:p>
    <w:p w14:paraId="0032C795" w14:textId="77777777" w:rsidR="00805F53" w:rsidRDefault="00805F53" w:rsidP="00FC7804">
      <w:pPr>
        <w:pStyle w:val="Code"/>
      </w:pPr>
      <w:r w:rsidRPr="00F22FDA">
        <w:t>Renderable.prototype._</w:t>
      </w:r>
      <w:r>
        <w:t>set</w:t>
      </w:r>
      <w:r w:rsidRPr="00F22FDA">
        <w:t>Shader = function(s) { this.</w:t>
      </w:r>
      <w:r>
        <w:t>m</w:t>
      </w:r>
      <w:r w:rsidRPr="00F22FDA">
        <w:t>Shader = s; };</w:t>
      </w:r>
    </w:p>
    <w:p w14:paraId="371F5753" w14:textId="77777777" w:rsidR="00805F53" w:rsidRPr="00EE36A1" w:rsidRDefault="00805F53" w:rsidP="003A3233">
      <w:pPr>
        <w:pStyle w:val="BodyText"/>
      </w:pPr>
      <w:r>
        <w:t>This is a protected function designed for s</w:t>
      </w:r>
      <w:r w:rsidRPr="00EE36A1">
        <w:t xml:space="preserve">ubclasses </w:t>
      </w:r>
      <w:r>
        <w:t xml:space="preserve">to modify </w:t>
      </w:r>
      <w:r w:rsidRPr="00EE36A1">
        <w:t xml:space="preserve">the </w:t>
      </w:r>
      <w:proofErr w:type="spellStart"/>
      <w:r w:rsidRPr="00EE36A1">
        <w:rPr>
          <w:rStyle w:val="CodeInline"/>
        </w:rPr>
        <w:t>mShader</w:t>
      </w:r>
      <w:proofErr w:type="spellEnd"/>
      <w:r w:rsidRPr="00EE36A1">
        <w:t xml:space="preserve"> </w:t>
      </w:r>
      <w:r>
        <w:t xml:space="preserve">variable </w:t>
      </w:r>
      <w:r w:rsidRPr="00EE36A1">
        <w:t xml:space="preserve">to refer to </w:t>
      </w:r>
      <w:r>
        <w:t>the appropriate shaders for each corresponding subclass</w:t>
      </w:r>
      <w:r w:rsidR="007337C0">
        <w:fldChar w:fldCharType="begin"/>
      </w:r>
      <w:r w:rsidR="007337C0">
        <w:instrText xml:space="preserve"> XE "</w:instrText>
      </w:r>
      <w:r w:rsidR="007337C0" w:rsidRPr="008C3E29">
        <w:instrText>Shaders project:TextureRenderable class</w:instrText>
      </w:r>
      <w:r w:rsidR="007337C0">
        <w:instrText xml:space="preserve">" </w:instrText>
      </w:r>
      <w:r w:rsidR="007337C0">
        <w:fldChar w:fldCharType="end"/>
      </w:r>
      <w:r>
        <w:t>.</w:t>
      </w:r>
    </w:p>
    <w:p w14:paraId="4865EDD6" w14:textId="77777777" w:rsidR="00805F53" w:rsidRDefault="00805F53" w:rsidP="00FC7804">
      <w:pPr>
        <w:pStyle w:val="Heading4"/>
      </w:pPr>
      <w:r>
        <w:t xml:space="preserve">The </w:t>
      </w:r>
      <w:proofErr w:type="spellStart"/>
      <w:r>
        <w:t>TextureRenderable</w:t>
      </w:r>
      <w:proofErr w:type="spellEnd"/>
      <w:r>
        <w:t xml:space="preserve"> Object</w:t>
      </w:r>
      <w:r w:rsidRPr="006464C6">
        <w:t xml:space="preserve"> </w:t>
      </w:r>
    </w:p>
    <w:p w14:paraId="0961F513" w14:textId="77777777" w:rsidR="00805F53" w:rsidRDefault="00805F53" w:rsidP="00FC7804">
      <w:pPr>
        <w:pStyle w:val="BodyTextFirst"/>
      </w:pPr>
      <w:r>
        <w:t xml:space="preserve">You are now ready to create the </w:t>
      </w:r>
      <w:proofErr w:type="spellStart"/>
      <w:r w:rsidRPr="002E6341">
        <w:rPr>
          <w:rStyle w:val="CodeInline"/>
        </w:rPr>
        <w:t>TextureRenderable</w:t>
      </w:r>
      <w:proofErr w:type="spellEnd"/>
      <w:r>
        <w:t xml:space="preserve"> object. As noted, </w:t>
      </w:r>
      <w:proofErr w:type="spellStart"/>
      <w:r w:rsidRPr="002E6341">
        <w:rPr>
          <w:rStyle w:val="CodeInline"/>
        </w:rPr>
        <w:t>TextureRenderable</w:t>
      </w:r>
      <w:proofErr w:type="spellEnd"/>
      <w:r>
        <w:t xml:space="preserve"> is derived from and extends the </w:t>
      </w:r>
      <w:proofErr w:type="spellStart"/>
      <w:r w:rsidRPr="002E6341">
        <w:rPr>
          <w:rStyle w:val="CodeInline"/>
        </w:rPr>
        <w:t>Renderable</w:t>
      </w:r>
      <w:proofErr w:type="spellEnd"/>
      <w:r w:rsidRPr="00B33FAD">
        <w:rPr>
          <w:rStyle w:val="CodeInline"/>
        </w:rPr>
        <w:t xml:space="preserve"> </w:t>
      </w:r>
      <w:r w:rsidR="00586398">
        <w:t xml:space="preserve">object </w:t>
      </w:r>
      <w:r>
        <w:t>functionality to render the object with a texture mapped to it.</w:t>
      </w:r>
    </w:p>
    <w:p w14:paraId="0E039493" w14:textId="77777777" w:rsidR="00805F53" w:rsidRPr="00F22FDA" w:rsidRDefault="00805F53" w:rsidP="00805F53">
      <w:pPr>
        <w:pStyle w:val="NumList"/>
        <w:numPr>
          <w:ilvl w:val="0"/>
          <w:numId w:val="11"/>
        </w:numPr>
      </w:pPr>
      <w:r w:rsidRPr="003360C0">
        <w:t xml:space="preserve">Create a new file in the </w:t>
      </w:r>
      <w:proofErr w:type="spellStart"/>
      <w:r w:rsidRPr="009A064F">
        <w:rPr>
          <w:rStyle w:val="CodeInline"/>
        </w:rPr>
        <w:t>src</w:t>
      </w:r>
      <w:proofErr w:type="spellEnd"/>
      <w:r w:rsidRPr="009A064F">
        <w:rPr>
          <w:rStyle w:val="CodeInline"/>
        </w:rPr>
        <w:t>/Engine/</w:t>
      </w:r>
      <w:proofErr w:type="spellStart"/>
      <w:r w:rsidRPr="009A064F">
        <w:rPr>
          <w:rStyle w:val="CodeInline"/>
        </w:rPr>
        <w:t>Renderables</w:t>
      </w:r>
      <w:proofErr w:type="spellEnd"/>
      <w:r w:rsidRPr="009A064F">
        <w:rPr>
          <w:rStyle w:val="CodeInline"/>
        </w:rPr>
        <w:t>/</w:t>
      </w:r>
      <w:r w:rsidRPr="003360C0">
        <w:t xml:space="preserve"> f</w:t>
      </w:r>
      <w:r>
        <w:t xml:space="preserve">older and name it </w:t>
      </w:r>
      <w:r w:rsidRPr="009A064F">
        <w:rPr>
          <w:rStyle w:val="CodeInline"/>
        </w:rPr>
        <w:t>TextureRenderable.js</w:t>
      </w:r>
      <w:r w:rsidRPr="003360C0">
        <w:t>.</w:t>
      </w:r>
      <w:r>
        <w:t xml:space="preserve"> Add the constructor</w:t>
      </w:r>
      <w:r w:rsidR="00F43D80">
        <w:t>.</w:t>
      </w:r>
    </w:p>
    <w:p w14:paraId="3A67877F" w14:textId="77777777" w:rsidR="00805F53" w:rsidRPr="00F22FDA" w:rsidRDefault="00805F53" w:rsidP="00FC7804">
      <w:pPr>
        <w:pStyle w:val="Code"/>
      </w:pPr>
      <w:r w:rsidRPr="00F22FDA">
        <w:t>// Co</w:t>
      </w:r>
      <w:r>
        <w:t>nstructor and object definition</w:t>
      </w:r>
    </w:p>
    <w:p w14:paraId="30C5E08A" w14:textId="77777777" w:rsidR="00805F53" w:rsidRPr="00F22FDA" w:rsidRDefault="00805F53" w:rsidP="00FC7804">
      <w:pPr>
        <w:pStyle w:val="Code"/>
      </w:pPr>
      <w:r w:rsidRPr="00F22FDA">
        <w:t>function TextureRenderable(myTexture)</w:t>
      </w:r>
      <w:r>
        <w:t xml:space="preserve"> </w:t>
      </w:r>
      <w:r w:rsidRPr="00F22FDA">
        <w:t>{</w:t>
      </w:r>
    </w:p>
    <w:p w14:paraId="3243D9F6" w14:textId="77777777" w:rsidR="00805F53" w:rsidRPr="00F22FDA" w:rsidRDefault="00805F53" w:rsidP="00FC7804">
      <w:pPr>
        <w:pStyle w:val="Code"/>
      </w:pPr>
      <w:r w:rsidRPr="00F22FDA">
        <w:t xml:space="preserve">    Renderable.call(this);</w:t>
      </w:r>
    </w:p>
    <w:p w14:paraId="700D854F" w14:textId="77777777" w:rsidR="00805F53" w:rsidRPr="00F22FDA" w:rsidRDefault="00805F53" w:rsidP="00FC7804">
      <w:pPr>
        <w:pStyle w:val="Code"/>
      </w:pPr>
      <w:r w:rsidRPr="00F22FDA">
        <w:t xml:space="preserve">    Renderable.prototype.</w:t>
      </w:r>
      <w:r>
        <w:t>set</w:t>
      </w:r>
      <w:r w:rsidRPr="00F22FDA">
        <w:t>Color.call(this, [1, 1, 1, 0]);</w:t>
      </w:r>
      <w:r>
        <w:t xml:space="preserve"> </w:t>
      </w:r>
      <w:r w:rsidRPr="00F22FDA">
        <w:t xml:space="preserve">// Alpha </w:t>
      </w:r>
      <w:r>
        <w:t>0: switch off tinting</w:t>
      </w:r>
    </w:p>
    <w:p w14:paraId="51C02AD3" w14:textId="77777777" w:rsidR="00805F53" w:rsidRDefault="00805F53" w:rsidP="00FC7804">
      <w:pPr>
        <w:pStyle w:val="Code"/>
      </w:pPr>
      <w:r w:rsidRPr="00F22FDA">
        <w:t xml:space="preserve">    Renderable.</w:t>
      </w:r>
      <w:r>
        <w:t xml:space="preserve">prototype._setShader.call(this, </w:t>
      </w:r>
      <w:r w:rsidRPr="00F22FDA">
        <w:t>gEngine.DefaultResources.</w:t>
      </w:r>
      <w:r>
        <w:t>get</w:t>
      </w:r>
      <w:r w:rsidRPr="00F22FDA">
        <w:t>TextureShader());</w:t>
      </w:r>
    </w:p>
    <w:p w14:paraId="5437B5B2" w14:textId="77777777" w:rsidR="00805F53" w:rsidRPr="00F22FDA" w:rsidRDefault="00805F53" w:rsidP="00FC7804">
      <w:pPr>
        <w:pStyle w:val="Code"/>
      </w:pPr>
      <w:r w:rsidRPr="00F22FDA">
        <w:t xml:space="preserve">    this.</w:t>
      </w:r>
      <w:r>
        <w:t>m</w:t>
      </w:r>
      <w:r w:rsidRPr="00F22FDA">
        <w:t xml:space="preserve">Texture = myTexture; </w:t>
      </w:r>
      <w:r>
        <w:t>// the object's texture</w:t>
      </w:r>
      <w:r w:rsidRPr="00F22FDA">
        <w:t xml:space="preserve">, </w:t>
      </w:r>
      <w:r>
        <w:t xml:space="preserve">cannot be </w:t>
      </w:r>
      <w:r w:rsidRPr="00F22FDA">
        <w:t>n</w:t>
      </w:r>
      <w:r>
        <w:t>ull</w:t>
      </w:r>
      <w:r w:rsidRPr="00F22FDA">
        <w:t>.</w:t>
      </w:r>
    </w:p>
    <w:p w14:paraId="78424DB8" w14:textId="77777777" w:rsidR="00805F53" w:rsidRPr="00F22FDA" w:rsidRDefault="00805F53" w:rsidP="00FC7804">
      <w:pPr>
        <w:pStyle w:val="Code"/>
      </w:pPr>
      <w:r>
        <w:t>}</w:t>
      </w:r>
    </w:p>
    <w:p w14:paraId="22AC86CE" w14:textId="77777777" w:rsidR="00805F53" w:rsidRPr="00F22FDA" w:rsidRDefault="00805F53" w:rsidP="00FC7804">
      <w:pPr>
        <w:pStyle w:val="Code"/>
      </w:pPr>
      <w:r w:rsidRPr="00F22FDA">
        <w:t>gEngine.Core.</w:t>
      </w:r>
      <w:r>
        <w:t>inheritPrototype</w:t>
      </w:r>
      <w:r w:rsidRPr="00F22FDA">
        <w:t>(TextureRenderable, Renderable);</w:t>
      </w:r>
    </w:p>
    <w:p w14:paraId="4FBC4329" w14:textId="77777777" w:rsidR="00805F53" w:rsidRDefault="00805F53" w:rsidP="003A3233">
      <w:pPr>
        <w:pStyle w:val="BodyText"/>
      </w:pPr>
      <w:proofErr w:type="spellStart"/>
      <w:r w:rsidRPr="00347BBA">
        <w:rPr>
          <w:rStyle w:val="CodeInline"/>
        </w:rPr>
        <w:t>Renderable.call</w:t>
      </w:r>
      <w:proofErr w:type="spellEnd"/>
      <w:r w:rsidRPr="00347BBA">
        <w:rPr>
          <w:rStyle w:val="CodeInline"/>
        </w:rPr>
        <w:t>(this)</w:t>
      </w:r>
      <w:r>
        <w:t xml:space="preserve"> is a call to the superclass</w:t>
      </w:r>
      <w:r w:rsidR="00F43D80">
        <w:t xml:space="preserve"> (</w:t>
      </w:r>
      <w:proofErr w:type="spellStart"/>
      <w:r w:rsidRPr="00347BBA">
        <w:rPr>
          <w:rStyle w:val="CodeInline"/>
        </w:rPr>
        <w:t>Renderable</w:t>
      </w:r>
      <w:proofErr w:type="spellEnd"/>
      <w:r w:rsidR="00F43D80">
        <w:t>)</w:t>
      </w:r>
      <w:r>
        <w:t xml:space="preserve"> constructor. Likewise, the </w:t>
      </w:r>
      <w:proofErr w:type="spellStart"/>
      <w:r>
        <w:rPr>
          <w:rStyle w:val="CodeInline"/>
        </w:rPr>
        <w:t>set</w:t>
      </w:r>
      <w:r w:rsidRPr="00347BBA">
        <w:rPr>
          <w:rStyle w:val="CodeInline"/>
        </w:rPr>
        <w:t>Color</w:t>
      </w:r>
      <w:proofErr w:type="spellEnd"/>
      <w:r>
        <w:rPr>
          <w:rStyle w:val="CodeInline"/>
        </w:rPr>
        <w:t>()</w:t>
      </w:r>
      <w:r>
        <w:t xml:space="preserve"> and </w:t>
      </w:r>
      <w:r w:rsidRPr="00347BBA">
        <w:rPr>
          <w:rStyle w:val="CodeInline"/>
        </w:rPr>
        <w:t>_</w:t>
      </w:r>
      <w:proofErr w:type="spellStart"/>
      <w:r>
        <w:rPr>
          <w:rStyle w:val="CodeInline"/>
        </w:rPr>
        <w:t>set</w:t>
      </w:r>
      <w:r w:rsidRPr="00347BBA">
        <w:rPr>
          <w:rStyle w:val="CodeInline"/>
        </w:rPr>
        <w:t>Shader</w:t>
      </w:r>
      <w:proofErr w:type="spellEnd"/>
      <w:r>
        <w:rPr>
          <w:rStyle w:val="CodeInline"/>
        </w:rPr>
        <w:t>()</w:t>
      </w:r>
      <w:r>
        <w:t xml:space="preserve"> functions are invoked with </w:t>
      </w:r>
      <w:r w:rsidR="00664B84">
        <w:t xml:space="preserve">the </w:t>
      </w:r>
      <w:proofErr w:type="spellStart"/>
      <w:r w:rsidRPr="00347BBA">
        <w:rPr>
          <w:rStyle w:val="CodeInline"/>
        </w:rPr>
        <w:t>TextureRenderable</w:t>
      </w:r>
      <w:proofErr w:type="spellEnd"/>
      <w:r>
        <w:t xml:space="preserve"> context to </w:t>
      </w:r>
      <w:r>
        <w:lastRenderedPageBreak/>
        <w:t xml:space="preserve">set the corresponding variables in the superclass. As will be discussed, the </w:t>
      </w:r>
      <w:proofErr w:type="spellStart"/>
      <w:r w:rsidRPr="0026377C">
        <w:rPr>
          <w:rStyle w:val="CodeInline"/>
        </w:rPr>
        <w:t>myTexture</w:t>
      </w:r>
      <w:proofErr w:type="spellEnd"/>
      <w:r>
        <w:t xml:space="preserve"> parameter is the path to the file</w:t>
      </w:r>
      <w:r w:rsidR="007337C0">
        <w:fldChar w:fldCharType="begin"/>
      </w:r>
      <w:r w:rsidR="007337C0">
        <w:instrText xml:space="preserve"> XE "</w:instrText>
      </w:r>
      <w:r w:rsidR="007337C0" w:rsidRPr="003C516B">
        <w:instrText>Shaders project:TextureRenderable class</w:instrText>
      </w:r>
      <w:r w:rsidR="007337C0">
        <w:instrText xml:space="preserve">" </w:instrText>
      </w:r>
      <w:r w:rsidR="007337C0">
        <w:fldChar w:fldCharType="end"/>
      </w:r>
      <w:r>
        <w:t xml:space="preserve"> that contains the texture image.</w:t>
      </w:r>
    </w:p>
    <w:p w14:paraId="046949D3" w14:textId="77777777" w:rsidR="00D07AC5" w:rsidRPr="00F22FDA" w:rsidRDefault="00805F53" w:rsidP="00D07AC5">
      <w:pPr>
        <w:pStyle w:val="NumList"/>
        <w:numPr>
          <w:ilvl w:val="0"/>
          <w:numId w:val="11"/>
        </w:numPr>
      </w:pPr>
      <w:r>
        <w:t xml:space="preserve">Define a </w:t>
      </w:r>
      <w:r>
        <w:rPr>
          <w:rStyle w:val="CodeInline"/>
        </w:rPr>
        <w:t>draw()</w:t>
      </w:r>
      <w:r>
        <w:t xml:space="preserve"> function</w:t>
      </w:r>
      <w:r w:rsidR="007337C0">
        <w:fldChar w:fldCharType="begin"/>
      </w:r>
      <w:r w:rsidR="007337C0">
        <w:instrText xml:space="preserve"> XE "</w:instrText>
      </w:r>
      <w:r w:rsidR="007337C0" w:rsidRPr="000F0843">
        <w:rPr>
          <w:rStyle w:val="CodeInline"/>
        </w:rPr>
        <w:instrText>Shaders project:draw()</w:instrText>
      </w:r>
      <w:r w:rsidR="007337C0" w:rsidRPr="000F0843">
        <w:instrText xml:space="preserve"> function</w:instrText>
      </w:r>
      <w:r w:rsidR="007337C0">
        <w:instrText xml:space="preserve">" </w:instrText>
      </w:r>
      <w:r w:rsidR="007337C0">
        <w:fldChar w:fldCharType="end"/>
      </w:r>
      <w:r>
        <w:t xml:space="preserve"> to overwrite the function defined in the </w:t>
      </w:r>
      <w:proofErr w:type="spellStart"/>
      <w:r w:rsidRPr="00347BBA">
        <w:rPr>
          <w:rStyle w:val="CodeInline"/>
        </w:rPr>
        <w:t>Renderable</w:t>
      </w:r>
      <w:proofErr w:type="spellEnd"/>
      <w:r w:rsidR="00DF5F83">
        <w:t xml:space="preserve"> </w:t>
      </w:r>
      <w:r>
        <w:t>object to support textures</w:t>
      </w:r>
      <w:r w:rsidR="00664B84">
        <w:t>.</w:t>
      </w:r>
    </w:p>
    <w:p w14:paraId="5641D388" w14:textId="77777777" w:rsidR="00805F53" w:rsidRPr="00F22FDA" w:rsidRDefault="00805F53" w:rsidP="00FC7804">
      <w:pPr>
        <w:pStyle w:val="Code"/>
      </w:pPr>
      <w:r w:rsidRPr="00F22FDA">
        <w:t>TextureRenderable.prototype.</w:t>
      </w:r>
      <w:r>
        <w:t>draw</w:t>
      </w:r>
      <w:r w:rsidRPr="00F22FDA">
        <w:t xml:space="preserve"> = function(vpMatrix) {</w:t>
      </w:r>
    </w:p>
    <w:p w14:paraId="365CE4DE" w14:textId="77777777" w:rsidR="00805F53" w:rsidRPr="00F22FDA" w:rsidRDefault="00805F53" w:rsidP="00FC7804">
      <w:pPr>
        <w:pStyle w:val="Code"/>
      </w:pPr>
      <w:r w:rsidRPr="00F22FDA">
        <w:t xml:space="preserve">    // activate the texture</w:t>
      </w:r>
    </w:p>
    <w:p w14:paraId="24C4F809" w14:textId="77777777" w:rsidR="00805F53" w:rsidRPr="00F22FDA" w:rsidRDefault="00805F53" w:rsidP="00FC7804">
      <w:pPr>
        <w:pStyle w:val="Code"/>
      </w:pPr>
      <w:r w:rsidRPr="00F22FDA">
        <w:t xml:space="preserve">    gEngine.Textures.</w:t>
      </w:r>
      <w:r>
        <w:t>activateTexture</w:t>
      </w:r>
      <w:r w:rsidRPr="00F22FDA">
        <w:t>(this.</w:t>
      </w:r>
      <w:r>
        <w:t>m</w:t>
      </w:r>
      <w:r w:rsidRPr="00F22FDA">
        <w:t>Texture);</w:t>
      </w:r>
    </w:p>
    <w:p w14:paraId="336C2D83" w14:textId="77777777" w:rsidR="00805F53" w:rsidRPr="00F22FDA" w:rsidRDefault="00805F53" w:rsidP="00FC7804">
      <w:pPr>
        <w:pStyle w:val="Code"/>
      </w:pPr>
      <w:r w:rsidRPr="00F22FDA">
        <w:t xml:space="preserve">    Renderable.prototype.</w:t>
      </w:r>
      <w:r>
        <w:t>draw</w:t>
      </w:r>
      <w:r w:rsidRPr="00F22FDA">
        <w:t>.call(this, vpMatrix);</w:t>
      </w:r>
    </w:p>
    <w:p w14:paraId="581AD5ED" w14:textId="77777777" w:rsidR="00805F53" w:rsidRDefault="00805F53" w:rsidP="00FC7804">
      <w:pPr>
        <w:pStyle w:val="Code"/>
      </w:pPr>
      <w:r w:rsidRPr="00F22FDA">
        <w:t>};</w:t>
      </w:r>
    </w:p>
    <w:p w14:paraId="188DCF0D" w14:textId="77777777" w:rsidR="00805F53" w:rsidRPr="00F22FDA" w:rsidRDefault="00805F53" w:rsidP="003A3233">
      <w:pPr>
        <w:pStyle w:val="BodyText"/>
      </w:pPr>
      <w:r>
        <w:t xml:space="preserve">The </w:t>
      </w:r>
      <w:proofErr w:type="spellStart"/>
      <w:r>
        <w:rPr>
          <w:rStyle w:val="CodeInline"/>
        </w:rPr>
        <w:t>activateTexture</w:t>
      </w:r>
      <w:proofErr w:type="spellEnd"/>
      <w:r>
        <w:rPr>
          <w:rStyle w:val="CodeInline"/>
        </w:rPr>
        <w:t>()</w:t>
      </w:r>
      <w:r>
        <w:t xml:space="preserve"> function</w:t>
      </w:r>
      <w:r w:rsidR="007337C0">
        <w:fldChar w:fldCharType="begin"/>
      </w:r>
      <w:r w:rsidR="007337C0">
        <w:instrText xml:space="preserve"> XE "</w:instrText>
      </w:r>
      <w:r w:rsidR="007337C0" w:rsidRPr="00C6524D">
        <w:rPr>
          <w:rStyle w:val="CodeInline"/>
        </w:rPr>
        <w:instrText>Shaders project:activateTexture()</w:instrText>
      </w:r>
      <w:r w:rsidR="007337C0" w:rsidRPr="00C6524D">
        <w:instrText xml:space="preserve"> function</w:instrText>
      </w:r>
      <w:r w:rsidR="007337C0">
        <w:instrText xml:space="preserve">" </w:instrText>
      </w:r>
      <w:r w:rsidR="007337C0">
        <w:fldChar w:fldCharType="end"/>
      </w:r>
      <w:r>
        <w:t xml:space="preserve"> activates and allows drawing with the specific texture. The </w:t>
      </w:r>
      <w:r w:rsidR="00664B84">
        <w:t xml:space="preserve">details </w:t>
      </w:r>
      <w:r>
        <w:t>of this function will be discussed in the following section.</w:t>
      </w:r>
    </w:p>
    <w:p w14:paraId="134CD30F" w14:textId="77777777" w:rsidR="00D07AC5" w:rsidRPr="00F22FDA" w:rsidRDefault="00805F53" w:rsidP="00D07AC5">
      <w:pPr>
        <w:pStyle w:val="NumList"/>
        <w:numPr>
          <w:ilvl w:val="0"/>
          <w:numId w:val="11"/>
        </w:numPr>
      </w:pPr>
      <w:r>
        <w:t>Finally, define a getter and setter for the texture reference</w:t>
      </w:r>
      <w:r w:rsidR="00664B84">
        <w:t>.</w:t>
      </w:r>
    </w:p>
    <w:p w14:paraId="054995CF" w14:textId="77777777" w:rsidR="00805F53" w:rsidRPr="00F22FDA" w:rsidRDefault="00805F53" w:rsidP="00FC7804">
      <w:pPr>
        <w:pStyle w:val="Code"/>
      </w:pPr>
      <w:r w:rsidRPr="00F22FDA">
        <w:t>TextureRenderable.prototype.</w:t>
      </w:r>
      <w:r>
        <w:t>get</w:t>
      </w:r>
      <w:r w:rsidRPr="00F22FDA">
        <w:t>Texture = function() { return this.</w:t>
      </w:r>
      <w:r>
        <w:t>m</w:t>
      </w:r>
      <w:r w:rsidRPr="00F22FDA">
        <w:t>Texture; };</w:t>
      </w:r>
    </w:p>
    <w:p w14:paraId="7304D1E1" w14:textId="77777777" w:rsidR="00805F53" w:rsidRPr="00F22FDA" w:rsidRDefault="00805F53" w:rsidP="00FC7804">
      <w:pPr>
        <w:pStyle w:val="Code"/>
      </w:pPr>
      <w:r w:rsidRPr="00F22FDA">
        <w:t>TextureRenderable.prototype.</w:t>
      </w:r>
      <w:r>
        <w:t>set</w:t>
      </w:r>
      <w:r w:rsidRPr="00F22FDA">
        <w:t>Texture = function(t) { this.</w:t>
      </w:r>
      <w:r>
        <w:t>m</w:t>
      </w:r>
      <w:r w:rsidRPr="00F22FDA">
        <w:t>Texture = t; };</w:t>
      </w:r>
    </w:p>
    <w:p w14:paraId="1AF4A0F9" w14:textId="77777777" w:rsidR="00805F53" w:rsidRDefault="00805F53" w:rsidP="005C6272">
      <w:pPr>
        <w:pStyle w:val="Heading3"/>
      </w:pPr>
      <w:r>
        <w:t>Texture Support in the Engine</w:t>
      </w:r>
    </w:p>
    <w:p w14:paraId="35D02A3A" w14:textId="77777777" w:rsidR="00805F53" w:rsidRDefault="00805F53" w:rsidP="00FC7804">
      <w:pPr>
        <w:pStyle w:val="BodyTextFirst"/>
      </w:pPr>
      <w:r>
        <w:t>To support drawing with textures, the rest of the game engine requires two main modifications: WebGL context configuration and a dedicated engine component to support operations associated with textures.</w:t>
      </w:r>
    </w:p>
    <w:p w14:paraId="0DF0CEA3" w14:textId="77777777" w:rsidR="00805F53" w:rsidRPr="00626280" w:rsidRDefault="00805F53" w:rsidP="00FC7804">
      <w:pPr>
        <w:pStyle w:val="Heading4"/>
      </w:pPr>
      <w:r>
        <w:t>Configure WebGL to Support Textures</w:t>
      </w:r>
    </w:p>
    <w:p w14:paraId="6A33F557" w14:textId="77777777" w:rsidR="00805F53" w:rsidRPr="00626280" w:rsidRDefault="00805F53" w:rsidP="00FC7804">
      <w:pPr>
        <w:pStyle w:val="BodyTextFirst"/>
      </w:pPr>
      <w:r>
        <w:t xml:space="preserve">The configuration of </w:t>
      </w:r>
      <w:r w:rsidRPr="00622D0D">
        <w:t>WebGL</w:t>
      </w:r>
      <w:r>
        <w:t xml:space="preserve"> context must be updated to support textures. In </w:t>
      </w:r>
      <w:r w:rsidRPr="000E1087">
        <w:rPr>
          <w:rStyle w:val="CodeInline"/>
        </w:rPr>
        <w:t>Engine_Core.js</w:t>
      </w:r>
      <w:r>
        <w:t>, update _</w:t>
      </w:r>
      <w:proofErr w:type="spellStart"/>
      <w:r>
        <w:rPr>
          <w:rStyle w:val="CodeInline"/>
        </w:rPr>
        <w:t>initialize</w:t>
      </w:r>
      <w:r w:rsidRPr="000E1087">
        <w:rPr>
          <w:rStyle w:val="CodeInline"/>
        </w:rPr>
        <w:t>WebGL</w:t>
      </w:r>
      <w:proofErr w:type="spellEnd"/>
      <w:r>
        <w:rPr>
          <w:rStyle w:val="CodeInline"/>
        </w:rPr>
        <w:t>()</w:t>
      </w:r>
      <w:r w:rsidR="007337C0">
        <w:rPr>
          <w:rStyle w:val="CodeInline"/>
        </w:rPr>
        <w:fldChar w:fldCharType="begin"/>
      </w:r>
      <w:r w:rsidR="007337C0">
        <w:instrText xml:space="preserve"> XE "</w:instrText>
      </w:r>
      <w:r w:rsidR="007337C0" w:rsidRPr="00A44937">
        <w:rPr>
          <w:rStyle w:val="CodeInline"/>
        </w:rPr>
        <w:instrText>Shaders project:initializeWebGL()</w:instrText>
      </w:r>
      <w:r w:rsidR="007337C0">
        <w:instrText xml:space="preserve">" </w:instrText>
      </w:r>
      <w:r w:rsidR="007337C0">
        <w:rPr>
          <w:rStyle w:val="CodeInline"/>
        </w:rPr>
        <w:fldChar w:fldCharType="end"/>
      </w:r>
      <w:r>
        <w:t xml:space="preserve"> according to the following:</w:t>
      </w:r>
    </w:p>
    <w:p w14:paraId="6657F84C" w14:textId="77777777" w:rsidR="00805F53" w:rsidRPr="00626280" w:rsidRDefault="00805F53" w:rsidP="00FC7804">
      <w:pPr>
        <w:pStyle w:val="Code"/>
      </w:pPr>
      <w:r w:rsidRPr="00626280">
        <w:t>// initialize the WebGL, the vertex buffer and compile the shaders</w:t>
      </w:r>
    </w:p>
    <w:p w14:paraId="57DD78D0" w14:textId="77777777" w:rsidR="00805F53" w:rsidRPr="00626280" w:rsidRDefault="00805F53" w:rsidP="00FC7804">
      <w:pPr>
        <w:pStyle w:val="Code"/>
      </w:pPr>
      <w:r>
        <w:t>var _i</w:t>
      </w:r>
      <w:r w:rsidRPr="00626280">
        <w:t>nitializeWebGL = function(htmlCanvasID) {</w:t>
      </w:r>
    </w:p>
    <w:p w14:paraId="6670B168" w14:textId="77777777" w:rsidR="00805F53" w:rsidRPr="00626280" w:rsidRDefault="00805F53" w:rsidP="00FC7804">
      <w:pPr>
        <w:pStyle w:val="Code"/>
      </w:pPr>
      <w:r w:rsidRPr="00626280">
        <w:t xml:space="preserve">    var canvas = document.getElementById(htmlCanvasID);</w:t>
      </w:r>
    </w:p>
    <w:p w14:paraId="0C52C790" w14:textId="77777777" w:rsidR="00805F53" w:rsidRPr="00626280" w:rsidRDefault="00805F53" w:rsidP="00FC7804">
      <w:pPr>
        <w:pStyle w:val="Code"/>
      </w:pPr>
      <w:r w:rsidRPr="00626280">
        <w:t xml:space="preserve">        </w:t>
      </w:r>
    </w:p>
    <w:p w14:paraId="5EBE9E8D" w14:textId="77777777" w:rsidR="00805F53" w:rsidRPr="00626280" w:rsidRDefault="00805F53" w:rsidP="00FC7804">
      <w:pPr>
        <w:pStyle w:val="Code"/>
      </w:pPr>
      <w:r w:rsidRPr="00626280">
        <w:t xml:space="preserve">    // Get standard webgl, or experimental</w:t>
      </w:r>
    </w:p>
    <w:p w14:paraId="51D56CC0" w14:textId="77777777" w:rsidR="00805F53" w:rsidRPr="00626280" w:rsidRDefault="00805F53" w:rsidP="00FC7804">
      <w:pPr>
        <w:pStyle w:val="Code"/>
      </w:pPr>
      <w:r w:rsidRPr="00626280">
        <w:t xml:space="preserve">    // binds webgl </w:t>
      </w:r>
      <w:r>
        <w:t>to</w:t>
      </w:r>
      <w:r w:rsidRPr="00626280">
        <w:t xml:space="preserve"> the Canvas area on the web-page to the variable </w:t>
      </w:r>
      <w:r>
        <w:t>m</w:t>
      </w:r>
      <w:r w:rsidRPr="00626280">
        <w:t>GL</w:t>
      </w:r>
    </w:p>
    <w:p w14:paraId="03B9E050" w14:textId="77777777" w:rsidR="00206A2A" w:rsidRDefault="00805F53">
      <w:pPr>
        <w:pStyle w:val="Code"/>
        <w:ind w:firstLine="360"/>
        <w:rPr>
          <w:rStyle w:val="CodeBold"/>
        </w:rPr>
      </w:pPr>
      <w:r w:rsidRPr="003D4162">
        <w:rPr>
          <w:rStyle w:val="CodeBold"/>
        </w:rPr>
        <w:t xml:space="preserve">mGL = canvas.getContext("webgl", {alpha: false}) || </w:t>
      </w:r>
    </w:p>
    <w:p w14:paraId="0CDF1962" w14:textId="77777777" w:rsidR="00206A2A" w:rsidRDefault="008D515D">
      <w:pPr>
        <w:pStyle w:val="Code"/>
        <w:ind w:firstLine="360"/>
        <w:rPr>
          <w:rStyle w:val="CodeBold"/>
        </w:rPr>
      </w:pPr>
      <w:r>
        <w:rPr>
          <w:rStyle w:val="CodeBold"/>
        </w:rPr>
        <w:t xml:space="preserve">    </w:t>
      </w:r>
      <w:r w:rsidR="00805F53" w:rsidRPr="003D4162">
        <w:rPr>
          <w:rStyle w:val="CodeBold"/>
        </w:rPr>
        <w:t>canvas.getContext("experimental-webgl", {alpha: false});</w:t>
      </w:r>
      <w:r w:rsidR="00805F53" w:rsidRPr="003D4162" w:rsidDel="00184020">
        <w:rPr>
          <w:rStyle w:val="CodeBold"/>
        </w:rPr>
        <w:t xml:space="preserve"> </w:t>
      </w:r>
    </w:p>
    <w:p w14:paraId="65DD808B" w14:textId="77777777" w:rsidR="00805F53" w:rsidRPr="00626280" w:rsidRDefault="00805F53" w:rsidP="00FC7804">
      <w:pPr>
        <w:pStyle w:val="Code"/>
      </w:pPr>
    </w:p>
    <w:p w14:paraId="7D993A52" w14:textId="77777777" w:rsidR="00805F53" w:rsidRPr="00626280" w:rsidRDefault="00805F53" w:rsidP="00FC7804">
      <w:pPr>
        <w:pStyle w:val="Code"/>
        <w:rPr>
          <w:rStyle w:val="CodeBold"/>
        </w:rPr>
      </w:pPr>
      <w:r w:rsidRPr="00626280">
        <w:rPr>
          <w:rStyle w:val="CodeBold"/>
        </w:rPr>
        <w:t xml:space="preserve">    // Allows transperency with textures.</w:t>
      </w:r>
    </w:p>
    <w:p w14:paraId="7A5F5638" w14:textId="77777777" w:rsidR="00805F53" w:rsidRPr="00626280" w:rsidRDefault="00805F53" w:rsidP="00FC7804">
      <w:pPr>
        <w:pStyle w:val="Code"/>
        <w:rPr>
          <w:rStyle w:val="CodeBold"/>
        </w:rPr>
      </w:pPr>
      <w:r w:rsidRPr="00626280">
        <w:rPr>
          <w:rStyle w:val="CodeBold"/>
        </w:rPr>
        <w:t xml:space="preserve">    </w:t>
      </w:r>
      <w:r>
        <w:rPr>
          <w:rStyle w:val="CodeBold"/>
        </w:rPr>
        <w:t>m</w:t>
      </w:r>
      <w:r w:rsidRPr="00626280">
        <w:rPr>
          <w:rStyle w:val="CodeBold"/>
        </w:rPr>
        <w:t>GL.blendFunc(</w:t>
      </w:r>
      <w:r>
        <w:rPr>
          <w:rStyle w:val="CodeBold"/>
        </w:rPr>
        <w:t>m</w:t>
      </w:r>
      <w:r w:rsidRPr="00626280">
        <w:rPr>
          <w:rStyle w:val="CodeBold"/>
        </w:rPr>
        <w:t xml:space="preserve">GL.SRC_ALPHA, </w:t>
      </w:r>
      <w:r>
        <w:rPr>
          <w:rStyle w:val="CodeBold"/>
        </w:rPr>
        <w:t>m</w:t>
      </w:r>
      <w:r w:rsidRPr="00626280">
        <w:rPr>
          <w:rStyle w:val="CodeBold"/>
        </w:rPr>
        <w:t>GL.ONE_MINUS_SRC_ALPHA);</w:t>
      </w:r>
    </w:p>
    <w:p w14:paraId="367B9B0E" w14:textId="77777777" w:rsidR="00805F53" w:rsidRPr="00626280" w:rsidRDefault="00805F53" w:rsidP="00FC7804">
      <w:pPr>
        <w:pStyle w:val="Code"/>
        <w:rPr>
          <w:rStyle w:val="CodeBold"/>
        </w:rPr>
      </w:pPr>
      <w:r w:rsidRPr="00626280">
        <w:rPr>
          <w:rStyle w:val="CodeBold"/>
        </w:rPr>
        <w:t xml:space="preserve">    </w:t>
      </w:r>
      <w:r>
        <w:rPr>
          <w:rStyle w:val="CodeBold"/>
        </w:rPr>
        <w:t>mGL.enable</w:t>
      </w:r>
      <w:r w:rsidRPr="00626280">
        <w:rPr>
          <w:rStyle w:val="CodeBold"/>
        </w:rPr>
        <w:t xml:space="preserve">( </w:t>
      </w:r>
      <w:r>
        <w:rPr>
          <w:rStyle w:val="CodeBold"/>
        </w:rPr>
        <w:t>m</w:t>
      </w:r>
      <w:r w:rsidRPr="00626280">
        <w:rPr>
          <w:rStyle w:val="CodeBold"/>
        </w:rPr>
        <w:t>GL.BLEND ) ;</w:t>
      </w:r>
    </w:p>
    <w:p w14:paraId="3EF8338A" w14:textId="77777777" w:rsidR="00805F53" w:rsidRPr="00626280" w:rsidRDefault="00805F53" w:rsidP="00FC7804">
      <w:pPr>
        <w:pStyle w:val="Code"/>
        <w:rPr>
          <w:rStyle w:val="CodeBold"/>
        </w:rPr>
      </w:pPr>
      <w:r w:rsidRPr="00626280">
        <w:rPr>
          <w:rStyle w:val="CodeBold"/>
        </w:rPr>
        <w:t xml:space="preserve">        </w:t>
      </w:r>
    </w:p>
    <w:p w14:paraId="52DE0B99" w14:textId="77777777" w:rsidR="00805F53" w:rsidRPr="00626280" w:rsidRDefault="00805F53" w:rsidP="00FC7804">
      <w:pPr>
        <w:pStyle w:val="Code"/>
        <w:rPr>
          <w:rStyle w:val="CodeBold"/>
        </w:rPr>
      </w:pPr>
      <w:r w:rsidRPr="00626280">
        <w:rPr>
          <w:rStyle w:val="CodeBold"/>
        </w:rPr>
        <w:t xml:space="preserve">    // Set images to flip the y axis to match the texture coordinate space.</w:t>
      </w:r>
    </w:p>
    <w:p w14:paraId="2B6FDDF3" w14:textId="77777777" w:rsidR="00805F53" w:rsidRPr="00626280" w:rsidRDefault="00805F53" w:rsidP="00FC7804">
      <w:pPr>
        <w:pStyle w:val="Code"/>
        <w:rPr>
          <w:rStyle w:val="CodeBold"/>
        </w:rPr>
      </w:pPr>
      <w:r w:rsidRPr="00626280">
        <w:rPr>
          <w:rStyle w:val="CodeBold"/>
        </w:rPr>
        <w:t xml:space="preserve">    </w:t>
      </w:r>
      <w:r>
        <w:rPr>
          <w:rStyle w:val="CodeBold"/>
        </w:rPr>
        <w:t>m</w:t>
      </w:r>
      <w:r w:rsidRPr="00626280">
        <w:rPr>
          <w:rStyle w:val="CodeBold"/>
        </w:rPr>
        <w:t>GL.pixelStorei(</w:t>
      </w:r>
      <w:r>
        <w:rPr>
          <w:rStyle w:val="CodeBold"/>
        </w:rPr>
        <w:t>m</w:t>
      </w:r>
      <w:r w:rsidRPr="00626280">
        <w:rPr>
          <w:rStyle w:val="CodeBold"/>
        </w:rPr>
        <w:t>GL.UNPACK_FLIP_Y_WEBGL, true);</w:t>
      </w:r>
    </w:p>
    <w:p w14:paraId="7DA2864B" w14:textId="77777777" w:rsidR="00805F53" w:rsidRPr="00626280" w:rsidRDefault="00805F53" w:rsidP="00FC7804">
      <w:pPr>
        <w:pStyle w:val="Code"/>
      </w:pPr>
    </w:p>
    <w:p w14:paraId="5F06F556" w14:textId="77777777" w:rsidR="00805F53" w:rsidRPr="00626280" w:rsidRDefault="00805F53" w:rsidP="00FC7804">
      <w:pPr>
        <w:pStyle w:val="Code"/>
      </w:pPr>
      <w:r w:rsidRPr="00626280">
        <w:t xml:space="preserve">    if (</w:t>
      </w:r>
      <w:r>
        <w:t>m</w:t>
      </w:r>
      <w:r w:rsidRPr="00626280">
        <w:t>GL === null) {</w:t>
      </w:r>
    </w:p>
    <w:p w14:paraId="28FEDB74" w14:textId="77777777" w:rsidR="00805F53" w:rsidRPr="00626280" w:rsidRDefault="00805F53" w:rsidP="00FC7804">
      <w:pPr>
        <w:pStyle w:val="Code"/>
      </w:pPr>
      <w:r w:rsidRPr="00626280">
        <w:t xml:space="preserve">        document.write("&lt;br&gt;&lt;b&gt;WebGL is not supported!&lt;/b&gt;");</w:t>
      </w:r>
    </w:p>
    <w:p w14:paraId="5435CA9B" w14:textId="77777777" w:rsidR="00805F53" w:rsidRPr="00626280" w:rsidRDefault="00805F53" w:rsidP="00FC7804">
      <w:pPr>
        <w:pStyle w:val="Code"/>
      </w:pPr>
      <w:r w:rsidRPr="00626280">
        <w:t xml:space="preserve">    }</w:t>
      </w:r>
    </w:p>
    <w:p w14:paraId="2EAA7181" w14:textId="77777777" w:rsidR="00805F53" w:rsidRDefault="00805F53" w:rsidP="00FC7804">
      <w:pPr>
        <w:pStyle w:val="Code"/>
      </w:pPr>
      <w:r>
        <w:lastRenderedPageBreak/>
        <w:t>};</w:t>
      </w:r>
    </w:p>
    <w:p w14:paraId="5BD1297E" w14:textId="77777777" w:rsidR="00805F53" w:rsidRDefault="00805F53" w:rsidP="003A3233">
      <w:pPr>
        <w:pStyle w:val="BodyText"/>
      </w:pPr>
      <w:r>
        <w:t xml:space="preserve">The parameter passed to </w:t>
      </w:r>
      <w:proofErr w:type="spellStart"/>
      <w:r w:rsidRPr="003D4162">
        <w:rPr>
          <w:rStyle w:val="CodeInline"/>
        </w:rPr>
        <w:t>canvas.getContext</w:t>
      </w:r>
      <w:proofErr w:type="spellEnd"/>
      <w:r w:rsidRPr="003D4162">
        <w:rPr>
          <w:rStyle w:val="CodeInline"/>
        </w:rPr>
        <w:t>()</w:t>
      </w:r>
      <w:r w:rsidR="007337C0">
        <w:rPr>
          <w:rStyle w:val="CodeInline"/>
        </w:rPr>
        <w:fldChar w:fldCharType="begin"/>
      </w:r>
      <w:r w:rsidR="007337C0">
        <w:instrText xml:space="preserve"> XE "</w:instrText>
      </w:r>
      <w:r w:rsidR="007337C0" w:rsidRPr="00FD3C8B">
        <w:rPr>
          <w:rStyle w:val="CodeInline"/>
        </w:rPr>
        <w:instrText>Shaders project:canvas.getContext()</w:instrText>
      </w:r>
      <w:r w:rsidR="007337C0">
        <w:instrText xml:space="preserve">" </w:instrText>
      </w:r>
      <w:r w:rsidR="007337C0">
        <w:rPr>
          <w:rStyle w:val="CodeInline"/>
        </w:rPr>
        <w:fldChar w:fldCharType="end"/>
      </w:r>
      <w:r>
        <w:t xml:space="preserve"> informs the browser that the canvas should be opaque. This can speed up </w:t>
      </w:r>
      <w:r w:rsidR="00586398">
        <w:t xml:space="preserve">the </w:t>
      </w:r>
      <w:r>
        <w:t>drawing of transparent content and images.</w:t>
      </w:r>
      <w:r w:rsidR="009A35D8">
        <w:t xml:space="preserve"> </w:t>
      </w:r>
      <w:r>
        <w:t xml:space="preserve">The </w:t>
      </w:r>
      <w:proofErr w:type="spellStart"/>
      <w:r w:rsidRPr="001D548D">
        <w:rPr>
          <w:rStyle w:val="CodeInline"/>
        </w:rPr>
        <w:t>blendFunc</w:t>
      </w:r>
      <w:proofErr w:type="spellEnd"/>
      <w:r>
        <w:rPr>
          <w:rStyle w:val="CodeInline"/>
        </w:rPr>
        <w:t>()</w:t>
      </w:r>
      <w:r>
        <w:t xml:space="preserve"> function</w:t>
      </w:r>
      <w:r w:rsidR="007337C0">
        <w:fldChar w:fldCharType="begin"/>
      </w:r>
      <w:r w:rsidR="007337C0">
        <w:instrText xml:space="preserve"> XE "</w:instrText>
      </w:r>
      <w:r w:rsidR="007337C0" w:rsidRPr="00541720">
        <w:rPr>
          <w:rStyle w:val="CodeInline"/>
        </w:rPr>
        <w:instrText>Shaders project:blendFunc()</w:instrText>
      </w:r>
      <w:r w:rsidR="007337C0" w:rsidRPr="00541720">
        <w:instrText xml:space="preserve"> function</w:instrText>
      </w:r>
      <w:r w:rsidR="007337C0">
        <w:instrText xml:space="preserve">" </w:instrText>
      </w:r>
      <w:r w:rsidR="007337C0">
        <w:fldChar w:fldCharType="end"/>
      </w:r>
      <w:r>
        <w:t xml:space="preserve"> enables transparencies when drawing images with the alpha channel. The </w:t>
      </w:r>
      <w:proofErr w:type="spellStart"/>
      <w:r w:rsidRPr="000337C2">
        <w:rPr>
          <w:rStyle w:val="CodeInline"/>
        </w:rPr>
        <w:t>pixelStorei</w:t>
      </w:r>
      <w:proofErr w:type="spellEnd"/>
      <w:r>
        <w:rPr>
          <w:rStyle w:val="CodeInline"/>
        </w:rPr>
        <w:t>()</w:t>
      </w:r>
      <w:r w:rsidR="00664B84">
        <w:t xml:space="preserve"> f</w:t>
      </w:r>
      <w:r>
        <w:t>unction</w:t>
      </w:r>
      <w:r w:rsidR="007337C0">
        <w:fldChar w:fldCharType="begin"/>
      </w:r>
      <w:r w:rsidR="007337C0">
        <w:instrText xml:space="preserve"> XE "</w:instrText>
      </w:r>
      <w:r w:rsidR="007337C0" w:rsidRPr="007A54D3">
        <w:rPr>
          <w:rStyle w:val="CodeInline"/>
        </w:rPr>
        <w:instrText>Shaders project:pixelStorei()</w:instrText>
      </w:r>
      <w:r w:rsidR="007337C0" w:rsidRPr="007A54D3">
        <w:instrText xml:space="preserve"> function</w:instrText>
      </w:r>
      <w:r w:rsidR="007337C0">
        <w:instrText xml:space="preserve">" </w:instrText>
      </w:r>
      <w:r w:rsidR="007337C0">
        <w:fldChar w:fldCharType="end"/>
      </w:r>
      <w:r>
        <w:t xml:space="preserve"> defines the origin of </w:t>
      </w:r>
      <w:r w:rsidR="00586398">
        <w:t xml:space="preserve">the </w:t>
      </w:r>
      <w:proofErr w:type="spellStart"/>
      <w:r w:rsidR="003F6760">
        <w:t>uv</w:t>
      </w:r>
      <w:proofErr w:type="spellEnd"/>
      <w:r>
        <w:t xml:space="preserve"> coordinate to be at the </w:t>
      </w:r>
      <w:r w:rsidR="00664B84">
        <w:t>lower-</w:t>
      </w:r>
      <w:r>
        <w:t xml:space="preserve">left corner. </w:t>
      </w:r>
    </w:p>
    <w:p w14:paraId="0231B97E" w14:textId="77777777" w:rsidR="00805F53" w:rsidRDefault="00805F53" w:rsidP="00FC7804">
      <w:pPr>
        <w:pStyle w:val="Heading4"/>
      </w:pPr>
      <w:r>
        <w:t>Create the Texture Management Engine Component</w:t>
      </w:r>
    </w:p>
    <w:p w14:paraId="48A5CDC5" w14:textId="77777777" w:rsidR="00805F53" w:rsidRDefault="00805F53" w:rsidP="00FC7804">
      <w:pPr>
        <w:pStyle w:val="BodyTextFirst"/>
      </w:pPr>
      <w:r>
        <w:t xml:space="preserve">Like audio and text files, a new engine component must be defined to support the corresponding operations, including reading from the server file system, loading to </w:t>
      </w:r>
      <w:r w:rsidR="00B94734">
        <w:t xml:space="preserve">the </w:t>
      </w:r>
      <w:r>
        <w:t xml:space="preserve">WebGL context, activating </w:t>
      </w:r>
      <w:r w:rsidR="00B94734">
        <w:t xml:space="preserve">the </w:t>
      </w:r>
      <w:r>
        <w:t>WebGL texture</w:t>
      </w:r>
      <w:r w:rsidR="007774B5">
        <w:fldChar w:fldCharType="begin"/>
      </w:r>
      <w:r w:rsidR="007774B5">
        <w:instrText xml:space="preserve"> XE "</w:instrText>
      </w:r>
      <w:r w:rsidR="007774B5" w:rsidRPr="002F5AAB">
        <w:instrText>Shaders project:WebGL</w:instrText>
      </w:r>
      <w:r w:rsidR="007774B5">
        <w:instrText xml:space="preserve">" </w:instrText>
      </w:r>
      <w:r w:rsidR="007774B5">
        <w:fldChar w:fldCharType="end"/>
      </w:r>
      <w:r>
        <w:t xml:space="preserve"> buffer for drawing, and unloading from WebGL.</w:t>
      </w:r>
    </w:p>
    <w:p w14:paraId="1BD3E4D9" w14:textId="77777777" w:rsidR="00805F53" w:rsidRDefault="00805F53" w:rsidP="00805F53">
      <w:pPr>
        <w:pStyle w:val="NumList"/>
        <w:numPr>
          <w:ilvl w:val="0"/>
          <w:numId w:val="12"/>
        </w:numPr>
      </w:pPr>
      <w:r w:rsidRPr="000E163C">
        <w:t xml:space="preserve">Create a new file in the </w:t>
      </w:r>
      <w:proofErr w:type="spellStart"/>
      <w:r w:rsidRPr="000E163C">
        <w:rPr>
          <w:rStyle w:val="CodeInline"/>
        </w:rPr>
        <w:t>src</w:t>
      </w:r>
      <w:proofErr w:type="spellEnd"/>
      <w:r w:rsidRPr="000E163C">
        <w:rPr>
          <w:rStyle w:val="CodeInline"/>
        </w:rPr>
        <w:t>/Engine/Core/</w:t>
      </w:r>
      <w:r w:rsidRPr="000E163C">
        <w:t xml:space="preserve"> folder and name it </w:t>
      </w:r>
      <w:r w:rsidR="000B089C">
        <w:rPr>
          <w:rStyle w:val="CodeInline"/>
        </w:rPr>
        <w:t>Engine_Textures.js</w:t>
      </w:r>
      <w:r>
        <w:t>.</w:t>
      </w:r>
      <w:r w:rsidR="00DF5F83">
        <w:t xml:space="preserve"> </w:t>
      </w:r>
      <w:r>
        <w:t xml:space="preserve">This file will implement the </w:t>
      </w:r>
      <w:r w:rsidRPr="00490CE0">
        <w:rPr>
          <w:rStyle w:val="CodeInline"/>
        </w:rPr>
        <w:t>Textures</w:t>
      </w:r>
      <w:r>
        <w:t xml:space="preserve"> engine component.</w:t>
      </w:r>
    </w:p>
    <w:p w14:paraId="2AFF20FD" w14:textId="77777777" w:rsidR="00D07AC5" w:rsidRDefault="00805F53" w:rsidP="00D07AC5">
      <w:pPr>
        <w:pStyle w:val="NumList"/>
        <w:numPr>
          <w:ilvl w:val="0"/>
          <w:numId w:val="12"/>
        </w:numPr>
      </w:pPr>
      <w:r>
        <w:t>Add the following object definition to represent a texture in the game engine:</w:t>
      </w:r>
    </w:p>
    <w:p w14:paraId="18A160AE" w14:textId="77777777" w:rsidR="00805F53" w:rsidRPr="00F22FDA" w:rsidRDefault="00805F53" w:rsidP="00FC7804">
      <w:pPr>
        <w:pStyle w:val="Code"/>
      </w:pPr>
      <w:r w:rsidRPr="00F22FDA">
        <w:t>function TextureInfo(name, w, h, id)</w:t>
      </w:r>
      <w:r>
        <w:t xml:space="preserve"> </w:t>
      </w:r>
      <w:r w:rsidRPr="00F22FDA">
        <w:t>{</w:t>
      </w:r>
    </w:p>
    <w:p w14:paraId="0206B3BA" w14:textId="77777777" w:rsidR="00805F53" w:rsidRPr="00F22FDA" w:rsidRDefault="00805F53" w:rsidP="00FC7804">
      <w:pPr>
        <w:pStyle w:val="Code"/>
      </w:pPr>
      <w:r w:rsidRPr="00F22FDA">
        <w:t xml:space="preserve">    this.mName = name;</w:t>
      </w:r>
    </w:p>
    <w:p w14:paraId="5629A91B" w14:textId="77777777" w:rsidR="00805F53" w:rsidRPr="00F22FDA" w:rsidRDefault="00805F53" w:rsidP="00FC7804">
      <w:pPr>
        <w:pStyle w:val="Code"/>
      </w:pPr>
      <w:r w:rsidRPr="00F22FDA">
        <w:t xml:space="preserve">    this.mWidth = w;</w:t>
      </w:r>
    </w:p>
    <w:p w14:paraId="1749560B" w14:textId="77777777" w:rsidR="00805F53" w:rsidRPr="00F22FDA" w:rsidRDefault="00805F53" w:rsidP="00FC7804">
      <w:pPr>
        <w:pStyle w:val="Code"/>
      </w:pPr>
      <w:r w:rsidRPr="00F22FDA">
        <w:t xml:space="preserve">    this.mHeight = h;</w:t>
      </w:r>
    </w:p>
    <w:p w14:paraId="73769752" w14:textId="77777777" w:rsidR="00805F53" w:rsidRPr="00F22FDA" w:rsidRDefault="00805F53" w:rsidP="00FC7804">
      <w:pPr>
        <w:pStyle w:val="Code"/>
      </w:pPr>
      <w:r w:rsidRPr="00F22FDA">
        <w:t xml:space="preserve">    this.mGLTexID = id;</w:t>
      </w:r>
    </w:p>
    <w:p w14:paraId="27980EE4" w14:textId="77777777" w:rsidR="00805F53" w:rsidRPr="00F22FDA" w:rsidRDefault="00805F53" w:rsidP="00FC7804">
      <w:pPr>
        <w:pStyle w:val="Code"/>
      </w:pPr>
      <w:r w:rsidRPr="00F22FDA">
        <w:t>};</w:t>
      </w:r>
    </w:p>
    <w:p w14:paraId="0F7FFC1A" w14:textId="77777777" w:rsidR="00805F53" w:rsidRDefault="00805F53" w:rsidP="003A3233">
      <w:pPr>
        <w:pStyle w:val="BodyText"/>
      </w:pPr>
      <w:proofErr w:type="spellStart"/>
      <w:r>
        <w:rPr>
          <w:rStyle w:val="CodeInline"/>
        </w:rPr>
        <w:t>mWidth</w:t>
      </w:r>
      <w:proofErr w:type="spellEnd"/>
      <w:r w:rsidRPr="003D4162">
        <w:rPr>
          <w:rStyle w:val="CodeInline"/>
        </w:rPr>
        <w:t xml:space="preserve"> </w:t>
      </w:r>
      <w:r>
        <w:t xml:space="preserve">and </w:t>
      </w:r>
      <w:proofErr w:type="spellStart"/>
      <w:r>
        <w:rPr>
          <w:rStyle w:val="CodeInline"/>
        </w:rPr>
        <w:t>mHeight</w:t>
      </w:r>
      <w:proofErr w:type="spellEnd"/>
      <w:r w:rsidRPr="003D4162">
        <w:rPr>
          <w:rStyle w:val="CodeInline"/>
        </w:rPr>
        <w:t xml:space="preserve"> </w:t>
      </w:r>
      <w:r>
        <w:t xml:space="preserve">are the pixel resolution of the texture image, </w:t>
      </w:r>
      <w:proofErr w:type="spellStart"/>
      <w:r>
        <w:rPr>
          <w:rStyle w:val="CodeInline"/>
        </w:rPr>
        <w:t>mName</w:t>
      </w:r>
      <w:proofErr w:type="spellEnd"/>
      <w:r w:rsidRPr="003D4162">
        <w:rPr>
          <w:rStyle w:val="CodeInline"/>
        </w:rPr>
        <w:t xml:space="preserve"> </w:t>
      </w:r>
      <w:r>
        <w:t xml:space="preserve">stores the path to the image file, and </w:t>
      </w:r>
      <w:proofErr w:type="spellStart"/>
      <w:r w:rsidRPr="00E9179B">
        <w:rPr>
          <w:rStyle w:val="CodeInline"/>
        </w:rPr>
        <w:t>mGLTexID</w:t>
      </w:r>
      <w:proofErr w:type="spellEnd"/>
      <w:r w:rsidR="007774B5">
        <w:rPr>
          <w:rStyle w:val="CodeInline"/>
        </w:rPr>
        <w:fldChar w:fldCharType="begin"/>
      </w:r>
      <w:r w:rsidR="007774B5">
        <w:instrText xml:space="preserve"> XE "</w:instrText>
      </w:r>
      <w:r w:rsidR="007774B5" w:rsidRPr="00E12004">
        <w:rPr>
          <w:rStyle w:val="CodeInline"/>
        </w:rPr>
        <w:instrText>Shaders project:mGLTexID</w:instrText>
      </w:r>
      <w:r w:rsidR="007774B5">
        <w:instrText xml:space="preserve">" </w:instrText>
      </w:r>
      <w:r w:rsidR="007774B5">
        <w:rPr>
          <w:rStyle w:val="CodeInline"/>
        </w:rPr>
        <w:fldChar w:fldCharType="end"/>
      </w:r>
      <w:r>
        <w:t xml:space="preserve"> is a reference to the </w:t>
      </w:r>
      <w:r w:rsidRPr="00622D0D">
        <w:t>WebGL</w:t>
      </w:r>
      <w:r>
        <w:t xml:space="preserve"> texture storage.</w:t>
      </w:r>
    </w:p>
    <w:p w14:paraId="3BF7188F" w14:textId="77777777" w:rsidR="00805F53" w:rsidRDefault="00DA3970" w:rsidP="00FC7804">
      <w:pPr>
        <w:pStyle w:val="NoteTipCaution"/>
      </w:pPr>
      <w:r w:rsidRPr="00DA3970">
        <w:rPr>
          <w:b/>
        </w:rPr>
        <w:t>Note</w:t>
      </w:r>
      <w:r w:rsidRPr="00DA3970">
        <w:rPr>
          <w:b/>
        </w:rPr>
        <w:tab/>
      </w:r>
      <w:r w:rsidR="0090407C">
        <w:rPr>
          <w:b/>
        </w:rPr>
        <w:t xml:space="preserve"> </w:t>
      </w:r>
      <w:r w:rsidR="00805F53">
        <w:t>For an efficient implementation, many graphics hardware only support</w:t>
      </w:r>
      <w:r w:rsidR="003548EC">
        <w:t>s</w:t>
      </w:r>
      <w:r w:rsidR="00805F53">
        <w:t xml:space="preserve"> texture with image resolutions in powers of </w:t>
      </w:r>
      <w:r w:rsidR="00B05C0E">
        <w:t>2</w:t>
      </w:r>
      <w:r w:rsidR="00805F53">
        <w:t xml:space="preserve">, </w:t>
      </w:r>
      <w:r w:rsidR="00B05C0E">
        <w:t>such as</w:t>
      </w:r>
      <w:r w:rsidR="00805F53">
        <w:t xml:space="preserve"> 2x4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2</m:t>
            </m:r>
          </m:sup>
        </m:sSup>
        <m:r>
          <w:rPr>
            <w:rFonts w:ascii="Cambria Math" w:hAnsi="Cambria Math"/>
          </w:rPr>
          <m:t>)</m:t>
        </m:r>
      </m:oMath>
      <w:r w:rsidR="00805F53">
        <w:t xml:space="preserve">, or 4x16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2</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4</m:t>
            </m:r>
          </m:sup>
        </m:sSup>
        <m:r>
          <w:rPr>
            <w:rFonts w:ascii="Cambria Math" w:hAnsi="Cambria Math"/>
          </w:rPr>
          <m:t>)</m:t>
        </m:r>
      </m:oMath>
      <w:r w:rsidR="00805F53">
        <w:t xml:space="preserve">, or 64x256 </w:t>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x</m:t>
        </m:r>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m:t>
        </m:r>
      </m:oMath>
      <w:r w:rsidR="00805F53">
        <w:t xml:space="preserve">, </w:t>
      </w:r>
      <w:r w:rsidR="00B05C0E">
        <w:t>and so on</w:t>
      </w:r>
      <w:r w:rsidR="00805F53">
        <w:t>. This is also the case for your configuration of WebGL. All examples in this book work</w:t>
      </w:r>
      <w:r w:rsidR="00B05C0E" w:rsidRPr="00B05C0E">
        <w:t xml:space="preserve"> </w:t>
      </w:r>
      <w:r w:rsidR="00B05C0E">
        <w:t>only</w:t>
      </w:r>
      <w:r w:rsidR="00805F53">
        <w:t xml:space="preserve"> with textures with resolutions that are powers of </w:t>
      </w:r>
      <w:r w:rsidR="00B05C0E">
        <w:t>2</w:t>
      </w:r>
      <w:r w:rsidR="00805F53">
        <w:t>.</w:t>
      </w:r>
    </w:p>
    <w:p w14:paraId="1175F8C0" w14:textId="77777777" w:rsidR="00D07AC5" w:rsidRDefault="00805F53" w:rsidP="00D07AC5">
      <w:pPr>
        <w:pStyle w:val="NumList"/>
        <w:numPr>
          <w:ilvl w:val="0"/>
          <w:numId w:val="12"/>
        </w:numPr>
      </w:pPr>
      <w:r>
        <w:t xml:space="preserve">Now, define a </w:t>
      </w:r>
      <w:r w:rsidRPr="001D548D">
        <w:rPr>
          <w:rStyle w:val="CodeInline"/>
        </w:rPr>
        <w:t>Textures</w:t>
      </w:r>
      <w:r>
        <w:t xml:space="preserve"> component similar to the other engine components</w:t>
      </w:r>
      <w:r w:rsidR="00B05C0E">
        <w:t>.</w:t>
      </w:r>
    </w:p>
    <w:p w14:paraId="75D48635" w14:textId="77777777" w:rsidR="00805F53" w:rsidRPr="00F22FDA" w:rsidRDefault="00805F53" w:rsidP="00FC7804">
      <w:pPr>
        <w:pStyle w:val="Code"/>
      </w:pPr>
      <w:r>
        <w:t>var gEngine = gEngine || { };</w:t>
      </w:r>
    </w:p>
    <w:p w14:paraId="752DA2C0" w14:textId="77777777" w:rsidR="00805F53" w:rsidRPr="00F22FDA" w:rsidRDefault="00805F53" w:rsidP="00FC7804">
      <w:pPr>
        <w:pStyle w:val="Code"/>
      </w:pPr>
    </w:p>
    <w:p w14:paraId="72C9978F" w14:textId="77777777" w:rsidR="00805F53" w:rsidRPr="00F22FDA" w:rsidRDefault="00805F53" w:rsidP="00FC7804">
      <w:pPr>
        <w:pStyle w:val="Code"/>
      </w:pPr>
      <w:r>
        <w:t>gEngine.Textures = (function()</w:t>
      </w:r>
      <w:r w:rsidRPr="00F22FDA">
        <w:t xml:space="preserve">{        </w:t>
      </w:r>
    </w:p>
    <w:p w14:paraId="3AC833DF" w14:textId="77777777" w:rsidR="00805F53" w:rsidRPr="00F22FDA" w:rsidRDefault="00805F53" w:rsidP="00FC7804">
      <w:pPr>
        <w:pStyle w:val="Code"/>
      </w:pPr>
      <w:r>
        <w:t xml:space="preserve">    var mPublic = { </w:t>
      </w:r>
      <w:r w:rsidRPr="00F22FDA">
        <w:t>};</w:t>
      </w:r>
    </w:p>
    <w:p w14:paraId="2D7AD3A5" w14:textId="77777777" w:rsidR="00805F53" w:rsidRPr="00F22FDA" w:rsidRDefault="00805F53" w:rsidP="00FC7804">
      <w:pPr>
        <w:pStyle w:val="Code"/>
      </w:pPr>
      <w:r w:rsidRPr="00F22FDA">
        <w:t xml:space="preserve">    return </w:t>
      </w:r>
      <w:r>
        <w:t>mPublic</w:t>
      </w:r>
      <w:r w:rsidRPr="00F22FDA">
        <w:t>;</w:t>
      </w:r>
    </w:p>
    <w:p w14:paraId="5C162E6A" w14:textId="77777777" w:rsidR="00805F53" w:rsidRDefault="00805F53" w:rsidP="00FC7804">
      <w:pPr>
        <w:pStyle w:val="Code"/>
      </w:pPr>
      <w:r w:rsidRPr="00F22FDA">
        <w:t>}()</w:t>
      </w:r>
      <w:r>
        <w:t>)</w:t>
      </w:r>
      <w:r w:rsidRPr="00F22FDA">
        <w:t>;</w:t>
      </w:r>
    </w:p>
    <w:p w14:paraId="59FF91AA" w14:textId="77777777" w:rsidR="00D07AC5" w:rsidRDefault="00805F53" w:rsidP="00D07AC5">
      <w:pPr>
        <w:pStyle w:val="NumList"/>
        <w:numPr>
          <w:ilvl w:val="0"/>
          <w:numId w:val="12"/>
        </w:numPr>
      </w:pPr>
      <w:r w:rsidRPr="00D72B8E">
        <w:lastRenderedPageBreak/>
        <w:t xml:space="preserve">Define </w:t>
      </w:r>
      <w:r>
        <w:t>a</w:t>
      </w:r>
      <w:r w:rsidRPr="00D72B8E">
        <w:t xml:space="preserve"> function to load an image asynchronously</w:t>
      </w:r>
      <w:r w:rsidR="00B05C0E">
        <w:t>.</w:t>
      </w:r>
    </w:p>
    <w:p w14:paraId="3C841BF2" w14:textId="77777777" w:rsidR="00805F53" w:rsidRPr="00D72B8E" w:rsidRDefault="00805F53" w:rsidP="00FC7804">
      <w:pPr>
        <w:pStyle w:val="Code"/>
      </w:pPr>
      <w:r w:rsidRPr="00D72B8E">
        <w:t>// Loads an texture so that it can be drawn.</w:t>
      </w:r>
    </w:p>
    <w:p w14:paraId="3330F00D" w14:textId="77777777" w:rsidR="00805F53" w:rsidRPr="00D72B8E" w:rsidRDefault="00805F53" w:rsidP="00FC7804">
      <w:pPr>
        <w:pStyle w:val="Code"/>
      </w:pPr>
      <w:r w:rsidRPr="00D72B8E">
        <w:t>// If already in the map, will do nothing.</w:t>
      </w:r>
    </w:p>
    <w:p w14:paraId="7775F417" w14:textId="77777777" w:rsidR="00805F53" w:rsidRPr="00D72B8E" w:rsidRDefault="00805F53" w:rsidP="00FC7804">
      <w:pPr>
        <w:pStyle w:val="Code"/>
      </w:pPr>
      <w:r w:rsidRPr="00D72B8E">
        <w:t xml:space="preserve">var </w:t>
      </w:r>
      <w:r>
        <w:t>loadTexture</w:t>
      </w:r>
      <w:r w:rsidRPr="00D72B8E">
        <w:t xml:space="preserve"> = function(textureName)</w:t>
      </w:r>
      <w:r>
        <w:t xml:space="preserve"> </w:t>
      </w:r>
      <w:r w:rsidRPr="00D72B8E">
        <w:t>{</w:t>
      </w:r>
    </w:p>
    <w:p w14:paraId="0322209A" w14:textId="77777777" w:rsidR="00805F53" w:rsidRPr="00D72B8E" w:rsidRDefault="00805F53" w:rsidP="00FC7804">
      <w:pPr>
        <w:pStyle w:val="Code"/>
      </w:pPr>
      <w:r w:rsidRPr="00D72B8E">
        <w:t xml:space="preserve">    if (!(gEngine.ResourceMap.</w:t>
      </w:r>
      <w:r>
        <w:t>isAssetLoaded</w:t>
      </w:r>
      <w:r w:rsidRPr="00D72B8E">
        <w:t>(textureName)))</w:t>
      </w:r>
      <w:r>
        <w:t xml:space="preserve"> </w:t>
      </w:r>
      <w:r w:rsidRPr="00D72B8E">
        <w:t xml:space="preserve"> {</w:t>
      </w:r>
    </w:p>
    <w:p w14:paraId="4F496C5E" w14:textId="77777777" w:rsidR="00805F53" w:rsidRPr="00D72B8E" w:rsidRDefault="00805F53" w:rsidP="00FC7804">
      <w:pPr>
        <w:pStyle w:val="Code"/>
      </w:pPr>
      <w:r w:rsidRPr="00D72B8E">
        <w:t xml:space="preserve">        // Create new Texture object.</w:t>
      </w:r>
    </w:p>
    <w:p w14:paraId="4ECF235F" w14:textId="77777777" w:rsidR="00805F53" w:rsidRPr="00D72B8E" w:rsidRDefault="00805F53" w:rsidP="00FC7804">
      <w:pPr>
        <w:pStyle w:val="Code"/>
      </w:pPr>
      <w:r w:rsidRPr="00D72B8E">
        <w:t xml:space="preserve">        var img = new Image();</w:t>
      </w:r>
    </w:p>
    <w:p w14:paraId="7B8CE074" w14:textId="77777777" w:rsidR="00805F53" w:rsidRPr="00D72B8E" w:rsidRDefault="00805F53" w:rsidP="00FC7804">
      <w:pPr>
        <w:pStyle w:val="Code"/>
      </w:pPr>
    </w:p>
    <w:p w14:paraId="668BC663" w14:textId="77777777" w:rsidR="00805F53" w:rsidRPr="00D72B8E" w:rsidRDefault="00805F53" w:rsidP="00FC7804">
      <w:pPr>
        <w:pStyle w:val="Code"/>
      </w:pPr>
      <w:r w:rsidRPr="00D72B8E">
        <w:t xml:space="preserve">        // Update resources in loading counter.</w:t>
      </w:r>
    </w:p>
    <w:p w14:paraId="1B46B4BC" w14:textId="77777777" w:rsidR="00805F53" w:rsidRPr="00D72B8E" w:rsidRDefault="00805F53" w:rsidP="00FC7804">
      <w:pPr>
        <w:pStyle w:val="Code"/>
      </w:pPr>
      <w:r w:rsidRPr="00D72B8E">
        <w:t xml:space="preserve">        gEngine.ResourceMap.</w:t>
      </w:r>
      <w:r>
        <w:t>asyncLoadRequested</w:t>
      </w:r>
      <w:r w:rsidRPr="00D72B8E">
        <w:t>(textureName);</w:t>
      </w:r>
    </w:p>
    <w:p w14:paraId="029051F0" w14:textId="77777777" w:rsidR="00805F53" w:rsidRPr="00D72B8E" w:rsidRDefault="00805F53" w:rsidP="00FC7804">
      <w:pPr>
        <w:pStyle w:val="Code"/>
      </w:pPr>
    </w:p>
    <w:p w14:paraId="75A41C28" w14:textId="77777777" w:rsidR="00805F53" w:rsidRPr="00D72B8E" w:rsidRDefault="00805F53" w:rsidP="00FC7804">
      <w:pPr>
        <w:pStyle w:val="Code"/>
      </w:pPr>
      <w:r w:rsidRPr="00D72B8E">
        <w:t xml:space="preserve">        // When the texture loads, convert it to the </w:t>
      </w:r>
      <w:r>
        <w:t>WebGL</w:t>
      </w:r>
      <w:r w:rsidRPr="00D72B8E">
        <w:t xml:space="preserve"> format then put</w:t>
      </w:r>
    </w:p>
    <w:p w14:paraId="33D91EAC" w14:textId="77777777" w:rsidR="00805F53" w:rsidRPr="00D72B8E" w:rsidRDefault="00805F53" w:rsidP="00FC7804">
      <w:pPr>
        <w:pStyle w:val="Code"/>
      </w:pPr>
      <w:r w:rsidRPr="00D72B8E">
        <w:t xml:space="preserve">        // it back into the mTextureMap.</w:t>
      </w:r>
    </w:p>
    <w:p w14:paraId="2B7A8BDF" w14:textId="77777777" w:rsidR="00805F53" w:rsidRPr="00D72B8E" w:rsidRDefault="00805F53" w:rsidP="00FC7804">
      <w:pPr>
        <w:pStyle w:val="Code"/>
      </w:pPr>
      <w:r w:rsidRPr="00D72B8E">
        <w:t xml:space="preserve">        img.onload = function () {</w:t>
      </w:r>
    </w:p>
    <w:p w14:paraId="1754A642" w14:textId="77777777" w:rsidR="00805F53" w:rsidRPr="00D72B8E" w:rsidRDefault="00805F53" w:rsidP="00FC7804">
      <w:pPr>
        <w:pStyle w:val="Code"/>
      </w:pPr>
      <w:r w:rsidRPr="00D72B8E">
        <w:t xml:space="preserve">            _</w:t>
      </w:r>
      <w:r>
        <w:t>processLoadedImage</w:t>
      </w:r>
      <w:r w:rsidRPr="00D72B8E">
        <w:t>(textureName, img);</w:t>
      </w:r>
    </w:p>
    <w:p w14:paraId="257AE6F4" w14:textId="77777777" w:rsidR="00805F53" w:rsidRPr="00D72B8E" w:rsidRDefault="00805F53" w:rsidP="00FC7804">
      <w:pPr>
        <w:pStyle w:val="Code"/>
      </w:pPr>
      <w:r w:rsidRPr="00D72B8E">
        <w:t xml:space="preserve">        };</w:t>
      </w:r>
    </w:p>
    <w:p w14:paraId="76FAE239" w14:textId="77777777" w:rsidR="00805F53" w:rsidRPr="00D72B8E" w:rsidRDefault="00805F53" w:rsidP="00FC7804">
      <w:pPr>
        <w:pStyle w:val="Code"/>
      </w:pPr>
      <w:r w:rsidRPr="00D72B8E">
        <w:t xml:space="preserve">        img.src = textureName;</w:t>
      </w:r>
    </w:p>
    <w:p w14:paraId="11C59EC5" w14:textId="77777777" w:rsidR="00805F53" w:rsidRPr="00D72B8E" w:rsidRDefault="00805F53" w:rsidP="00FC7804">
      <w:pPr>
        <w:pStyle w:val="Code"/>
      </w:pPr>
      <w:r w:rsidRPr="00D72B8E">
        <w:t xml:space="preserve">    } else {</w:t>
      </w:r>
    </w:p>
    <w:p w14:paraId="65689AFE" w14:textId="77777777" w:rsidR="00805F53" w:rsidRPr="00D72B8E" w:rsidRDefault="00805F53" w:rsidP="00FC7804">
      <w:pPr>
        <w:pStyle w:val="Code"/>
      </w:pPr>
      <w:r w:rsidRPr="00D72B8E">
        <w:t xml:space="preserve">        gEngine.ResourceMap.</w:t>
      </w:r>
      <w:r>
        <w:t>inc</w:t>
      </w:r>
      <w:r w:rsidRPr="00D72B8E">
        <w:t>AssetRefCount(textureName);</w:t>
      </w:r>
    </w:p>
    <w:p w14:paraId="790F01A6" w14:textId="77777777" w:rsidR="00805F53" w:rsidRPr="00D72B8E" w:rsidRDefault="00805F53" w:rsidP="00FC7804">
      <w:pPr>
        <w:pStyle w:val="Code"/>
      </w:pPr>
      <w:r w:rsidRPr="00D72B8E">
        <w:t xml:space="preserve">    }</w:t>
      </w:r>
    </w:p>
    <w:p w14:paraId="4FBF356A" w14:textId="77777777" w:rsidR="00805F53" w:rsidRPr="00D72B8E" w:rsidRDefault="00805F53" w:rsidP="00FC7804">
      <w:pPr>
        <w:pStyle w:val="Code"/>
      </w:pPr>
      <w:r w:rsidRPr="00D72B8E">
        <w:t>};</w:t>
      </w:r>
    </w:p>
    <w:p w14:paraId="757103F0" w14:textId="77777777" w:rsidR="00805F53" w:rsidRPr="00D72B8E" w:rsidRDefault="00805F53" w:rsidP="003A3233">
      <w:pPr>
        <w:pStyle w:val="BodyText"/>
      </w:pPr>
      <w:r w:rsidRPr="00D72B8E">
        <w:t>Note the similarity between</w:t>
      </w:r>
      <w:r w:rsidR="00334F68">
        <w:t xml:space="preserve"> the</w:t>
      </w:r>
      <w:r w:rsidRPr="00D72B8E">
        <w:t xml:space="preserve"> loading of textures and the loading of audio or text files. In this case, once an image is loaded, it is passed to</w:t>
      </w:r>
      <w:r w:rsidR="00B05C0E">
        <w:t xml:space="preserve"> the</w:t>
      </w:r>
      <w:r w:rsidRPr="00D72B8E">
        <w:t xml:space="preserve"> </w:t>
      </w:r>
      <w:r w:rsidRPr="00D72B8E">
        <w:rPr>
          <w:rStyle w:val="CodeInline"/>
        </w:rPr>
        <w:t>_</w:t>
      </w:r>
      <w:proofErr w:type="spellStart"/>
      <w:r>
        <w:rPr>
          <w:rStyle w:val="CodeInline"/>
        </w:rPr>
        <w:t>processLoadedImage</w:t>
      </w:r>
      <w:proofErr w:type="spellEnd"/>
      <w:r>
        <w:rPr>
          <w:rStyle w:val="CodeInline"/>
        </w:rPr>
        <w:t>()</w:t>
      </w:r>
      <w:r w:rsidR="00334F68">
        <w:rPr>
          <w:rStyle w:val="CodeInline"/>
        </w:rPr>
        <w:t xml:space="preserve"> </w:t>
      </w:r>
      <w:r>
        <w:t>function</w:t>
      </w:r>
      <w:r w:rsidR="007774B5">
        <w:fldChar w:fldCharType="begin"/>
      </w:r>
      <w:r w:rsidR="007774B5">
        <w:instrText xml:space="preserve"> XE "</w:instrText>
      </w:r>
      <w:r w:rsidR="007774B5" w:rsidRPr="00F95619">
        <w:rPr>
          <w:rStyle w:val="CodeInline"/>
        </w:rPr>
        <w:instrText xml:space="preserve">Shaders project:processLoadedImage() </w:instrText>
      </w:r>
      <w:r w:rsidR="007774B5" w:rsidRPr="00F95619">
        <w:instrText>function</w:instrText>
      </w:r>
      <w:r w:rsidR="007774B5">
        <w:instrText xml:space="preserve">" </w:instrText>
      </w:r>
      <w:r w:rsidR="007774B5">
        <w:fldChar w:fldCharType="end"/>
      </w:r>
      <w:r>
        <w:t xml:space="preserve"> with </w:t>
      </w:r>
      <w:r w:rsidRPr="00D72B8E">
        <w:t>its file</w:t>
      </w:r>
      <w:r>
        <w:t xml:space="preserve"> </w:t>
      </w:r>
      <w:r w:rsidRPr="00D72B8E">
        <w:t>path as the name.</w:t>
      </w:r>
    </w:p>
    <w:p w14:paraId="0BB105A0" w14:textId="77777777" w:rsidR="00D07AC5" w:rsidRDefault="00805F53" w:rsidP="00D07AC5">
      <w:pPr>
        <w:pStyle w:val="NumList"/>
        <w:numPr>
          <w:ilvl w:val="0"/>
          <w:numId w:val="12"/>
        </w:numPr>
      </w:pPr>
      <w:r w:rsidRPr="00D72B8E">
        <w:t>Add a</w:t>
      </w:r>
      <w:r>
        <w:t>n</w:t>
      </w:r>
      <w:r w:rsidRPr="00D72B8E">
        <w:t xml:space="preserve"> </w:t>
      </w:r>
      <w:proofErr w:type="spellStart"/>
      <w:r>
        <w:rPr>
          <w:rStyle w:val="CodeInline"/>
        </w:rPr>
        <w:t>unloadTexture</w:t>
      </w:r>
      <w:proofErr w:type="spellEnd"/>
      <w:r>
        <w:rPr>
          <w:rStyle w:val="CodeInline"/>
        </w:rPr>
        <w:t>()</w:t>
      </w:r>
      <w:r w:rsidRPr="00D72B8E">
        <w:t xml:space="preserve"> function</w:t>
      </w:r>
      <w:r w:rsidR="007774B5">
        <w:fldChar w:fldCharType="begin"/>
      </w:r>
      <w:r w:rsidR="007774B5">
        <w:instrText xml:space="preserve"> XE "</w:instrText>
      </w:r>
      <w:r w:rsidR="007774B5" w:rsidRPr="00145C96">
        <w:rPr>
          <w:rStyle w:val="CodeInline"/>
        </w:rPr>
        <w:instrText>Shaders project:unloadTexture()</w:instrText>
      </w:r>
      <w:r w:rsidR="007774B5" w:rsidRPr="00145C96">
        <w:instrText xml:space="preserve"> function</w:instrText>
      </w:r>
      <w:r w:rsidR="007774B5">
        <w:instrText xml:space="preserve">" </w:instrText>
      </w:r>
      <w:r w:rsidR="007774B5">
        <w:fldChar w:fldCharType="end"/>
      </w:r>
      <w:r w:rsidRPr="00D72B8E">
        <w:t xml:space="preserve"> </w:t>
      </w:r>
      <w:r>
        <w:t>to clean</w:t>
      </w:r>
      <w:r w:rsidRPr="00D72B8E">
        <w:t xml:space="preserve"> up </w:t>
      </w:r>
      <w:r>
        <w:t xml:space="preserve">the </w:t>
      </w:r>
      <w:r w:rsidRPr="00D72B8E">
        <w:t xml:space="preserve">engine and </w:t>
      </w:r>
      <w:r>
        <w:t xml:space="preserve">release </w:t>
      </w:r>
      <w:r w:rsidRPr="00AC5638">
        <w:t>WebGL</w:t>
      </w:r>
      <w:r w:rsidRPr="00D72B8E">
        <w:t xml:space="preserve"> resources</w:t>
      </w:r>
      <w:r w:rsidR="00B05C0E">
        <w:t>.</w:t>
      </w:r>
    </w:p>
    <w:p w14:paraId="21319348" w14:textId="77777777" w:rsidR="00805F53" w:rsidRPr="00D72B8E" w:rsidRDefault="00805F53" w:rsidP="00FC7804">
      <w:pPr>
        <w:pStyle w:val="Code"/>
      </w:pPr>
      <w:r w:rsidRPr="00D72B8E">
        <w:t xml:space="preserve">// Remove the reference to allow associated memory </w:t>
      </w:r>
    </w:p>
    <w:p w14:paraId="05EC07ED" w14:textId="77777777" w:rsidR="00805F53" w:rsidRPr="00D72B8E" w:rsidRDefault="00805F53" w:rsidP="00FC7804">
      <w:pPr>
        <w:pStyle w:val="Code"/>
      </w:pPr>
      <w:r w:rsidRPr="00D72B8E">
        <w:t>// be available for subsequent garbage collection</w:t>
      </w:r>
    </w:p>
    <w:p w14:paraId="4AF8CF9C" w14:textId="77777777" w:rsidR="00805F53" w:rsidRPr="00D72B8E" w:rsidRDefault="00805F53" w:rsidP="00FC7804">
      <w:pPr>
        <w:pStyle w:val="Code"/>
      </w:pPr>
      <w:r w:rsidRPr="00D72B8E">
        <w:t xml:space="preserve">var </w:t>
      </w:r>
      <w:r>
        <w:t>unloadTexture</w:t>
      </w:r>
      <w:r w:rsidRPr="00D72B8E">
        <w:t xml:space="preserve"> = function(textureName)</w:t>
      </w:r>
      <w:r>
        <w:t xml:space="preserve"> </w:t>
      </w:r>
      <w:r w:rsidRPr="00D72B8E">
        <w:t>{</w:t>
      </w:r>
    </w:p>
    <w:p w14:paraId="46417C92" w14:textId="77777777" w:rsidR="00805F53" w:rsidRPr="00D72B8E" w:rsidRDefault="00805F53" w:rsidP="00FC7804">
      <w:pPr>
        <w:pStyle w:val="Code"/>
      </w:pPr>
      <w:r w:rsidRPr="00D72B8E">
        <w:t xml:space="preserve">    var gl = gEngine.Core.</w:t>
      </w:r>
      <w:r>
        <w:t>get</w:t>
      </w:r>
      <w:r w:rsidRPr="00D72B8E">
        <w:t>GL();</w:t>
      </w:r>
    </w:p>
    <w:p w14:paraId="5954D244" w14:textId="77777777" w:rsidR="00805F53" w:rsidRPr="00D72B8E" w:rsidRDefault="00805F53" w:rsidP="00FC7804">
      <w:pPr>
        <w:pStyle w:val="Code"/>
      </w:pPr>
      <w:r w:rsidRPr="00D72B8E">
        <w:t xml:space="preserve">    var texInfo = gEngine.ResourceMap.</w:t>
      </w:r>
      <w:r>
        <w:t>retrieveAsset</w:t>
      </w:r>
      <w:r w:rsidRPr="00D72B8E">
        <w:t>(textureName);</w:t>
      </w:r>
    </w:p>
    <w:p w14:paraId="261363C1" w14:textId="77777777" w:rsidR="00805F53" w:rsidRPr="00D72B8E" w:rsidRDefault="00805F53" w:rsidP="00FC7804">
      <w:pPr>
        <w:pStyle w:val="Code"/>
      </w:pPr>
      <w:r w:rsidRPr="00D72B8E">
        <w:t xml:space="preserve">    gl.deleteTexture(texInfo.mGLTexID);</w:t>
      </w:r>
    </w:p>
    <w:p w14:paraId="50E6AFEA" w14:textId="77777777" w:rsidR="00805F53" w:rsidRPr="00D72B8E" w:rsidRDefault="00805F53" w:rsidP="00FC7804">
      <w:pPr>
        <w:pStyle w:val="Code"/>
      </w:pPr>
      <w:r w:rsidRPr="00D72B8E">
        <w:t xml:space="preserve">    gEngine.ResourceMap.</w:t>
      </w:r>
      <w:r>
        <w:t>unload</w:t>
      </w:r>
      <w:r w:rsidRPr="00D72B8E">
        <w:t>Asset(textureName);</w:t>
      </w:r>
    </w:p>
    <w:p w14:paraId="3CF784D1" w14:textId="77777777" w:rsidR="00805F53" w:rsidRDefault="00805F53" w:rsidP="00FC7804">
      <w:pPr>
        <w:pStyle w:val="Code"/>
      </w:pPr>
      <w:r>
        <w:t>};</w:t>
      </w:r>
    </w:p>
    <w:p w14:paraId="7EAF1379" w14:textId="77777777" w:rsidR="00D07AC5" w:rsidRDefault="00805F53" w:rsidP="00D07AC5">
      <w:pPr>
        <w:pStyle w:val="NumList"/>
        <w:numPr>
          <w:ilvl w:val="0"/>
          <w:numId w:val="12"/>
        </w:numPr>
      </w:pPr>
      <w:r>
        <w:t>Now define a function to convert the format of an image and store it to the WebGL context</w:t>
      </w:r>
      <w:r w:rsidR="00B05C0E">
        <w:t>.</w:t>
      </w:r>
    </w:p>
    <w:p w14:paraId="1D8B0916" w14:textId="77777777" w:rsidR="00805F53" w:rsidRPr="00943887" w:rsidRDefault="00805F53" w:rsidP="00FC7804">
      <w:pPr>
        <w:pStyle w:val="Code"/>
      </w:pPr>
      <w:r w:rsidRPr="00943887">
        <w:t>var _</w:t>
      </w:r>
      <w:r>
        <w:t>processLoadedImage</w:t>
      </w:r>
      <w:r w:rsidRPr="00943887">
        <w:t xml:space="preserve"> = function(textureName, image)</w:t>
      </w:r>
      <w:r>
        <w:t xml:space="preserve"> </w:t>
      </w:r>
      <w:r w:rsidRPr="00943887">
        <w:t>{</w:t>
      </w:r>
    </w:p>
    <w:p w14:paraId="79E85BD8" w14:textId="77777777" w:rsidR="00805F53" w:rsidRPr="00943887" w:rsidRDefault="00805F53" w:rsidP="00FC7804">
      <w:pPr>
        <w:pStyle w:val="Code"/>
      </w:pPr>
      <w:r w:rsidRPr="00943887">
        <w:t xml:space="preserve">    var gl = gEngine.Core.</w:t>
      </w:r>
      <w:r>
        <w:t>get</w:t>
      </w:r>
      <w:r w:rsidRPr="00943887">
        <w:t>GL();</w:t>
      </w:r>
    </w:p>
    <w:p w14:paraId="621858EA" w14:textId="77777777" w:rsidR="00805F53" w:rsidRPr="00943887" w:rsidRDefault="00805F53" w:rsidP="00FC7804">
      <w:pPr>
        <w:pStyle w:val="Code"/>
      </w:pPr>
    </w:p>
    <w:p w14:paraId="5B17F521" w14:textId="77777777" w:rsidR="00805F53" w:rsidRPr="00943887" w:rsidRDefault="00805F53" w:rsidP="00FC7804">
      <w:pPr>
        <w:pStyle w:val="Code"/>
      </w:pPr>
      <w:r w:rsidRPr="00943887">
        <w:t xml:space="preserve">    // </w:t>
      </w:r>
      <w:r>
        <w:t>Creates a WebGL texture object</w:t>
      </w:r>
    </w:p>
    <w:p w14:paraId="4123D0F3" w14:textId="77777777" w:rsidR="00805F53" w:rsidRPr="00943887" w:rsidRDefault="00805F53" w:rsidP="00FC7804">
      <w:pPr>
        <w:pStyle w:val="Code"/>
      </w:pPr>
      <w:r w:rsidRPr="00943887">
        <w:t xml:space="preserve">    var textureID = gl.createTexture();</w:t>
      </w:r>
    </w:p>
    <w:p w14:paraId="1613CB94" w14:textId="77777777" w:rsidR="00805F53" w:rsidRDefault="00805F53" w:rsidP="00FC7804">
      <w:pPr>
        <w:pStyle w:val="Code"/>
      </w:pPr>
    </w:p>
    <w:p w14:paraId="1075A351" w14:textId="77777777" w:rsidR="00805F53" w:rsidRPr="00943887" w:rsidRDefault="00805F53" w:rsidP="00FC7804">
      <w:pPr>
        <w:pStyle w:val="Code"/>
      </w:pPr>
      <w:r>
        <w:t xml:space="preserve">    // bind texture </w:t>
      </w:r>
      <w:r w:rsidRPr="00943887">
        <w:t>with the current texture functionality in webGL</w:t>
      </w:r>
    </w:p>
    <w:p w14:paraId="0C0716E5" w14:textId="77777777" w:rsidR="00805F53" w:rsidRPr="00943887" w:rsidRDefault="00805F53" w:rsidP="00FC7804">
      <w:pPr>
        <w:pStyle w:val="Code"/>
      </w:pPr>
      <w:r w:rsidRPr="00943887">
        <w:t xml:space="preserve">    gl.bindTexture(gl.TEXTURE_2D, textureID);</w:t>
      </w:r>
    </w:p>
    <w:p w14:paraId="07061913" w14:textId="77777777" w:rsidR="00805F53" w:rsidRPr="00943887" w:rsidRDefault="00805F53" w:rsidP="00FC7804">
      <w:pPr>
        <w:pStyle w:val="Code"/>
      </w:pPr>
    </w:p>
    <w:p w14:paraId="0FFCA521" w14:textId="77777777" w:rsidR="00805F53" w:rsidRPr="00943887" w:rsidRDefault="00805F53" w:rsidP="00FC7804">
      <w:pPr>
        <w:pStyle w:val="Code"/>
      </w:pPr>
      <w:r w:rsidRPr="00943887">
        <w:t xml:space="preserve">    // Load the texture into the texture data structure with descriptive info.</w:t>
      </w:r>
    </w:p>
    <w:p w14:paraId="6A579171" w14:textId="77777777" w:rsidR="00805F53" w:rsidRPr="00943887" w:rsidRDefault="00805F53" w:rsidP="00FC7804">
      <w:pPr>
        <w:pStyle w:val="Code"/>
      </w:pPr>
      <w:r w:rsidRPr="00943887">
        <w:t xml:space="preserve">    // Parameters:</w:t>
      </w:r>
    </w:p>
    <w:p w14:paraId="3C738D91" w14:textId="77777777" w:rsidR="00805F53" w:rsidRPr="00943887" w:rsidRDefault="00805F53" w:rsidP="00FC7804">
      <w:pPr>
        <w:pStyle w:val="Code"/>
      </w:pPr>
      <w:r w:rsidRPr="00943887">
        <w:t xml:space="preserve">    //  1: Which "binding point" or target the texture is being loaded to.</w:t>
      </w:r>
    </w:p>
    <w:p w14:paraId="380AD4A2" w14:textId="77777777" w:rsidR="00805F53" w:rsidRPr="00943887" w:rsidRDefault="00805F53" w:rsidP="00FC7804">
      <w:pPr>
        <w:pStyle w:val="Code"/>
      </w:pPr>
      <w:r w:rsidRPr="00943887">
        <w:t xml:space="preserve">    //  2: Level of detail. Used for mipmapping. 0 is base texture level.</w:t>
      </w:r>
    </w:p>
    <w:p w14:paraId="128C2658" w14:textId="77777777" w:rsidR="00805F53" w:rsidRPr="00943887" w:rsidRDefault="00805F53" w:rsidP="00FC7804">
      <w:pPr>
        <w:pStyle w:val="Code"/>
      </w:pPr>
      <w:r w:rsidRPr="00943887">
        <w:t xml:space="preserve">    //  3: Internal format. T</w:t>
      </w:r>
      <w:r>
        <w:t>he composition of each element, i.e. pixels.</w:t>
      </w:r>
    </w:p>
    <w:p w14:paraId="25A7A921" w14:textId="77777777" w:rsidR="00805F53" w:rsidRPr="00943887" w:rsidRDefault="00805F53" w:rsidP="00FC7804">
      <w:pPr>
        <w:pStyle w:val="Code"/>
      </w:pPr>
      <w:r w:rsidRPr="00943887">
        <w:t xml:space="preserve">    //  4: Format of texel data. Must match internal format.</w:t>
      </w:r>
    </w:p>
    <w:p w14:paraId="2C102271" w14:textId="77777777" w:rsidR="00805F53" w:rsidRPr="00943887" w:rsidRDefault="00805F53" w:rsidP="00FC7804">
      <w:pPr>
        <w:pStyle w:val="Code"/>
      </w:pPr>
      <w:r w:rsidRPr="00943887">
        <w:t xml:space="preserve">    //  5: The data type of the texel data.</w:t>
      </w:r>
    </w:p>
    <w:p w14:paraId="02061F86" w14:textId="77777777" w:rsidR="00805F53" w:rsidRPr="00943887" w:rsidRDefault="00805F53" w:rsidP="00FC7804">
      <w:pPr>
        <w:pStyle w:val="Code"/>
      </w:pPr>
      <w:r w:rsidRPr="00943887">
        <w:t xml:space="preserve">    //  6: Texture Data.</w:t>
      </w:r>
    </w:p>
    <w:p w14:paraId="3FF3FC52" w14:textId="77777777" w:rsidR="00805F53" w:rsidRPr="00943887" w:rsidRDefault="00805F53" w:rsidP="00FC7804">
      <w:pPr>
        <w:pStyle w:val="Code"/>
      </w:pPr>
      <w:r w:rsidRPr="00943887">
        <w:t xml:space="preserve">    gl.texImage2D(gl.TEXTURE_2D, 0, gl.RGBA, gl.RGBA, gl.UNSIGNED_BYTE, image);</w:t>
      </w:r>
    </w:p>
    <w:p w14:paraId="0E23A8D1" w14:textId="77777777" w:rsidR="00805F53" w:rsidRPr="00943887" w:rsidRDefault="00805F53" w:rsidP="00FC7804">
      <w:pPr>
        <w:pStyle w:val="Code"/>
      </w:pPr>
    </w:p>
    <w:p w14:paraId="091007EF" w14:textId="77777777" w:rsidR="00805F53" w:rsidRPr="00943887" w:rsidRDefault="00805F53" w:rsidP="00FC7804">
      <w:pPr>
        <w:pStyle w:val="Code"/>
      </w:pPr>
      <w:r w:rsidRPr="00943887">
        <w:t xml:space="preserve">    // Creates a mipmap </w:t>
      </w:r>
      <w:r>
        <w:t>for this texture</w:t>
      </w:r>
      <w:r w:rsidRPr="00943887">
        <w:t>.</w:t>
      </w:r>
    </w:p>
    <w:p w14:paraId="470D2388" w14:textId="77777777" w:rsidR="00805F53" w:rsidRPr="00943887" w:rsidRDefault="00805F53" w:rsidP="00FC7804">
      <w:pPr>
        <w:pStyle w:val="Code"/>
      </w:pPr>
      <w:r w:rsidRPr="00943887">
        <w:t xml:space="preserve">    gl.generateMipmap(gl.TEXTURE_2D);</w:t>
      </w:r>
    </w:p>
    <w:p w14:paraId="5E18EBBA" w14:textId="77777777" w:rsidR="00805F53" w:rsidRPr="00943887" w:rsidRDefault="00805F53" w:rsidP="00FC7804">
      <w:pPr>
        <w:pStyle w:val="Code"/>
      </w:pPr>
    </w:p>
    <w:p w14:paraId="7D1817CE" w14:textId="77777777" w:rsidR="00805F53" w:rsidRPr="00943887" w:rsidRDefault="00805F53" w:rsidP="00FC7804">
      <w:pPr>
        <w:pStyle w:val="Code"/>
      </w:pPr>
      <w:r w:rsidRPr="00943887">
        <w:lastRenderedPageBreak/>
        <w:t xml:space="preserve">    // Tells WebGL we are done manipulating data at the mGL.TEXTURE_2D target.</w:t>
      </w:r>
    </w:p>
    <w:p w14:paraId="205646DA" w14:textId="77777777" w:rsidR="00805F53" w:rsidRPr="00943887" w:rsidRDefault="00805F53" w:rsidP="00FC7804">
      <w:pPr>
        <w:pStyle w:val="Code"/>
      </w:pPr>
      <w:r w:rsidRPr="00943887">
        <w:t xml:space="preserve">    gl.bindTexture(gl.TEXTURE_2D, null);</w:t>
      </w:r>
    </w:p>
    <w:p w14:paraId="28E8ED57" w14:textId="77777777" w:rsidR="00805F53" w:rsidRPr="00943887" w:rsidRDefault="00805F53" w:rsidP="00FC7804">
      <w:pPr>
        <w:pStyle w:val="Code"/>
      </w:pPr>
    </w:p>
    <w:p w14:paraId="0AE5FBC6" w14:textId="77777777" w:rsidR="00206A2A" w:rsidRDefault="00805F53">
      <w:pPr>
        <w:pStyle w:val="Code"/>
        <w:ind w:firstLine="360"/>
      </w:pPr>
      <w:r w:rsidRPr="00943887">
        <w:t>var texInfo = new TextureInfo(t</w:t>
      </w:r>
      <w:r>
        <w:t xml:space="preserve">extureName, </w:t>
      </w:r>
    </w:p>
    <w:p w14:paraId="33F89440" w14:textId="77777777" w:rsidR="00206A2A" w:rsidRDefault="00F856E3">
      <w:pPr>
        <w:pStyle w:val="Code"/>
        <w:ind w:firstLine="360"/>
      </w:pPr>
      <w:r>
        <w:t xml:space="preserve">    </w:t>
      </w:r>
      <w:r w:rsidR="00805F53">
        <w:t xml:space="preserve">image.naturalWidth, </w:t>
      </w:r>
      <w:r w:rsidR="00805F53" w:rsidRPr="00943887">
        <w:t>image.naturalHeight, textureID);</w:t>
      </w:r>
    </w:p>
    <w:p w14:paraId="625C335D" w14:textId="77777777" w:rsidR="00805F53" w:rsidRPr="00943887" w:rsidRDefault="00805F53" w:rsidP="00FC7804">
      <w:pPr>
        <w:pStyle w:val="Code"/>
      </w:pPr>
      <w:r w:rsidRPr="00943887">
        <w:t xml:space="preserve">    gEngine.ResourceMap.</w:t>
      </w:r>
      <w:r>
        <w:t>ayncLoadCompleted</w:t>
      </w:r>
      <w:r w:rsidRPr="00943887">
        <w:t>(textureName, texInfo);</w:t>
      </w:r>
    </w:p>
    <w:p w14:paraId="062B6801" w14:textId="77777777" w:rsidR="00805F53" w:rsidRPr="00943887" w:rsidRDefault="00805F53" w:rsidP="00FC7804">
      <w:pPr>
        <w:pStyle w:val="Code"/>
      </w:pPr>
      <w:r w:rsidRPr="00943887">
        <w:t>};</w:t>
      </w:r>
    </w:p>
    <w:p w14:paraId="4A41B372" w14:textId="77777777" w:rsidR="00805F53" w:rsidRDefault="00805F53" w:rsidP="003A3233">
      <w:pPr>
        <w:pStyle w:val="BodyText"/>
      </w:pPr>
      <w:r w:rsidRPr="00B327AF">
        <w:t xml:space="preserve">The </w:t>
      </w:r>
      <w:proofErr w:type="spellStart"/>
      <w:r>
        <w:rPr>
          <w:rStyle w:val="CodeInline"/>
        </w:rPr>
        <w:t>createTexture</w:t>
      </w:r>
      <w:proofErr w:type="spellEnd"/>
      <w:r>
        <w:rPr>
          <w:rStyle w:val="CodeInline"/>
        </w:rPr>
        <w:t>()</w:t>
      </w:r>
      <w:r w:rsidRPr="00B327AF">
        <w:t xml:space="preserve"> function</w:t>
      </w:r>
      <w:r w:rsidR="007774B5">
        <w:fldChar w:fldCharType="begin"/>
      </w:r>
      <w:r w:rsidR="007774B5">
        <w:instrText xml:space="preserve"> XE "</w:instrText>
      </w:r>
      <w:r w:rsidR="007774B5" w:rsidRPr="00D16C7E">
        <w:rPr>
          <w:rStyle w:val="CodeInline"/>
        </w:rPr>
        <w:instrText>Shaders project:createTexture()</w:instrText>
      </w:r>
      <w:r w:rsidR="007774B5" w:rsidRPr="00D16C7E">
        <w:instrText xml:space="preserve"> function</w:instrText>
      </w:r>
      <w:r w:rsidR="007774B5">
        <w:instrText xml:space="preserve">" </w:instrText>
      </w:r>
      <w:r w:rsidR="007774B5">
        <w:fldChar w:fldCharType="end"/>
      </w:r>
      <w:r w:rsidRPr="00B327AF">
        <w:t xml:space="preserve"> </w:t>
      </w:r>
      <w:r>
        <w:t xml:space="preserve">creates a WebGL texture buffer and returns a unique ID. The </w:t>
      </w:r>
      <w:r w:rsidRPr="00762969">
        <w:rPr>
          <w:rStyle w:val="CodeInline"/>
        </w:rPr>
        <w:t>texImage2D()</w:t>
      </w:r>
      <w:r w:rsidR="00C23B38">
        <w:t xml:space="preserve"> f</w:t>
      </w:r>
      <w:r>
        <w:t>unction</w:t>
      </w:r>
      <w:r w:rsidR="007774B5">
        <w:fldChar w:fldCharType="begin"/>
      </w:r>
      <w:r w:rsidR="007774B5">
        <w:instrText xml:space="preserve"> XE "</w:instrText>
      </w:r>
      <w:r w:rsidR="007774B5" w:rsidRPr="00335E37">
        <w:rPr>
          <w:rStyle w:val="CodeInline"/>
        </w:rPr>
        <w:instrText>Shaders project:texImage2D()</w:instrText>
      </w:r>
      <w:r w:rsidR="007774B5" w:rsidRPr="00335E37">
        <w:instrText xml:space="preserve"> function</w:instrText>
      </w:r>
      <w:r w:rsidR="007774B5">
        <w:instrText xml:space="preserve">" </w:instrText>
      </w:r>
      <w:r w:rsidR="007774B5">
        <w:fldChar w:fldCharType="end"/>
      </w:r>
      <w:r>
        <w:t xml:space="preserve"> stores the image into the WebGL texture buffer, and </w:t>
      </w:r>
      <w:proofErr w:type="spellStart"/>
      <w:r w:rsidRPr="00A13BA8">
        <w:rPr>
          <w:rStyle w:val="CodeInline"/>
        </w:rPr>
        <w:t>generateMipmap</w:t>
      </w:r>
      <w:proofErr w:type="spellEnd"/>
      <w:r w:rsidRPr="00A13BA8">
        <w:rPr>
          <w:rStyle w:val="CodeInline"/>
        </w:rPr>
        <w:t>()</w:t>
      </w:r>
      <w:r w:rsidRPr="00A13BA8">
        <w:t xml:space="preserve"> </w:t>
      </w:r>
      <w:r>
        <w:t xml:space="preserve">computes a mipmap for the texture. Lastly, a </w:t>
      </w:r>
      <w:proofErr w:type="spellStart"/>
      <w:r w:rsidRPr="00A13BA8">
        <w:rPr>
          <w:rStyle w:val="CodeInline"/>
        </w:rPr>
        <w:t>TextureInfo</w:t>
      </w:r>
      <w:proofErr w:type="spellEnd"/>
      <w:r>
        <w:t xml:space="preserve"> object is instantiated to refer to the WebGL texture and stored into </w:t>
      </w:r>
      <w:proofErr w:type="spellStart"/>
      <w:r w:rsidR="00F6375F">
        <w:rPr>
          <w:rStyle w:val="CodeInline"/>
        </w:rPr>
        <w:t>ResourceMap</w:t>
      </w:r>
      <w:proofErr w:type="spellEnd"/>
      <w:r>
        <w:t xml:space="preserve"> according to the file path to the texture image file. </w:t>
      </w:r>
    </w:p>
    <w:p w14:paraId="558E0862" w14:textId="77777777" w:rsidR="00805F53" w:rsidRDefault="00DA3970" w:rsidP="00FC7804">
      <w:pPr>
        <w:pStyle w:val="NoteTipCaution"/>
      </w:pPr>
      <w:r w:rsidRPr="00DA3970">
        <w:rPr>
          <w:b/>
        </w:rPr>
        <w:t>Note</w:t>
      </w:r>
      <w:r w:rsidRPr="00DA3970">
        <w:rPr>
          <w:b/>
        </w:rPr>
        <w:tab/>
      </w:r>
      <w:r w:rsidR="0090407C">
        <w:rPr>
          <w:b/>
        </w:rPr>
        <w:t xml:space="preserve"> </w:t>
      </w:r>
      <w:r w:rsidR="00F45BCD">
        <w:t xml:space="preserve">A </w:t>
      </w:r>
      <w:r w:rsidR="001B387E" w:rsidRPr="001B387E">
        <w:rPr>
          <w:i/>
        </w:rPr>
        <w:t>mipmap</w:t>
      </w:r>
      <w:r w:rsidR="00C23B38">
        <w:t xml:space="preserve"> </w:t>
      </w:r>
      <w:r w:rsidR="00805F53">
        <w:t>is a representation of the texture image that facilitate</w:t>
      </w:r>
      <w:r w:rsidR="005D3FC9">
        <w:t>s</w:t>
      </w:r>
      <w:r w:rsidR="00805F53">
        <w:t xml:space="preserve"> </w:t>
      </w:r>
      <w:r w:rsidR="005D3FC9">
        <w:t>high-</w:t>
      </w:r>
      <w:r w:rsidR="00805F53">
        <w:t xml:space="preserve">quality rendering. Please consult a </w:t>
      </w:r>
      <w:r w:rsidR="005D3FC9">
        <w:t xml:space="preserve">computer graphics </w:t>
      </w:r>
      <w:r w:rsidR="00805F53">
        <w:t>reference book to learn more about mipmap representation and the associated texture mapping algorithms.</w:t>
      </w:r>
    </w:p>
    <w:p w14:paraId="44E48DFD" w14:textId="77777777" w:rsidR="00D07AC5" w:rsidRDefault="00805F53" w:rsidP="00D07AC5">
      <w:pPr>
        <w:pStyle w:val="NumList"/>
        <w:numPr>
          <w:ilvl w:val="0"/>
          <w:numId w:val="12"/>
        </w:numPr>
      </w:pPr>
      <w:r>
        <w:t>Define a function to activate a WebGL texture for drawing</w:t>
      </w:r>
      <w:r w:rsidR="005D3FC9">
        <w:t>.</w:t>
      </w:r>
    </w:p>
    <w:p w14:paraId="0F27FC74" w14:textId="77777777" w:rsidR="00805F53" w:rsidRPr="00B73AAA" w:rsidRDefault="00805F53" w:rsidP="00FC7804">
      <w:pPr>
        <w:pStyle w:val="Code"/>
      </w:pPr>
      <w:r w:rsidRPr="00B73AAA">
        <w:t>var activateTexture = function (textureName) {</w:t>
      </w:r>
    </w:p>
    <w:p w14:paraId="0C0CA3F1" w14:textId="77777777" w:rsidR="00805F53" w:rsidRPr="00B73AAA" w:rsidRDefault="00805F53" w:rsidP="00FC7804">
      <w:pPr>
        <w:pStyle w:val="Code"/>
      </w:pPr>
      <w:r w:rsidRPr="00B73AAA">
        <w:t xml:space="preserve">        var gl = gEngine.Core.getGL();</w:t>
      </w:r>
    </w:p>
    <w:p w14:paraId="5BFA180F" w14:textId="77777777" w:rsidR="00805F53" w:rsidRPr="00B73AAA" w:rsidRDefault="00805F53" w:rsidP="00FC7804">
      <w:pPr>
        <w:pStyle w:val="Code"/>
      </w:pPr>
      <w:r w:rsidRPr="00B73AAA">
        <w:t xml:space="preserve">        var texInfo = gEngine.ResourceMap.retrieveAsset(textureName);</w:t>
      </w:r>
    </w:p>
    <w:p w14:paraId="2479EA8B" w14:textId="77777777" w:rsidR="00805F53" w:rsidRPr="00B73AAA" w:rsidRDefault="00805F53" w:rsidP="00FC7804">
      <w:pPr>
        <w:pStyle w:val="Code"/>
      </w:pPr>
    </w:p>
    <w:p w14:paraId="742789F8" w14:textId="77777777" w:rsidR="00805F53" w:rsidRPr="00B73AAA" w:rsidRDefault="00805F53" w:rsidP="00FC7804">
      <w:pPr>
        <w:pStyle w:val="Code"/>
      </w:pPr>
      <w:r w:rsidRPr="00B73AAA">
        <w:t xml:space="preserve">        // Binds our texture reference to the current webGL texture functionality</w:t>
      </w:r>
    </w:p>
    <w:p w14:paraId="2BE4E721" w14:textId="77777777" w:rsidR="00805F53" w:rsidRPr="00B73AAA" w:rsidRDefault="00805F53" w:rsidP="00FC7804">
      <w:pPr>
        <w:pStyle w:val="Code"/>
      </w:pPr>
      <w:r w:rsidRPr="00B73AAA">
        <w:t xml:space="preserve">        gl.bindTexture(gl.TEXTURE_2D, texInfo.mGLTexID);</w:t>
      </w:r>
    </w:p>
    <w:p w14:paraId="0783B688" w14:textId="77777777" w:rsidR="00805F53" w:rsidRPr="00B73AAA" w:rsidRDefault="00805F53" w:rsidP="00FC7804">
      <w:pPr>
        <w:pStyle w:val="Code"/>
      </w:pPr>
      <w:r w:rsidRPr="00B73AAA">
        <w:t xml:space="preserve">        </w:t>
      </w:r>
    </w:p>
    <w:p w14:paraId="62FE3534" w14:textId="77777777" w:rsidR="00805F53" w:rsidRPr="00B73AAA" w:rsidRDefault="00805F53" w:rsidP="00FC7804">
      <w:pPr>
        <w:pStyle w:val="Code"/>
      </w:pPr>
      <w:r w:rsidRPr="00B73AAA">
        <w:t xml:space="preserve">        // To prevent texture wrappings</w:t>
      </w:r>
    </w:p>
    <w:p w14:paraId="4D4BF5C4" w14:textId="77777777" w:rsidR="00805F53" w:rsidRPr="00B73AAA" w:rsidRDefault="00805F53" w:rsidP="00FC7804">
      <w:pPr>
        <w:pStyle w:val="Code"/>
      </w:pPr>
      <w:r w:rsidRPr="00B73AAA">
        <w:t xml:space="preserve">        gl.texParameteri(gl.TEXTURE_2D, gl.TEXTURE_WRAP_S, gl.CLAMP_TO_EDGE);</w:t>
      </w:r>
    </w:p>
    <w:p w14:paraId="76202CED" w14:textId="77777777" w:rsidR="00805F53" w:rsidRPr="00B73AAA" w:rsidRDefault="00805F53" w:rsidP="00FC7804">
      <w:pPr>
        <w:pStyle w:val="Code"/>
      </w:pPr>
      <w:r w:rsidRPr="00B73AAA">
        <w:t xml:space="preserve">        gl.texParameteri(gl.TEXTURE_2D, gl.TEXTURE_WRAP_T, gl.CLAMP_TO_EDGE);</w:t>
      </w:r>
    </w:p>
    <w:p w14:paraId="4B68804D" w14:textId="77777777" w:rsidR="00805F53" w:rsidRPr="00B73AAA" w:rsidRDefault="00805F53" w:rsidP="00FC7804">
      <w:pPr>
        <w:pStyle w:val="Code"/>
      </w:pPr>
    </w:p>
    <w:p w14:paraId="030EDBB9" w14:textId="77777777" w:rsidR="00805F53" w:rsidRPr="00B73AAA" w:rsidRDefault="00805F53" w:rsidP="00FC7804">
      <w:pPr>
        <w:pStyle w:val="Code"/>
      </w:pPr>
      <w:r w:rsidRPr="00B73AAA">
        <w:t xml:space="preserve">        // Handles how magnification and minimization filters will work.</w:t>
      </w:r>
    </w:p>
    <w:p w14:paraId="6C100233" w14:textId="77777777" w:rsidR="00805F53" w:rsidRPr="00B73AAA" w:rsidRDefault="00805F53" w:rsidP="00FC7804">
      <w:pPr>
        <w:pStyle w:val="Code"/>
      </w:pPr>
      <w:r w:rsidRPr="00B73AAA">
        <w:t xml:space="preserve">        gl.texParameteri(gl.TEXTURE_2D, gl.TEXTURE_MAG_FILTER, gl.LINEAR);</w:t>
      </w:r>
    </w:p>
    <w:p w14:paraId="3D314EFF" w14:textId="77777777" w:rsidR="00805F53" w:rsidRPr="00B73AAA" w:rsidRDefault="00805F53" w:rsidP="00FC7804">
      <w:pPr>
        <w:pStyle w:val="Code"/>
      </w:pPr>
      <w:r w:rsidRPr="00B73AAA">
        <w:t xml:space="preserve">        gl.texParameteri(gl.TEXTURE_2D, gl.TEXTURE_MIN_FILTER, gl.LINEAR_MIPMAP_LINEAR);</w:t>
      </w:r>
    </w:p>
    <w:p w14:paraId="27B06FC5" w14:textId="77777777" w:rsidR="00805F53" w:rsidRPr="00B73AAA" w:rsidRDefault="00805F53" w:rsidP="00FC7804">
      <w:pPr>
        <w:pStyle w:val="Code"/>
      </w:pPr>
    </w:p>
    <w:p w14:paraId="36BC97F5" w14:textId="77777777" w:rsidR="00805F53" w:rsidRPr="00B73AAA" w:rsidRDefault="00805F53" w:rsidP="00FC7804">
      <w:pPr>
        <w:pStyle w:val="Code"/>
      </w:pPr>
      <w:r w:rsidRPr="00B73AAA">
        <w:t xml:space="preserve">        // For pixel-graphics where you want the texture to look "sharp" do the following:</w:t>
      </w:r>
    </w:p>
    <w:p w14:paraId="7C1E5F1A" w14:textId="77777777" w:rsidR="00805F53" w:rsidRPr="00B73AAA" w:rsidRDefault="00805F53" w:rsidP="00FC7804">
      <w:pPr>
        <w:pStyle w:val="Code"/>
      </w:pPr>
      <w:r w:rsidRPr="00B73AAA">
        <w:t xml:space="preserve">        // gl.texParameteri(gl.TEXTURE_2D, gl.TEXTURE_MAG_FILTER, gl.NEAREST);</w:t>
      </w:r>
    </w:p>
    <w:p w14:paraId="34336521" w14:textId="77777777" w:rsidR="00805F53" w:rsidRPr="00B73AAA" w:rsidRDefault="00805F53" w:rsidP="00FC7804">
      <w:pPr>
        <w:pStyle w:val="Code"/>
      </w:pPr>
      <w:r w:rsidRPr="00B73AAA">
        <w:t xml:space="preserve">        // gl.texParameteri(gl.TEXTURE_2D, gl.TEXTURE_MIN_FILTER, gl.NEAREST);</w:t>
      </w:r>
    </w:p>
    <w:p w14:paraId="32BB600E" w14:textId="77777777" w:rsidR="00805F53" w:rsidRDefault="00805F53" w:rsidP="00FC7804">
      <w:pPr>
        <w:pStyle w:val="Code"/>
      </w:pPr>
      <w:r w:rsidRPr="00B73AAA">
        <w:t xml:space="preserve">    };</w:t>
      </w:r>
      <w:r w:rsidRPr="00B73AAA" w:rsidDel="00B73AAA">
        <w:t xml:space="preserve"> </w:t>
      </w:r>
    </w:p>
    <w:p w14:paraId="5960D459" w14:textId="77777777" w:rsidR="00805F53" w:rsidRDefault="00805F53" w:rsidP="003A3233">
      <w:pPr>
        <w:pStyle w:val="NumSubList"/>
        <w:keepLines w:val="0"/>
        <w:numPr>
          <w:ilvl w:val="0"/>
          <w:numId w:val="32"/>
        </w:numPr>
        <w:tabs>
          <w:tab w:val="left" w:pos="216"/>
          <w:tab w:val="left" w:pos="720"/>
        </w:tabs>
        <w:ind w:right="1440"/>
        <w:jc w:val="both"/>
      </w:pPr>
      <w:r>
        <w:t xml:space="preserve">The </w:t>
      </w:r>
      <w:proofErr w:type="spellStart"/>
      <w:r w:rsidRPr="00C17FE8">
        <w:rPr>
          <w:rStyle w:val="CodeInline"/>
        </w:rPr>
        <w:t>retrieveAsset</w:t>
      </w:r>
      <w:proofErr w:type="spellEnd"/>
      <w:r w:rsidRPr="00C17FE8">
        <w:rPr>
          <w:rStyle w:val="CodeInline"/>
        </w:rPr>
        <w:t>()</w:t>
      </w:r>
      <w:r w:rsidRPr="00C17FE8">
        <w:t xml:space="preserve"> </w:t>
      </w:r>
      <w:r>
        <w:t>function</w:t>
      </w:r>
      <w:r w:rsidR="007774B5">
        <w:fldChar w:fldCharType="begin"/>
      </w:r>
      <w:r w:rsidR="007774B5">
        <w:instrText xml:space="preserve"> XE "</w:instrText>
      </w:r>
      <w:r w:rsidR="007774B5" w:rsidRPr="0059487F">
        <w:rPr>
          <w:rStyle w:val="CodeInline"/>
        </w:rPr>
        <w:instrText>Shaders project:retrieveAsset()</w:instrText>
      </w:r>
      <w:r w:rsidR="007774B5" w:rsidRPr="0059487F">
        <w:instrText xml:space="preserve"> function</w:instrText>
      </w:r>
      <w:r w:rsidR="007774B5">
        <w:instrText xml:space="preserve">" </w:instrText>
      </w:r>
      <w:r w:rsidR="007774B5">
        <w:fldChar w:fldCharType="end"/>
      </w:r>
      <w:r>
        <w:t xml:space="preserve"> locates the </w:t>
      </w:r>
      <w:proofErr w:type="spellStart"/>
      <w:r w:rsidRPr="00C17FE8">
        <w:rPr>
          <w:rStyle w:val="CodeInline"/>
        </w:rPr>
        <w:t>TextureInfo</w:t>
      </w:r>
      <w:proofErr w:type="spellEnd"/>
      <w:r>
        <w:t xml:space="preserve"> object from the </w:t>
      </w:r>
      <w:proofErr w:type="spellStart"/>
      <w:r w:rsidR="00F6375F">
        <w:rPr>
          <w:rStyle w:val="CodeInline"/>
        </w:rPr>
        <w:t>ResourceMap</w:t>
      </w:r>
      <w:proofErr w:type="spellEnd"/>
      <w:r>
        <w:t xml:space="preserve"> based on the </w:t>
      </w:r>
      <w:proofErr w:type="spellStart"/>
      <w:r w:rsidRPr="00C17FE8">
        <w:rPr>
          <w:rStyle w:val="CodeInline"/>
        </w:rPr>
        <w:t>textureName</w:t>
      </w:r>
      <w:proofErr w:type="spellEnd"/>
      <w:r>
        <w:t xml:space="preserve">. The located </w:t>
      </w:r>
      <w:proofErr w:type="spellStart"/>
      <w:r w:rsidRPr="00C17FE8">
        <w:rPr>
          <w:rStyle w:val="CodeInline"/>
        </w:rPr>
        <w:t>mGLTexID</w:t>
      </w:r>
      <w:proofErr w:type="spellEnd"/>
      <w:r>
        <w:t xml:space="preserve"> is used in</w:t>
      </w:r>
      <w:r w:rsidR="00627058">
        <w:t xml:space="preserve"> the</w:t>
      </w:r>
      <w:r>
        <w:t xml:space="preserve"> </w:t>
      </w:r>
      <w:proofErr w:type="spellStart"/>
      <w:r w:rsidRPr="006B11D0">
        <w:rPr>
          <w:rStyle w:val="CodeInline"/>
        </w:rPr>
        <w:t>bin</w:t>
      </w:r>
      <w:r w:rsidR="002C25F6">
        <w:rPr>
          <w:rStyle w:val="CodeInline"/>
        </w:rPr>
        <w:t>d</w:t>
      </w:r>
      <w:r w:rsidRPr="006B11D0">
        <w:rPr>
          <w:rStyle w:val="CodeInline"/>
        </w:rPr>
        <w:t>Texture</w:t>
      </w:r>
      <w:proofErr w:type="spellEnd"/>
      <w:r w:rsidRPr="006B11D0">
        <w:rPr>
          <w:rStyle w:val="CodeInline"/>
        </w:rPr>
        <w:t>()</w:t>
      </w:r>
      <w:r>
        <w:t xml:space="preserve"> function to activate the corresponding WebGL texture buffer for rendering.</w:t>
      </w:r>
      <w:r w:rsidR="00DF5F83">
        <w:t xml:space="preserve"> </w:t>
      </w:r>
    </w:p>
    <w:p w14:paraId="72BF3D4F" w14:textId="77777777" w:rsidR="00805F53" w:rsidRDefault="00805F53" w:rsidP="003A3233">
      <w:pPr>
        <w:pStyle w:val="NumSubList"/>
        <w:keepLines w:val="0"/>
        <w:numPr>
          <w:ilvl w:val="0"/>
          <w:numId w:val="32"/>
        </w:numPr>
        <w:tabs>
          <w:tab w:val="left" w:pos="216"/>
          <w:tab w:val="left" w:pos="720"/>
        </w:tabs>
        <w:ind w:right="1440"/>
        <w:jc w:val="both"/>
      </w:pPr>
      <w:r>
        <w:t xml:space="preserve">The </w:t>
      </w:r>
      <w:proofErr w:type="spellStart"/>
      <w:r w:rsidRPr="005E07F5">
        <w:rPr>
          <w:rStyle w:val="CodeInline"/>
        </w:rPr>
        <w:t>texParameteri</w:t>
      </w:r>
      <w:proofErr w:type="spellEnd"/>
      <w:r w:rsidRPr="005E07F5">
        <w:rPr>
          <w:rStyle w:val="CodeInline"/>
        </w:rPr>
        <w:t>()</w:t>
      </w:r>
      <w:r w:rsidRPr="005E07F5">
        <w:t xml:space="preserve"> </w:t>
      </w:r>
      <w:r>
        <w:t>function</w:t>
      </w:r>
      <w:r w:rsidR="007774B5">
        <w:fldChar w:fldCharType="begin"/>
      </w:r>
      <w:r w:rsidR="007774B5">
        <w:instrText xml:space="preserve"> XE "</w:instrText>
      </w:r>
      <w:r w:rsidR="007774B5" w:rsidRPr="00B811B9">
        <w:rPr>
          <w:rStyle w:val="CodeInline"/>
        </w:rPr>
        <w:instrText>Shaders project:texParameteri()</w:instrText>
      </w:r>
      <w:r w:rsidR="007774B5" w:rsidRPr="00B811B9">
        <w:instrText xml:space="preserve"> function</w:instrText>
      </w:r>
      <w:r w:rsidR="007774B5">
        <w:instrText xml:space="preserve">" </w:instrText>
      </w:r>
      <w:r w:rsidR="007774B5">
        <w:fldChar w:fldCharType="end"/>
      </w:r>
      <w:r>
        <w:t xml:space="preserve"> defines </w:t>
      </w:r>
      <w:r w:rsidRPr="005E07F5">
        <w:t>the rendering behavior</w:t>
      </w:r>
      <w:r>
        <w:t xml:space="preserve"> for the texture. The </w:t>
      </w:r>
      <w:r w:rsidRPr="00785CA1">
        <w:rPr>
          <w:rStyle w:val="CodeInline"/>
        </w:rPr>
        <w:t>TEXTURE_</w:t>
      </w:r>
      <w:r>
        <w:rPr>
          <w:rStyle w:val="CodeInline"/>
        </w:rPr>
        <w:t xml:space="preserve">WRAP_S/T </w:t>
      </w:r>
      <w:r>
        <w:lastRenderedPageBreak/>
        <w:t xml:space="preserve">parameters ensure that the </w:t>
      </w:r>
      <w:proofErr w:type="spellStart"/>
      <w:r>
        <w:t>texel</w:t>
      </w:r>
      <w:proofErr w:type="spellEnd"/>
      <w:r>
        <w:t xml:space="preserve"> values will not wrap around at the texture boundaries. The </w:t>
      </w:r>
      <w:r w:rsidRPr="005E07F5">
        <w:rPr>
          <w:rStyle w:val="CodeInline"/>
        </w:rPr>
        <w:t>TEXTURE_MAG_FILTER</w:t>
      </w:r>
      <w:r w:rsidRPr="005E07F5">
        <w:t xml:space="preserve"> </w:t>
      </w:r>
      <w:r>
        <w:t xml:space="preserve">parameter </w:t>
      </w:r>
      <w:r w:rsidRPr="005E07F5">
        <w:t xml:space="preserve">defines how </w:t>
      </w:r>
      <w:r>
        <w:t xml:space="preserve">to magnify a texture, </w:t>
      </w:r>
      <w:r w:rsidR="00627058">
        <w:t>in other words</w:t>
      </w:r>
      <w:r>
        <w:t>,</w:t>
      </w:r>
      <w:r w:rsidRPr="005E07F5">
        <w:t xml:space="preserve"> </w:t>
      </w:r>
      <w:r>
        <w:t>w</w:t>
      </w:r>
      <w:r w:rsidRPr="005E07F5">
        <w:t xml:space="preserve">hen a </w:t>
      </w:r>
      <w:r w:rsidR="00455ADA" w:rsidRPr="005E07F5">
        <w:t>low</w:t>
      </w:r>
      <w:r w:rsidR="00455ADA">
        <w:t>-</w:t>
      </w:r>
      <w:r w:rsidRPr="005E07F5">
        <w:t xml:space="preserve">resolution texture is rendered to many pixels </w:t>
      </w:r>
      <w:r>
        <w:t xml:space="preserve">in the game window. </w:t>
      </w:r>
      <w:r w:rsidRPr="005F07B8">
        <w:t xml:space="preserve">The </w:t>
      </w:r>
      <w:r w:rsidRPr="005E07F5">
        <w:rPr>
          <w:rStyle w:val="CodeInline"/>
        </w:rPr>
        <w:t>TEXTURE_MIN_FILTER</w:t>
      </w:r>
      <w:r w:rsidRPr="005E07F5">
        <w:t xml:space="preserve"> </w:t>
      </w:r>
      <w:r>
        <w:t xml:space="preserve">parameter </w:t>
      </w:r>
      <w:r w:rsidRPr="005E07F5">
        <w:t xml:space="preserve">defines how </w:t>
      </w:r>
      <w:r>
        <w:t xml:space="preserve">to minimize a texture, </w:t>
      </w:r>
      <w:r w:rsidR="00455ADA">
        <w:t>in other words,</w:t>
      </w:r>
      <w:r>
        <w:t xml:space="preserve"> when a </w:t>
      </w:r>
      <w:r w:rsidR="00455ADA">
        <w:t>high-</w:t>
      </w:r>
      <w:r>
        <w:t xml:space="preserve">resolution texture is rendered to </w:t>
      </w:r>
      <w:r w:rsidR="00455ADA">
        <w:t xml:space="preserve">a </w:t>
      </w:r>
      <w:r>
        <w:t xml:space="preserve">small number of pixels. The </w:t>
      </w:r>
      <w:r w:rsidRPr="005E07F5">
        <w:rPr>
          <w:rStyle w:val="CodeInline"/>
        </w:rPr>
        <w:t>LINEAR</w:t>
      </w:r>
      <w:r>
        <w:t xml:space="preserve"> and </w:t>
      </w:r>
      <w:r w:rsidRPr="005E07F5">
        <w:rPr>
          <w:rStyle w:val="CodeInline"/>
        </w:rPr>
        <w:t>LINEAR_MIPMAP_</w:t>
      </w:r>
      <w:r>
        <w:rPr>
          <w:rStyle w:val="CodeInline"/>
        </w:rPr>
        <w:t xml:space="preserve">LINEAR </w:t>
      </w:r>
      <w:r>
        <w:t xml:space="preserve">configurations generate smooth textures by blurring the details of the original images, while the </w:t>
      </w:r>
      <w:r w:rsidR="00455ADA">
        <w:t>commented-</w:t>
      </w:r>
      <w:r>
        <w:t xml:space="preserve">out </w:t>
      </w:r>
      <w:r w:rsidRPr="005E07F5">
        <w:rPr>
          <w:rStyle w:val="CodeInline"/>
        </w:rPr>
        <w:t>NEAREST</w:t>
      </w:r>
      <w:r>
        <w:t xml:space="preserve"> option will result in sharp textures but color boundaries of the texture image may appear jagged. </w:t>
      </w:r>
    </w:p>
    <w:p w14:paraId="2D9FFDE1" w14:textId="77777777" w:rsidR="00805F53" w:rsidRDefault="00DA3970" w:rsidP="00FC7804">
      <w:pPr>
        <w:pStyle w:val="NoteTipCaution"/>
      </w:pPr>
      <w:r w:rsidRPr="00DA3970">
        <w:rPr>
          <w:b/>
        </w:rPr>
        <w:t>Note</w:t>
      </w:r>
      <w:r w:rsidRPr="00DA3970">
        <w:rPr>
          <w:b/>
        </w:rPr>
        <w:tab/>
      </w:r>
      <w:r w:rsidR="00577958">
        <w:rPr>
          <w:b/>
        </w:rPr>
        <w:t xml:space="preserve"> </w:t>
      </w:r>
      <w:r w:rsidR="00805F53">
        <w:t>In general, it is best to use texture images with similar resolution as the number of pixels occupied by the objects in the game.</w:t>
      </w:r>
    </w:p>
    <w:p w14:paraId="6DDB7614" w14:textId="77777777" w:rsidR="00D07AC5" w:rsidRDefault="00805F53" w:rsidP="00D07AC5">
      <w:pPr>
        <w:pStyle w:val="NumList"/>
        <w:numPr>
          <w:ilvl w:val="0"/>
          <w:numId w:val="12"/>
        </w:numPr>
      </w:pPr>
      <w:r>
        <w:t>Define a function to deactivate a texture as follows:</w:t>
      </w:r>
    </w:p>
    <w:p w14:paraId="174DD933" w14:textId="77777777" w:rsidR="00805F53" w:rsidRPr="00943887" w:rsidRDefault="00805F53" w:rsidP="00FC7804">
      <w:pPr>
        <w:pStyle w:val="Code"/>
      </w:pPr>
      <w:r w:rsidRPr="00943887">
        <w:t xml:space="preserve">var </w:t>
      </w:r>
      <w:r>
        <w:t>deactivateTexture</w:t>
      </w:r>
      <w:r w:rsidRPr="00943887">
        <w:t xml:space="preserve"> = function() {</w:t>
      </w:r>
    </w:p>
    <w:p w14:paraId="20923DCA" w14:textId="77777777" w:rsidR="00805F53" w:rsidRPr="00943887" w:rsidRDefault="00805F53" w:rsidP="00FC7804">
      <w:pPr>
        <w:pStyle w:val="Code"/>
      </w:pPr>
      <w:r w:rsidRPr="00943887">
        <w:t xml:space="preserve">   var gl = gEngine.Core.</w:t>
      </w:r>
      <w:r>
        <w:t>get</w:t>
      </w:r>
      <w:r w:rsidRPr="00943887">
        <w:t>GL();</w:t>
      </w:r>
    </w:p>
    <w:p w14:paraId="25593411" w14:textId="77777777" w:rsidR="00805F53" w:rsidRPr="00943887" w:rsidRDefault="00805F53" w:rsidP="00FC7804">
      <w:pPr>
        <w:pStyle w:val="Code"/>
      </w:pPr>
      <w:r w:rsidRPr="00943887">
        <w:t xml:space="preserve">   gl.bindTexture(gl.TEXTURE_2D, null);</w:t>
      </w:r>
    </w:p>
    <w:p w14:paraId="6A2F472A" w14:textId="77777777" w:rsidR="00805F53" w:rsidRPr="00943887" w:rsidRDefault="00805F53" w:rsidP="00FC7804">
      <w:pPr>
        <w:pStyle w:val="Code"/>
      </w:pPr>
      <w:r w:rsidRPr="00943887">
        <w:t>};</w:t>
      </w:r>
    </w:p>
    <w:p w14:paraId="32CA120A" w14:textId="77777777" w:rsidR="00805F53" w:rsidRDefault="00805F53" w:rsidP="00D07AC5">
      <w:pPr>
        <w:pStyle w:val="BodyText"/>
      </w:pPr>
      <w:r>
        <w:t>This function sets the WebGL context to a state of not working with a texture.</w:t>
      </w:r>
    </w:p>
    <w:p w14:paraId="0D22E62C" w14:textId="77777777" w:rsidR="00D07AC5" w:rsidRDefault="00805F53" w:rsidP="00D07AC5">
      <w:pPr>
        <w:pStyle w:val="NumList"/>
        <w:numPr>
          <w:ilvl w:val="0"/>
          <w:numId w:val="12"/>
        </w:numPr>
      </w:pPr>
      <w:r>
        <w:t>Add a getter function to retrieve the texture info</w:t>
      </w:r>
      <w:r w:rsidR="00455ADA">
        <w:t>rmation</w:t>
      </w:r>
      <w:r>
        <w:t xml:space="preserve"> by its name (a file path</w:t>
      </w:r>
      <w:r w:rsidR="00455ADA">
        <w:t>).</w:t>
      </w:r>
    </w:p>
    <w:p w14:paraId="0EE4E5FA" w14:textId="77777777" w:rsidR="00805F53" w:rsidRPr="00943887" w:rsidRDefault="00805F53" w:rsidP="00FC7804">
      <w:pPr>
        <w:pStyle w:val="Code"/>
      </w:pPr>
      <w:r w:rsidRPr="00943887">
        <w:t xml:space="preserve">var </w:t>
      </w:r>
      <w:r>
        <w:t>get</w:t>
      </w:r>
      <w:r w:rsidRPr="00943887">
        <w:t>TextureInfo = function(textureName)</w:t>
      </w:r>
      <w:r>
        <w:t xml:space="preserve"> </w:t>
      </w:r>
      <w:r w:rsidRPr="00943887">
        <w:t>{</w:t>
      </w:r>
    </w:p>
    <w:p w14:paraId="7E575FF0" w14:textId="77777777" w:rsidR="00805F53" w:rsidRPr="00943887" w:rsidRDefault="00805F53" w:rsidP="00FC7804">
      <w:pPr>
        <w:pStyle w:val="Code"/>
      </w:pPr>
      <w:r w:rsidRPr="00943887">
        <w:t xml:space="preserve">    return gEngine.ResourceMap.</w:t>
      </w:r>
      <w:r>
        <w:t>retrieveAsset</w:t>
      </w:r>
      <w:r w:rsidRPr="00943887">
        <w:t>(textureName);</w:t>
      </w:r>
    </w:p>
    <w:p w14:paraId="79087C43" w14:textId="77777777" w:rsidR="00805F53" w:rsidRDefault="00805F53" w:rsidP="00FC7804">
      <w:pPr>
        <w:pStyle w:val="Code"/>
      </w:pPr>
      <w:r w:rsidRPr="00943887">
        <w:t>}</w:t>
      </w:r>
    </w:p>
    <w:p w14:paraId="5593FCC4" w14:textId="77777777" w:rsidR="00D07AC5" w:rsidRDefault="00805F53" w:rsidP="00D07AC5">
      <w:pPr>
        <w:pStyle w:val="NumList"/>
        <w:numPr>
          <w:ilvl w:val="0"/>
          <w:numId w:val="12"/>
        </w:numPr>
      </w:pPr>
      <w:r>
        <w:t>Finally, remember to add the public functions to the public interface</w:t>
      </w:r>
      <w:r w:rsidR="00455ADA">
        <w:t>.</w:t>
      </w:r>
    </w:p>
    <w:p w14:paraId="2954D0BC" w14:textId="77777777" w:rsidR="00805F53" w:rsidRPr="00943887" w:rsidRDefault="00805F53" w:rsidP="00FC7804">
      <w:pPr>
        <w:pStyle w:val="Code"/>
      </w:pPr>
      <w:r w:rsidRPr="00943887">
        <w:t>// Public interface for this object. Anything not in here will</w:t>
      </w:r>
    </w:p>
    <w:p w14:paraId="35D8747E" w14:textId="77777777" w:rsidR="00805F53" w:rsidRPr="00943887" w:rsidRDefault="00805F53" w:rsidP="00FC7804">
      <w:pPr>
        <w:pStyle w:val="Code"/>
      </w:pPr>
      <w:r w:rsidRPr="00943887">
        <w:t>// not be accessable.</w:t>
      </w:r>
    </w:p>
    <w:p w14:paraId="4BF9E874" w14:textId="77777777" w:rsidR="00805F53" w:rsidRPr="00943887" w:rsidRDefault="00805F53" w:rsidP="00FC7804">
      <w:pPr>
        <w:pStyle w:val="Code"/>
      </w:pPr>
      <w:r w:rsidRPr="00943887">
        <w:t xml:space="preserve">var </w:t>
      </w:r>
      <w:r>
        <w:t>mPublic</w:t>
      </w:r>
      <w:r w:rsidRPr="00943887">
        <w:t xml:space="preserve"> =</w:t>
      </w:r>
      <w:r>
        <w:t xml:space="preserve"> </w:t>
      </w:r>
      <w:r w:rsidRPr="00943887">
        <w:t>{</w:t>
      </w:r>
    </w:p>
    <w:p w14:paraId="4D578C72" w14:textId="77777777" w:rsidR="00805F53" w:rsidRPr="00943887" w:rsidRDefault="00805F53" w:rsidP="00FC7804">
      <w:pPr>
        <w:pStyle w:val="Code"/>
      </w:pPr>
      <w:r w:rsidRPr="00943887">
        <w:t xml:space="preserve">    </w:t>
      </w:r>
      <w:r>
        <w:t>loadTexture</w:t>
      </w:r>
      <w:r w:rsidRPr="00943887">
        <w:t xml:space="preserve">: </w:t>
      </w:r>
      <w:r>
        <w:t>loadTexture</w:t>
      </w:r>
      <w:r w:rsidRPr="00943887">
        <w:t>,</w:t>
      </w:r>
    </w:p>
    <w:p w14:paraId="32B3D73E" w14:textId="77777777" w:rsidR="00805F53" w:rsidRPr="00943887" w:rsidRDefault="00805F53" w:rsidP="00FC7804">
      <w:pPr>
        <w:pStyle w:val="Code"/>
      </w:pPr>
      <w:r w:rsidRPr="00943887">
        <w:t xml:space="preserve">    </w:t>
      </w:r>
      <w:r>
        <w:t>unloadTexture</w:t>
      </w:r>
      <w:r w:rsidRPr="00943887">
        <w:t xml:space="preserve">: </w:t>
      </w:r>
      <w:r>
        <w:t>unloadTexture</w:t>
      </w:r>
      <w:r w:rsidRPr="00943887">
        <w:t>,</w:t>
      </w:r>
    </w:p>
    <w:p w14:paraId="38553998" w14:textId="77777777" w:rsidR="00805F53" w:rsidRPr="00943887" w:rsidRDefault="00805F53" w:rsidP="00FC7804">
      <w:pPr>
        <w:pStyle w:val="Code"/>
      </w:pPr>
      <w:r w:rsidRPr="00943887">
        <w:t xml:space="preserve">    </w:t>
      </w:r>
      <w:r>
        <w:t>activateTexture</w:t>
      </w:r>
      <w:r w:rsidRPr="00943887">
        <w:t xml:space="preserve">: </w:t>
      </w:r>
      <w:r>
        <w:t>activateTexture</w:t>
      </w:r>
      <w:r w:rsidRPr="00943887">
        <w:t>,</w:t>
      </w:r>
    </w:p>
    <w:p w14:paraId="388F4E6A" w14:textId="77777777" w:rsidR="00805F53" w:rsidRPr="00943887" w:rsidRDefault="00805F53" w:rsidP="00FC7804">
      <w:pPr>
        <w:pStyle w:val="Code"/>
      </w:pPr>
      <w:r w:rsidRPr="00943887">
        <w:t xml:space="preserve">    </w:t>
      </w:r>
      <w:r>
        <w:t>deactivateTexture</w:t>
      </w:r>
      <w:r w:rsidRPr="00943887">
        <w:t xml:space="preserve">: </w:t>
      </w:r>
      <w:r>
        <w:t>deactivateTexture</w:t>
      </w:r>
      <w:r w:rsidRPr="00943887">
        <w:t>,</w:t>
      </w:r>
    </w:p>
    <w:p w14:paraId="6CC01C4F" w14:textId="77777777" w:rsidR="00805F53" w:rsidRPr="00943887" w:rsidRDefault="00805F53" w:rsidP="00FC7804">
      <w:pPr>
        <w:pStyle w:val="Code"/>
      </w:pPr>
      <w:r w:rsidRPr="00943887">
        <w:lastRenderedPageBreak/>
        <w:t xml:space="preserve">    </w:t>
      </w:r>
      <w:r>
        <w:t>get</w:t>
      </w:r>
      <w:r w:rsidRPr="00943887">
        <w:t xml:space="preserve">TextureInfo: </w:t>
      </w:r>
      <w:r>
        <w:t>get</w:t>
      </w:r>
      <w:r w:rsidRPr="00943887">
        <w:t>TextureInfo</w:t>
      </w:r>
    </w:p>
    <w:p w14:paraId="210B00CE" w14:textId="77777777" w:rsidR="00805F53" w:rsidRPr="00943887" w:rsidRDefault="00805F53" w:rsidP="00FC7804">
      <w:pPr>
        <w:pStyle w:val="Code"/>
      </w:pPr>
      <w:r w:rsidRPr="00943887">
        <w:t>};</w:t>
      </w:r>
    </w:p>
    <w:p w14:paraId="3E2AAD49" w14:textId="77777777" w:rsidR="00805F53" w:rsidRPr="00F22FDA" w:rsidRDefault="00805F53" w:rsidP="00FC7804">
      <w:pPr>
        <w:pStyle w:val="Code"/>
      </w:pPr>
      <w:r w:rsidRPr="00943887">
        <w:t xml:space="preserve">return </w:t>
      </w:r>
      <w:r>
        <w:t>mPublic</w:t>
      </w:r>
      <w:r w:rsidRPr="00943887">
        <w:t>;</w:t>
      </w:r>
    </w:p>
    <w:p w14:paraId="0646AA2E" w14:textId="77777777" w:rsidR="00805F53" w:rsidRDefault="00805F53" w:rsidP="005C6272">
      <w:pPr>
        <w:pStyle w:val="Heading3"/>
      </w:pPr>
      <w:r>
        <w:t>Testing of Texture Mapping Functionality</w:t>
      </w:r>
    </w:p>
    <w:p w14:paraId="5FFB6653" w14:textId="77777777" w:rsidR="00805F53" w:rsidRDefault="00805F53" w:rsidP="00FC7804">
      <w:pPr>
        <w:pStyle w:val="BodyTextFirst"/>
      </w:pPr>
      <w:r>
        <w:t xml:space="preserve">With the </w:t>
      </w:r>
      <w:r w:rsidR="00455ADA">
        <w:t xml:space="preserve">previous </w:t>
      </w:r>
      <w:r>
        <w:t xml:space="preserve">modifications, the game engine can now render constant color objects as well as objects with interesting and different types of textures. The following testing code is similar to that from the previous example where two scenes, </w:t>
      </w:r>
      <w:proofErr w:type="spellStart"/>
      <w:r w:rsidRPr="006B2C0D">
        <w:rPr>
          <w:rStyle w:val="CodeInline"/>
        </w:rPr>
        <w:t>MyGame</w:t>
      </w:r>
      <w:proofErr w:type="spellEnd"/>
      <w:r>
        <w:t xml:space="preserve"> and </w:t>
      </w:r>
      <w:proofErr w:type="spellStart"/>
      <w:r w:rsidRPr="006B2C0D">
        <w:rPr>
          <w:rStyle w:val="CodeInline"/>
        </w:rPr>
        <w:t>BlueLevel</w:t>
      </w:r>
      <w:proofErr w:type="spellEnd"/>
      <w:r>
        <w:t xml:space="preserve">, are used to demonstrate the newly added texture mapping functionality. The main modifications include the loading and unloading of texture images and the creation and drawing of </w:t>
      </w:r>
      <w:proofErr w:type="spellStart"/>
      <w:r w:rsidRPr="007E4364">
        <w:rPr>
          <w:rStyle w:val="CodeInline"/>
        </w:rPr>
        <w:t>TextureRenderable</w:t>
      </w:r>
      <w:proofErr w:type="spellEnd"/>
      <w:r>
        <w:t xml:space="preserve"> objects. In addition, the </w:t>
      </w:r>
      <w:proofErr w:type="spellStart"/>
      <w:r w:rsidRPr="005D0416">
        <w:rPr>
          <w:rStyle w:val="CodeInline"/>
        </w:rPr>
        <w:t>MyGame</w:t>
      </w:r>
      <w:proofErr w:type="spellEnd"/>
      <w:r>
        <w:t xml:space="preserve"> scene highlights transparent texture maps with alpha channel using PNG images</w:t>
      </w:r>
      <w:r w:rsidR="00455ADA">
        <w:t>,</w:t>
      </w:r>
      <w:r>
        <w:t xml:space="preserve"> and the </w:t>
      </w:r>
      <w:proofErr w:type="spellStart"/>
      <w:r w:rsidRPr="00BB44F5">
        <w:rPr>
          <w:rStyle w:val="CodeInline"/>
        </w:rPr>
        <w:t>BlueScene</w:t>
      </w:r>
      <w:proofErr w:type="spellEnd"/>
      <w:r>
        <w:t xml:space="preserve"> </w:t>
      </w:r>
      <w:r w:rsidR="00455ADA">
        <w:t>scene</w:t>
      </w:r>
      <w:r w:rsidR="00DB70A1">
        <w:fldChar w:fldCharType="begin"/>
      </w:r>
      <w:r w:rsidR="00DB70A1">
        <w:instrText xml:space="preserve"> XE "</w:instrText>
      </w:r>
      <w:r w:rsidR="00DB70A1" w:rsidRPr="00ED1AE4">
        <w:rPr>
          <w:rStyle w:val="CodeInline"/>
        </w:rPr>
        <w:instrText>Texture mapping functionality:BlueScene</w:instrText>
      </w:r>
      <w:r w:rsidR="00DB70A1" w:rsidRPr="00ED1AE4">
        <w:instrText xml:space="preserve"> scene</w:instrText>
      </w:r>
      <w:r w:rsidR="00DB70A1">
        <w:instrText xml:space="preserve">" </w:instrText>
      </w:r>
      <w:r w:rsidR="00DB70A1">
        <w:fldChar w:fldCharType="end"/>
      </w:r>
      <w:r w:rsidR="00455ADA">
        <w:t xml:space="preserve"> </w:t>
      </w:r>
      <w:r>
        <w:t>shows corresponding textures with images in JP</w:t>
      </w:r>
      <w:r w:rsidR="00455ADA">
        <w:t>E</w:t>
      </w:r>
      <w:r>
        <w:t>G format.</w:t>
      </w:r>
    </w:p>
    <w:p w14:paraId="4A916029" w14:textId="77777777" w:rsidR="00805F53" w:rsidRPr="003D2283" w:rsidRDefault="00805F53" w:rsidP="003A3233">
      <w:pPr>
        <w:pStyle w:val="BodyText"/>
      </w:pPr>
      <w:r>
        <w:t xml:space="preserve">As in all cases of building a game, it is essential to ensure that all external resources are located at proper locations. Recall that the </w:t>
      </w:r>
      <w:r w:rsidRPr="00FE3E81">
        <w:rPr>
          <w:rStyle w:val="CodeInline"/>
        </w:rPr>
        <w:t>assets</w:t>
      </w:r>
      <w:r>
        <w:t xml:space="preserve"> folder is created specifically for this purpose. Take note of the four new texture files located in the </w:t>
      </w:r>
      <w:r w:rsidRPr="007D57B1">
        <w:rPr>
          <w:rStyle w:val="CodeInline"/>
        </w:rPr>
        <w:t>assets</w:t>
      </w:r>
      <w:r>
        <w:t xml:space="preserve"> folder: </w:t>
      </w:r>
      <w:r w:rsidRPr="004D72AB">
        <w:rPr>
          <w:rStyle w:val="CodeInline"/>
        </w:rPr>
        <w:t>minion_collector.jpg</w:t>
      </w:r>
      <w:r>
        <w:t xml:space="preserve">, </w:t>
      </w:r>
      <w:r w:rsidRPr="004D72AB">
        <w:rPr>
          <w:rStyle w:val="CodeInline"/>
        </w:rPr>
        <w:t>minion_collector.png</w:t>
      </w:r>
      <w:r>
        <w:t xml:space="preserve">, </w:t>
      </w:r>
      <w:r w:rsidRPr="004D72AB">
        <w:rPr>
          <w:rStyle w:val="CodeInline"/>
        </w:rPr>
        <w:t>minion_portal.jpg</w:t>
      </w:r>
      <w:r>
        <w:t xml:space="preserve">, and </w:t>
      </w:r>
      <w:r w:rsidRPr="004D72AB">
        <w:rPr>
          <w:rStyle w:val="CodeInline"/>
        </w:rPr>
        <w:t>minion_portal.png</w:t>
      </w:r>
      <w:r>
        <w:t>.</w:t>
      </w:r>
    </w:p>
    <w:p w14:paraId="4622CED9" w14:textId="77777777" w:rsidR="00805F53" w:rsidRPr="00D4611E" w:rsidRDefault="00805F53" w:rsidP="00FC7804">
      <w:pPr>
        <w:pStyle w:val="Heading4"/>
      </w:pPr>
      <w:r>
        <w:t xml:space="preserve">Modify the </w:t>
      </w:r>
      <w:proofErr w:type="spellStart"/>
      <w:r>
        <w:t>BlueLevel</w:t>
      </w:r>
      <w:proofErr w:type="spellEnd"/>
      <w:r>
        <w:t xml:space="preserve"> Scene File to S</w:t>
      </w:r>
      <w:r w:rsidRPr="00D4611E">
        <w:t>upport Textures</w:t>
      </w:r>
    </w:p>
    <w:p w14:paraId="40663F63" w14:textId="77777777" w:rsidR="00805F53" w:rsidRPr="00D4611E" w:rsidRDefault="00805F53" w:rsidP="00FC7804">
      <w:pPr>
        <w:pStyle w:val="BodyTextFirst"/>
      </w:pPr>
      <w:r w:rsidRPr="00D4611E">
        <w:t xml:space="preserve">The </w:t>
      </w:r>
      <w:r w:rsidRPr="00D4611E">
        <w:rPr>
          <w:rStyle w:val="CodeInline"/>
        </w:rPr>
        <w:t>BlueLevel.xml</w:t>
      </w:r>
      <w:r w:rsidRPr="00D4611E">
        <w:t xml:space="preserve"> scene</w:t>
      </w:r>
      <w:r w:rsidR="00DB70A1">
        <w:fldChar w:fldCharType="begin"/>
      </w:r>
      <w:r w:rsidR="00DB70A1">
        <w:instrText xml:space="preserve"> XE "</w:instrText>
      </w:r>
      <w:r w:rsidR="00DB70A1" w:rsidRPr="00583A5E">
        <w:rPr>
          <w:rStyle w:val="CodeInline"/>
        </w:rPr>
        <w:instrText>Texture mapping functionality:BlueLevel.xml</w:instrText>
      </w:r>
      <w:r w:rsidR="00DB70A1" w:rsidRPr="00583A5E">
        <w:instrText xml:space="preserve"> scene</w:instrText>
      </w:r>
      <w:r w:rsidR="00DB70A1">
        <w:instrText xml:space="preserve">" </w:instrText>
      </w:r>
      <w:r w:rsidR="00DB70A1">
        <w:fldChar w:fldCharType="end"/>
      </w:r>
      <w:r w:rsidRPr="00D4611E">
        <w:t xml:space="preserve"> file is modified from the previous example to support texture mapping</w:t>
      </w:r>
      <w:r w:rsidR="00455ADA">
        <w:t>.</w:t>
      </w:r>
    </w:p>
    <w:p w14:paraId="2D9A89AA" w14:textId="77777777" w:rsidR="00805F53" w:rsidRPr="00D4611E" w:rsidRDefault="00805F53" w:rsidP="00FC7804">
      <w:pPr>
        <w:pStyle w:val="Code"/>
      </w:pPr>
      <w:r w:rsidRPr="00D4611E">
        <w:t>&lt;MyGameLevel&gt;</w:t>
      </w:r>
    </w:p>
    <w:p w14:paraId="1CA00A4A" w14:textId="77777777" w:rsidR="00805F53" w:rsidRPr="00D4611E" w:rsidRDefault="00805F53" w:rsidP="00FC7804">
      <w:pPr>
        <w:pStyle w:val="Code"/>
      </w:pPr>
      <w:r w:rsidRPr="00D4611E">
        <w:t xml:space="preserve">    &lt;!-- cameras --&gt;</w:t>
      </w:r>
    </w:p>
    <w:p w14:paraId="42B76FF5" w14:textId="77777777" w:rsidR="00805F53" w:rsidRPr="00D4611E" w:rsidRDefault="00805F53" w:rsidP="00FC7804">
      <w:pPr>
        <w:pStyle w:val="Code"/>
      </w:pPr>
      <w:r w:rsidRPr="00D4611E">
        <w:t xml:space="preserve">                &lt;!-- Viewport: x, y, w, h --&gt;</w:t>
      </w:r>
    </w:p>
    <w:p w14:paraId="124ED0E4" w14:textId="77777777" w:rsidR="00805F53" w:rsidRPr="00D4611E" w:rsidRDefault="00805F53" w:rsidP="00FC7804">
      <w:pPr>
        <w:pStyle w:val="Code"/>
      </w:pPr>
      <w:r w:rsidRPr="00D4611E">
        <w:t xml:space="preserve">    &lt;Camera CenterX="20" CenterY="60" Width="20" </w:t>
      </w:r>
    </w:p>
    <w:p w14:paraId="74B067DB" w14:textId="77777777" w:rsidR="00805F53" w:rsidRPr="00D4611E" w:rsidRDefault="00805F53" w:rsidP="00FC7804">
      <w:pPr>
        <w:pStyle w:val="Code"/>
      </w:pPr>
      <w:r w:rsidRPr="00D4611E">
        <w:t xml:space="preserve">            Viewport="20 40 600 300"   </w:t>
      </w:r>
    </w:p>
    <w:p w14:paraId="2E8D4322" w14:textId="77777777" w:rsidR="00805F53" w:rsidRPr="00D4611E" w:rsidRDefault="00805F53" w:rsidP="00FC7804">
      <w:pPr>
        <w:pStyle w:val="Code"/>
      </w:pPr>
      <w:r w:rsidRPr="00D4611E">
        <w:t xml:space="preserve">            BgColor="0 0 1 1.0"/&gt;</w:t>
      </w:r>
    </w:p>
    <w:p w14:paraId="7C552B84" w14:textId="77777777" w:rsidR="00805F53" w:rsidRPr="00D4611E" w:rsidRDefault="00805F53" w:rsidP="00FC7804">
      <w:pPr>
        <w:pStyle w:val="Code"/>
      </w:pPr>
      <w:r w:rsidRPr="00D4611E">
        <w:t xml:space="preserve">              </w:t>
      </w:r>
    </w:p>
    <w:p w14:paraId="6A7361AF" w14:textId="77777777" w:rsidR="00805F53" w:rsidRPr="00D4611E" w:rsidRDefault="00805F53" w:rsidP="00FC7804">
      <w:pPr>
        <w:pStyle w:val="Code"/>
      </w:pPr>
      <w:r w:rsidRPr="00D4611E">
        <w:t xml:space="preserve">    &lt;!-- The red rectangle --&gt; </w:t>
      </w:r>
    </w:p>
    <w:p w14:paraId="677764CB" w14:textId="77777777" w:rsidR="00805F53" w:rsidRPr="00D4611E" w:rsidRDefault="00805F53" w:rsidP="00FC7804">
      <w:pPr>
        <w:pStyle w:val="Code"/>
      </w:pPr>
      <w:r w:rsidRPr="00D4611E">
        <w:t xml:space="preserve">    &lt;Square PosX="20" PosY="60" Width="2" Height="3" Rotation="0"  Color="1 0 0 1" /&gt;</w:t>
      </w:r>
    </w:p>
    <w:p w14:paraId="6A62A100" w14:textId="77777777" w:rsidR="00805F53" w:rsidRPr="00D4611E" w:rsidRDefault="00805F53" w:rsidP="00FC7804">
      <w:pPr>
        <w:pStyle w:val="Code"/>
      </w:pPr>
      <w:r w:rsidRPr="00D4611E">
        <w:t xml:space="preserve"> </w:t>
      </w:r>
    </w:p>
    <w:p w14:paraId="64C7745C" w14:textId="77777777" w:rsidR="00805F53" w:rsidRPr="00D4611E" w:rsidRDefault="00805F53" w:rsidP="00FC7804">
      <w:pPr>
        <w:pStyle w:val="Code"/>
      </w:pPr>
      <w:r w:rsidRPr="00D4611E">
        <w:t xml:space="preserve">    &lt;!-- Textures Square --&gt;</w:t>
      </w:r>
    </w:p>
    <w:p w14:paraId="52C7D4D2" w14:textId="77777777" w:rsidR="00805F53" w:rsidRPr="00D4611E" w:rsidRDefault="00805F53" w:rsidP="00FC7804">
      <w:pPr>
        <w:pStyle w:val="Code"/>
      </w:pPr>
      <w:r w:rsidRPr="00D4611E">
        <w:t xml:space="preserve">    &lt;TextureSquare PosX="15" PosY="60" Width="3" Height="3" Rotation="-5" </w:t>
      </w:r>
    </w:p>
    <w:p w14:paraId="573C6F9A" w14:textId="77777777" w:rsidR="00805F53" w:rsidRPr="00D4611E" w:rsidRDefault="00805F53" w:rsidP="00FC7804">
      <w:pPr>
        <w:pStyle w:val="Code"/>
      </w:pPr>
      <w:r w:rsidRPr="00D4611E">
        <w:t xml:space="preserve">        Color="1 0 0 0.3" </w:t>
      </w:r>
    </w:p>
    <w:p w14:paraId="449255B0" w14:textId="77777777" w:rsidR="00805F53" w:rsidRPr="00D4611E" w:rsidRDefault="00805F53" w:rsidP="00FC7804">
      <w:pPr>
        <w:pStyle w:val="Code"/>
      </w:pPr>
      <w:r w:rsidRPr="00D4611E">
        <w:t xml:space="preserve">        Texture="assets/minion_portal.jpg" /&gt;</w:t>
      </w:r>
    </w:p>
    <w:p w14:paraId="3CEE2C9C" w14:textId="77777777" w:rsidR="00805F53" w:rsidRPr="00D4611E" w:rsidRDefault="00805F53" w:rsidP="00FC7804">
      <w:pPr>
        <w:pStyle w:val="Code"/>
      </w:pPr>
      <w:r w:rsidRPr="00D4611E">
        <w:t xml:space="preserve">        </w:t>
      </w:r>
    </w:p>
    <w:p w14:paraId="18323730" w14:textId="77777777" w:rsidR="00805F53" w:rsidRPr="00D4611E" w:rsidRDefault="00805F53" w:rsidP="00FC7804">
      <w:pPr>
        <w:pStyle w:val="Code"/>
      </w:pPr>
      <w:r w:rsidRPr="00D4611E">
        <w:t xml:space="preserve">    &lt;TextureSquare PosX="25" PosY="60" Width="3" Height="3" Rotation="5"  </w:t>
      </w:r>
    </w:p>
    <w:p w14:paraId="597BF019" w14:textId="77777777" w:rsidR="00805F53" w:rsidRPr="00D4611E" w:rsidRDefault="00805F53" w:rsidP="00FC7804">
      <w:pPr>
        <w:pStyle w:val="Code"/>
      </w:pPr>
      <w:r w:rsidRPr="00D4611E">
        <w:t xml:space="preserve">        Color="0 0 0 0" </w:t>
      </w:r>
    </w:p>
    <w:p w14:paraId="02B6C9C0" w14:textId="77777777" w:rsidR="00805F53" w:rsidRPr="00D4611E" w:rsidRDefault="00805F53" w:rsidP="00FC7804">
      <w:pPr>
        <w:pStyle w:val="Code"/>
      </w:pPr>
      <w:r w:rsidRPr="00D4611E">
        <w:t xml:space="preserve">        Texture="assets/minion_collector.jpg"/&gt;</w:t>
      </w:r>
    </w:p>
    <w:p w14:paraId="396675FC" w14:textId="77777777" w:rsidR="00805F53" w:rsidRPr="00D4611E" w:rsidRDefault="00805F53" w:rsidP="00FC7804">
      <w:pPr>
        <w:pStyle w:val="Code"/>
      </w:pPr>
      <w:r w:rsidRPr="00D4611E">
        <w:t xml:space="preserve">        &lt;!-- without</w:t>
      </w:r>
      <w:r>
        <w:t xml:space="preserve"> tinting, alpha should be 0 --&gt;</w:t>
      </w:r>
    </w:p>
    <w:p w14:paraId="2AC916F9" w14:textId="77777777" w:rsidR="00805F53" w:rsidRPr="00D4611E" w:rsidRDefault="00805F53" w:rsidP="00FC7804">
      <w:pPr>
        <w:pStyle w:val="Code"/>
      </w:pPr>
      <w:r w:rsidRPr="00D4611E">
        <w:t>&lt;/MyGameLevel&gt;</w:t>
      </w:r>
    </w:p>
    <w:p w14:paraId="7F831170" w14:textId="77777777" w:rsidR="00805F53" w:rsidRDefault="00805F53" w:rsidP="003A3233">
      <w:pPr>
        <w:pStyle w:val="BodyText"/>
      </w:pPr>
      <w:r w:rsidRPr="00D4611E">
        <w:lastRenderedPageBreak/>
        <w:t xml:space="preserve">The </w:t>
      </w:r>
      <w:proofErr w:type="spellStart"/>
      <w:r w:rsidRPr="00D4611E">
        <w:rPr>
          <w:rStyle w:val="CodeInline"/>
        </w:rPr>
        <w:t>TextureSquare</w:t>
      </w:r>
      <w:proofErr w:type="spellEnd"/>
      <w:r w:rsidRPr="00D4611E">
        <w:t xml:space="preserve"> element</w:t>
      </w:r>
      <w:r w:rsidR="00DB70A1">
        <w:fldChar w:fldCharType="begin"/>
      </w:r>
      <w:r w:rsidR="00DB70A1">
        <w:instrText xml:space="preserve"> XE "</w:instrText>
      </w:r>
      <w:r w:rsidR="00DB70A1" w:rsidRPr="00EF39D5">
        <w:rPr>
          <w:rStyle w:val="CodeInline"/>
        </w:rPr>
        <w:instrText>Texture mapping functionality:TextureSquare</w:instrText>
      </w:r>
      <w:r w:rsidR="00DB70A1" w:rsidRPr="00EF39D5">
        <w:instrText xml:space="preserve"> element</w:instrText>
      </w:r>
      <w:r w:rsidR="00DB70A1">
        <w:instrText xml:space="preserve">" </w:instrText>
      </w:r>
      <w:r w:rsidR="00DB70A1">
        <w:fldChar w:fldCharType="end"/>
      </w:r>
      <w:r w:rsidRPr="00D4611E">
        <w:t xml:space="preserve"> is similar to </w:t>
      </w:r>
      <w:r w:rsidRPr="00D4611E">
        <w:rPr>
          <w:rStyle w:val="CodeInline"/>
        </w:rPr>
        <w:t>Square</w:t>
      </w:r>
      <w:r w:rsidRPr="00D4611E">
        <w:t xml:space="preserve"> with the addition of a </w:t>
      </w:r>
      <w:r w:rsidRPr="00D4611E">
        <w:rPr>
          <w:rStyle w:val="CodeInline"/>
        </w:rPr>
        <w:t>Texture</w:t>
      </w:r>
      <w:r>
        <w:t xml:space="preserve"> attribute that specifies which image file should be used as </w:t>
      </w:r>
      <w:r w:rsidR="00455ADA">
        <w:t xml:space="preserve">a </w:t>
      </w:r>
      <w:r>
        <w:t xml:space="preserve">texture map for the square. Note that as implemented in </w:t>
      </w:r>
      <w:proofErr w:type="spellStart"/>
      <w:r w:rsidRPr="00C51D57">
        <w:rPr>
          <w:rStyle w:val="CodeInline"/>
        </w:rPr>
        <w:t>TextureFS.glsl</w:t>
      </w:r>
      <w:proofErr w:type="spellEnd"/>
      <w:r>
        <w:t xml:space="preserve">, the alpha value of the </w:t>
      </w:r>
      <w:r w:rsidRPr="00D85DF5">
        <w:rPr>
          <w:rStyle w:val="CodeInline"/>
        </w:rPr>
        <w:t>Color</w:t>
      </w:r>
      <w:r>
        <w:t xml:space="preserve"> element is used for tinting the texture map. The </w:t>
      </w:r>
      <w:r w:rsidR="001204D8">
        <w:t xml:space="preserve">previous </w:t>
      </w:r>
      <w:r>
        <w:t xml:space="preserve">code shows slight tinting of the </w:t>
      </w:r>
      <w:r w:rsidRPr="00C51D57">
        <w:rPr>
          <w:rStyle w:val="CodeInline"/>
        </w:rPr>
        <w:t>minion_portal.jpg</w:t>
      </w:r>
      <w:r>
        <w:t xml:space="preserve"> texture and no tinting of the </w:t>
      </w:r>
      <w:r w:rsidRPr="00C51D57">
        <w:rPr>
          <w:rStyle w:val="CodeInline"/>
        </w:rPr>
        <w:t>minion_collector</w:t>
      </w:r>
      <w:r>
        <w:rPr>
          <w:rStyle w:val="CodeInline"/>
        </w:rPr>
        <w:t>.jpg</w:t>
      </w:r>
      <w:r w:rsidR="00DB70A1">
        <w:rPr>
          <w:rStyle w:val="CodeInline"/>
        </w:rPr>
        <w:fldChar w:fldCharType="begin"/>
      </w:r>
      <w:r w:rsidR="00DB70A1">
        <w:instrText xml:space="preserve"> XE "</w:instrText>
      </w:r>
      <w:r w:rsidR="00DB70A1" w:rsidRPr="00B3371A">
        <w:rPr>
          <w:rStyle w:val="CodeInline"/>
        </w:rPr>
        <w:instrText>Texture mapping functionality:minion_collector.jpg</w:instrText>
      </w:r>
      <w:r w:rsidR="00DB70A1">
        <w:instrText xml:space="preserve">" </w:instrText>
      </w:r>
      <w:r w:rsidR="00DB70A1">
        <w:rPr>
          <w:rStyle w:val="CodeInline"/>
        </w:rPr>
        <w:fldChar w:fldCharType="end"/>
      </w:r>
      <w:r>
        <w:t xml:space="preserve"> texture. This texture tinting effect can be observed in the right image of Figure 5-3. </w:t>
      </w:r>
      <w:r w:rsidRPr="00D4611E">
        <w:t xml:space="preserve">In </w:t>
      </w:r>
      <w:r>
        <w:t>addition</w:t>
      </w:r>
      <w:r w:rsidRPr="00D4611E">
        <w:t xml:space="preserve">, </w:t>
      </w:r>
      <w:r>
        <w:t xml:space="preserve">notice that both images specified are in the </w:t>
      </w:r>
      <w:r w:rsidRPr="008F7056">
        <w:t>JP</w:t>
      </w:r>
      <w:r w:rsidR="001204D8">
        <w:t>E</w:t>
      </w:r>
      <w:r w:rsidRPr="008F7056">
        <w:t>G</w:t>
      </w:r>
      <w:r w:rsidRPr="00D4611E">
        <w:t xml:space="preserve"> </w:t>
      </w:r>
      <w:r>
        <w:t>format. Since</w:t>
      </w:r>
      <w:r w:rsidRPr="00D4611E">
        <w:t xml:space="preserve"> </w:t>
      </w:r>
      <w:r>
        <w:t xml:space="preserve">the </w:t>
      </w:r>
      <w:r w:rsidRPr="008F7056">
        <w:t>JP</w:t>
      </w:r>
      <w:r w:rsidR="001204D8">
        <w:t>E</w:t>
      </w:r>
      <w:r w:rsidRPr="008F7056">
        <w:t>G</w:t>
      </w:r>
      <w:r w:rsidRPr="00D4611E">
        <w:t xml:space="preserve"> </w:t>
      </w:r>
      <w:r>
        <w:t xml:space="preserve">format </w:t>
      </w:r>
      <w:r w:rsidRPr="00D4611E">
        <w:t>do</w:t>
      </w:r>
      <w:r>
        <w:t>es</w:t>
      </w:r>
      <w:r w:rsidRPr="00D4611E">
        <w:t xml:space="preserve"> not support </w:t>
      </w:r>
      <w:r>
        <w:t>the storing of alpha channel, there are the white areas outside the portal and collector minions in the right image of Figure 5-3.</w:t>
      </w:r>
    </w:p>
    <w:p w14:paraId="624104B9" w14:textId="77777777" w:rsidR="00805F53" w:rsidRDefault="00805F53" w:rsidP="00FC7804">
      <w:pPr>
        <w:pStyle w:val="Heading4"/>
      </w:pPr>
      <w:r>
        <w:t xml:space="preserve">Modify </w:t>
      </w:r>
      <w:proofErr w:type="spellStart"/>
      <w:r>
        <w:t>SceneFileParser</w:t>
      </w:r>
      <w:proofErr w:type="spellEnd"/>
    </w:p>
    <w:p w14:paraId="735F23F7" w14:textId="77777777" w:rsidR="00805F53" w:rsidRPr="003D2283" w:rsidRDefault="00805F53" w:rsidP="00FC7804">
      <w:pPr>
        <w:pStyle w:val="BodyTextFirst"/>
      </w:pPr>
      <w:r>
        <w:t xml:space="preserve">The scene file parser, </w:t>
      </w:r>
      <w:r w:rsidRPr="009C0A21">
        <w:rPr>
          <w:rStyle w:val="CodeInline"/>
        </w:rPr>
        <w:t>SceneFileParser.js</w:t>
      </w:r>
      <w:r w:rsidR="00DB70A1">
        <w:rPr>
          <w:rStyle w:val="CodeInline"/>
        </w:rPr>
        <w:fldChar w:fldCharType="begin"/>
      </w:r>
      <w:r w:rsidR="00DB70A1">
        <w:instrText xml:space="preserve"> XE "</w:instrText>
      </w:r>
      <w:r w:rsidR="00DB70A1" w:rsidRPr="00941B35">
        <w:rPr>
          <w:rStyle w:val="CodeInline"/>
        </w:rPr>
        <w:instrText>Texture mapping functionality:SceneFileParser.js</w:instrText>
      </w:r>
      <w:r w:rsidR="00DB70A1">
        <w:instrText xml:space="preserve">" </w:instrText>
      </w:r>
      <w:r w:rsidR="00DB70A1">
        <w:rPr>
          <w:rStyle w:val="CodeInline"/>
        </w:rPr>
        <w:fldChar w:fldCharType="end"/>
      </w:r>
      <w:r>
        <w:t xml:space="preserve">, is modified to support the parsing of the updated </w:t>
      </w:r>
      <w:r w:rsidRPr="00210AA8">
        <w:rPr>
          <w:rStyle w:val="CodeInline"/>
        </w:rPr>
        <w:t>BlueScene.xml</w:t>
      </w:r>
      <w:r>
        <w:t xml:space="preserve">, in particular, to parse </w:t>
      </w:r>
      <w:r w:rsidRPr="004B3BB6">
        <w:rPr>
          <w:rStyle w:val="CodeInline"/>
        </w:rPr>
        <w:t>Square</w:t>
      </w:r>
      <w:r>
        <w:t xml:space="preserve"> elements into </w:t>
      </w:r>
      <w:proofErr w:type="spellStart"/>
      <w:r w:rsidRPr="008117BF">
        <w:rPr>
          <w:rStyle w:val="CodeInline"/>
        </w:rPr>
        <w:t>Renderable</w:t>
      </w:r>
      <w:proofErr w:type="spellEnd"/>
      <w:r>
        <w:t xml:space="preserve"> objects and </w:t>
      </w:r>
      <w:proofErr w:type="spellStart"/>
      <w:r w:rsidRPr="004B3BB6">
        <w:rPr>
          <w:rStyle w:val="CodeInline"/>
        </w:rPr>
        <w:t>TextureSquare</w:t>
      </w:r>
      <w:proofErr w:type="spellEnd"/>
      <w:r>
        <w:t xml:space="preserve"> elements into </w:t>
      </w:r>
      <w:proofErr w:type="spellStart"/>
      <w:r w:rsidRPr="008117BF">
        <w:rPr>
          <w:rStyle w:val="CodeInline"/>
        </w:rPr>
        <w:t>TextureRenderable</w:t>
      </w:r>
      <w:proofErr w:type="spellEnd"/>
      <w:r>
        <w:t xml:space="preserve"> objects. For details of the changes, please refer to the source code file in the </w:t>
      </w:r>
      <w:proofErr w:type="spellStart"/>
      <w:r w:rsidRPr="0064090B">
        <w:rPr>
          <w:rStyle w:val="CodeInline"/>
        </w:rPr>
        <w:t>src</w:t>
      </w:r>
      <w:proofErr w:type="spellEnd"/>
      <w:r w:rsidRPr="0064090B">
        <w:rPr>
          <w:rStyle w:val="CodeInline"/>
        </w:rPr>
        <w:t>/</w:t>
      </w:r>
      <w:proofErr w:type="spellStart"/>
      <w:r w:rsidRPr="0064090B">
        <w:rPr>
          <w:rStyle w:val="CodeInline"/>
        </w:rPr>
        <w:t>MyGame</w:t>
      </w:r>
      <w:proofErr w:type="spellEnd"/>
      <w:r w:rsidRPr="0064090B">
        <w:rPr>
          <w:rStyle w:val="CodeInline"/>
        </w:rPr>
        <w:t>/Util</w:t>
      </w:r>
      <w:r>
        <w:t xml:space="preserve"> folder.</w:t>
      </w:r>
    </w:p>
    <w:p w14:paraId="23F3B71D" w14:textId="77777777" w:rsidR="00805F53" w:rsidRDefault="00805F53" w:rsidP="00FC7804">
      <w:pPr>
        <w:pStyle w:val="Heading4"/>
      </w:pPr>
      <w:r>
        <w:t xml:space="preserve">Test </w:t>
      </w:r>
      <w:proofErr w:type="spellStart"/>
      <w:r>
        <w:t>BlueLevel</w:t>
      </w:r>
      <w:proofErr w:type="spellEnd"/>
      <w:r>
        <w:t xml:space="preserve"> with JP</w:t>
      </w:r>
      <w:r w:rsidR="00AA6098">
        <w:t>E</w:t>
      </w:r>
      <w:r>
        <w:t>Gs</w:t>
      </w:r>
    </w:p>
    <w:p w14:paraId="57C49B17" w14:textId="77777777" w:rsidR="00805F53" w:rsidRDefault="00805F53" w:rsidP="00FC7804">
      <w:pPr>
        <w:pStyle w:val="BodyTextFirst"/>
      </w:pPr>
      <w:r>
        <w:t xml:space="preserve">The modifications to </w:t>
      </w:r>
      <w:r w:rsidRPr="00307D28">
        <w:rPr>
          <w:rStyle w:val="CodeInline"/>
        </w:rPr>
        <w:t>BlueLevel.js</w:t>
      </w:r>
      <w:r>
        <w:t xml:space="preserve"> are in the </w:t>
      </w:r>
      <w:proofErr w:type="spellStart"/>
      <w:r w:rsidRPr="00B7623B">
        <w:rPr>
          <w:rStyle w:val="CodeInline"/>
        </w:rPr>
        <w:t>loadScene</w:t>
      </w:r>
      <w:proofErr w:type="spellEnd"/>
      <w:r>
        <w:rPr>
          <w:rStyle w:val="CodeInline"/>
        </w:rPr>
        <w:t>()</w:t>
      </w:r>
      <w:r w:rsidR="00DB70A1">
        <w:rPr>
          <w:rStyle w:val="CodeInline"/>
        </w:rPr>
        <w:fldChar w:fldCharType="begin"/>
      </w:r>
      <w:r w:rsidR="00DB70A1">
        <w:instrText xml:space="preserve"> XE "</w:instrText>
      </w:r>
      <w:r w:rsidR="00DB70A1" w:rsidRPr="00F8071A">
        <w:rPr>
          <w:rStyle w:val="CodeInline"/>
        </w:rPr>
        <w:instrText>Texture mapping functionality:loadScene()</w:instrText>
      </w:r>
      <w:r w:rsidR="00DB70A1">
        <w:instrText xml:space="preserve">" </w:instrText>
      </w:r>
      <w:r w:rsidR="00DB70A1">
        <w:rPr>
          <w:rStyle w:val="CodeInline"/>
        </w:rPr>
        <w:fldChar w:fldCharType="end"/>
      </w:r>
      <w:r>
        <w:t xml:space="preserve">, </w:t>
      </w:r>
      <w:proofErr w:type="spellStart"/>
      <w:r w:rsidRPr="00B7623B">
        <w:rPr>
          <w:rStyle w:val="CodeInline"/>
        </w:rPr>
        <w:t>unloadScene</w:t>
      </w:r>
      <w:proofErr w:type="spellEnd"/>
      <w:r>
        <w:rPr>
          <w:rStyle w:val="CodeInline"/>
        </w:rPr>
        <w:t>()</w:t>
      </w:r>
      <w:r>
        <w:t xml:space="preserve">, and </w:t>
      </w:r>
      <w:r w:rsidRPr="00B7623B">
        <w:rPr>
          <w:rStyle w:val="CodeInline"/>
        </w:rPr>
        <w:t>initialize()</w:t>
      </w:r>
      <w:r>
        <w:t xml:space="preserve"> functions</w:t>
      </w:r>
      <w:r w:rsidR="00DB70A1">
        <w:fldChar w:fldCharType="begin"/>
      </w:r>
      <w:r w:rsidR="00DB70A1">
        <w:instrText xml:space="preserve"> XE "</w:instrText>
      </w:r>
      <w:r w:rsidR="00DB70A1" w:rsidRPr="001A4D87">
        <w:rPr>
          <w:rStyle w:val="CodeInline"/>
        </w:rPr>
        <w:instrText>Texture mapping functionality:initialize()</w:instrText>
      </w:r>
      <w:r w:rsidR="00DB70A1" w:rsidRPr="001A4D87">
        <w:instrText xml:space="preserve"> functions</w:instrText>
      </w:r>
      <w:r w:rsidR="00DB70A1">
        <w:instrText xml:space="preserve">" </w:instrText>
      </w:r>
      <w:r w:rsidR="00DB70A1">
        <w:fldChar w:fldCharType="end"/>
      </w:r>
      <w:r>
        <w:t xml:space="preserve"> where the texture images are loaded</w:t>
      </w:r>
      <w:r w:rsidR="007F0EAC">
        <w:t xml:space="preserve"> and </w:t>
      </w:r>
      <w:r>
        <w:t xml:space="preserve">unloaded and new </w:t>
      </w:r>
      <w:proofErr w:type="spellStart"/>
      <w:r w:rsidRPr="000033B6">
        <w:rPr>
          <w:rStyle w:val="CodeInline"/>
        </w:rPr>
        <w:t>TextureRenderable</w:t>
      </w:r>
      <w:proofErr w:type="spellEnd"/>
      <w:r>
        <w:t xml:space="preserve"> objects are parsed.</w:t>
      </w:r>
    </w:p>
    <w:p w14:paraId="2C7EAD1B" w14:textId="77777777" w:rsidR="00805F53" w:rsidRDefault="00805F53" w:rsidP="00805F53">
      <w:pPr>
        <w:pStyle w:val="NumList"/>
        <w:numPr>
          <w:ilvl w:val="0"/>
          <w:numId w:val="27"/>
        </w:numPr>
      </w:pPr>
      <w:r>
        <w:t>Modify the constructor to define constants to represent the texture images that will be used</w:t>
      </w:r>
      <w:r w:rsidR="00B178AD">
        <w:t>.</w:t>
      </w:r>
    </w:p>
    <w:p w14:paraId="12C39FEE" w14:textId="77777777" w:rsidR="00805F53" w:rsidRPr="005417A3" w:rsidRDefault="00805F53" w:rsidP="00FC7804">
      <w:pPr>
        <w:pStyle w:val="Code"/>
      </w:pPr>
      <w:r w:rsidRPr="005417A3">
        <w:t>function BlueLevel()</w:t>
      </w:r>
      <w:r>
        <w:t xml:space="preserve"> </w:t>
      </w:r>
      <w:r w:rsidRPr="005417A3">
        <w:t xml:space="preserve">{       </w:t>
      </w:r>
    </w:p>
    <w:p w14:paraId="75DB2CFF" w14:textId="77777777" w:rsidR="00805F53" w:rsidRPr="005417A3" w:rsidRDefault="00805F53" w:rsidP="00FC7804">
      <w:pPr>
        <w:pStyle w:val="Code"/>
      </w:pPr>
      <w:r w:rsidRPr="005417A3">
        <w:t xml:space="preserve">    // scene file name</w:t>
      </w:r>
    </w:p>
    <w:p w14:paraId="745A3409" w14:textId="77777777" w:rsidR="00805F53" w:rsidRPr="005417A3" w:rsidRDefault="00805F53" w:rsidP="00FC7804">
      <w:pPr>
        <w:pStyle w:val="Code"/>
        <w:tabs>
          <w:tab w:val="left" w:pos="5891"/>
        </w:tabs>
      </w:pPr>
      <w:r w:rsidRPr="005417A3">
        <w:t xml:space="preserve">    this.</w:t>
      </w:r>
      <w:r>
        <w:t>k</w:t>
      </w:r>
      <w:r w:rsidRPr="005417A3">
        <w:t>SceneFile = "</w:t>
      </w:r>
      <w:r>
        <w:t>assets</w:t>
      </w:r>
      <w:r w:rsidRPr="005417A3">
        <w:t>/BlueLevel.xml";</w:t>
      </w:r>
    </w:p>
    <w:p w14:paraId="438B31C8" w14:textId="77777777" w:rsidR="00805F53" w:rsidRPr="005417A3" w:rsidRDefault="00805F53" w:rsidP="00FC7804">
      <w:pPr>
        <w:pStyle w:val="Code"/>
      </w:pPr>
      <w:r w:rsidRPr="005417A3">
        <w:t xml:space="preserve">    </w:t>
      </w:r>
    </w:p>
    <w:p w14:paraId="4E01B0E1" w14:textId="77777777" w:rsidR="00805F53" w:rsidRPr="005417A3" w:rsidRDefault="00805F53" w:rsidP="00FC7804">
      <w:pPr>
        <w:pStyle w:val="Code"/>
        <w:rPr>
          <w:rStyle w:val="CodeBold"/>
        </w:rPr>
      </w:pPr>
      <w:r>
        <w:rPr>
          <w:rStyle w:val="CodeBold"/>
        </w:rPr>
        <w:t xml:space="preserve">    </w:t>
      </w:r>
      <w:r w:rsidRPr="005417A3">
        <w:rPr>
          <w:rStyle w:val="CodeBold"/>
        </w:rPr>
        <w:t xml:space="preserve">// textures: </w:t>
      </w:r>
      <w:r>
        <w:rPr>
          <w:rStyle w:val="CodeBold"/>
        </w:rPr>
        <w:t>( Note:</w:t>
      </w:r>
      <w:r w:rsidRPr="000C1EF0">
        <w:rPr>
          <w:rStyle w:val="CodeBold"/>
        </w:rPr>
        <w:t xml:space="preserve"> jpg does not support transparency</w:t>
      </w:r>
      <w:r>
        <w:rPr>
          <w:rStyle w:val="CodeBold"/>
        </w:rPr>
        <w:t xml:space="preserve"> )</w:t>
      </w:r>
    </w:p>
    <w:p w14:paraId="31EB7ECE" w14:textId="77777777" w:rsidR="00805F53" w:rsidRPr="005417A3" w:rsidRDefault="00805F53" w:rsidP="00FC7804">
      <w:pPr>
        <w:pStyle w:val="Code"/>
        <w:rPr>
          <w:rStyle w:val="CodeBold"/>
        </w:rPr>
      </w:pPr>
      <w:r w:rsidRPr="005417A3">
        <w:rPr>
          <w:rStyle w:val="CodeBold"/>
        </w:rPr>
        <w:t xml:space="preserve">    this.</w:t>
      </w:r>
      <w:r>
        <w:rPr>
          <w:rStyle w:val="CodeBold"/>
        </w:rPr>
        <w:t>k</w:t>
      </w:r>
      <w:r w:rsidRPr="005417A3">
        <w:rPr>
          <w:rStyle w:val="CodeBold"/>
        </w:rPr>
        <w:t xml:space="preserve">Portal = </w:t>
      </w:r>
      <w:r>
        <w:rPr>
          <w:rStyle w:val="CodeBold"/>
        </w:rPr>
        <w:t xml:space="preserve">"assets/minion_portal.jpg"; </w:t>
      </w:r>
    </w:p>
    <w:p w14:paraId="326C8139" w14:textId="77777777" w:rsidR="00805F53" w:rsidRPr="005417A3" w:rsidRDefault="00805F53" w:rsidP="00FC7804">
      <w:pPr>
        <w:pStyle w:val="Code"/>
        <w:rPr>
          <w:rStyle w:val="CodeBold"/>
        </w:rPr>
      </w:pPr>
      <w:r w:rsidRPr="005417A3">
        <w:rPr>
          <w:rStyle w:val="CodeBold"/>
        </w:rPr>
        <w:t xml:space="preserve">    this.</w:t>
      </w:r>
      <w:r>
        <w:rPr>
          <w:rStyle w:val="CodeBold"/>
        </w:rPr>
        <w:t>k</w:t>
      </w:r>
      <w:r w:rsidRPr="005417A3">
        <w:rPr>
          <w:rStyle w:val="CodeBold"/>
        </w:rPr>
        <w:t>Collector = "</w:t>
      </w:r>
      <w:r>
        <w:rPr>
          <w:rStyle w:val="CodeBold"/>
        </w:rPr>
        <w:t>assets</w:t>
      </w:r>
      <w:r w:rsidRPr="005417A3">
        <w:rPr>
          <w:rStyle w:val="CodeBold"/>
        </w:rPr>
        <w:t xml:space="preserve">/minion_collector.jpg";      </w:t>
      </w:r>
    </w:p>
    <w:p w14:paraId="07A64020" w14:textId="77777777" w:rsidR="00805F53" w:rsidRPr="005417A3" w:rsidRDefault="00805F53" w:rsidP="00FC7804">
      <w:pPr>
        <w:pStyle w:val="Code"/>
      </w:pPr>
      <w:r w:rsidRPr="005417A3">
        <w:t xml:space="preserve">    </w:t>
      </w:r>
    </w:p>
    <w:p w14:paraId="0FF6CBFE" w14:textId="77777777" w:rsidR="00805F53" w:rsidRPr="005417A3" w:rsidRDefault="00805F53" w:rsidP="00FC7804">
      <w:pPr>
        <w:pStyle w:val="Code"/>
      </w:pPr>
      <w:r w:rsidRPr="005417A3">
        <w:t xml:space="preserve">    // all square</w:t>
      </w:r>
    </w:p>
    <w:p w14:paraId="09FC83E0" w14:textId="77777777" w:rsidR="00805F53" w:rsidRPr="005417A3" w:rsidRDefault="00805F53" w:rsidP="00FC7804">
      <w:pPr>
        <w:pStyle w:val="Code"/>
      </w:pPr>
      <w:r w:rsidRPr="005417A3">
        <w:t xml:space="preserve">    this.</w:t>
      </w:r>
      <w:r>
        <w:t>m</w:t>
      </w:r>
      <w:r w:rsidRPr="005417A3">
        <w:t xml:space="preserve">SqSet = </w:t>
      </w:r>
      <w:r>
        <w:t>[]</w:t>
      </w:r>
      <w:r w:rsidRPr="005417A3">
        <w:t>;        // these are the renderable objects</w:t>
      </w:r>
    </w:p>
    <w:p w14:paraId="375BEF7C" w14:textId="77777777" w:rsidR="00805F53" w:rsidRPr="005417A3" w:rsidRDefault="00805F53" w:rsidP="00FC7804">
      <w:pPr>
        <w:pStyle w:val="Code"/>
      </w:pPr>
      <w:r w:rsidRPr="005417A3">
        <w:t xml:space="preserve">    </w:t>
      </w:r>
    </w:p>
    <w:p w14:paraId="5CFF29FB" w14:textId="77777777" w:rsidR="00805F53" w:rsidRPr="005417A3" w:rsidRDefault="00805F53" w:rsidP="00FC7804">
      <w:pPr>
        <w:pStyle w:val="Code"/>
      </w:pPr>
      <w:r w:rsidRPr="005417A3">
        <w:t xml:space="preserve">    // The camera to view the rectangles</w:t>
      </w:r>
    </w:p>
    <w:p w14:paraId="43FA7C64" w14:textId="77777777" w:rsidR="00805F53" w:rsidRPr="005417A3" w:rsidRDefault="00805F53" w:rsidP="00FC7804">
      <w:pPr>
        <w:pStyle w:val="Code"/>
      </w:pPr>
      <w:r w:rsidRPr="005417A3">
        <w:t xml:space="preserve">    this.</w:t>
      </w:r>
      <w:r>
        <w:t>m</w:t>
      </w:r>
      <w:r w:rsidRPr="005417A3">
        <w:t>Camera = null;</w:t>
      </w:r>
    </w:p>
    <w:p w14:paraId="7B82EBFB" w14:textId="77777777" w:rsidR="00805F53" w:rsidRPr="005417A3" w:rsidRDefault="00805F53" w:rsidP="00FC7804">
      <w:pPr>
        <w:pStyle w:val="Code"/>
      </w:pPr>
      <w:r w:rsidRPr="005417A3">
        <w:t>};</w:t>
      </w:r>
    </w:p>
    <w:p w14:paraId="68A3EC59" w14:textId="77777777" w:rsidR="00805F53" w:rsidRPr="005417A3" w:rsidRDefault="00805F53" w:rsidP="00FC7804">
      <w:pPr>
        <w:pStyle w:val="Code"/>
      </w:pPr>
      <w:r w:rsidRPr="005417A3">
        <w:t>gEngine.Core.</w:t>
      </w:r>
      <w:r>
        <w:t>inheritPrototype</w:t>
      </w:r>
      <w:r w:rsidRPr="005417A3">
        <w:t>(BlueLevel, Scene);</w:t>
      </w:r>
    </w:p>
    <w:p w14:paraId="73AF0F62" w14:textId="77777777" w:rsidR="00D07AC5" w:rsidRDefault="00805F53" w:rsidP="00D07AC5">
      <w:pPr>
        <w:pStyle w:val="NumList"/>
        <w:numPr>
          <w:ilvl w:val="0"/>
          <w:numId w:val="27"/>
        </w:numPr>
      </w:pPr>
      <w:r>
        <w:lastRenderedPageBreak/>
        <w:t>Initiate loading of the textures in</w:t>
      </w:r>
      <w:r w:rsidR="00B178AD">
        <w:t xml:space="preserve"> the</w:t>
      </w:r>
      <w:r>
        <w:t xml:space="preserve"> </w:t>
      </w:r>
      <w:proofErr w:type="spellStart"/>
      <w:r>
        <w:rPr>
          <w:rStyle w:val="CodeInline"/>
        </w:rPr>
        <w:t>loadScene</w:t>
      </w:r>
      <w:proofErr w:type="spellEnd"/>
      <w:r>
        <w:rPr>
          <w:rStyle w:val="CodeInline"/>
        </w:rPr>
        <w:t>()</w:t>
      </w:r>
      <w:r>
        <w:t xml:space="preserve"> function</w:t>
      </w:r>
      <w:r w:rsidR="00B178AD">
        <w:t>.</w:t>
      </w:r>
    </w:p>
    <w:p w14:paraId="1DEE28E0" w14:textId="77777777" w:rsidR="00805F53" w:rsidRPr="005417A3" w:rsidRDefault="00805F53" w:rsidP="00FC7804">
      <w:pPr>
        <w:pStyle w:val="Code"/>
      </w:pPr>
      <w:r w:rsidRPr="005417A3">
        <w:t>BlueLevel.prototype.</w:t>
      </w:r>
      <w:r>
        <w:t>loadScene</w:t>
      </w:r>
      <w:r w:rsidRPr="005417A3">
        <w:t xml:space="preserve"> = function() {</w:t>
      </w:r>
    </w:p>
    <w:p w14:paraId="54A2E008" w14:textId="77777777" w:rsidR="00805F53" w:rsidRPr="005417A3" w:rsidRDefault="00805F53" w:rsidP="00FC7804">
      <w:pPr>
        <w:pStyle w:val="Code"/>
      </w:pPr>
      <w:r w:rsidRPr="005417A3">
        <w:t xml:space="preserve">    // load the scene file</w:t>
      </w:r>
    </w:p>
    <w:p w14:paraId="077977C3" w14:textId="77777777" w:rsidR="00206A2A" w:rsidRDefault="00805F53">
      <w:pPr>
        <w:pStyle w:val="Code"/>
        <w:ind w:firstLine="360"/>
      </w:pPr>
      <w:r w:rsidRPr="005417A3">
        <w:t>gEngine.TextFileLoader.</w:t>
      </w:r>
      <w:r>
        <w:t>loadTextFile</w:t>
      </w:r>
      <w:r w:rsidRPr="005417A3">
        <w:t>(this.</w:t>
      </w:r>
      <w:r>
        <w:t>k</w:t>
      </w:r>
      <w:r w:rsidRPr="005417A3">
        <w:t xml:space="preserve">SceneFile, </w:t>
      </w:r>
      <w:r>
        <w:t xml:space="preserve">                                </w:t>
      </w:r>
    </w:p>
    <w:p w14:paraId="59F43A0C" w14:textId="77777777" w:rsidR="00206A2A" w:rsidRDefault="003A546F">
      <w:pPr>
        <w:pStyle w:val="Code"/>
        <w:ind w:firstLine="360"/>
      </w:pPr>
      <w:r>
        <w:t xml:space="preserve">    </w:t>
      </w:r>
      <w:r w:rsidR="00805F53" w:rsidRPr="005417A3">
        <w:t xml:space="preserve">gEngine.TextFileLoader.eTextFileType.eXMLFile); </w:t>
      </w:r>
    </w:p>
    <w:p w14:paraId="0963BFC5" w14:textId="77777777" w:rsidR="00805F53" w:rsidRPr="005417A3" w:rsidRDefault="00805F53" w:rsidP="00FC7804">
      <w:pPr>
        <w:pStyle w:val="Code"/>
      </w:pPr>
      <w:r w:rsidRPr="005417A3">
        <w:t xml:space="preserve">    </w:t>
      </w:r>
    </w:p>
    <w:p w14:paraId="52C0A123" w14:textId="77777777" w:rsidR="00805F53" w:rsidRPr="005417A3" w:rsidRDefault="00805F53" w:rsidP="00FC7804">
      <w:pPr>
        <w:pStyle w:val="Code"/>
        <w:rPr>
          <w:rStyle w:val="CodeBold"/>
        </w:rPr>
      </w:pPr>
      <w:r w:rsidRPr="005417A3">
        <w:rPr>
          <w:rStyle w:val="CodeBold"/>
        </w:rPr>
        <w:t xml:space="preserve">    // load the textures</w:t>
      </w:r>
    </w:p>
    <w:p w14:paraId="42F29AE0" w14:textId="77777777" w:rsidR="00805F53" w:rsidRPr="005417A3" w:rsidRDefault="00805F53" w:rsidP="00FC7804">
      <w:pPr>
        <w:pStyle w:val="Code"/>
        <w:rPr>
          <w:rStyle w:val="CodeBold"/>
        </w:rPr>
      </w:pPr>
      <w:r w:rsidRPr="005417A3">
        <w:rPr>
          <w:rStyle w:val="CodeBold"/>
        </w:rPr>
        <w:t xml:space="preserve">    gEngine.Textures.</w:t>
      </w:r>
      <w:r>
        <w:rPr>
          <w:rStyle w:val="CodeBold"/>
        </w:rPr>
        <w:t>loadTexture</w:t>
      </w:r>
      <w:r w:rsidRPr="005417A3">
        <w:rPr>
          <w:rStyle w:val="CodeBold"/>
        </w:rPr>
        <w:t>(this.</w:t>
      </w:r>
      <w:r>
        <w:rPr>
          <w:rStyle w:val="CodeBold"/>
        </w:rPr>
        <w:t>k</w:t>
      </w:r>
      <w:r w:rsidRPr="005417A3">
        <w:rPr>
          <w:rStyle w:val="CodeBold"/>
        </w:rPr>
        <w:t>Portal);</w:t>
      </w:r>
    </w:p>
    <w:p w14:paraId="702C5113" w14:textId="77777777" w:rsidR="00805F53" w:rsidRPr="005417A3" w:rsidRDefault="00805F53" w:rsidP="00FC7804">
      <w:pPr>
        <w:pStyle w:val="Code"/>
        <w:rPr>
          <w:rStyle w:val="CodeBold"/>
        </w:rPr>
      </w:pPr>
      <w:r w:rsidRPr="005417A3">
        <w:rPr>
          <w:rStyle w:val="CodeBold"/>
        </w:rPr>
        <w:t xml:space="preserve">    gEngine.Textures.</w:t>
      </w:r>
      <w:r>
        <w:rPr>
          <w:rStyle w:val="CodeBold"/>
        </w:rPr>
        <w:t>loadTexture</w:t>
      </w:r>
      <w:r w:rsidRPr="005417A3">
        <w:rPr>
          <w:rStyle w:val="CodeBold"/>
        </w:rPr>
        <w:t>(this.</w:t>
      </w:r>
      <w:r>
        <w:rPr>
          <w:rStyle w:val="CodeBold"/>
        </w:rPr>
        <w:t>k</w:t>
      </w:r>
      <w:r w:rsidRPr="005417A3">
        <w:rPr>
          <w:rStyle w:val="CodeBold"/>
        </w:rPr>
        <w:t>Collector);</w:t>
      </w:r>
    </w:p>
    <w:p w14:paraId="6F2F2D9A" w14:textId="77777777" w:rsidR="00805F53" w:rsidRPr="005417A3" w:rsidRDefault="00805F53" w:rsidP="00FC7804">
      <w:pPr>
        <w:pStyle w:val="Code"/>
      </w:pPr>
      <w:r w:rsidRPr="005417A3">
        <w:t>};</w:t>
      </w:r>
    </w:p>
    <w:p w14:paraId="7FF555C4" w14:textId="77777777" w:rsidR="00D07AC5" w:rsidRDefault="00805F53" w:rsidP="00D07AC5">
      <w:pPr>
        <w:pStyle w:val="NumList"/>
        <w:numPr>
          <w:ilvl w:val="0"/>
          <w:numId w:val="27"/>
        </w:numPr>
      </w:pPr>
      <w:r>
        <w:t xml:space="preserve">Likewise, add code to clean up by unloading the textures in the </w:t>
      </w:r>
      <w:proofErr w:type="spellStart"/>
      <w:r>
        <w:rPr>
          <w:rStyle w:val="CodeInline"/>
        </w:rPr>
        <w:t>unloadScene</w:t>
      </w:r>
      <w:proofErr w:type="spellEnd"/>
      <w:r>
        <w:rPr>
          <w:rStyle w:val="CodeInline"/>
        </w:rPr>
        <w:t>()</w:t>
      </w:r>
      <w:r>
        <w:t xml:space="preserve"> function</w:t>
      </w:r>
      <w:r w:rsidR="00DB70A1">
        <w:fldChar w:fldCharType="begin"/>
      </w:r>
      <w:r w:rsidR="00DB70A1">
        <w:instrText xml:space="preserve"> XE "</w:instrText>
      </w:r>
      <w:r w:rsidR="00DB70A1" w:rsidRPr="00A65DE3">
        <w:rPr>
          <w:rStyle w:val="CodeInline"/>
        </w:rPr>
        <w:instrText>Texture mapping functionality:unloadScene()</w:instrText>
      </w:r>
      <w:r w:rsidR="00DB70A1" w:rsidRPr="00A65DE3">
        <w:instrText xml:space="preserve"> function</w:instrText>
      </w:r>
      <w:r w:rsidR="00DB70A1">
        <w:instrText xml:space="preserve">" </w:instrText>
      </w:r>
      <w:r w:rsidR="00DB70A1">
        <w:fldChar w:fldCharType="end"/>
      </w:r>
      <w:r w:rsidR="00B178AD">
        <w:t>.</w:t>
      </w:r>
    </w:p>
    <w:p w14:paraId="01E844E8" w14:textId="77777777" w:rsidR="00805F53" w:rsidRPr="005417A3" w:rsidRDefault="00805F53" w:rsidP="00FC7804">
      <w:pPr>
        <w:pStyle w:val="Code"/>
      </w:pPr>
      <w:r w:rsidRPr="005417A3">
        <w:t>BlueLevel.prototype.</w:t>
      </w:r>
      <w:r>
        <w:t>unloadScene</w:t>
      </w:r>
      <w:r w:rsidRPr="005417A3">
        <w:t xml:space="preserve"> = function() {</w:t>
      </w:r>
    </w:p>
    <w:p w14:paraId="46A81FC5" w14:textId="77777777" w:rsidR="00805F53" w:rsidRPr="005417A3" w:rsidRDefault="00805F53" w:rsidP="00FC7804">
      <w:pPr>
        <w:pStyle w:val="Code"/>
      </w:pPr>
      <w:r w:rsidRPr="005417A3">
        <w:t xml:space="preserve">    // unload the scene flie and loaded resou</w:t>
      </w:r>
      <w:r w:rsidR="00F73003">
        <w:t>r</w:t>
      </w:r>
      <w:r w:rsidRPr="005417A3">
        <w:t>ces</w:t>
      </w:r>
    </w:p>
    <w:p w14:paraId="3AD797D8" w14:textId="77777777" w:rsidR="00805F53" w:rsidRPr="005417A3" w:rsidRDefault="00805F53" w:rsidP="00FC7804">
      <w:pPr>
        <w:pStyle w:val="Code"/>
      </w:pPr>
      <w:r w:rsidRPr="005417A3">
        <w:t xml:space="preserve">    gEngine.TextFileLoader.</w:t>
      </w:r>
      <w:r>
        <w:t>unloadTextFile</w:t>
      </w:r>
      <w:r w:rsidRPr="005417A3">
        <w:t>(this.</w:t>
      </w:r>
      <w:r>
        <w:t>k</w:t>
      </w:r>
      <w:r w:rsidRPr="005417A3">
        <w:t>SceneFile);</w:t>
      </w:r>
    </w:p>
    <w:p w14:paraId="7BE90AB0" w14:textId="77777777" w:rsidR="00805F53" w:rsidRPr="005417A3" w:rsidRDefault="00805F53" w:rsidP="00FC7804">
      <w:pPr>
        <w:pStyle w:val="Code"/>
        <w:rPr>
          <w:rStyle w:val="CodeBold"/>
        </w:rPr>
      </w:pPr>
      <w:r w:rsidRPr="00851938">
        <w:rPr>
          <w:rStyle w:val="CodeBold"/>
          <w:rFonts w:ascii="TheSansMonoConNormal" w:hAnsi="TheSansMonoConNormal"/>
        </w:rPr>
        <w:t xml:space="preserve">    </w:t>
      </w:r>
      <w:r w:rsidRPr="005417A3">
        <w:rPr>
          <w:rStyle w:val="CodeBold"/>
        </w:rPr>
        <w:t>gEngine.Textures.</w:t>
      </w:r>
      <w:r>
        <w:rPr>
          <w:rStyle w:val="CodeBold"/>
        </w:rPr>
        <w:t>unloadTexture</w:t>
      </w:r>
      <w:r w:rsidRPr="005417A3">
        <w:rPr>
          <w:rStyle w:val="CodeBold"/>
        </w:rPr>
        <w:t>(this.</w:t>
      </w:r>
      <w:r>
        <w:rPr>
          <w:rStyle w:val="CodeBold"/>
        </w:rPr>
        <w:t>k</w:t>
      </w:r>
      <w:r w:rsidRPr="005417A3">
        <w:rPr>
          <w:rStyle w:val="CodeBold"/>
        </w:rPr>
        <w:t>Portal);</w:t>
      </w:r>
    </w:p>
    <w:p w14:paraId="364BFE3F" w14:textId="77777777" w:rsidR="00805F53" w:rsidRPr="005417A3" w:rsidRDefault="00805F53" w:rsidP="00FC7804">
      <w:pPr>
        <w:pStyle w:val="Code"/>
        <w:rPr>
          <w:rStyle w:val="CodeBold"/>
        </w:rPr>
      </w:pPr>
      <w:r w:rsidRPr="00851938">
        <w:rPr>
          <w:rStyle w:val="CodeBold"/>
          <w:rFonts w:ascii="TheSansMonoConNormal" w:hAnsi="TheSansMonoConNormal"/>
        </w:rPr>
        <w:t xml:space="preserve">    </w:t>
      </w:r>
      <w:r w:rsidRPr="005417A3">
        <w:rPr>
          <w:rStyle w:val="CodeBold"/>
        </w:rPr>
        <w:t>gEngine.Textures.</w:t>
      </w:r>
      <w:r>
        <w:rPr>
          <w:rStyle w:val="CodeBold"/>
        </w:rPr>
        <w:t>unloadTexture</w:t>
      </w:r>
      <w:r w:rsidRPr="005417A3">
        <w:rPr>
          <w:rStyle w:val="CodeBold"/>
        </w:rPr>
        <w:t>(this.</w:t>
      </w:r>
      <w:r>
        <w:rPr>
          <w:rStyle w:val="CodeBold"/>
        </w:rPr>
        <w:t>k</w:t>
      </w:r>
      <w:r w:rsidRPr="005417A3">
        <w:rPr>
          <w:rStyle w:val="CodeBold"/>
        </w:rPr>
        <w:t>Collector);</w:t>
      </w:r>
    </w:p>
    <w:p w14:paraId="1C65778D" w14:textId="77777777" w:rsidR="00805F53" w:rsidRPr="005417A3" w:rsidRDefault="00805F53" w:rsidP="00FC7804">
      <w:pPr>
        <w:pStyle w:val="Code"/>
      </w:pPr>
      <w:r w:rsidRPr="005417A3">
        <w:t xml:space="preserve">    </w:t>
      </w:r>
    </w:p>
    <w:p w14:paraId="7BA82CB1" w14:textId="77777777" w:rsidR="00805F53" w:rsidRPr="005417A3" w:rsidRDefault="00805F53" w:rsidP="00FC7804">
      <w:pPr>
        <w:pStyle w:val="Code"/>
      </w:pPr>
      <w:r w:rsidRPr="005417A3">
        <w:t xml:space="preserve">    var nextLevel = new MyGame();  // load the next level</w:t>
      </w:r>
    </w:p>
    <w:p w14:paraId="7DC785A6" w14:textId="77777777" w:rsidR="00805F53" w:rsidRPr="005417A3" w:rsidRDefault="00805F53" w:rsidP="00FC7804">
      <w:pPr>
        <w:pStyle w:val="Code"/>
      </w:pPr>
      <w:r w:rsidRPr="005417A3">
        <w:t xml:space="preserve">    gEngine.Core.</w:t>
      </w:r>
      <w:r>
        <w:t>startScene</w:t>
      </w:r>
      <w:r w:rsidRPr="005417A3">
        <w:t>(nextLevel);</w:t>
      </w:r>
    </w:p>
    <w:p w14:paraId="6A5F1B2D" w14:textId="77777777" w:rsidR="00805F53" w:rsidRPr="005417A3" w:rsidRDefault="00805F53" w:rsidP="00FC7804">
      <w:pPr>
        <w:pStyle w:val="Code"/>
      </w:pPr>
      <w:r w:rsidRPr="005417A3">
        <w:t>};</w:t>
      </w:r>
    </w:p>
    <w:p w14:paraId="5DA28083" w14:textId="77777777" w:rsidR="00D07AC5" w:rsidRDefault="00805F53" w:rsidP="00D07AC5">
      <w:pPr>
        <w:pStyle w:val="NumList"/>
        <w:numPr>
          <w:ilvl w:val="0"/>
          <w:numId w:val="27"/>
        </w:numPr>
      </w:pPr>
      <w:r>
        <w:t xml:space="preserve">Parse the textured squares in the </w:t>
      </w:r>
      <w:r>
        <w:rPr>
          <w:rStyle w:val="CodeInline"/>
        </w:rPr>
        <w:t>initialize()</w:t>
      </w:r>
      <w:r>
        <w:t xml:space="preserve"> function</w:t>
      </w:r>
      <w:r w:rsidR="00B178AD">
        <w:t>.</w:t>
      </w:r>
    </w:p>
    <w:p w14:paraId="3E290266" w14:textId="77777777" w:rsidR="00805F53" w:rsidRPr="005417A3" w:rsidRDefault="00805F53" w:rsidP="00FC7804">
      <w:pPr>
        <w:pStyle w:val="Code"/>
      </w:pPr>
      <w:r w:rsidRPr="005417A3">
        <w:t>BlueLevel.prototype.</w:t>
      </w:r>
      <w:r>
        <w:t>initialize</w:t>
      </w:r>
      <w:r w:rsidRPr="005417A3">
        <w:t xml:space="preserve"> = function() {</w:t>
      </w:r>
    </w:p>
    <w:p w14:paraId="464DD09B" w14:textId="77777777" w:rsidR="00805F53" w:rsidRPr="005417A3" w:rsidRDefault="00805F53" w:rsidP="00FC7804">
      <w:pPr>
        <w:pStyle w:val="Code"/>
      </w:pPr>
      <w:r w:rsidRPr="005417A3">
        <w:t xml:space="preserve">    var sceneParser = new SceneFileParser(this.</w:t>
      </w:r>
      <w:r>
        <w:t>k</w:t>
      </w:r>
      <w:r w:rsidRPr="005417A3">
        <w:t>SceneFile);</w:t>
      </w:r>
    </w:p>
    <w:p w14:paraId="3248A413" w14:textId="77777777" w:rsidR="00805F53" w:rsidRPr="005417A3" w:rsidRDefault="00805F53" w:rsidP="00FC7804">
      <w:pPr>
        <w:pStyle w:val="Code"/>
      </w:pPr>
      <w:r w:rsidRPr="005417A3">
        <w:t xml:space="preserve">    </w:t>
      </w:r>
    </w:p>
    <w:p w14:paraId="27CB379C" w14:textId="77777777" w:rsidR="00805F53" w:rsidRPr="005417A3" w:rsidRDefault="00805F53" w:rsidP="00FC7804">
      <w:pPr>
        <w:pStyle w:val="Code"/>
      </w:pPr>
      <w:r w:rsidRPr="005417A3">
        <w:t xml:space="preserve">    // Step A: Read in the camera</w:t>
      </w:r>
    </w:p>
    <w:p w14:paraId="3A2112D2" w14:textId="77777777" w:rsidR="00805F53" w:rsidRPr="005417A3" w:rsidRDefault="00805F53" w:rsidP="00FC7804">
      <w:pPr>
        <w:pStyle w:val="Code"/>
      </w:pPr>
      <w:r w:rsidRPr="005417A3">
        <w:t xml:space="preserve">    this.</w:t>
      </w:r>
      <w:r>
        <w:t>m</w:t>
      </w:r>
      <w:r w:rsidRPr="005417A3">
        <w:t>Camera = sceneParser.</w:t>
      </w:r>
      <w:r>
        <w:t>parse</w:t>
      </w:r>
      <w:r w:rsidRPr="005417A3">
        <w:t>Camera();</w:t>
      </w:r>
    </w:p>
    <w:p w14:paraId="21DBD024" w14:textId="77777777" w:rsidR="00805F53" w:rsidRPr="005417A3" w:rsidRDefault="00805F53" w:rsidP="00FC7804">
      <w:pPr>
        <w:pStyle w:val="Code"/>
      </w:pPr>
      <w:r w:rsidRPr="005417A3">
        <w:t xml:space="preserve">    </w:t>
      </w:r>
    </w:p>
    <w:p w14:paraId="08CCC45B" w14:textId="77777777" w:rsidR="00805F53" w:rsidRPr="005417A3" w:rsidRDefault="00805F53" w:rsidP="00FC7804">
      <w:pPr>
        <w:pStyle w:val="Code"/>
      </w:pPr>
      <w:r w:rsidRPr="005417A3">
        <w:t xml:space="preserve">    // Step B: Read all the squares and textureSquares</w:t>
      </w:r>
    </w:p>
    <w:p w14:paraId="32959147" w14:textId="77777777" w:rsidR="00805F53" w:rsidRPr="005417A3" w:rsidRDefault="00805F53" w:rsidP="00FC7804">
      <w:pPr>
        <w:pStyle w:val="Code"/>
      </w:pPr>
      <w:r w:rsidRPr="005417A3">
        <w:t xml:space="preserve">    sceneParser.</w:t>
      </w:r>
      <w:r>
        <w:t>parse</w:t>
      </w:r>
      <w:r w:rsidRPr="005417A3">
        <w:t>Squares(this.</w:t>
      </w:r>
      <w:r>
        <w:t>m</w:t>
      </w:r>
      <w:r w:rsidRPr="005417A3">
        <w:t>SqSet);</w:t>
      </w:r>
    </w:p>
    <w:p w14:paraId="2EF32FCE" w14:textId="77777777" w:rsidR="00805F53" w:rsidRPr="005417A3" w:rsidRDefault="00805F53" w:rsidP="00FC7804">
      <w:pPr>
        <w:pStyle w:val="Code"/>
        <w:rPr>
          <w:rStyle w:val="CodeBold"/>
        </w:rPr>
      </w:pPr>
      <w:r w:rsidRPr="005417A3">
        <w:t xml:space="preserve">    </w:t>
      </w:r>
      <w:r w:rsidRPr="005417A3">
        <w:rPr>
          <w:rStyle w:val="CodeBold"/>
        </w:rPr>
        <w:t>sceneParser.</w:t>
      </w:r>
      <w:r>
        <w:rPr>
          <w:rStyle w:val="CodeBold"/>
        </w:rPr>
        <w:t>parse</w:t>
      </w:r>
      <w:r w:rsidRPr="005417A3">
        <w:rPr>
          <w:rStyle w:val="CodeBold"/>
        </w:rPr>
        <w:t>TextureSquares(this.</w:t>
      </w:r>
      <w:r>
        <w:rPr>
          <w:rStyle w:val="CodeBold"/>
        </w:rPr>
        <w:t>m</w:t>
      </w:r>
      <w:r w:rsidRPr="005417A3">
        <w:rPr>
          <w:rStyle w:val="CodeBold"/>
        </w:rPr>
        <w:t>SqSet);</w:t>
      </w:r>
    </w:p>
    <w:p w14:paraId="427DB19A" w14:textId="77777777" w:rsidR="00805F53" w:rsidRPr="005417A3" w:rsidRDefault="00805F53" w:rsidP="00FC7804">
      <w:pPr>
        <w:pStyle w:val="Code"/>
      </w:pPr>
      <w:r w:rsidRPr="005417A3">
        <w:t>};</w:t>
      </w:r>
    </w:p>
    <w:p w14:paraId="6B132A86" w14:textId="77777777" w:rsidR="00D07AC5" w:rsidRDefault="00805F53" w:rsidP="00D07AC5">
      <w:pPr>
        <w:pStyle w:val="NumList"/>
        <w:numPr>
          <w:ilvl w:val="0"/>
          <w:numId w:val="27"/>
        </w:numPr>
      </w:pPr>
      <w:r>
        <w:t xml:space="preserve">Include extra code in the </w:t>
      </w:r>
      <w:r>
        <w:rPr>
          <w:rStyle w:val="CodeInline"/>
        </w:rPr>
        <w:t>update()</w:t>
      </w:r>
      <w:r>
        <w:t xml:space="preserve"> function</w:t>
      </w:r>
      <w:r w:rsidR="00DB70A1">
        <w:fldChar w:fldCharType="begin"/>
      </w:r>
      <w:r w:rsidR="00DB70A1">
        <w:instrText xml:space="preserve"> XE "</w:instrText>
      </w:r>
      <w:r w:rsidR="00DB70A1" w:rsidRPr="000D5E65">
        <w:rPr>
          <w:rStyle w:val="CodeInline"/>
        </w:rPr>
        <w:instrText>Texture mapping functionality:update()</w:instrText>
      </w:r>
      <w:r w:rsidR="00DB70A1" w:rsidRPr="000D5E65">
        <w:instrText xml:space="preserve"> function</w:instrText>
      </w:r>
      <w:r w:rsidR="00DB70A1">
        <w:instrText xml:space="preserve">" </w:instrText>
      </w:r>
      <w:r w:rsidR="00DB70A1">
        <w:fldChar w:fldCharType="end"/>
      </w:r>
      <w:r>
        <w:t xml:space="preserve"> to continuously change the tinting of the portal </w:t>
      </w:r>
      <w:proofErr w:type="spellStart"/>
      <w:r w:rsidRPr="00755A26">
        <w:rPr>
          <w:rStyle w:val="CodeInline"/>
        </w:rPr>
        <w:t>TextureRenderable</w:t>
      </w:r>
      <w:proofErr w:type="spellEnd"/>
      <w:r w:rsidR="007F0EAC">
        <w:t xml:space="preserve">, </w:t>
      </w:r>
      <w:r>
        <w:t xml:space="preserve">as follows: </w:t>
      </w:r>
    </w:p>
    <w:p w14:paraId="59533EC1" w14:textId="77777777" w:rsidR="00805F53" w:rsidRPr="005417A3" w:rsidRDefault="00805F53" w:rsidP="00FC7804">
      <w:pPr>
        <w:pStyle w:val="Code"/>
      </w:pPr>
      <w:r w:rsidRPr="005417A3">
        <w:t>BlueLevel.prototype.</w:t>
      </w:r>
      <w:r>
        <w:t>update</w:t>
      </w:r>
      <w:r w:rsidRPr="005417A3">
        <w:t xml:space="preserve"> = function()</w:t>
      </w:r>
      <w:r>
        <w:t xml:space="preserve"> </w:t>
      </w:r>
      <w:r w:rsidRPr="005417A3">
        <w:t>{</w:t>
      </w:r>
    </w:p>
    <w:p w14:paraId="699B577D" w14:textId="77777777" w:rsidR="00805F53" w:rsidRPr="003B121F" w:rsidRDefault="00805F53" w:rsidP="00FC7804">
      <w:pPr>
        <w:pStyle w:val="Code"/>
      </w:pPr>
      <w:r w:rsidRPr="005417A3">
        <w:t xml:space="preserve">    </w:t>
      </w:r>
      <w:r w:rsidRPr="003B121F">
        <w:t>// … Identical to previous code …</w:t>
      </w:r>
    </w:p>
    <w:p w14:paraId="07784D66" w14:textId="77777777" w:rsidR="00805F53" w:rsidRPr="005417A3" w:rsidRDefault="00805F53" w:rsidP="00FC7804">
      <w:pPr>
        <w:pStyle w:val="Code"/>
      </w:pPr>
      <w:r w:rsidRPr="005417A3">
        <w:t xml:space="preserve">    </w:t>
      </w:r>
    </w:p>
    <w:p w14:paraId="2D3E069E" w14:textId="77777777"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 continously change texture tinting</w:t>
      </w:r>
    </w:p>
    <w:p w14:paraId="3F909698" w14:textId="77777777"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var c = this.</w:t>
      </w:r>
      <w:r>
        <w:rPr>
          <w:rStyle w:val="CodeBold"/>
        </w:rPr>
        <w:t>m</w:t>
      </w:r>
      <w:r w:rsidRPr="005417A3">
        <w:rPr>
          <w:rStyle w:val="CodeBold"/>
        </w:rPr>
        <w:t>SqSet[1].</w:t>
      </w:r>
      <w:r>
        <w:rPr>
          <w:rStyle w:val="CodeBold"/>
        </w:rPr>
        <w:t>get</w:t>
      </w:r>
      <w:r w:rsidRPr="005417A3">
        <w:rPr>
          <w:rStyle w:val="CodeBold"/>
        </w:rPr>
        <w:t>Color();</w:t>
      </w:r>
    </w:p>
    <w:p w14:paraId="28EE0BBA" w14:textId="77777777" w:rsidR="00805F53" w:rsidRPr="005417A3" w:rsidRDefault="00805F53" w:rsidP="00FC7804">
      <w:pPr>
        <w:pStyle w:val="Code"/>
        <w:rPr>
          <w:rStyle w:val="CodeBold"/>
          <w:lang w:val="es-BO"/>
        </w:rPr>
      </w:pPr>
      <w:r w:rsidRPr="003B121F">
        <w:rPr>
          <w:rStyle w:val="CodeBold"/>
          <w:rFonts w:ascii="TheSansMonoConNormal" w:hAnsi="TheSansMonoConNormal"/>
        </w:rPr>
        <w:t xml:space="preserve">    </w:t>
      </w:r>
      <w:r w:rsidRPr="005417A3">
        <w:rPr>
          <w:rStyle w:val="CodeBold"/>
          <w:lang w:val="es-BO"/>
        </w:rPr>
        <w:t>var ca = c[3] + deltaX;</w:t>
      </w:r>
    </w:p>
    <w:p w14:paraId="4F44B57D" w14:textId="77777777" w:rsidR="00805F53" w:rsidRPr="006D7D5D" w:rsidRDefault="00805F53" w:rsidP="00FC7804">
      <w:pPr>
        <w:pStyle w:val="Code"/>
        <w:rPr>
          <w:rStyle w:val="CodeBold"/>
          <w:lang w:val="es-BO"/>
        </w:rPr>
      </w:pPr>
      <w:r w:rsidRPr="006D7D5D">
        <w:rPr>
          <w:rStyle w:val="CodeBold"/>
          <w:rFonts w:ascii="TheSansMonoConNormal" w:hAnsi="TheSansMonoConNormal"/>
          <w:lang w:val="es-BO"/>
        </w:rPr>
        <w:t xml:space="preserve">    </w:t>
      </w:r>
      <w:r w:rsidRPr="005417A3">
        <w:rPr>
          <w:rStyle w:val="CodeBold"/>
          <w:lang w:val="es-BO"/>
        </w:rPr>
        <w:t xml:space="preserve">if (ca &gt; 1) </w:t>
      </w:r>
      <w:r w:rsidRPr="006D7D5D">
        <w:rPr>
          <w:rStyle w:val="CodeBold"/>
          <w:lang w:val="es-BO"/>
        </w:rPr>
        <w:t>{</w:t>
      </w:r>
    </w:p>
    <w:p w14:paraId="19F34ADD" w14:textId="77777777" w:rsidR="00805F53" w:rsidRDefault="00805F53" w:rsidP="00FC7804">
      <w:pPr>
        <w:pStyle w:val="Code"/>
        <w:rPr>
          <w:rStyle w:val="CodeBold"/>
        </w:rPr>
      </w:pPr>
      <w:r w:rsidRPr="006D7D5D">
        <w:rPr>
          <w:rStyle w:val="CodeBold"/>
          <w:lang w:val="es-BO"/>
        </w:rPr>
        <w:t xml:space="preserve">      </w:t>
      </w:r>
      <w:r w:rsidRPr="005417A3">
        <w:rPr>
          <w:rStyle w:val="CodeBold"/>
          <w:lang w:val="es-BO"/>
        </w:rPr>
        <w:t>ca = 0;</w:t>
      </w:r>
    </w:p>
    <w:p w14:paraId="258BBA95" w14:textId="77777777" w:rsidR="00805F53" w:rsidRPr="005417A3" w:rsidRDefault="00805F53" w:rsidP="00FC7804">
      <w:pPr>
        <w:pStyle w:val="Code"/>
        <w:rPr>
          <w:rStyle w:val="CodeBold"/>
          <w:lang w:val="es-BO"/>
        </w:rPr>
      </w:pPr>
      <w:r>
        <w:rPr>
          <w:rStyle w:val="CodeBold"/>
        </w:rPr>
        <w:t xml:space="preserve">   }</w:t>
      </w:r>
    </w:p>
    <w:p w14:paraId="7C81A5BD" w14:textId="77777777" w:rsidR="00805F53" w:rsidRPr="005417A3" w:rsidRDefault="00805F53" w:rsidP="00FC7804">
      <w:pPr>
        <w:pStyle w:val="Code"/>
        <w:rPr>
          <w:rStyle w:val="CodeBold"/>
        </w:rPr>
      </w:pPr>
      <w:r w:rsidRPr="003B121F">
        <w:rPr>
          <w:rStyle w:val="CodeBold"/>
          <w:rFonts w:ascii="TheSansMonoConNormal" w:hAnsi="TheSansMonoConNormal"/>
        </w:rPr>
        <w:t xml:space="preserve">    </w:t>
      </w:r>
      <w:r w:rsidRPr="005417A3">
        <w:rPr>
          <w:rStyle w:val="CodeBold"/>
        </w:rPr>
        <w:t>c[3] = ca;</w:t>
      </w:r>
    </w:p>
    <w:p w14:paraId="14C04C08" w14:textId="77777777" w:rsidR="00805F53" w:rsidRDefault="00805F53" w:rsidP="00FC7804">
      <w:pPr>
        <w:pStyle w:val="Code"/>
      </w:pPr>
      <w:r w:rsidRPr="005417A3">
        <w:t>};</w:t>
      </w:r>
    </w:p>
    <w:p w14:paraId="303198DD" w14:textId="77777777" w:rsidR="00805F53" w:rsidRDefault="00805F53" w:rsidP="003A3233">
      <w:pPr>
        <w:pStyle w:val="NumSubList"/>
        <w:keepLines w:val="0"/>
        <w:numPr>
          <w:ilvl w:val="0"/>
          <w:numId w:val="33"/>
        </w:numPr>
        <w:tabs>
          <w:tab w:val="left" w:pos="216"/>
          <w:tab w:val="left" w:pos="720"/>
        </w:tabs>
        <w:ind w:right="1440"/>
        <w:jc w:val="both"/>
      </w:pPr>
      <w:r>
        <w:t xml:space="preserve">Index 1 of </w:t>
      </w:r>
      <w:proofErr w:type="spellStart"/>
      <w:r w:rsidRPr="00F146F0">
        <w:rPr>
          <w:rStyle w:val="CodeInline"/>
        </w:rPr>
        <w:t>mSqSet</w:t>
      </w:r>
      <w:proofErr w:type="spellEnd"/>
      <w:r>
        <w:rPr>
          <w:rStyle w:val="CodeInline"/>
        </w:rPr>
        <w:t xml:space="preserve"> </w:t>
      </w:r>
      <w:r>
        <w:t xml:space="preserve">is the portal </w:t>
      </w:r>
      <w:proofErr w:type="spellStart"/>
      <w:r w:rsidRPr="00F146F0">
        <w:rPr>
          <w:rStyle w:val="CodeInline"/>
        </w:rPr>
        <w:t>TextureRenderable</w:t>
      </w:r>
      <w:proofErr w:type="spellEnd"/>
      <w:r>
        <w:t xml:space="preserve"> object</w:t>
      </w:r>
      <w:r w:rsidR="00C73AEE">
        <w:fldChar w:fldCharType="begin"/>
      </w:r>
      <w:r w:rsidR="00C73AEE">
        <w:instrText xml:space="preserve"> XE "</w:instrText>
      </w:r>
      <w:r w:rsidR="00C73AEE" w:rsidRPr="00CE6798">
        <w:rPr>
          <w:rStyle w:val="CodeInline"/>
        </w:rPr>
        <w:instrText>Texture mapping functionality:TextureRenderable</w:instrText>
      </w:r>
      <w:r w:rsidR="00C73AEE" w:rsidRPr="00CE6798">
        <w:instrText xml:space="preserve"> object</w:instrText>
      </w:r>
      <w:r w:rsidR="00C73AEE">
        <w:instrText xml:space="preserve">" </w:instrText>
      </w:r>
      <w:r w:rsidR="00C73AEE">
        <w:fldChar w:fldCharType="end"/>
      </w:r>
      <w:r w:rsidR="00B178AD">
        <w:t>,</w:t>
      </w:r>
      <w:r>
        <w:t xml:space="preserve"> and index 3 of the color array is the alpha channel. </w:t>
      </w:r>
    </w:p>
    <w:p w14:paraId="79C21479" w14:textId="77777777" w:rsidR="00805F53" w:rsidRDefault="00805F53" w:rsidP="003A3233">
      <w:pPr>
        <w:pStyle w:val="NumSubList"/>
        <w:keepLines w:val="0"/>
        <w:numPr>
          <w:ilvl w:val="0"/>
          <w:numId w:val="33"/>
        </w:numPr>
        <w:tabs>
          <w:tab w:val="left" w:pos="216"/>
          <w:tab w:val="left" w:pos="720"/>
        </w:tabs>
        <w:ind w:right="1440"/>
        <w:jc w:val="both"/>
      </w:pPr>
      <w:r>
        <w:t xml:space="preserve">The </w:t>
      </w:r>
      <w:r w:rsidR="00B178AD">
        <w:t xml:space="preserve">previous </w:t>
      </w:r>
      <w:r>
        <w:t xml:space="preserve">code continuously increases and wraps the alpha value </w:t>
      </w:r>
      <w:r>
        <w:lastRenderedPageBreak/>
        <w:t xml:space="preserve">of the </w:t>
      </w:r>
      <w:proofErr w:type="spellStart"/>
      <w:r w:rsidRPr="00B07956">
        <w:rPr>
          <w:rStyle w:val="CodeInline"/>
        </w:rPr>
        <w:t>mColor</w:t>
      </w:r>
      <w:proofErr w:type="spellEnd"/>
      <w:r>
        <w:t xml:space="preserve"> variable in the </w:t>
      </w:r>
      <w:proofErr w:type="spellStart"/>
      <w:r>
        <w:rPr>
          <w:rStyle w:val="CodeInline"/>
        </w:rPr>
        <w:t>TextureR</w:t>
      </w:r>
      <w:r w:rsidRPr="00B07956">
        <w:rPr>
          <w:rStyle w:val="CodeInline"/>
        </w:rPr>
        <w:t>enderable</w:t>
      </w:r>
      <w:proofErr w:type="spellEnd"/>
      <w:r>
        <w:t xml:space="preserve"> object. </w:t>
      </w:r>
      <w:r w:rsidRPr="00140C92">
        <w:t xml:space="preserve">Recall this variable is passed to </w:t>
      </w:r>
      <w:proofErr w:type="spellStart"/>
      <w:r w:rsidRPr="00140C92">
        <w:rPr>
          <w:rStyle w:val="CodeInline"/>
        </w:rPr>
        <w:t>TextureShader</w:t>
      </w:r>
      <w:proofErr w:type="spellEnd"/>
      <w:r w:rsidRPr="00140C92">
        <w:t xml:space="preserve"> and then loaded into the </w:t>
      </w:r>
      <w:proofErr w:type="spellStart"/>
      <w:r w:rsidRPr="00140C92">
        <w:rPr>
          <w:rStyle w:val="CodeInline"/>
        </w:rPr>
        <w:t>uPixelColor</w:t>
      </w:r>
      <w:proofErr w:type="spellEnd"/>
      <w:r w:rsidRPr="00140C92">
        <w:t xml:space="preserve"> of </w:t>
      </w:r>
      <w:proofErr w:type="spellStart"/>
      <w:r w:rsidRPr="00140C92">
        <w:rPr>
          <w:rStyle w:val="CodeInline"/>
        </w:rPr>
        <w:t>TextureFS</w:t>
      </w:r>
      <w:proofErr w:type="spellEnd"/>
      <w:r w:rsidRPr="00140C92">
        <w:rPr>
          <w:rStyle w:val="CodeInline"/>
        </w:rPr>
        <w:t xml:space="preserve"> </w:t>
      </w:r>
      <w:r w:rsidRPr="00140C92">
        <w:t>for tinting the texture map results.</w:t>
      </w:r>
    </w:p>
    <w:p w14:paraId="25985D05" w14:textId="77777777" w:rsidR="00805F53" w:rsidRDefault="00805F53" w:rsidP="003A3233">
      <w:pPr>
        <w:pStyle w:val="NumSubList"/>
        <w:keepLines w:val="0"/>
        <w:numPr>
          <w:ilvl w:val="0"/>
          <w:numId w:val="33"/>
        </w:numPr>
        <w:tabs>
          <w:tab w:val="left" w:pos="216"/>
          <w:tab w:val="left" w:pos="720"/>
        </w:tabs>
        <w:ind w:right="1440"/>
        <w:jc w:val="both"/>
      </w:pPr>
      <w:r>
        <w:t xml:space="preserve">As defined in the first </w:t>
      </w:r>
      <w:proofErr w:type="spellStart"/>
      <w:r w:rsidRPr="009D30F4">
        <w:rPr>
          <w:rStyle w:val="CodeInline"/>
        </w:rPr>
        <w:t>TextureSquare</w:t>
      </w:r>
      <w:proofErr w:type="spellEnd"/>
      <w:r>
        <w:t xml:space="preserve"> element in the </w:t>
      </w:r>
      <w:r w:rsidRPr="009F76D6">
        <w:rPr>
          <w:rStyle w:val="CodeInline"/>
        </w:rPr>
        <w:t>BlueScene.xml</w:t>
      </w:r>
      <w:r>
        <w:t xml:space="preserve"> file, the color defined for the portal object is red. For this reason, when running the example for this project, in the blue level the portal object appears to be blinking in red.</w:t>
      </w:r>
    </w:p>
    <w:p w14:paraId="6135546B" w14:textId="77777777" w:rsidR="00805F53" w:rsidRDefault="00805F53" w:rsidP="00FC7804">
      <w:pPr>
        <w:pStyle w:val="Heading4"/>
      </w:pPr>
      <w:r>
        <w:t xml:space="preserve">Test </w:t>
      </w:r>
      <w:proofErr w:type="spellStart"/>
      <w:r>
        <w:t>MyGame</w:t>
      </w:r>
      <w:proofErr w:type="spellEnd"/>
      <w:r>
        <w:t xml:space="preserve"> with PNGs</w:t>
      </w:r>
    </w:p>
    <w:p w14:paraId="55F47146" w14:textId="77777777" w:rsidR="00805F53" w:rsidRPr="00913925" w:rsidRDefault="00805F53" w:rsidP="00FC7804">
      <w:pPr>
        <w:pStyle w:val="BodyTextFirst"/>
      </w:pPr>
      <w:r>
        <w:t xml:space="preserve">Similar to the </w:t>
      </w:r>
      <w:proofErr w:type="spellStart"/>
      <w:r w:rsidRPr="00F51FE6">
        <w:rPr>
          <w:rStyle w:val="CodeInline"/>
        </w:rPr>
        <w:t>BlueLevel</w:t>
      </w:r>
      <w:proofErr w:type="spellEnd"/>
      <w:r>
        <w:t xml:space="preserve"> scene, </w:t>
      </w:r>
      <w:proofErr w:type="spellStart"/>
      <w:r w:rsidRPr="00F51FE6">
        <w:rPr>
          <w:rStyle w:val="CodeInline"/>
        </w:rPr>
        <w:t>MyGame</w:t>
      </w:r>
      <w:proofErr w:type="spellEnd"/>
      <w:r>
        <w:t xml:space="preserve"> is a straightforward modification of the previous example with changes to load and unload texture images and to create </w:t>
      </w:r>
      <w:proofErr w:type="spellStart"/>
      <w:r w:rsidRPr="00330A01">
        <w:rPr>
          <w:rStyle w:val="CodeInline"/>
        </w:rPr>
        <w:t>TextureRenderable</w:t>
      </w:r>
      <w:proofErr w:type="spellEnd"/>
      <w:r>
        <w:t xml:space="preserve"> objects. </w:t>
      </w:r>
    </w:p>
    <w:p w14:paraId="1DAA738E" w14:textId="77777777" w:rsidR="00805F53" w:rsidRDefault="00805F53" w:rsidP="00805F53">
      <w:pPr>
        <w:pStyle w:val="NumList"/>
        <w:numPr>
          <w:ilvl w:val="0"/>
          <w:numId w:val="13"/>
        </w:numPr>
      </w:pPr>
      <w:r>
        <w:t xml:space="preserve">Modify the </w:t>
      </w:r>
      <w:proofErr w:type="spellStart"/>
      <w:r w:rsidRPr="00F51FE6">
        <w:rPr>
          <w:rStyle w:val="CodeInline"/>
        </w:rPr>
        <w:t>MyGame</w:t>
      </w:r>
      <w:proofErr w:type="spellEnd"/>
      <w:r>
        <w:t xml:space="preserve"> constructor</w:t>
      </w:r>
      <w:r w:rsidR="00C73AEE">
        <w:fldChar w:fldCharType="begin"/>
      </w:r>
      <w:r w:rsidR="00C73AEE">
        <w:instrText xml:space="preserve"> XE "</w:instrText>
      </w:r>
      <w:r w:rsidR="00C73AEE" w:rsidRPr="0011149B">
        <w:rPr>
          <w:rStyle w:val="CodeInline"/>
        </w:rPr>
        <w:instrText>Texture mapping functionality:MyGame</w:instrText>
      </w:r>
      <w:r w:rsidR="00C73AEE" w:rsidRPr="0011149B">
        <w:instrText xml:space="preserve"> constructor</w:instrText>
      </w:r>
      <w:r w:rsidR="00C73AEE">
        <w:instrText xml:space="preserve">" </w:instrText>
      </w:r>
      <w:r w:rsidR="00C73AEE">
        <w:fldChar w:fldCharType="end"/>
      </w:r>
      <w:r>
        <w:t xml:space="preserve"> to define texture image files that will be used and the variables for referencing the </w:t>
      </w:r>
      <w:proofErr w:type="spellStart"/>
      <w:r w:rsidRPr="007C4F9B">
        <w:rPr>
          <w:rStyle w:val="CodeInline"/>
        </w:rPr>
        <w:t>TextureRenderable</w:t>
      </w:r>
      <w:proofErr w:type="spellEnd"/>
      <w:r>
        <w:t xml:space="preserve"> objects that will be instantiated</w:t>
      </w:r>
      <w:r w:rsidR="00B178AD">
        <w:t>.</w:t>
      </w:r>
    </w:p>
    <w:p w14:paraId="2F1FE25B" w14:textId="77777777" w:rsidR="00805F53" w:rsidRPr="00913925" w:rsidRDefault="00805F53" w:rsidP="00FC7804">
      <w:pPr>
        <w:pStyle w:val="Code"/>
      </w:pPr>
      <w:r w:rsidRPr="00913925">
        <w:t>function MyGame()</w:t>
      </w:r>
      <w:r>
        <w:t xml:space="preserve"> </w:t>
      </w:r>
      <w:r w:rsidRPr="00913925">
        <w:t xml:space="preserve">{           </w:t>
      </w:r>
    </w:p>
    <w:p w14:paraId="753B99BE" w14:textId="77777777" w:rsidR="00805F53" w:rsidRPr="00481B29" w:rsidRDefault="00805F53" w:rsidP="00FC7804">
      <w:pPr>
        <w:pStyle w:val="Code"/>
        <w:rPr>
          <w:rStyle w:val="CodeBold"/>
        </w:rPr>
      </w:pPr>
      <w:r w:rsidRPr="00481B29">
        <w:rPr>
          <w:rStyle w:val="CodeBold"/>
        </w:rPr>
        <w:t xml:space="preserve">    // textures: </w:t>
      </w:r>
      <w:r>
        <w:rPr>
          <w:rStyle w:val="CodeBold"/>
        </w:rPr>
        <w:t>( Note:</w:t>
      </w:r>
      <w:r w:rsidRPr="000C1EF0">
        <w:rPr>
          <w:rStyle w:val="CodeBold"/>
        </w:rPr>
        <w:t xml:space="preserve"> supports png with transparency</w:t>
      </w:r>
      <w:r>
        <w:rPr>
          <w:rStyle w:val="CodeBold"/>
        </w:rPr>
        <w:t xml:space="preserve"> )</w:t>
      </w:r>
    </w:p>
    <w:p w14:paraId="0A860251" w14:textId="77777777" w:rsidR="00805F53" w:rsidRPr="00481B29" w:rsidRDefault="00805F53" w:rsidP="00FC7804">
      <w:pPr>
        <w:pStyle w:val="Code"/>
        <w:rPr>
          <w:rStyle w:val="CodeBold"/>
        </w:rPr>
      </w:pPr>
      <w:r w:rsidRPr="00481B29">
        <w:rPr>
          <w:rStyle w:val="CodeBold"/>
        </w:rPr>
        <w:t xml:space="preserve">    this.</w:t>
      </w:r>
      <w:r>
        <w:rPr>
          <w:rStyle w:val="CodeBold"/>
        </w:rPr>
        <w:t>k</w:t>
      </w:r>
      <w:r w:rsidRPr="00481B29">
        <w:rPr>
          <w:rStyle w:val="CodeBold"/>
        </w:rPr>
        <w:t>Portal = "</w:t>
      </w:r>
      <w:r>
        <w:rPr>
          <w:rStyle w:val="CodeBold"/>
        </w:rPr>
        <w:t>assets</w:t>
      </w:r>
      <w:r w:rsidRPr="00481B29">
        <w:rPr>
          <w:rStyle w:val="CodeBold"/>
        </w:rPr>
        <w:t xml:space="preserve">/minion_portal.png";      </w:t>
      </w:r>
    </w:p>
    <w:p w14:paraId="52138D4E" w14:textId="77777777" w:rsidR="00805F53" w:rsidRPr="00481B29" w:rsidRDefault="00805F53" w:rsidP="00FC7804">
      <w:pPr>
        <w:pStyle w:val="Code"/>
        <w:rPr>
          <w:rStyle w:val="CodeBold"/>
        </w:rPr>
      </w:pPr>
      <w:r w:rsidRPr="00481B29">
        <w:rPr>
          <w:rStyle w:val="CodeBold"/>
        </w:rPr>
        <w:t xml:space="preserve">    this.</w:t>
      </w:r>
      <w:r>
        <w:rPr>
          <w:rStyle w:val="CodeBold"/>
        </w:rPr>
        <w:t>k</w:t>
      </w:r>
      <w:r w:rsidRPr="00481B29">
        <w:rPr>
          <w:rStyle w:val="CodeBold"/>
        </w:rPr>
        <w:t>Collector = "</w:t>
      </w:r>
      <w:r>
        <w:rPr>
          <w:rStyle w:val="CodeBold"/>
        </w:rPr>
        <w:t>assets</w:t>
      </w:r>
      <w:r w:rsidRPr="00481B29">
        <w:rPr>
          <w:rStyle w:val="CodeBold"/>
        </w:rPr>
        <w:t xml:space="preserve">/minion_collector.png";      </w:t>
      </w:r>
    </w:p>
    <w:p w14:paraId="5320C5CC" w14:textId="77777777" w:rsidR="00805F53" w:rsidRPr="00913925" w:rsidRDefault="00805F53" w:rsidP="00FC7804">
      <w:pPr>
        <w:pStyle w:val="Code"/>
      </w:pPr>
      <w:r w:rsidRPr="00913925">
        <w:t xml:space="preserve">    </w:t>
      </w:r>
    </w:p>
    <w:p w14:paraId="2B51027F" w14:textId="77777777" w:rsidR="00805F53" w:rsidRPr="00913925" w:rsidRDefault="00805F53" w:rsidP="00FC7804">
      <w:pPr>
        <w:pStyle w:val="Code"/>
      </w:pPr>
      <w:r w:rsidRPr="00913925">
        <w:t xml:space="preserve">    // The camera to view the rectangles</w:t>
      </w:r>
    </w:p>
    <w:p w14:paraId="5DD97E61" w14:textId="77777777" w:rsidR="00805F53" w:rsidRPr="00913925" w:rsidRDefault="00805F53" w:rsidP="00FC7804">
      <w:pPr>
        <w:pStyle w:val="Code"/>
      </w:pPr>
      <w:r w:rsidRPr="00913925">
        <w:t xml:space="preserve">    this.</w:t>
      </w:r>
      <w:r>
        <w:t>m</w:t>
      </w:r>
      <w:r w:rsidRPr="00913925">
        <w:t>Camera = null;</w:t>
      </w:r>
    </w:p>
    <w:p w14:paraId="7BD22A93" w14:textId="77777777" w:rsidR="00805F53" w:rsidRPr="00913925" w:rsidRDefault="00805F53" w:rsidP="00FC7804">
      <w:pPr>
        <w:pStyle w:val="Code"/>
      </w:pPr>
      <w:r w:rsidRPr="00913925">
        <w:t xml:space="preserve">    </w:t>
      </w:r>
    </w:p>
    <w:p w14:paraId="48B8335A" w14:textId="77777777" w:rsidR="00805F53" w:rsidRPr="00913925" w:rsidRDefault="00805F53" w:rsidP="00FC7804">
      <w:pPr>
        <w:pStyle w:val="Code"/>
      </w:pPr>
      <w:r w:rsidRPr="00913925">
        <w:t xml:space="preserve">    // the hero and the support objects</w:t>
      </w:r>
    </w:p>
    <w:p w14:paraId="5D96D78A" w14:textId="77777777" w:rsidR="00805F53" w:rsidRPr="00913925" w:rsidRDefault="00805F53" w:rsidP="00FC7804">
      <w:pPr>
        <w:pStyle w:val="Code"/>
      </w:pPr>
      <w:r w:rsidRPr="00913925">
        <w:t xml:space="preserve">    this.</w:t>
      </w:r>
      <w:r>
        <w:t>m</w:t>
      </w:r>
      <w:r w:rsidRPr="00913925">
        <w:t>Hero = null;</w:t>
      </w:r>
    </w:p>
    <w:p w14:paraId="7ED7ACC9" w14:textId="77777777" w:rsidR="00805F53" w:rsidRPr="00481B29" w:rsidRDefault="00805F53" w:rsidP="00FC7804">
      <w:pPr>
        <w:pStyle w:val="Code"/>
        <w:rPr>
          <w:rStyle w:val="CodeBold"/>
        </w:rPr>
      </w:pPr>
      <w:r w:rsidRPr="00766F25">
        <w:rPr>
          <w:rStyle w:val="CodeBold"/>
          <w:rFonts w:ascii="TheSansMonoConNormal" w:hAnsi="TheSansMonoConNormal"/>
        </w:rPr>
        <w:t xml:space="preserve">    </w:t>
      </w:r>
      <w:r w:rsidRPr="00481B29">
        <w:rPr>
          <w:rStyle w:val="CodeBold"/>
        </w:rPr>
        <w:t>this.</w:t>
      </w:r>
      <w:r>
        <w:rPr>
          <w:rStyle w:val="CodeBold"/>
        </w:rPr>
        <w:t>m</w:t>
      </w:r>
      <w:r w:rsidRPr="00481B29">
        <w:rPr>
          <w:rStyle w:val="CodeBold"/>
        </w:rPr>
        <w:t>Portal = null;</w:t>
      </w:r>
    </w:p>
    <w:p w14:paraId="330C8B30" w14:textId="77777777" w:rsidR="00805F53" w:rsidRPr="00481B29" w:rsidRDefault="00805F53" w:rsidP="00FC7804">
      <w:pPr>
        <w:pStyle w:val="Code"/>
        <w:rPr>
          <w:rStyle w:val="CodeBold"/>
        </w:rPr>
      </w:pPr>
      <w:r w:rsidRPr="00766F25">
        <w:rPr>
          <w:rStyle w:val="CodeBold"/>
          <w:rFonts w:ascii="TheSansMonoConNormal" w:hAnsi="TheSansMonoConNormal"/>
        </w:rPr>
        <w:t xml:space="preserve">    </w:t>
      </w:r>
      <w:r w:rsidRPr="00481B29">
        <w:rPr>
          <w:rStyle w:val="CodeBold"/>
        </w:rPr>
        <w:t>this.</w:t>
      </w:r>
      <w:r>
        <w:rPr>
          <w:rStyle w:val="CodeBold"/>
        </w:rPr>
        <w:t>m</w:t>
      </w:r>
      <w:r w:rsidRPr="00481B29">
        <w:rPr>
          <w:rStyle w:val="CodeBold"/>
        </w:rPr>
        <w:t>Collector = null;</w:t>
      </w:r>
    </w:p>
    <w:p w14:paraId="03448722" w14:textId="77777777" w:rsidR="00805F53" w:rsidRPr="00913925" w:rsidRDefault="00805F53" w:rsidP="00FC7804">
      <w:pPr>
        <w:pStyle w:val="Code"/>
      </w:pPr>
      <w:r w:rsidRPr="00913925">
        <w:t>};</w:t>
      </w:r>
    </w:p>
    <w:p w14:paraId="7700DCE5" w14:textId="77777777" w:rsidR="00805F53" w:rsidRPr="00913925" w:rsidRDefault="00805F53" w:rsidP="00FC7804">
      <w:pPr>
        <w:pStyle w:val="Code"/>
      </w:pPr>
      <w:r w:rsidRPr="00913925">
        <w:t>gEngine.Core.</w:t>
      </w:r>
      <w:r>
        <w:t>inheritPrototype</w:t>
      </w:r>
      <w:r w:rsidRPr="00913925">
        <w:t>(MyGame, Scene);</w:t>
      </w:r>
    </w:p>
    <w:p w14:paraId="77272A36" w14:textId="77777777" w:rsidR="00D07AC5" w:rsidRDefault="00805F53" w:rsidP="00D07AC5">
      <w:pPr>
        <w:pStyle w:val="NumList"/>
        <w:numPr>
          <w:ilvl w:val="0"/>
          <w:numId w:val="13"/>
        </w:numPr>
      </w:pPr>
      <w:r>
        <w:t xml:space="preserve">Load the textures in </w:t>
      </w:r>
      <w:proofErr w:type="spellStart"/>
      <w:r>
        <w:rPr>
          <w:rStyle w:val="CodeInline"/>
        </w:rPr>
        <w:t>loadScene</w:t>
      </w:r>
      <w:proofErr w:type="spellEnd"/>
      <w:r w:rsidR="00B178AD">
        <w:rPr>
          <w:rStyle w:val="CodeInline"/>
        </w:rPr>
        <w:t>()</w:t>
      </w:r>
      <w:r w:rsidR="00B178AD">
        <w:t>.</w:t>
      </w:r>
    </w:p>
    <w:p w14:paraId="348B557A" w14:textId="77777777" w:rsidR="00805F53" w:rsidRPr="00481B29" w:rsidRDefault="00805F53" w:rsidP="00FC7804">
      <w:pPr>
        <w:pStyle w:val="Code"/>
        <w:rPr>
          <w:rStyle w:val="CodeBold"/>
        </w:rPr>
      </w:pPr>
      <w:r w:rsidRPr="00481B29">
        <w:rPr>
          <w:rStyle w:val="CodeBold"/>
        </w:rPr>
        <w:t>MyGame.prototype.</w:t>
      </w:r>
      <w:r>
        <w:rPr>
          <w:rStyle w:val="CodeBold"/>
        </w:rPr>
        <w:t>loadScene</w:t>
      </w:r>
      <w:r w:rsidRPr="00481B29">
        <w:rPr>
          <w:rStyle w:val="CodeBold"/>
        </w:rPr>
        <w:t xml:space="preserve"> = function() {    </w:t>
      </w:r>
    </w:p>
    <w:p w14:paraId="605AE689" w14:textId="77777777" w:rsidR="00805F53" w:rsidRPr="00481B29" w:rsidRDefault="00805F53" w:rsidP="00FC7804">
      <w:pPr>
        <w:pStyle w:val="Code"/>
        <w:rPr>
          <w:rStyle w:val="CodeBold"/>
        </w:rPr>
      </w:pPr>
      <w:r w:rsidRPr="00481B29">
        <w:rPr>
          <w:rStyle w:val="CodeBold"/>
        </w:rPr>
        <w:t xml:space="preserve">   // loads the textures</w:t>
      </w:r>
    </w:p>
    <w:p w14:paraId="1A4AFEF9" w14:textId="77777777" w:rsidR="00805F53" w:rsidRPr="00481B29" w:rsidRDefault="00805F53" w:rsidP="00FC7804">
      <w:pPr>
        <w:pStyle w:val="Code"/>
        <w:rPr>
          <w:rStyle w:val="CodeBold"/>
        </w:rPr>
      </w:pPr>
      <w:r w:rsidRPr="00481B29">
        <w:rPr>
          <w:rStyle w:val="CodeBold"/>
        </w:rPr>
        <w:t xml:space="preserve">   gEngine.Textures.</w:t>
      </w:r>
      <w:r>
        <w:rPr>
          <w:rStyle w:val="CodeBold"/>
        </w:rPr>
        <w:t>loadTexture</w:t>
      </w:r>
      <w:r w:rsidRPr="00481B29">
        <w:rPr>
          <w:rStyle w:val="CodeBold"/>
        </w:rPr>
        <w:t>(this.</w:t>
      </w:r>
      <w:r>
        <w:rPr>
          <w:rStyle w:val="CodeBold"/>
        </w:rPr>
        <w:t>k</w:t>
      </w:r>
      <w:r w:rsidRPr="00481B29">
        <w:rPr>
          <w:rStyle w:val="CodeBold"/>
        </w:rPr>
        <w:t>Portal);</w:t>
      </w:r>
    </w:p>
    <w:p w14:paraId="4A244AD5" w14:textId="77777777" w:rsidR="00805F53" w:rsidRPr="00481B29" w:rsidRDefault="00805F53" w:rsidP="00FC7804">
      <w:pPr>
        <w:pStyle w:val="Code"/>
        <w:rPr>
          <w:rStyle w:val="CodeBold"/>
        </w:rPr>
      </w:pPr>
      <w:r w:rsidRPr="00481B29">
        <w:rPr>
          <w:rStyle w:val="CodeBold"/>
        </w:rPr>
        <w:t xml:space="preserve">   gEngine.Textures.</w:t>
      </w:r>
      <w:r>
        <w:rPr>
          <w:rStyle w:val="CodeBold"/>
        </w:rPr>
        <w:t>loadTexture</w:t>
      </w:r>
      <w:r w:rsidRPr="00481B29">
        <w:rPr>
          <w:rStyle w:val="CodeBold"/>
        </w:rPr>
        <w:t>(this.</w:t>
      </w:r>
      <w:r>
        <w:rPr>
          <w:rStyle w:val="CodeBold"/>
        </w:rPr>
        <w:t>k</w:t>
      </w:r>
      <w:r w:rsidRPr="00481B29">
        <w:rPr>
          <w:rStyle w:val="CodeBold"/>
        </w:rPr>
        <w:t xml:space="preserve">Collector); </w:t>
      </w:r>
    </w:p>
    <w:p w14:paraId="6D57A5F1" w14:textId="77777777" w:rsidR="00805F53" w:rsidRPr="00481B29" w:rsidRDefault="00805F53" w:rsidP="00FC7804">
      <w:pPr>
        <w:pStyle w:val="Code"/>
        <w:rPr>
          <w:rStyle w:val="CodeBold"/>
        </w:rPr>
      </w:pPr>
      <w:r w:rsidRPr="00481B29">
        <w:rPr>
          <w:rStyle w:val="CodeBold"/>
        </w:rPr>
        <w:t>};</w:t>
      </w:r>
    </w:p>
    <w:p w14:paraId="56860337" w14:textId="77777777" w:rsidR="00D07AC5" w:rsidRDefault="00805F53" w:rsidP="00D07AC5">
      <w:pPr>
        <w:pStyle w:val="NumList"/>
        <w:numPr>
          <w:ilvl w:val="0"/>
          <w:numId w:val="13"/>
        </w:numPr>
      </w:pPr>
      <w:r>
        <w:t xml:space="preserve">Make sure you remember to unload the textures in </w:t>
      </w:r>
      <w:proofErr w:type="spellStart"/>
      <w:r>
        <w:rPr>
          <w:rStyle w:val="CodeInline"/>
        </w:rPr>
        <w:t>unloadScene</w:t>
      </w:r>
      <w:proofErr w:type="spellEnd"/>
      <w:r w:rsidR="00B178AD">
        <w:rPr>
          <w:rStyle w:val="CodeInline"/>
        </w:rPr>
        <w:t>()</w:t>
      </w:r>
      <w:r w:rsidR="00B178AD">
        <w:t>.</w:t>
      </w:r>
    </w:p>
    <w:p w14:paraId="6E3627C6" w14:textId="77777777" w:rsidR="00805F53" w:rsidRPr="00913925" w:rsidRDefault="00805F53" w:rsidP="00FC7804">
      <w:pPr>
        <w:pStyle w:val="Code"/>
      </w:pPr>
      <w:r w:rsidRPr="00913925">
        <w:t>MyGame.prototype.</w:t>
      </w:r>
      <w:r>
        <w:t>unloadScene</w:t>
      </w:r>
      <w:r w:rsidRPr="00913925">
        <w:t xml:space="preserve"> = function() {</w:t>
      </w:r>
    </w:p>
    <w:p w14:paraId="2EA0CC1E" w14:textId="77777777" w:rsidR="00805F53" w:rsidRPr="00481B29" w:rsidRDefault="00805F53" w:rsidP="00FC7804">
      <w:pPr>
        <w:pStyle w:val="Code"/>
        <w:rPr>
          <w:rStyle w:val="CodeBold"/>
        </w:rPr>
      </w:pPr>
      <w:r w:rsidRPr="00913925">
        <w:lastRenderedPageBreak/>
        <w:t xml:space="preserve">    </w:t>
      </w:r>
      <w:r w:rsidRPr="00481B29">
        <w:rPr>
          <w:rStyle w:val="CodeBold"/>
        </w:rPr>
        <w:t>// Game loop</w:t>
      </w:r>
      <w:r>
        <w:rPr>
          <w:rStyle w:val="CodeBold"/>
        </w:rPr>
        <w:t xml:space="preserve"> not running, unload all assets</w:t>
      </w:r>
      <w:r w:rsidRPr="00481B29">
        <w:rPr>
          <w:rStyle w:val="CodeBold"/>
        </w:rPr>
        <w:t xml:space="preserve">  </w:t>
      </w:r>
    </w:p>
    <w:p w14:paraId="69C37808" w14:textId="77777777" w:rsidR="00805F53" w:rsidRPr="00481B29" w:rsidRDefault="00805F53" w:rsidP="00FC7804">
      <w:pPr>
        <w:pStyle w:val="Code"/>
        <w:rPr>
          <w:rStyle w:val="CodeBold"/>
        </w:rPr>
      </w:pPr>
      <w:r w:rsidRPr="00481B29">
        <w:rPr>
          <w:rStyle w:val="CodeBold"/>
        </w:rPr>
        <w:t xml:space="preserve">    gEngine.Textures.</w:t>
      </w:r>
      <w:r>
        <w:rPr>
          <w:rStyle w:val="CodeBold"/>
        </w:rPr>
        <w:t>unloadTexture</w:t>
      </w:r>
      <w:r w:rsidRPr="00481B29">
        <w:rPr>
          <w:rStyle w:val="CodeBold"/>
        </w:rPr>
        <w:t>(this.</w:t>
      </w:r>
      <w:r>
        <w:rPr>
          <w:rStyle w:val="CodeBold"/>
        </w:rPr>
        <w:t>k</w:t>
      </w:r>
      <w:r w:rsidRPr="00481B29">
        <w:rPr>
          <w:rStyle w:val="CodeBold"/>
        </w:rPr>
        <w:t>Portal);</w:t>
      </w:r>
    </w:p>
    <w:p w14:paraId="0AE0C2A5" w14:textId="77777777" w:rsidR="00805F53" w:rsidRPr="00481B29" w:rsidRDefault="00805F53" w:rsidP="00FC7804">
      <w:pPr>
        <w:pStyle w:val="Code"/>
        <w:rPr>
          <w:rStyle w:val="CodeBold"/>
        </w:rPr>
      </w:pPr>
      <w:r w:rsidRPr="00481B29">
        <w:rPr>
          <w:rStyle w:val="CodeBold"/>
        </w:rPr>
        <w:t xml:space="preserve">    gEngine.Textures.</w:t>
      </w:r>
      <w:r>
        <w:rPr>
          <w:rStyle w:val="CodeBold"/>
        </w:rPr>
        <w:t>unloadTexture</w:t>
      </w:r>
      <w:r w:rsidRPr="00481B29">
        <w:rPr>
          <w:rStyle w:val="CodeBold"/>
        </w:rPr>
        <w:t>(this.</w:t>
      </w:r>
      <w:r>
        <w:rPr>
          <w:rStyle w:val="CodeBold"/>
        </w:rPr>
        <w:t>k</w:t>
      </w:r>
      <w:r w:rsidRPr="00481B29">
        <w:rPr>
          <w:rStyle w:val="CodeBold"/>
        </w:rPr>
        <w:t>Collector);</w:t>
      </w:r>
    </w:p>
    <w:p w14:paraId="6B97F175" w14:textId="77777777" w:rsidR="00805F53" w:rsidRPr="00913925" w:rsidRDefault="00805F53" w:rsidP="00FC7804">
      <w:pPr>
        <w:pStyle w:val="Code"/>
      </w:pPr>
    </w:p>
    <w:p w14:paraId="3F16F437" w14:textId="77777777" w:rsidR="00805F53" w:rsidRPr="00913925" w:rsidRDefault="00805F53" w:rsidP="00FC7804">
      <w:pPr>
        <w:pStyle w:val="Code"/>
      </w:pPr>
      <w:r w:rsidRPr="00913925">
        <w:t xml:space="preserve">    // starts the next level</w:t>
      </w:r>
    </w:p>
    <w:p w14:paraId="6EA3AC3B" w14:textId="77777777" w:rsidR="00805F53" w:rsidRPr="00913925" w:rsidRDefault="00805F53" w:rsidP="00FC7804">
      <w:pPr>
        <w:pStyle w:val="Code"/>
      </w:pPr>
      <w:r w:rsidRPr="00913925">
        <w:t xml:space="preserve">    var nextLevel = new BlueLevel();  // next level to be loaded</w:t>
      </w:r>
    </w:p>
    <w:p w14:paraId="181353DD" w14:textId="77777777" w:rsidR="00805F53" w:rsidRPr="00913925" w:rsidRDefault="00805F53" w:rsidP="00FC7804">
      <w:pPr>
        <w:pStyle w:val="Code"/>
      </w:pPr>
      <w:r w:rsidRPr="00913925">
        <w:t xml:space="preserve">    gEngine.Core.</w:t>
      </w:r>
      <w:r>
        <w:t>startScene</w:t>
      </w:r>
      <w:r w:rsidRPr="00913925">
        <w:t>(nextLevel);</w:t>
      </w:r>
    </w:p>
    <w:p w14:paraId="388505A6" w14:textId="77777777" w:rsidR="00805F53" w:rsidRPr="00913925" w:rsidRDefault="00805F53" w:rsidP="00FC7804">
      <w:pPr>
        <w:pStyle w:val="Code"/>
      </w:pPr>
      <w:r w:rsidRPr="00913925">
        <w:t>};</w:t>
      </w:r>
    </w:p>
    <w:p w14:paraId="62368C44" w14:textId="77777777" w:rsidR="00D07AC5" w:rsidRDefault="00805F53" w:rsidP="00D07AC5">
      <w:pPr>
        <w:pStyle w:val="NumList"/>
        <w:numPr>
          <w:ilvl w:val="0"/>
          <w:numId w:val="13"/>
        </w:numPr>
      </w:pPr>
      <w:r>
        <w:t xml:space="preserve">Create and initialize the </w:t>
      </w:r>
      <w:proofErr w:type="spellStart"/>
      <w:r w:rsidRPr="00F4087B">
        <w:rPr>
          <w:rStyle w:val="CodeInline"/>
        </w:rPr>
        <w:t>TextureRenderables</w:t>
      </w:r>
      <w:proofErr w:type="spellEnd"/>
      <w:r>
        <w:t xml:space="preserve"> objects in the </w:t>
      </w:r>
      <w:r w:rsidRPr="004D38B4">
        <w:rPr>
          <w:rStyle w:val="CodeInline"/>
        </w:rPr>
        <w:t>initialize()</w:t>
      </w:r>
      <w:r>
        <w:t xml:space="preserve"> function</w:t>
      </w:r>
      <w:r w:rsidR="00C73AEE">
        <w:fldChar w:fldCharType="begin"/>
      </w:r>
      <w:r w:rsidR="00C73AEE">
        <w:instrText xml:space="preserve"> XE "</w:instrText>
      </w:r>
      <w:r w:rsidR="00C73AEE" w:rsidRPr="00C60CDC">
        <w:rPr>
          <w:rStyle w:val="CodeInline"/>
        </w:rPr>
        <w:instrText>Texture mapping functionality:initialize()</w:instrText>
      </w:r>
      <w:r w:rsidR="00C73AEE" w:rsidRPr="00C60CDC">
        <w:instrText xml:space="preserve"> function</w:instrText>
      </w:r>
      <w:r w:rsidR="00FB0647">
        <w:instrText>s</w:instrText>
      </w:r>
      <w:r w:rsidR="00C73AEE">
        <w:instrText xml:space="preserve">" </w:instrText>
      </w:r>
      <w:r w:rsidR="00C73AEE">
        <w:fldChar w:fldCharType="end"/>
      </w:r>
      <w:r w:rsidR="00B178AD">
        <w:t>.</w:t>
      </w:r>
    </w:p>
    <w:p w14:paraId="61AFFA2C" w14:textId="77777777" w:rsidR="00805F53" w:rsidRPr="00913925" w:rsidRDefault="00805F53" w:rsidP="00FC7804">
      <w:pPr>
        <w:pStyle w:val="Code"/>
      </w:pPr>
      <w:r w:rsidRPr="00913925">
        <w:t>MyGame.prototype.</w:t>
      </w:r>
      <w:r>
        <w:t>initialize</w:t>
      </w:r>
      <w:r w:rsidRPr="00913925">
        <w:t xml:space="preserve"> = function() {</w:t>
      </w:r>
    </w:p>
    <w:p w14:paraId="371D5249" w14:textId="77777777" w:rsidR="00805F53" w:rsidRPr="00913925" w:rsidRDefault="00805F53" w:rsidP="00FC7804">
      <w:pPr>
        <w:pStyle w:val="Code"/>
      </w:pPr>
      <w:r w:rsidRPr="00913925">
        <w:t xml:space="preserve">    // Step A: set up the cameras</w:t>
      </w:r>
    </w:p>
    <w:p w14:paraId="7AEA8E5C" w14:textId="77777777" w:rsidR="00805F53" w:rsidRPr="00913925" w:rsidRDefault="00805F53" w:rsidP="00FC7804">
      <w:pPr>
        <w:pStyle w:val="Code"/>
      </w:pPr>
      <w:r w:rsidRPr="00913925">
        <w:t xml:space="preserve">    this.</w:t>
      </w:r>
      <w:r>
        <w:t>m</w:t>
      </w:r>
      <w:r w:rsidRPr="00913925">
        <w:t>Camera = new Camera(</w:t>
      </w:r>
    </w:p>
    <w:p w14:paraId="13646971" w14:textId="77777777" w:rsidR="00805F53" w:rsidRPr="00913925" w:rsidRDefault="00805F53" w:rsidP="00FC7804">
      <w:pPr>
        <w:pStyle w:val="Code"/>
      </w:pPr>
      <w:r w:rsidRPr="00913925">
        <w:t xml:space="preserve">            vec2.fromValues(20, 60),   // position of the camera</w:t>
      </w:r>
    </w:p>
    <w:p w14:paraId="0E2DDE02" w14:textId="77777777" w:rsidR="00805F53" w:rsidRPr="00913925" w:rsidRDefault="00805F53" w:rsidP="00FC7804">
      <w:pPr>
        <w:pStyle w:val="Code"/>
      </w:pPr>
      <w:r w:rsidRPr="00913925">
        <w:t xml:space="preserve">            20,                        // width of camera</w:t>
      </w:r>
    </w:p>
    <w:p w14:paraId="10AAB0EC" w14:textId="77777777" w:rsidR="00805F53" w:rsidRPr="00913925" w:rsidRDefault="00805F53" w:rsidP="00FC7804">
      <w:pPr>
        <w:pStyle w:val="Code"/>
      </w:pPr>
      <w:r w:rsidRPr="00913925">
        <w:t xml:space="preserve">            [20, 40, 600, 300]         // viewport (orgX, orgY, width, height)</w:t>
      </w:r>
    </w:p>
    <w:p w14:paraId="7F51F811" w14:textId="77777777" w:rsidR="00805F53" w:rsidRPr="00913925" w:rsidRDefault="00805F53" w:rsidP="00FC7804">
      <w:pPr>
        <w:pStyle w:val="Code"/>
      </w:pPr>
      <w:r w:rsidRPr="00913925">
        <w:t xml:space="preserve">            );</w:t>
      </w:r>
    </w:p>
    <w:p w14:paraId="06A69612" w14:textId="77777777" w:rsidR="00805F53" w:rsidRPr="00913925" w:rsidRDefault="00805F53" w:rsidP="00FC7804">
      <w:pPr>
        <w:pStyle w:val="Code"/>
      </w:pPr>
      <w:r w:rsidRPr="00913925">
        <w:t xml:space="preserve">    this.</w:t>
      </w:r>
      <w:r>
        <w:t>m</w:t>
      </w:r>
      <w:r w:rsidRPr="00913925">
        <w:t>Camera.</w:t>
      </w:r>
      <w:r>
        <w:t>set</w:t>
      </w:r>
      <w:r w:rsidRPr="00913925">
        <w:t>BackgroundColor([0.8, 0.8, 0.8, 1]);</w:t>
      </w:r>
    </w:p>
    <w:p w14:paraId="3FD7E79D" w14:textId="77777777" w:rsidR="00805F53" w:rsidRPr="00913925" w:rsidRDefault="00805F53" w:rsidP="00FC7804">
      <w:pPr>
        <w:pStyle w:val="Code"/>
      </w:pPr>
      <w:r w:rsidRPr="00913925">
        <w:t xml:space="preserve">            // sets the background to gray</w:t>
      </w:r>
    </w:p>
    <w:p w14:paraId="58DD38EB" w14:textId="77777777" w:rsidR="00805F53" w:rsidRPr="00913925" w:rsidRDefault="00805F53" w:rsidP="00FC7804">
      <w:pPr>
        <w:pStyle w:val="Code"/>
      </w:pPr>
      <w:r w:rsidRPr="00913925">
        <w:t xml:space="preserve">    </w:t>
      </w:r>
    </w:p>
    <w:p w14:paraId="39DD62C4" w14:textId="77777777" w:rsidR="00805F53" w:rsidRPr="00481B29" w:rsidRDefault="00805F53" w:rsidP="00FC7804">
      <w:pPr>
        <w:pStyle w:val="Code"/>
        <w:rPr>
          <w:rStyle w:val="CodeBold"/>
        </w:rPr>
      </w:pPr>
      <w:r w:rsidRPr="00481B29">
        <w:rPr>
          <w:rStyle w:val="CodeBold"/>
        </w:rPr>
        <w:t xml:space="preserve">    // Step B: Create the game objects</w:t>
      </w:r>
    </w:p>
    <w:p w14:paraId="7D22D968"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 = new TextureRenderable(this.</w:t>
      </w:r>
      <w:r>
        <w:rPr>
          <w:rStyle w:val="CodeBold"/>
        </w:rPr>
        <w:t>k</w:t>
      </w:r>
      <w:r w:rsidRPr="00481B29">
        <w:rPr>
          <w:rStyle w:val="CodeBold"/>
        </w:rPr>
        <w:t>Portal);</w:t>
      </w:r>
    </w:p>
    <w:p w14:paraId="3CFB73AD"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set</w:t>
      </w:r>
      <w:r w:rsidRPr="00481B29">
        <w:rPr>
          <w:rStyle w:val="CodeBold"/>
        </w:rPr>
        <w:t>Color([1, 0, 0, 0.2]);  // tints red</w:t>
      </w:r>
    </w:p>
    <w:p w14:paraId="1591884B"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get</w:t>
      </w:r>
      <w:r w:rsidRPr="00481B29">
        <w:rPr>
          <w:rStyle w:val="CodeBold"/>
        </w:rPr>
        <w:t>Xform().</w:t>
      </w:r>
      <w:r>
        <w:rPr>
          <w:rStyle w:val="CodeBold"/>
        </w:rPr>
        <w:t>set</w:t>
      </w:r>
      <w:r w:rsidRPr="00481B29">
        <w:rPr>
          <w:rStyle w:val="CodeBold"/>
        </w:rPr>
        <w:t>Position(25, 60);</w:t>
      </w:r>
    </w:p>
    <w:p w14:paraId="0B2673ED"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Portal.</w:t>
      </w:r>
      <w:r>
        <w:rPr>
          <w:rStyle w:val="CodeBold"/>
        </w:rPr>
        <w:t>get</w:t>
      </w:r>
      <w:r w:rsidRPr="00481B29">
        <w:rPr>
          <w:rStyle w:val="CodeBold"/>
        </w:rPr>
        <w:t>Xform().</w:t>
      </w:r>
      <w:r>
        <w:rPr>
          <w:rStyle w:val="CodeBold"/>
        </w:rPr>
        <w:t>set</w:t>
      </w:r>
      <w:r w:rsidRPr="00481B29">
        <w:rPr>
          <w:rStyle w:val="CodeBold"/>
        </w:rPr>
        <w:t>Size(3, 3);</w:t>
      </w:r>
    </w:p>
    <w:p w14:paraId="5D39F3EF" w14:textId="77777777" w:rsidR="00805F53" w:rsidRPr="00481B29" w:rsidRDefault="00805F53" w:rsidP="00FC7804">
      <w:pPr>
        <w:pStyle w:val="Code"/>
        <w:rPr>
          <w:rStyle w:val="CodeBold"/>
        </w:rPr>
      </w:pPr>
      <w:r w:rsidRPr="00481B29">
        <w:rPr>
          <w:rStyle w:val="CodeBold"/>
        </w:rPr>
        <w:t xml:space="preserve">    </w:t>
      </w:r>
    </w:p>
    <w:p w14:paraId="134FF171"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 = new TextureRenderable(this.</w:t>
      </w:r>
      <w:r>
        <w:rPr>
          <w:rStyle w:val="CodeBold"/>
        </w:rPr>
        <w:t>k</w:t>
      </w:r>
      <w:r w:rsidRPr="00481B29">
        <w:rPr>
          <w:rStyle w:val="CodeBold"/>
        </w:rPr>
        <w:t>Collector);</w:t>
      </w:r>
    </w:p>
    <w:p w14:paraId="7CEE38D0"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set</w:t>
      </w:r>
      <w:r w:rsidRPr="00481B29">
        <w:rPr>
          <w:rStyle w:val="CodeBold"/>
        </w:rPr>
        <w:t>Color([0, 0, 0, 0]);  // No tinting</w:t>
      </w:r>
    </w:p>
    <w:p w14:paraId="5A068FAD"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get</w:t>
      </w:r>
      <w:r w:rsidRPr="00481B29">
        <w:rPr>
          <w:rStyle w:val="CodeBold"/>
        </w:rPr>
        <w:t>Xform().</w:t>
      </w:r>
      <w:r>
        <w:rPr>
          <w:rStyle w:val="CodeBold"/>
        </w:rPr>
        <w:t>set</w:t>
      </w:r>
      <w:r w:rsidRPr="00481B29">
        <w:rPr>
          <w:rStyle w:val="CodeBold"/>
        </w:rPr>
        <w:t>Position(15, 60);</w:t>
      </w:r>
    </w:p>
    <w:p w14:paraId="48C2D376" w14:textId="77777777" w:rsidR="00805F53" w:rsidRPr="00481B29" w:rsidRDefault="00805F53" w:rsidP="00FC7804">
      <w:pPr>
        <w:pStyle w:val="Code"/>
        <w:rPr>
          <w:rStyle w:val="CodeBold"/>
        </w:rPr>
      </w:pPr>
      <w:r w:rsidRPr="00481B29">
        <w:rPr>
          <w:rStyle w:val="CodeBold"/>
        </w:rPr>
        <w:t xml:space="preserve">    this.</w:t>
      </w:r>
      <w:r>
        <w:rPr>
          <w:rStyle w:val="CodeBold"/>
        </w:rPr>
        <w:t>m</w:t>
      </w:r>
      <w:r w:rsidRPr="00481B29">
        <w:rPr>
          <w:rStyle w:val="CodeBold"/>
        </w:rPr>
        <w:t>Collector.</w:t>
      </w:r>
      <w:r>
        <w:rPr>
          <w:rStyle w:val="CodeBold"/>
        </w:rPr>
        <w:t>get</w:t>
      </w:r>
      <w:r w:rsidRPr="00481B29">
        <w:rPr>
          <w:rStyle w:val="CodeBold"/>
        </w:rPr>
        <w:t>Xform().</w:t>
      </w:r>
      <w:r>
        <w:rPr>
          <w:rStyle w:val="CodeBold"/>
        </w:rPr>
        <w:t>set</w:t>
      </w:r>
      <w:r w:rsidRPr="00481B29">
        <w:rPr>
          <w:rStyle w:val="CodeBold"/>
        </w:rPr>
        <w:t>Size(3, 3);</w:t>
      </w:r>
    </w:p>
    <w:p w14:paraId="75373A1E" w14:textId="77777777" w:rsidR="00805F53" w:rsidRPr="00913925" w:rsidRDefault="00805F53" w:rsidP="00FC7804">
      <w:pPr>
        <w:pStyle w:val="Code"/>
      </w:pPr>
      <w:r w:rsidRPr="00913925">
        <w:t xml:space="preserve">    </w:t>
      </w:r>
    </w:p>
    <w:p w14:paraId="62BD9273" w14:textId="77777777" w:rsidR="00805F53" w:rsidRPr="00913925" w:rsidRDefault="00805F53" w:rsidP="00FC7804">
      <w:pPr>
        <w:pStyle w:val="Code"/>
      </w:pPr>
      <w:r w:rsidRPr="00913925">
        <w:t xml:space="preserve">    // S</w:t>
      </w:r>
      <w:r>
        <w:t>te</w:t>
      </w:r>
      <w:r w:rsidRPr="00913925">
        <w:t>p C: Create the hero object in blue</w:t>
      </w:r>
    </w:p>
    <w:p w14:paraId="1DA821DE" w14:textId="77777777" w:rsidR="00805F53" w:rsidRPr="00481B29" w:rsidRDefault="00805F53" w:rsidP="00FC7804">
      <w:pPr>
        <w:pStyle w:val="Code"/>
        <w:rPr>
          <w:rStyle w:val="CodeBold"/>
        </w:rPr>
      </w:pPr>
      <w:r w:rsidRPr="00913925">
        <w:t xml:space="preserve">    </w:t>
      </w:r>
      <w:r w:rsidRPr="00481B29">
        <w:rPr>
          <w:rStyle w:val="CodeBold"/>
        </w:rPr>
        <w:t>this.</w:t>
      </w:r>
      <w:r>
        <w:rPr>
          <w:rStyle w:val="CodeBold"/>
        </w:rPr>
        <w:t>m</w:t>
      </w:r>
      <w:r w:rsidRPr="00481B29">
        <w:rPr>
          <w:rStyle w:val="CodeBold"/>
        </w:rPr>
        <w:t>Hero = new Renderable();</w:t>
      </w:r>
    </w:p>
    <w:p w14:paraId="5627FE31" w14:textId="77777777" w:rsidR="00805F53" w:rsidRPr="00913925" w:rsidRDefault="00805F53" w:rsidP="00FC7804">
      <w:pPr>
        <w:pStyle w:val="Code"/>
      </w:pPr>
      <w:r w:rsidRPr="00913925">
        <w:t xml:space="preserve">    this.</w:t>
      </w:r>
      <w:r>
        <w:t>m</w:t>
      </w:r>
      <w:r w:rsidRPr="00913925">
        <w:t>Hero.</w:t>
      </w:r>
      <w:r>
        <w:t>set</w:t>
      </w:r>
      <w:r w:rsidRPr="00913925">
        <w:t>Color([0, 0, 1, 1]);</w:t>
      </w:r>
    </w:p>
    <w:p w14:paraId="574F6EA6" w14:textId="77777777" w:rsidR="00805F53" w:rsidRPr="00913925" w:rsidRDefault="00805F53" w:rsidP="00FC7804">
      <w:pPr>
        <w:pStyle w:val="Code"/>
      </w:pPr>
      <w:r w:rsidRPr="00913925">
        <w:t xml:space="preserve">    this.</w:t>
      </w:r>
      <w:r>
        <w:t>m</w:t>
      </w:r>
      <w:r w:rsidRPr="00913925">
        <w:t>Hero.</w:t>
      </w:r>
      <w:r>
        <w:t>get</w:t>
      </w:r>
      <w:r w:rsidRPr="00913925">
        <w:t>Xform().</w:t>
      </w:r>
      <w:r>
        <w:t>set</w:t>
      </w:r>
      <w:r w:rsidRPr="00913925">
        <w:t>Position(20, 60);</w:t>
      </w:r>
    </w:p>
    <w:p w14:paraId="1D54AFC6" w14:textId="77777777" w:rsidR="00805F53" w:rsidRPr="00913925" w:rsidRDefault="00805F53" w:rsidP="00FC7804">
      <w:pPr>
        <w:pStyle w:val="Code"/>
      </w:pPr>
      <w:r w:rsidRPr="00913925">
        <w:t xml:space="preserve">    this.</w:t>
      </w:r>
      <w:r>
        <w:t>m</w:t>
      </w:r>
      <w:r w:rsidRPr="00913925">
        <w:t>Hero.</w:t>
      </w:r>
      <w:r>
        <w:t>get</w:t>
      </w:r>
      <w:r w:rsidRPr="00913925">
        <w:t>Xform().</w:t>
      </w:r>
      <w:r>
        <w:t>set</w:t>
      </w:r>
      <w:r w:rsidRPr="00913925">
        <w:t>Size(2, 3);</w:t>
      </w:r>
    </w:p>
    <w:p w14:paraId="54E7EDC2" w14:textId="77777777" w:rsidR="00805F53" w:rsidRPr="00913925" w:rsidRDefault="00805F53" w:rsidP="00FC7804">
      <w:pPr>
        <w:pStyle w:val="Code"/>
      </w:pPr>
      <w:r w:rsidRPr="00913925">
        <w:t>};</w:t>
      </w:r>
    </w:p>
    <w:p w14:paraId="60991978" w14:textId="77777777" w:rsidR="00805F53" w:rsidRDefault="00805F53" w:rsidP="003A3233">
      <w:pPr>
        <w:pStyle w:val="BodyText"/>
      </w:pPr>
      <w:r>
        <w:t>Remember that</w:t>
      </w:r>
      <w:r w:rsidR="00B178AD">
        <w:t xml:space="preserve"> the</w:t>
      </w:r>
      <w:r>
        <w:t xml:space="preserve"> texture </w:t>
      </w:r>
      <w:r w:rsidRPr="00514901">
        <w:t xml:space="preserve">file path is used </w:t>
      </w:r>
      <w:r>
        <w:t xml:space="preserve">as the unique identifier in the </w:t>
      </w:r>
      <w:proofErr w:type="spellStart"/>
      <w:r>
        <w:rPr>
          <w:rStyle w:val="CodeInline"/>
        </w:rPr>
        <w:t>ResourceMap</w:t>
      </w:r>
      <w:proofErr w:type="spellEnd"/>
      <w:r w:rsidR="00C73AEE">
        <w:rPr>
          <w:rStyle w:val="CodeInline"/>
        </w:rPr>
        <w:fldChar w:fldCharType="begin"/>
      </w:r>
      <w:r w:rsidR="00C73AEE">
        <w:instrText xml:space="preserve"> XE "</w:instrText>
      </w:r>
      <w:r w:rsidR="00C73AEE" w:rsidRPr="00CD63AF">
        <w:rPr>
          <w:rStyle w:val="CodeInline"/>
        </w:rPr>
        <w:instrText>Texture mapping functionality:ResourceMap</w:instrText>
      </w:r>
      <w:r w:rsidR="00C73AEE">
        <w:instrText xml:space="preserve">" </w:instrText>
      </w:r>
      <w:r w:rsidR="00C73AEE">
        <w:rPr>
          <w:rStyle w:val="CodeInline"/>
        </w:rPr>
        <w:fldChar w:fldCharType="end"/>
      </w:r>
      <w:r>
        <w:t>. For this reason, it is essential for file texture loading and unloading and</w:t>
      </w:r>
      <w:r w:rsidR="007F0EAC">
        <w:t xml:space="preserve"> for</w:t>
      </w:r>
      <w:r>
        <w:t xml:space="preserve"> the creation of </w:t>
      </w:r>
      <w:proofErr w:type="spellStart"/>
      <w:r w:rsidRPr="00514901">
        <w:rPr>
          <w:rStyle w:val="CodeInline"/>
        </w:rPr>
        <w:t>TextureRenderable</w:t>
      </w:r>
      <w:proofErr w:type="spellEnd"/>
      <w:r>
        <w:t xml:space="preserve"> objects to refer to the same file path. In the </w:t>
      </w:r>
      <w:r w:rsidR="00021458">
        <w:t xml:space="preserve">previous </w:t>
      </w:r>
      <w:r>
        <w:t>code, all three functions refer to the same constants defined in the constructor.</w:t>
      </w:r>
    </w:p>
    <w:p w14:paraId="6C73034E" w14:textId="77777777" w:rsidR="00D07AC5" w:rsidRDefault="00805F53" w:rsidP="00D07AC5">
      <w:pPr>
        <w:pStyle w:val="NumList"/>
        <w:numPr>
          <w:ilvl w:val="0"/>
          <w:numId w:val="13"/>
        </w:numPr>
      </w:pPr>
      <w:r>
        <w:t>The modification to</w:t>
      </w:r>
      <w:r w:rsidR="00334F68">
        <w:t xml:space="preserve"> the</w:t>
      </w:r>
      <w:r>
        <w:t xml:space="preserve"> </w:t>
      </w:r>
      <w:r w:rsidRPr="009340CA">
        <w:rPr>
          <w:rStyle w:val="CodeInline"/>
        </w:rPr>
        <w:t>draw()</w:t>
      </w:r>
      <w:r>
        <w:t xml:space="preserve"> function</w:t>
      </w:r>
      <w:r w:rsidR="00C73AEE">
        <w:fldChar w:fldCharType="begin"/>
      </w:r>
      <w:r w:rsidR="00C73AEE">
        <w:instrText xml:space="preserve"> XE "</w:instrText>
      </w:r>
      <w:r w:rsidR="00C73AEE" w:rsidRPr="00392920">
        <w:rPr>
          <w:rStyle w:val="CodeInline"/>
        </w:rPr>
        <w:instrText>Texture mapping functionality:draw()</w:instrText>
      </w:r>
      <w:r w:rsidR="00C73AEE" w:rsidRPr="00392920">
        <w:instrText xml:space="preserve"> function</w:instrText>
      </w:r>
      <w:r w:rsidR="00C73AEE">
        <w:instrText xml:space="preserve">" </w:instrText>
      </w:r>
      <w:r w:rsidR="00C73AEE">
        <w:fldChar w:fldCharType="end"/>
      </w:r>
      <w:r>
        <w:t xml:space="preserve"> draws the two new </w:t>
      </w:r>
      <w:proofErr w:type="spellStart"/>
      <w:r w:rsidRPr="009340CA">
        <w:rPr>
          <w:rStyle w:val="CodeInline"/>
        </w:rPr>
        <w:t>TextureRenderable</w:t>
      </w:r>
      <w:proofErr w:type="spellEnd"/>
      <w:r>
        <w:t xml:space="preserve"> objects by calling their corresponding </w:t>
      </w:r>
      <w:r w:rsidRPr="009340CA">
        <w:rPr>
          <w:rStyle w:val="CodeInline"/>
        </w:rPr>
        <w:t>draw()</w:t>
      </w:r>
      <w:r>
        <w:t xml:space="preserve"> functions, while the modification to the </w:t>
      </w:r>
      <w:r w:rsidRPr="009340CA">
        <w:rPr>
          <w:rStyle w:val="CodeInline"/>
        </w:rPr>
        <w:t>update()</w:t>
      </w:r>
      <w:r>
        <w:t xml:space="preserve"> function</w:t>
      </w:r>
      <w:r w:rsidR="00C73AEE">
        <w:fldChar w:fldCharType="begin"/>
      </w:r>
      <w:r w:rsidR="00C73AEE">
        <w:instrText xml:space="preserve"> XE "</w:instrText>
      </w:r>
      <w:r w:rsidR="00C73AEE" w:rsidRPr="00861FC0">
        <w:rPr>
          <w:rStyle w:val="CodeInline"/>
        </w:rPr>
        <w:instrText>Texture mapping functionality:update()</w:instrText>
      </w:r>
      <w:r w:rsidR="00C73AEE" w:rsidRPr="00861FC0">
        <w:instrText xml:space="preserve"> function</w:instrText>
      </w:r>
      <w:r w:rsidR="00C73AEE">
        <w:instrText xml:space="preserve">" </w:instrText>
      </w:r>
      <w:r w:rsidR="00C73AEE">
        <w:fldChar w:fldCharType="end"/>
      </w:r>
      <w:r>
        <w:t xml:space="preserve"> is similar to that of the </w:t>
      </w:r>
      <w:proofErr w:type="spellStart"/>
      <w:r w:rsidRPr="00A057C3">
        <w:rPr>
          <w:rStyle w:val="CodeInline"/>
        </w:rPr>
        <w:t>BlueLevel</w:t>
      </w:r>
      <w:proofErr w:type="spellEnd"/>
      <w:r>
        <w:t xml:space="preserve"> discussed earlier.</w:t>
      </w:r>
      <w:r w:rsidR="00DF5F83">
        <w:t xml:space="preserve"> </w:t>
      </w:r>
      <w:r>
        <w:t>Please refer to</w:t>
      </w:r>
      <w:r w:rsidR="00021458">
        <w:t xml:space="preserve"> the</w:t>
      </w:r>
      <w:r>
        <w:t xml:space="preserve"> </w:t>
      </w:r>
      <w:r w:rsidRPr="00082158">
        <w:rPr>
          <w:rStyle w:val="CodeInline"/>
        </w:rPr>
        <w:t>MyGame.js</w:t>
      </w:r>
      <w:r>
        <w:t xml:space="preserve"> source code file in the </w:t>
      </w:r>
      <w:proofErr w:type="spellStart"/>
      <w:r w:rsidRPr="00082158">
        <w:rPr>
          <w:rStyle w:val="CodeInline"/>
        </w:rPr>
        <w:t>src</w:t>
      </w:r>
      <w:proofErr w:type="spellEnd"/>
      <w:r w:rsidRPr="00082158">
        <w:rPr>
          <w:rStyle w:val="CodeInline"/>
        </w:rPr>
        <w:t>/</w:t>
      </w:r>
      <w:proofErr w:type="spellStart"/>
      <w:r w:rsidRPr="00082158">
        <w:rPr>
          <w:rStyle w:val="CodeInline"/>
        </w:rPr>
        <w:t>MyGame</w:t>
      </w:r>
      <w:proofErr w:type="spellEnd"/>
      <w:r>
        <w:t xml:space="preserve"> folder for details.</w:t>
      </w:r>
    </w:p>
    <w:p w14:paraId="1352CB10" w14:textId="77777777" w:rsidR="00805F53" w:rsidRDefault="00805F53" w:rsidP="003A3233">
      <w:pPr>
        <w:pStyle w:val="BodyText"/>
      </w:pPr>
      <w:r>
        <w:t xml:space="preserve">When running the example for this project in the </w:t>
      </w:r>
      <w:r w:rsidRPr="00E12488">
        <w:rPr>
          <w:rStyle w:val="CodeInline"/>
        </w:rPr>
        <w:t>Chapter5/5.1.TextureShaders</w:t>
      </w:r>
      <w:r w:rsidRPr="00E12488">
        <w:t xml:space="preserve"> folder</w:t>
      </w:r>
      <w:r>
        <w:t>, once again take note of the results of continuously changing the texture tinting</w:t>
      </w:r>
      <w:r w:rsidR="002A3F18">
        <w:t>—</w:t>
      </w:r>
      <w:r>
        <w:t xml:space="preserve">the blinking of the portal minion in red. In addition, notice </w:t>
      </w:r>
      <w:r>
        <w:lastRenderedPageBreak/>
        <w:t xml:space="preserve">the differences between the PNG-based textures in the </w:t>
      </w:r>
      <w:proofErr w:type="spellStart"/>
      <w:r w:rsidRPr="006D35D6">
        <w:rPr>
          <w:rStyle w:val="CodeInline"/>
        </w:rPr>
        <w:t>MyGame</w:t>
      </w:r>
      <w:proofErr w:type="spellEnd"/>
      <w:r>
        <w:t xml:space="preserve"> level and the corresponding JP</w:t>
      </w:r>
      <w:r w:rsidR="00C012B4">
        <w:t>E</w:t>
      </w:r>
      <w:r>
        <w:t xml:space="preserve">G ones with white borders in the </w:t>
      </w:r>
      <w:proofErr w:type="spellStart"/>
      <w:r w:rsidRPr="006D35D6">
        <w:rPr>
          <w:rStyle w:val="CodeInline"/>
        </w:rPr>
        <w:t>BlueLevel</w:t>
      </w:r>
      <w:proofErr w:type="spellEnd"/>
      <w:r>
        <w:t xml:space="preserve">. It is visually more pleasing and accurate to represent objects using textures with the alpha (or transparency) channel. PNG is one of the most popular </w:t>
      </w:r>
      <w:r w:rsidRPr="003A7BE9">
        <w:t>image format</w:t>
      </w:r>
      <w:r w:rsidR="00DC514C">
        <w:t>s</w:t>
      </w:r>
      <w:r>
        <w:t xml:space="preserve"> support</w:t>
      </w:r>
      <w:r w:rsidR="00CA1BBF">
        <w:t>ing</w:t>
      </w:r>
      <w:r>
        <w:t xml:space="preserve"> the alpha channel.</w:t>
      </w:r>
    </w:p>
    <w:p w14:paraId="6A44E4E0" w14:textId="77777777" w:rsidR="00805F53" w:rsidRDefault="008D335E" w:rsidP="005C6272">
      <w:pPr>
        <w:pStyle w:val="Heading3"/>
      </w:pPr>
      <w:r>
        <w:t>Observations</w:t>
      </w:r>
    </w:p>
    <w:p w14:paraId="700D4AD3" w14:textId="77777777" w:rsidR="00805F53" w:rsidRDefault="00805F53" w:rsidP="00FC7804">
      <w:pPr>
        <w:pStyle w:val="BodyTextFirst"/>
      </w:pPr>
      <w:r>
        <w:t xml:space="preserve">This project has been the longest and most complicated one that you have worked with. This is because working with texture mapping requires you to understand texture coordinates, the implementation cuts across many of the files in the engine, and the fact that actual images must be loaded, converted into textures, and stored/accessed from WebGL. To help summarize the changes, Figure </w:t>
      </w:r>
      <w:r w:rsidR="0049704A">
        <w:t>5-6</w:t>
      </w:r>
      <w:r>
        <w:t xml:space="preserve"> shows the game engine states in relation to the states of an image used for texture mapping and some of the main game engine operations.</w:t>
      </w:r>
    </w:p>
    <w:p w14:paraId="48FC7E9B" w14:textId="77777777" w:rsidR="00805F53" w:rsidRDefault="002B7E7E" w:rsidP="002F2626">
      <w:pPr>
        <w:pStyle w:val="Figure"/>
      </w:pPr>
      <w:r w:rsidRPr="002B7E7E">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14:anchorId="3F98749C" wp14:editId="56BE6A80">
            <wp:extent cx="4201795" cy="2238375"/>
            <wp:effectExtent l="0" t="0" r="8255" b="9525"/>
            <wp:docPr id="15" name="Picture 15" descr="Fig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1795" cy="2238375"/>
                    </a:xfrm>
                    <a:prstGeom prst="rect">
                      <a:avLst/>
                    </a:prstGeom>
                    <a:noFill/>
                    <a:ln>
                      <a:noFill/>
                    </a:ln>
                  </pic:spPr>
                </pic:pic>
              </a:graphicData>
            </a:graphic>
          </wp:inline>
        </w:drawing>
      </w:r>
    </w:p>
    <w:p w14:paraId="1991E730" w14:textId="77777777" w:rsidR="00805F53" w:rsidRDefault="00805F53" w:rsidP="00FC7804">
      <w:pPr>
        <w:pStyle w:val="FigureCaption"/>
      </w:pPr>
      <w:r>
        <w:t xml:space="preserve">Figure </w:t>
      </w:r>
      <w:r w:rsidR="0049704A">
        <w:t>5-6</w:t>
      </w:r>
      <w:r w:rsidR="00C012B4">
        <w:t xml:space="preserve">. </w:t>
      </w:r>
      <w:r>
        <w:t>Overview of the states of an image file and the corresponding WebGL texture</w:t>
      </w:r>
    </w:p>
    <w:p w14:paraId="0D5EDEFA" w14:textId="77777777" w:rsidR="00805F53" w:rsidRPr="000062AF" w:rsidRDefault="00805F53" w:rsidP="003A3233">
      <w:pPr>
        <w:pStyle w:val="BodyText"/>
      </w:pPr>
      <w:r>
        <w:t xml:space="preserve">The left column of Figure </w:t>
      </w:r>
      <w:r w:rsidR="0049704A">
        <w:t>5-6</w:t>
      </w:r>
      <w:r>
        <w:t xml:space="preserve"> identifies the main game engine states, from WebGL initialization to the initialization of a scene, to the game loop, and </w:t>
      </w:r>
      <w:r w:rsidR="00CA1BBF">
        <w:t xml:space="preserve">to </w:t>
      </w:r>
      <w:r>
        <w:t xml:space="preserve">the eventual unloading of the scene. The middle column shows the corresponding states of an image that will be used as a texture. Initially, this image is stored on the server file system. During scene initialization, the </w:t>
      </w:r>
      <w:proofErr w:type="spellStart"/>
      <w:r w:rsidRPr="000062AF">
        <w:rPr>
          <w:rStyle w:val="CodeInline"/>
        </w:rPr>
        <w:t>loadScene</w:t>
      </w:r>
      <w:proofErr w:type="spellEnd"/>
      <w:r w:rsidRPr="000062AF">
        <w:rPr>
          <w:rStyle w:val="CodeInline"/>
        </w:rPr>
        <w:t>()</w:t>
      </w:r>
      <w:r w:rsidR="00441644">
        <w:t xml:space="preserve"> function</w:t>
      </w:r>
      <w:r w:rsidR="00C73AEE">
        <w:fldChar w:fldCharType="begin"/>
      </w:r>
      <w:r w:rsidR="00C73AEE">
        <w:instrText xml:space="preserve"> XE "</w:instrText>
      </w:r>
      <w:r w:rsidR="00C73AEE" w:rsidRPr="009B6CE8">
        <w:rPr>
          <w:rStyle w:val="CodeInline"/>
        </w:rPr>
        <w:instrText>Shaders project:loadScene()</w:instrText>
      </w:r>
      <w:r w:rsidR="00C73AEE" w:rsidRPr="009B6CE8">
        <w:instrText xml:space="preserve"> function</w:instrText>
      </w:r>
      <w:r w:rsidR="00C73AEE">
        <w:instrText xml:space="preserve">" </w:instrText>
      </w:r>
      <w:r w:rsidR="00C73AEE">
        <w:fldChar w:fldCharType="end"/>
      </w:r>
      <w:r w:rsidR="00441644" w:rsidDel="00441644">
        <w:t xml:space="preserve"> </w:t>
      </w:r>
      <w:r>
        <w:t xml:space="preserve">will invoke the </w:t>
      </w:r>
      <w:proofErr w:type="spellStart"/>
      <w:r w:rsidRPr="0096308F">
        <w:rPr>
          <w:rStyle w:val="CodeInline"/>
        </w:rPr>
        <w:t>gEn</w:t>
      </w:r>
      <w:r>
        <w:rPr>
          <w:rStyle w:val="CodeInline"/>
        </w:rPr>
        <w:t>gine_</w:t>
      </w:r>
      <w:r w:rsidRPr="0096308F">
        <w:rPr>
          <w:rStyle w:val="CodeInline"/>
        </w:rPr>
        <w:t>Texture.loadTexture</w:t>
      </w:r>
      <w:proofErr w:type="spellEnd"/>
      <w:r w:rsidRPr="0096308F">
        <w:rPr>
          <w:rStyle w:val="CodeInline"/>
        </w:rPr>
        <w:t>()</w:t>
      </w:r>
      <w:r w:rsidR="00334F68">
        <w:rPr>
          <w:rStyle w:val="CodeInline"/>
        </w:rPr>
        <w:t xml:space="preserve"> </w:t>
      </w:r>
      <w:r>
        <w:t xml:space="preserve">function to load the image and process </w:t>
      </w:r>
      <w:r w:rsidR="00FF40CB">
        <w:t xml:space="preserve">it with </w:t>
      </w:r>
      <w:r>
        <w:t xml:space="preserve">the </w:t>
      </w:r>
      <w:r w:rsidRPr="0096308F">
        <w:rPr>
          <w:rStyle w:val="CodeInline"/>
        </w:rPr>
        <w:lastRenderedPageBreak/>
        <w:t>gEn</w:t>
      </w:r>
      <w:r>
        <w:rPr>
          <w:rStyle w:val="CodeInline"/>
        </w:rPr>
        <w:t>gine_</w:t>
      </w:r>
      <w:r w:rsidRPr="0096308F">
        <w:rPr>
          <w:rStyle w:val="CodeInline"/>
        </w:rPr>
        <w:t>Texture._</w:t>
      </w:r>
      <w:proofErr w:type="spellStart"/>
      <w:r w:rsidRPr="0096308F">
        <w:rPr>
          <w:rStyle w:val="CodeInline"/>
        </w:rPr>
        <w:t>processLoadedImage</w:t>
      </w:r>
      <w:proofErr w:type="spellEnd"/>
      <w:r w:rsidRPr="0096308F">
        <w:rPr>
          <w:rStyle w:val="CodeInline"/>
        </w:rPr>
        <w:t>()</w:t>
      </w:r>
      <w:r w:rsidR="00C73AEE">
        <w:rPr>
          <w:rStyle w:val="CodeInline"/>
        </w:rPr>
        <w:fldChar w:fldCharType="begin"/>
      </w:r>
      <w:r w:rsidR="00C73AEE">
        <w:instrText xml:space="preserve"> XE "</w:instrText>
      </w:r>
      <w:r w:rsidR="00C73AEE" w:rsidRPr="0041679A">
        <w:rPr>
          <w:rStyle w:val="CodeInline"/>
        </w:rPr>
        <w:instrText>Shaders project:gEngine_Texture._processLoadedImage()</w:instrText>
      </w:r>
      <w:r w:rsidR="00C73AEE">
        <w:instrText xml:space="preserve">" </w:instrText>
      </w:r>
      <w:r w:rsidR="00C73AEE">
        <w:rPr>
          <w:rStyle w:val="CodeInline"/>
        </w:rPr>
        <w:fldChar w:fldCharType="end"/>
      </w:r>
      <w:r>
        <w:t xml:space="preserve"> function into a corresponding WebGL texture and store</w:t>
      </w:r>
      <w:r w:rsidR="00FF40CB">
        <w:t xml:space="preserve"> it</w:t>
      </w:r>
      <w:r>
        <w:t xml:space="preserve"> in </w:t>
      </w:r>
      <w:r w:rsidR="008D335E">
        <w:t xml:space="preserve">a </w:t>
      </w:r>
      <w:r>
        <w:t xml:space="preserve">WebGL context. During the </w:t>
      </w:r>
      <w:r w:rsidR="009F2189">
        <w:t>g</w:t>
      </w:r>
      <w:r>
        <w:t>ame</w:t>
      </w:r>
      <w:r w:rsidR="009F2189">
        <w:t xml:space="preserve"> l</w:t>
      </w:r>
      <w:r>
        <w:t xml:space="preserve">oop cycles, </w:t>
      </w:r>
      <w:r w:rsidR="005D3B50">
        <w:t xml:space="preserve">the </w:t>
      </w:r>
      <w:proofErr w:type="spellStart"/>
      <w:r w:rsidRPr="00770464">
        <w:rPr>
          <w:rStyle w:val="CodeInline"/>
        </w:rPr>
        <w:t>TextureRenderable.draw</w:t>
      </w:r>
      <w:proofErr w:type="spellEnd"/>
      <w:r w:rsidRPr="00770464">
        <w:rPr>
          <w:rStyle w:val="CodeInline"/>
        </w:rPr>
        <w:t>()</w:t>
      </w:r>
      <w:r>
        <w:t xml:space="preserve"> function activates the appropriate WebGL texture via the </w:t>
      </w:r>
      <w:proofErr w:type="spellStart"/>
      <w:r w:rsidRPr="00770464">
        <w:rPr>
          <w:rStyle w:val="CodeInline"/>
        </w:rPr>
        <w:t>gEngine_Texture.activateTexture</w:t>
      </w:r>
      <w:proofErr w:type="spellEnd"/>
      <w:r w:rsidRPr="00770464">
        <w:rPr>
          <w:rStyle w:val="CodeInline"/>
        </w:rPr>
        <w:t>()</w:t>
      </w:r>
      <w:r w:rsidR="00C73AEE">
        <w:rPr>
          <w:rStyle w:val="CodeInline"/>
        </w:rPr>
        <w:fldChar w:fldCharType="begin"/>
      </w:r>
      <w:r w:rsidR="00C73AEE">
        <w:instrText xml:space="preserve"> XE "</w:instrText>
      </w:r>
      <w:r w:rsidR="00C73AEE" w:rsidRPr="00D338F6">
        <w:rPr>
          <w:rStyle w:val="CodeInline"/>
        </w:rPr>
        <w:instrText>Shaders project:gEngine_Texture.activateTexture()</w:instrText>
      </w:r>
      <w:r w:rsidR="00C73AEE">
        <w:instrText xml:space="preserve">" </w:instrText>
      </w:r>
      <w:r w:rsidR="00C73AEE">
        <w:rPr>
          <w:rStyle w:val="CodeInline"/>
        </w:rPr>
        <w:fldChar w:fldCharType="end"/>
      </w:r>
      <w:r>
        <w:t xml:space="preserve"> function. This enables the corresponding GLSL </w:t>
      </w:r>
      <w:r w:rsidR="00DB6ADB">
        <w:t>f</w:t>
      </w:r>
      <w:r>
        <w:t xml:space="preserve">ragment </w:t>
      </w:r>
      <w:r w:rsidR="00DB6ADB">
        <w:t>s</w:t>
      </w:r>
      <w:r>
        <w:t xml:space="preserve">hader sample from the correct texture during rendering. Finally, when a texture is no longer needed by the game engine, the </w:t>
      </w:r>
      <w:proofErr w:type="spellStart"/>
      <w:r w:rsidRPr="00E71F9B">
        <w:rPr>
          <w:rStyle w:val="CodeInline"/>
        </w:rPr>
        <w:t>gEngineTexture_unloadTexture</w:t>
      </w:r>
      <w:proofErr w:type="spellEnd"/>
      <w:r w:rsidRPr="00E71F9B">
        <w:rPr>
          <w:rStyle w:val="CodeInline"/>
        </w:rPr>
        <w:t>()</w:t>
      </w:r>
      <w:r>
        <w:t xml:space="preserve"> call will remove its existence from the system.</w:t>
      </w:r>
    </w:p>
    <w:p w14:paraId="0B9CDBB0" w14:textId="77777777" w:rsidR="00805F53" w:rsidRPr="006A27C6" w:rsidRDefault="00805F53" w:rsidP="00FC7804">
      <w:pPr>
        <w:pStyle w:val="Heading1"/>
      </w:pPr>
      <w:r w:rsidRPr="006A27C6">
        <w:t>Drawing</w:t>
      </w:r>
      <w:r>
        <w:t xml:space="preserve"> with Sprite Sheets</w:t>
      </w:r>
    </w:p>
    <w:p w14:paraId="1BA4B1A0" w14:textId="77777777" w:rsidR="00805F53" w:rsidRDefault="00805F53" w:rsidP="00FC7804">
      <w:pPr>
        <w:pStyle w:val="BodyTextFirst"/>
      </w:pPr>
      <w:r>
        <w:t xml:space="preserve">As described earlier, a sprite sheet is an image that is composed of multiple </w:t>
      </w:r>
      <w:r w:rsidR="005D3B50">
        <w:t>lower-</w:t>
      </w:r>
      <w:r>
        <w:t xml:space="preserve">resolution images that individually represent different objects. </w:t>
      </w:r>
      <w:r w:rsidRPr="002B60A0">
        <w:t>Each</w:t>
      </w:r>
      <w:r>
        <w:t xml:space="preserve"> of these</w:t>
      </w:r>
      <w:r w:rsidRPr="002B60A0">
        <w:t xml:space="preserve"> individual image</w:t>
      </w:r>
      <w:r>
        <w:t>s</w:t>
      </w:r>
      <w:r w:rsidRPr="002B60A0">
        <w:t xml:space="preserve"> is referred to as a </w:t>
      </w:r>
      <w:r w:rsidR="001B387E" w:rsidRPr="001B387E">
        <w:rPr>
          <w:i/>
        </w:rPr>
        <w:t>sprite sheet element</w:t>
      </w:r>
      <w:r w:rsidRPr="002B60A0">
        <w:t xml:space="preserve">. </w:t>
      </w:r>
      <w:r>
        <w:t xml:space="preserve">For example, Figure </w:t>
      </w:r>
      <w:r w:rsidR="00DD751A">
        <w:t>5-7</w:t>
      </w:r>
      <w:r>
        <w:t xml:space="preserve"> shows a sprite sheet </w:t>
      </w:r>
      <w:r w:rsidR="003B49A8">
        <w:t>with</w:t>
      </w:r>
      <w:r>
        <w:t xml:space="preserve"> 13 elements showing four different objects. E</w:t>
      </w:r>
      <w:r w:rsidRPr="002B60A0">
        <w:t>ach of the top two rows contain</w:t>
      </w:r>
      <w:r>
        <w:t>s</w:t>
      </w:r>
      <w:r w:rsidRPr="002B60A0">
        <w:t xml:space="preserve"> five elements of the same object in different animated positions, and </w:t>
      </w:r>
      <w:r>
        <w:t xml:space="preserve">in the last row </w:t>
      </w:r>
      <w:r w:rsidRPr="002B60A0">
        <w:t xml:space="preserve">there are three elements </w:t>
      </w:r>
      <w:r>
        <w:t>of different objects: the character Dye, the portal minion, and the collector minion. T</w:t>
      </w:r>
      <w:r w:rsidRPr="00AC553F">
        <w:t xml:space="preserve">he artist </w:t>
      </w:r>
      <w:r w:rsidR="00DC514C">
        <w:t xml:space="preserve">or software program </w:t>
      </w:r>
      <w:r w:rsidRPr="00AC553F">
        <w:t xml:space="preserve">that created </w:t>
      </w:r>
      <w:r>
        <w:t xml:space="preserve">the </w:t>
      </w:r>
      <w:r w:rsidRPr="00AC553F">
        <w:t xml:space="preserve">sprite sheet </w:t>
      </w:r>
      <w:r>
        <w:t xml:space="preserve">must </w:t>
      </w:r>
      <w:r w:rsidRPr="00AC553F">
        <w:t>communicate the pixel locations</w:t>
      </w:r>
      <w:r w:rsidR="00421506">
        <w:fldChar w:fldCharType="begin"/>
      </w:r>
      <w:r w:rsidR="00421506">
        <w:instrText xml:space="preserve"> XE "</w:instrText>
      </w:r>
      <w:r w:rsidR="00421506" w:rsidRPr="0067748E">
        <w:instrText>Sprite sheets:pixel locations</w:instrText>
      </w:r>
      <w:r w:rsidR="00421506">
        <w:instrText xml:space="preserve">" </w:instrText>
      </w:r>
      <w:r w:rsidR="00421506">
        <w:fldChar w:fldCharType="end"/>
      </w:r>
      <w:r w:rsidRPr="00AC553F">
        <w:t xml:space="preserve"> of each sprite element to the game developer</w:t>
      </w:r>
      <w:r>
        <w:t xml:space="preserve">, in much the same way as illustrated in Figure </w:t>
      </w:r>
      <w:r w:rsidR="00DD751A">
        <w:t>5-7</w:t>
      </w:r>
      <w:r>
        <w:t>.</w:t>
      </w:r>
    </w:p>
    <w:p w14:paraId="183F13EE" w14:textId="77777777" w:rsidR="003A3233" w:rsidRDefault="009D0AC9" w:rsidP="002F2626">
      <w:pPr>
        <w:pStyle w:val="Figure"/>
      </w:pPr>
      <w:r>
        <w:rPr>
          <w:noProof/>
        </w:rPr>
        <w:drawing>
          <wp:inline distT="0" distB="0" distL="0" distR="0" wp14:anchorId="62088491" wp14:editId="7BD2A73B">
            <wp:extent cx="3982720" cy="2125980"/>
            <wp:effectExtent l="0" t="0" r="0" b="0"/>
            <wp:docPr id="17" name="Picture 17" descr="Fig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5-5"/>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3982720" cy="2125980"/>
                    </a:xfrm>
                    <a:prstGeom prst="rect">
                      <a:avLst/>
                    </a:prstGeom>
                    <a:noFill/>
                    <a:ln>
                      <a:noFill/>
                    </a:ln>
                  </pic:spPr>
                </pic:pic>
              </a:graphicData>
            </a:graphic>
          </wp:inline>
        </w:drawing>
      </w:r>
    </w:p>
    <w:p w14:paraId="46EC4BE8" w14:textId="77777777" w:rsidR="00805F53" w:rsidRPr="005F1C14" w:rsidRDefault="00805F53" w:rsidP="003A3233">
      <w:pPr>
        <w:pStyle w:val="FigureCaption"/>
      </w:pPr>
      <w:r w:rsidRPr="005F1C14">
        <w:t>F</w:t>
      </w:r>
      <w:r>
        <w:t xml:space="preserve">igure </w:t>
      </w:r>
      <w:r w:rsidR="00DD751A">
        <w:t>5-7</w:t>
      </w:r>
      <w:r w:rsidR="005D3B50">
        <w:t xml:space="preserve">. </w:t>
      </w:r>
      <w:r>
        <w:t xml:space="preserve">Example sprite sheet: </w:t>
      </w:r>
      <w:r w:rsidRPr="005F1C14">
        <w:t>minion_sprite.png</w:t>
      </w:r>
      <w:r w:rsidR="00421506">
        <w:fldChar w:fldCharType="begin"/>
      </w:r>
      <w:r w:rsidR="00421506">
        <w:instrText xml:space="preserve"> XE "</w:instrText>
      </w:r>
      <w:r w:rsidR="00421506" w:rsidRPr="007227D8">
        <w:instrText>Sprite sheets:minion_sprite.png</w:instrText>
      </w:r>
      <w:r w:rsidR="00421506">
        <w:instrText xml:space="preserve">" </w:instrText>
      </w:r>
      <w:r w:rsidR="00421506">
        <w:fldChar w:fldCharType="end"/>
      </w:r>
      <w:r w:rsidRPr="005F1C14">
        <w:t xml:space="preserve"> composed of </w:t>
      </w:r>
      <w:r w:rsidR="005D3B50">
        <w:t>lower-</w:t>
      </w:r>
      <w:r>
        <w:t>resolution images of different objects</w:t>
      </w:r>
    </w:p>
    <w:p w14:paraId="7228D0D4" w14:textId="77777777" w:rsidR="00805F53" w:rsidRDefault="00805F53" w:rsidP="00B327A6">
      <w:pPr>
        <w:pStyle w:val="BodyText"/>
      </w:pPr>
      <w:r>
        <w:t>S</w:t>
      </w:r>
      <w:r w:rsidRPr="006A27C6">
        <w:t xml:space="preserve">prite </w:t>
      </w:r>
      <w:r>
        <w:t xml:space="preserve">sheets are defined to optimize both memory and processing requirements. For example, recall that WebGL </w:t>
      </w:r>
      <w:r>
        <w:lastRenderedPageBreak/>
        <w:t>supports</w:t>
      </w:r>
      <w:r w:rsidR="00346EA3" w:rsidRPr="00346EA3">
        <w:t xml:space="preserve"> </w:t>
      </w:r>
      <w:r w:rsidR="00346EA3">
        <w:t>only</w:t>
      </w:r>
      <w:r>
        <w:t xml:space="preserve"> textures that are defined by images with </w:t>
      </w:r>
      <m:oMath>
        <m:sSup>
          <m:sSupPr>
            <m:ctrlPr>
              <w:rPr>
                <w:rFonts w:ascii="Cambria Math" w:hAnsi="Cambria Math"/>
              </w:rPr>
            </m:ctrlPr>
          </m:sSupPr>
          <m:e>
            <m:r>
              <w:rPr>
                <w:rFonts w:ascii="Cambria Math" w:hAnsi="Cambria Math"/>
              </w:rPr>
              <m:t>2</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y</m:t>
            </m:r>
          </m:sup>
        </m:sSup>
      </m:oMath>
      <w:r>
        <w:t xml:space="preserve"> resolutions</w:t>
      </w:r>
      <w:r w:rsidR="00346EA3">
        <w:t xml:space="preserve">; </w:t>
      </w:r>
      <w:r>
        <w:t>this means a 256x128 (</w:t>
      </w:r>
      <m:oMath>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7</m:t>
            </m:r>
          </m:sup>
        </m:sSup>
      </m:oMath>
      <w:r>
        <w:t>) image would be required in order to create a WebGL texture for the Dye character</w:t>
      </w:r>
      <w:r w:rsidR="00421506">
        <w:fldChar w:fldCharType="begin"/>
      </w:r>
      <w:r w:rsidR="00421506">
        <w:instrText xml:space="preserve"> XE "</w:instrText>
      </w:r>
      <w:r w:rsidR="00421506" w:rsidRPr="00C66FEF">
        <w:instrText>Sprite sheets:dye character</w:instrText>
      </w:r>
      <w:r w:rsidR="00421506">
        <w:instrText xml:space="preserve">" </w:instrText>
      </w:r>
      <w:r w:rsidR="00421506">
        <w:fldChar w:fldCharType="end"/>
      </w:r>
      <w:r>
        <w:t xml:space="preserve">. In addition, if the 13 elements of Figure </w:t>
      </w:r>
      <w:r w:rsidR="00DD751A">
        <w:t>5-7</w:t>
      </w:r>
      <w:r>
        <w:t xml:space="preserve"> </w:t>
      </w:r>
      <w:r w:rsidR="00190EEC">
        <w:t>wer</w:t>
      </w:r>
      <w:r>
        <w:t xml:space="preserve">e stored </w:t>
      </w:r>
      <w:r w:rsidR="00190EEC">
        <w:t>as</w:t>
      </w:r>
      <w:r>
        <w:t xml:space="preserve"> separate images, </w:t>
      </w:r>
      <w:r w:rsidR="006678C1">
        <w:t>13 slow file system accesses would be required to load all the images, instead of one single system access to load the sprite sheet</w:t>
      </w:r>
      <w:r w:rsidR="009C565D">
        <w:t>.</w:t>
      </w:r>
    </w:p>
    <w:p w14:paraId="22E05525" w14:textId="77777777" w:rsidR="00805F53" w:rsidRDefault="00805F53" w:rsidP="003A3233">
      <w:pPr>
        <w:pStyle w:val="BodyText"/>
      </w:pPr>
      <w:r>
        <w:t>The key to working with a sprite sheet and the associated elements is to remembe</w:t>
      </w:r>
      <w:r>
        <w:softHyphen/>
      </w:r>
      <w:r>
        <w:softHyphen/>
        <w:t xml:space="preserve">r that the texture coordinate </w:t>
      </w:r>
      <w:proofErr w:type="spellStart"/>
      <w:r w:rsidR="003F6760">
        <w:t>uv</w:t>
      </w:r>
      <w:proofErr w:type="spellEnd"/>
      <w:r>
        <w:t xml:space="preserve"> values</w:t>
      </w:r>
      <w:r w:rsidR="00421506">
        <w:fldChar w:fldCharType="begin"/>
      </w:r>
      <w:r w:rsidR="00421506">
        <w:instrText xml:space="preserve"> XE "</w:instrText>
      </w:r>
      <w:r w:rsidR="00421506" w:rsidRPr="00D74996">
        <w:instrText>Sprite sheets:uv values</w:instrText>
      </w:r>
      <w:r w:rsidR="00421506">
        <w:instrText xml:space="preserve">" </w:instrText>
      </w:r>
      <w:r w:rsidR="00421506">
        <w:fldChar w:fldCharType="end"/>
      </w:r>
      <w:r>
        <w:t xml:space="preserve"> are defined over the 0 to 1 normalized range regardless of the actual image resolution. For example, Figure </w:t>
      </w:r>
      <w:r w:rsidR="00D976D4">
        <w:t>5-8</w:t>
      </w:r>
      <w:r>
        <w:t xml:space="preserve"> focuses on the </w:t>
      </w:r>
      <w:proofErr w:type="spellStart"/>
      <w:r w:rsidR="003F6760">
        <w:t>uv</w:t>
      </w:r>
      <w:proofErr w:type="spellEnd"/>
      <w:r>
        <w:t xml:space="preserve"> values of the collector minion in Figure </w:t>
      </w:r>
      <w:r w:rsidR="00DD751A">
        <w:t>5-7</w:t>
      </w:r>
      <w:r>
        <w:t>, the third row</w:t>
      </w:r>
      <w:r w:rsidR="00346EA3">
        <w:t>’s</w:t>
      </w:r>
      <w:r>
        <w:t xml:space="preserve"> rightmost element. The </w:t>
      </w:r>
      <w:r w:rsidR="00902252">
        <w:t>top</w:t>
      </w:r>
      <w:r>
        <w:t xml:space="preserve">, center, and </w:t>
      </w:r>
      <w:r w:rsidR="00902252">
        <w:t xml:space="preserve">bottom rows </w:t>
      </w:r>
      <w:r>
        <w:t xml:space="preserve">of Figure </w:t>
      </w:r>
      <w:r w:rsidR="00D976D4">
        <w:t>5-8</w:t>
      </w:r>
      <w:r>
        <w:t xml:space="preserve"> show coordinate values of the portal element</w:t>
      </w:r>
      <w:r w:rsidR="001852F4">
        <w:t>.</w:t>
      </w:r>
    </w:p>
    <w:p w14:paraId="132F374C" w14:textId="77777777" w:rsidR="00805F53" w:rsidRDefault="001B387E" w:rsidP="00FC7804">
      <w:pPr>
        <w:pStyle w:val="Bullet"/>
      </w:pPr>
      <w:r w:rsidRPr="001B387E">
        <w:rPr>
          <w:i/>
        </w:rPr>
        <w:t xml:space="preserve">Pixel </w:t>
      </w:r>
      <w:r w:rsidR="00346EA3">
        <w:rPr>
          <w:i/>
        </w:rPr>
        <w:t>p</w:t>
      </w:r>
      <w:r w:rsidRPr="001B387E">
        <w:rPr>
          <w:i/>
        </w:rPr>
        <w:t>ositions</w:t>
      </w:r>
      <w:r w:rsidR="00805F53">
        <w:t xml:space="preserve">: </w:t>
      </w:r>
      <w:r w:rsidR="00346EA3">
        <w:t xml:space="preserve">The </w:t>
      </w:r>
      <w:r w:rsidR="00805F53">
        <w:t>lower</w:t>
      </w:r>
      <w:r w:rsidR="00346EA3">
        <w:t>-</w:t>
      </w:r>
      <w:r w:rsidR="00805F53">
        <w:t>left corner is (315, 0)</w:t>
      </w:r>
      <w:r w:rsidR="00346EA3">
        <w:t>,</w:t>
      </w:r>
      <w:r w:rsidR="00805F53">
        <w:t xml:space="preserve"> and</w:t>
      </w:r>
      <w:r w:rsidR="00346EA3">
        <w:t xml:space="preserve"> the</w:t>
      </w:r>
      <w:r w:rsidR="00805F53">
        <w:t xml:space="preserve"> upper</w:t>
      </w:r>
      <w:r w:rsidR="00346EA3">
        <w:t>-</w:t>
      </w:r>
      <w:r w:rsidR="00805F53">
        <w:t>right corner is (495, 180)</w:t>
      </w:r>
      <w:r w:rsidR="00346EA3">
        <w:t>.</w:t>
      </w:r>
    </w:p>
    <w:p w14:paraId="156923B2" w14:textId="77777777" w:rsidR="00805F53" w:rsidRDefault="001B387E" w:rsidP="00FC7804">
      <w:pPr>
        <w:pStyle w:val="Bullet"/>
      </w:pPr>
      <w:r w:rsidRPr="001B387E">
        <w:rPr>
          <w:i/>
        </w:rPr>
        <w:t xml:space="preserve">UV </w:t>
      </w:r>
      <w:r w:rsidR="00346EA3">
        <w:rPr>
          <w:i/>
        </w:rPr>
        <w:t>v</w:t>
      </w:r>
      <w:r w:rsidRPr="001B387E">
        <w:rPr>
          <w:i/>
        </w:rPr>
        <w:t>alues</w:t>
      </w:r>
      <w:r w:rsidR="00805F53" w:rsidRPr="00346EA3">
        <w:t xml:space="preserve">: </w:t>
      </w:r>
      <w:r w:rsidR="00346EA3">
        <w:t xml:space="preserve">The lower-left </w:t>
      </w:r>
      <w:r w:rsidR="00805F53" w:rsidRPr="00346EA3">
        <w:t>corner is (0.308, 0.0)</w:t>
      </w:r>
      <w:r w:rsidR="00346EA3">
        <w:t>,</w:t>
      </w:r>
      <w:r w:rsidR="00805F53" w:rsidRPr="00346EA3">
        <w:t xml:space="preserve"> and</w:t>
      </w:r>
      <w:r w:rsidR="00346EA3">
        <w:t xml:space="preserve"> the</w:t>
      </w:r>
      <w:r w:rsidR="00805F53" w:rsidRPr="00346EA3">
        <w:t xml:space="preserve"> upper</w:t>
      </w:r>
      <w:r w:rsidR="00346EA3">
        <w:t>-</w:t>
      </w:r>
      <w:r w:rsidR="00805F53" w:rsidRPr="00346EA3">
        <w:t>right corner is (0.483, 0</w:t>
      </w:r>
      <w:r w:rsidR="00805F53">
        <w:t>.352)</w:t>
      </w:r>
      <w:r w:rsidR="00346EA3">
        <w:t>.</w:t>
      </w:r>
    </w:p>
    <w:p w14:paraId="7D8B2945" w14:textId="77777777" w:rsidR="00805F53" w:rsidRDefault="001B387E" w:rsidP="00FC7804">
      <w:pPr>
        <w:pStyle w:val="Bullet"/>
      </w:pPr>
      <w:r w:rsidRPr="001B387E">
        <w:rPr>
          <w:i/>
        </w:rPr>
        <w:t>Use in Model Space</w:t>
      </w:r>
      <w:r w:rsidR="00421506">
        <w:rPr>
          <w:i/>
        </w:rPr>
        <w:fldChar w:fldCharType="begin"/>
      </w:r>
      <w:r w:rsidR="00421506">
        <w:instrText xml:space="preserve"> XE "</w:instrText>
      </w:r>
      <w:r w:rsidR="00421506" w:rsidRPr="00E83780">
        <w:instrText>Sprite sheets:model space</w:instrText>
      </w:r>
      <w:r w:rsidR="00421506">
        <w:instrText xml:space="preserve">" </w:instrText>
      </w:r>
      <w:r w:rsidR="00421506">
        <w:rPr>
          <w:i/>
        </w:rPr>
        <w:fldChar w:fldCharType="end"/>
      </w:r>
      <w:r w:rsidR="00805F53">
        <w:t xml:space="preserve">: </w:t>
      </w:r>
      <w:r w:rsidR="00346EA3">
        <w:t xml:space="preserve">Texture </w:t>
      </w:r>
      <w:r w:rsidR="00805F53">
        <w:t xml:space="preserve">mapping of the element is accomplished by associating the corresponding </w:t>
      </w:r>
      <w:proofErr w:type="spellStart"/>
      <w:r w:rsidR="003F6760">
        <w:t>uv</w:t>
      </w:r>
      <w:proofErr w:type="spellEnd"/>
      <w:r w:rsidR="00805F53">
        <w:t xml:space="preserve"> values with the </w:t>
      </w:r>
      <w:proofErr w:type="spellStart"/>
      <w:r w:rsidR="00456918">
        <w:t>xy</w:t>
      </w:r>
      <w:proofErr w:type="spellEnd"/>
      <w:r w:rsidR="00805F53">
        <w:t xml:space="preserve"> values at each vertex position.</w:t>
      </w:r>
    </w:p>
    <w:p w14:paraId="5EBB3274" w14:textId="77777777" w:rsidR="003A3233" w:rsidRDefault="00314987" w:rsidP="002F2626">
      <w:pPr>
        <w:pStyle w:val="Figure"/>
      </w:pPr>
      <w:r w:rsidRPr="00314987">
        <w:rPr>
          <w:rFonts w:ascii="Times New Roman" w:hAnsi="Times New Roman"/>
          <w:snapToGrid w:val="0"/>
          <w:color w:val="000000"/>
          <w:w w:val="0"/>
          <w:sz w:val="0"/>
          <w:szCs w:val="0"/>
          <w:u w:color="000000"/>
          <w:bdr w:val="none" w:sz="0" w:space="0" w:color="000000"/>
          <w:shd w:val="clear" w:color="000000" w:fill="000000"/>
        </w:rPr>
        <w:lastRenderedPageBreak/>
        <w:t xml:space="preserve"> </w:t>
      </w:r>
      <w:r w:rsidR="009D0AC9">
        <w:rPr>
          <w:noProof/>
        </w:rPr>
        <w:drawing>
          <wp:inline distT="0" distB="0" distL="0" distR="0" wp14:anchorId="5B668C9A" wp14:editId="082CC7B1">
            <wp:extent cx="4100830" cy="3696970"/>
            <wp:effectExtent l="0" t="0" r="0" b="0"/>
            <wp:docPr id="23" name="Picture 23" descr="Fig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5-6"/>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4100830" cy="3696970"/>
                    </a:xfrm>
                    <a:prstGeom prst="rect">
                      <a:avLst/>
                    </a:prstGeom>
                    <a:noFill/>
                    <a:ln>
                      <a:noFill/>
                    </a:ln>
                  </pic:spPr>
                </pic:pic>
              </a:graphicData>
            </a:graphic>
          </wp:inline>
        </w:drawing>
      </w:r>
    </w:p>
    <w:p w14:paraId="4E8B65AE" w14:textId="77777777" w:rsidR="00805F53" w:rsidRDefault="00805F53" w:rsidP="003A3233">
      <w:pPr>
        <w:pStyle w:val="FigureCaption"/>
      </w:pPr>
      <w:r>
        <w:t xml:space="preserve">Figure </w:t>
      </w:r>
      <w:r w:rsidR="00D976D4">
        <w:t>5-8</w:t>
      </w:r>
      <w:r w:rsidR="00346EA3">
        <w:t>.</w:t>
      </w:r>
      <w:r w:rsidR="00346EA3" w:rsidRPr="005846D1">
        <w:t xml:space="preserve"> </w:t>
      </w:r>
      <w:r w:rsidRPr="005846D1">
        <w:t xml:space="preserve">A conversion of coordinates from pixel </w:t>
      </w:r>
      <w:r>
        <w:t xml:space="preserve">position to </w:t>
      </w:r>
      <w:proofErr w:type="spellStart"/>
      <w:r w:rsidR="003F6760">
        <w:t>uv</w:t>
      </w:r>
      <w:proofErr w:type="spellEnd"/>
      <w:r>
        <w:t xml:space="preserve"> values and </w:t>
      </w:r>
      <w:r w:rsidRPr="005846D1">
        <w:t xml:space="preserve">used </w:t>
      </w:r>
      <w:r>
        <w:t xml:space="preserve">for </w:t>
      </w:r>
      <w:r w:rsidRPr="005846D1">
        <w:t>map</w:t>
      </w:r>
      <w:r>
        <w:t>ping</w:t>
      </w:r>
      <w:r w:rsidRPr="005846D1">
        <w:t xml:space="preserve"> </w:t>
      </w:r>
      <w:r>
        <w:t xml:space="preserve">on </w:t>
      </w:r>
      <w:r w:rsidRPr="005846D1">
        <w:t>geometry</w:t>
      </w:r>
    </w:p>
    <w:p w14:paraId="54C8A05F" w14:textId="77777777" w:rsidR="00805F53" w:rsidRPr="006A27C6" w:rsidRDefault="00805F53" w:rsidP="00FC7804">
      <w:pPr>
        <w:pStyle w:val="Heading2"/>
      </w:pPr>
      <w:r w:rsidRPr="006A27C6">
        <w:t>The Sprite</w:t>
      </w:r>
      <w:r>
        <w:t xml:space="preserve"> </w:t>
      </w:r>
      <w:r w:rsidRPr="006A27C6">
        <w:t>Shader</w:t>
      </w:r>
      <w:r>
        <w:t>s P</w:t>
      </w:r>
      <w:r w:rsidRPr="006A27C6">
        <w:t>roject</w:t>
      </w:r>
    </w:p>
    <w:p w14:paraId="2FBD4663" w14:textId="77777777" w:rsidR="00805F53" w:rsidRPr="006A27C6" w:rsidRDefault="00805F53" w:rsidP="00FC7804">
      <w:pPr>
        <w:pStyle w:val="BodyTextFirst"/>
      </w:pPr>
      <w:r w:rsidRPr="006A27C6">
        <w:t xml:space="preserve">This project demonstrates how to draw </w:t>
      </w:r>
      <w:r>
        <w:t xml:space="preserve">objects with sprite sheet elements by defining appropriate abstractions and classes. </w:t>
      </w:r>
      <w:r w:rsidRPr="006A27C6">
        <w:t xml:space="preserve">You can see an example of this project running in Figure </w:t>
      </w:r>
      <w:r w:rsidR="00C23D6C">
        <w:t>5-9</w:t>
      </w:r>
      <w:r w:rsidRPr="006A27C6">
        <w:t>.</w:t>
      </w:r>
      <w:r>
        <w:t xml:space="preserve"> The source code</w:t>
      </w:r>
      <w:r w:rsidR="00421506">
        <w:fldChar w:fldCharType="begin"/>
      </w:r>
      <w:r w:rsidR="00421506">
        <w:instrText xml:space="preserve"> XE "</w:instrText>
      </w:r>
      <w:r w:rsidR="00421506" w:rsidRPr="000B2C18">
        <w:instrText>Sprite sheets:source code</w:instrText>
      </w:r>
      <w:r w:rsidR="00421506">
        <w:instrText xml:space="preserve">" </w:instrText>
      </w:r>
      <w:r w:rsidR="00421506">
        <w:fldChar w:fldCharType="end"/>
      </w:r>
      <w:r>
        <w:t xml:space="preserve"> to this project is defined in the </w:t>
      </w:r>
      <w:r w:rsidRPr="00EE0655">
        <w:rPr>
          <w:rStyle w:val="CodeInline"/>
        </w:rPr>
        <w:t>C</w:t>
      </w:r>
      <w:r>
        <w:rPr>
          <w:rStyle w:val="CodeInline"/>
        </w:rPr>
        <w:t>hapter5/5.2</w:t>
      </w:r>
      <w:r w:rsidRPr="00EE0655">
        <w:rPr>
          <w:rStyle w:val="CodeInline"/>
        </w:rPr>
        <w:t>.</w:t>
      </w:r>
      <w:r>
        <w:rPr>
          <w:rStyle w:val="CodeInline"/>
        </w:rPr>
        <w:t>SpriteShaders</w:t>
      </w:r>
      <w:r>
        <w:t xml:space="preserve"> fo</w:t>
      </w:r>
      <w:r w:rsidRPr="009B6F1C">
        <w:t>lder</w:t>
      </w:r>
      <w:r w:rsidRPr="004E33BF">
        <w:t>.</w:t>
      </w:r>
    </w:p>
    <w:p w14:paraId="0B4210B2" w14:textId="77777777" w:rsidR="00805F53" w:rsidRPr="006A27C6" w:rsidRDefault="009D0AC9" w:rsidP="003A3233">
      <w:pPr>
        <w:pStyle w:val="Figure"/>
      </w:pPr>
      <w:r>
        <w:rPr>
          <w:noProof/>
        </w:rPr>
        <w:lastRenderedPageBreak/>
        <w:drawing>
          <wp:inline distT="0" distB="0" distL="0" distR="0" wp14:anchorId="38F57950" wp14:editId="3C3BCBC1">
            <wp:extent cx="5060315" cy="3814445"/>
            <wp:effectExtent l="0" t="0" r="698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grayscl/>
                      <a:extLst>
                        <a:ext uri="{28A0092B-C50C-407E-A947-70E740481C1C}">
                          <a14:useLocalDpi xmlns:a14="http://schemas.microsoft.com/office/drawing/2010/main" val="0"/>
                        </a:ext>
                      </a:extLst>
                    </a:blip>
                    <a:srcRect/>
                    <a:stretch>
                      <a:fillRect/>
                    </a:stretch>
                  </pic:blipFill>
                  <pic:spPr bwMode="auto">
                    <a:xfrm>
                      <a:off x="0" y="0"/>
                      <a:ext cx="5060315" cy="3814445"/>
                    </a:xfrm>
                    <a:prstGeom prst="rect">
                      <a:avLst/>
                    </a:prstGeom>
                    <a:noFill/>
                    <a:ln>
                      <a:noFill/>
                    </a:ln>
                  </pic:spPr>
                </pic:pic>
              </a:graphicData>
            </a:graphic>
          </wp:inline>
        </w:drawing>
      </w:r>
    </w:p>
    <w:p w14:paraId="00873025" w14:textId="77777777" w:rsidR="00805F53" w:rsidRPr="006A27C6" w:rsidRDefault="00805F53" w:rsidP="00FC7804">
      <w:pPr>
        <w:pStyle w:val="FigureCaption"/>
      </w:pPr>
      <w:r w:rsidRPr="006A27C6">
        <w:t xml:space="preserve">Figure </w:t>
      </w:r>
      <w:r w:rsidR="00C23D6C">
        <w:t>5-9</w:t>
      </w:r>
      <w:r w:rsidR="00346EA3">
        <w:t>.</w:t>
      </w:r>
      <w:r w:rsidRPr="006A27C6">
        <w:t xml:space="preserve"> Running the Sprite</w:t>
      </w:r>
      <w:r>
        <w:t xml:space="preserve"> </w:t>
      </w:r>
      <w:r w:rsidRPr="006A27C6">
        <w:t xml:space="preserve">Shaders </w:t>
      </w:r>
      <w:r w:rsidR="00346EA3">
        <w:t>p</w:t>
      </w:r>
      <w:r w:rsidRPr="006A27C6">
        <w:t>roject</w:t>
      </w:r>
    </w:p>
    <w:p w14:paraId="5D4EA6C0" w14:textId="77777777" w:rsidR="00805F53" w:rsidRPr="006A27C6" w:rsidRDefault="00805F53" w:rsidP="003A3233">
      <w:pPr>
        <w:pStyle w:val="BodyText"/>
      </w:pPr>
      <w:r w:rsidRPr="006A27C6">
        <w:t xml:space="preserve">The </w:t>
      </w:r>
      <w:r>
        <w:t xml:space="preserve">controls of the project </w:t>
      </w:r>
      <w:r w:rsidRPr="006A27C6">
        <w:t>are as follows:</w:t>
      </w:r>
    </w:p>
    <w:p w14:paraId="2D5FED24" w14:textId="77777777" w:rsidR="00805F53" w:rsidRPr="006A27C6" w:rsidRDefault="001B387E" w:rsidP="00FC7804">
      <w:pPr>
        <w:pStyle w:val="Bullet"/>
      </w:pPr>
      <w:r w:rsidRPr="001B387E">
        <w:rPr>
          <w:rStyle w:val="Strong"/>
          <w:b w:val="0"/>
          <w:i/>
        </w:rPr>
        <w:t>Right arrow key</w:t>
      </w:r>
      <w:r w:rsidR="00805F53" w:rsidRPr="00A10F3A">
        <w:rPr>
          <w:rStyle w:val="Strong"/>
          <w:b w:val="0"/>
        </w:rPr>
        <w:t>:</w:t>
      </w:r>
      <w:r w:rsidR="00805F53" w:rsidRPr="006A27C6">
        <w:t xml:space="preserve"> Moves the </w:t>
      </w:r>
      <w:r w:rsidR="00805F53">
        <w:t xml:space="preserve">Dye character (the </w:t>
      </w:r>
      <w:r w:rsidR="00805F53" w:rsidRPr="006A27C6">
        <w:t>hero</w:t>
      </w:r>
      <w:r w:rsidR="00805F53">
        <w:t xml:space="preserve">) </w:t>
      </w:r>
      <w:r w:rsidR="00805F53" w:rsidRPr="006A27C6">
        <w:t xml:space="preserve">right </w:t>
      </w:r>
      <w:r w:rsidR="00D256BF">
        <w:t>and loops to the left boundary when the right boundary is reached</w:t>
      </w:r>
    </w:p>
    <w:p w14:paraId="541957C4" w14:textId="77777777" w:rsidR="00805F53" w:rsidRPr="006A27C6" w:rsidRDefault="001B387E" w:rsidP="00FC7804">
      <w:pPr>
        <w:pStyle w:val="Bullet"/>
      </w:pPr>
      <w:r w:rsidRPr="001B387E">
        <w:rPr>
          <w:rStyle w:val="Strong"/>
          <w:b w:val="0"/>
          <w:i/>
        </w:rPr>
        <w:t>Left arrow key</w:t>
      </w:r>
      <w:r w:rsidR="00805F53" w:rsidRPr="00A10F3A">
        <w:rPr>
          <w:rStyle w:val="Strong"/>
          <w:b w:val="0"/>
        </w:rPr>
        <w:t>:</w:t>
      </w:r>
      <w:r w:rsidR="00805F53">
        <w:t xml:space="preserve"> Moves the hero left and </w:t>
      </w:r>
      <w:r w:rsidR="00805F53" w:rsidRPr="006A27C6">
        <w:t xml:space="preserve">resets </w:t>
      </w:r>
      <w:r w:rsidR="00805F53">
        <w:t xml:space="preserve">the </w:t>
      </w:r>
      <w:r w:rsidR="00805F53" w:rsidRPr="006A27C6">
        <w:t xml:space="preserve">position </w:t>
      </w:r>
      <w:r w:rsidR="00805F53">
        <w:t xml:space="preserve">to the middle of the window when the </w:t>
      </w:r>
      <w:r w:rsidR="00805F53" w:rsidRPr="006A27C6">
        <w:t>left boundary</w:t>
      </w:r>
      <w:r w:rsidR="00805F53">
        <w:t xml:space="preserve"> is reached</w:t>
      </w:r>
    </w:p>
    <w:p w14:paraId="6B48E44D" w14:textId="77777777" w:rsidR="00805F53" w:rsidRPr="006A27C6" w:rsidRDefault="00805F53" w:rsidP="003A3233">
      <w:pPr>
        <w:pStyle w:val="BodyText"/>
      </w:pPr>
      <w:r w:rsidRPr="006A27C6">
        <w:t>The goals of the project are as follows:</w:t>
      </w:r>
    </w:p>
    <w:p w14:paraId="666B3F9A" w14:textId="77777777" w:rsidR="00805F53" w:rsidRDefault="00805F53" w:rsidP="00FC7804">
      <w:pPr>
        <w:pStyle w:val="Bullet"/>
      </w:pPr>
      <w:r w:rsidRPr="006A27C6">
        <w:t xml:space="preserve">To gain </w:t>
      </w:r>
      <w:r>
        <w:t xml:space="preserve">a deeper understanding for </w:t>
      </w:r>
      <w:r w:rsidRPr="006A27C6">
        <w:t>texture coordinate</w:t>
      </w:r>
    </w:p>
    <w:p w14:paraId="3B73EADC" w14:textId="77777777" w:rsidR="00805F53" w:rsidRPr="006A27C6" w:rsidRDefault="00805F53" w:rsidP="00FC7804">
      <w:pPr>
        <w:pStyle w:val="Bullet"/>
      </w:pPr>
      <w:r>
        <w:t>To experience defining subregions within an image for texture mapping</w:t>
      </w:r>
    </w:p>
    <w:p w14:paraId="6905D3AF" w14:textId="77777777" w:rsidR="00805F53" w:rsidRPr="006A27C6" w:rsidRDefault="00805F53" w:rsidP="00FC7804">
      <w:pPr>
        <w:pStyle w:val="Bullet"/>
      </w:pPr>
      <w:r w:rsidRPr="006A27C6">
        <w:t xml:space="preserve">To draw squares by mapping </w:t>
      </w:r>
      <w:r>
        <w:t xml:space="preserve">from sprite sheet elements </w:t>
      </w:r>
    </w:p>
    <w:p w14:paraId="1F96D1A5" w14:textId="77777777" w:rsidR="00805F53" w:rsidRPr="006A27C6" w:rsidRDefault="00805F53" w:rsidP="00FC7804">
      <w:pPr>
        <w:pStyle w:val="Bullet"/>
      </w:pPr>
      <w:r w:rsidRPr="006A27C6">
        <w:t>To prepare for working with sprite animation and bitmap fonts</w:t>
      </w:r>
    </w:p>
    <w:p w14:paraId="77F55E16" w14:textId="77777777" w:rsidR="00805F53" w:rsidRPr="006A27C6" w:rsidRDefault="00805F53" w:rsidP="003A3233">
      <w:pPr>
        <w:pStyle w:val="BodyText"/>
      </w:pPr>
      <w:r w:rsidRPr="00935B8D">
        <w:lastRenderedPageBreak/>
        <w:t xml:space="preserve">You can find the following </w:t>
      </w:r>
      <w:r>
        <w:t xml:space="preserve">external resource </w:t>
      </w:r>
      <w:r w:rsidRPr="00935B8D">
        <w:t xml:space="preserve">files in the </w:t>
      </w:r>
      <w:r w:rsidRPr="00935B8D">
        <w:rPr>
          <w:rStyle w:val="CodeInline"/>
        </w:rPr>
        <w:t>assets</w:t>
      </w:r>
      <w:r w:rsidRPr="00935B8D">
        <w:t xml:space="preserve"> folder:</w:t>
      </w:r>
      <w:r w:rsidR="00261F06">
        <w:t xml:space="preserve"> </w:t>
      </w:r>
      <w:r w:rsidRPr="00CA6151">
        <w:rPr>
          <w:rStyle w:val="CodeInline"/>
        </w:rPr>
        <w:t>Consolas-72.png</w:t>
      </w:r>
      <w:r>
        <w:t xml:space="preserve"> and </w:t>
      </w:r>
      <w:r w:rsidRPr="00CA6151">
        <w:rPr>
          <w:rStyle w:val="CodeInline"/>
        </w:rPr>
        <w:t>minion_sprite.png</w:t>
      </w:r>
      <w:r w:rsidR="00421506">
        <w:rPr>
          <w:rStyle w:val="CodeInline"/>
        </w:rPr>
        <w:fldChar w:fldCharType="begin"/>
      </w:r>
      <w:r w:rsidR="00421506">
        <w:instrText xml:space="preserve"> XE "</w:instrText>
      </w:r>
      <w:r w:rsidR="00421506" w:rsidRPr="00D13B00">
        <w:rPr>
          <w:rStyle w:val="CodeInline"/>
        </w:rPr>
        <w:instrText>Sprite sheets:minion_sprite.png</w:instrText>
      </w:r>
      <w:r w:rsidR="00421506">
        <w:instrText xml:space="preserve">" </w:instrText>
      </w:r>
      <w:r w:rsidR="00421506">
        <w:rPr>
          <w:rStyle w:val="CodeInline"/>
        </w:rPr>
        <w:fldChar w:fldCharType="end"/>
      </w:r>
      <w:r>
        <w:t xml:space="preserve">. Notice that </w:t>
      </w:r>
      <w:r w:rsidRPr="00571D52">
        <w:rPr>
          <w:rStyle w:val="CodeInline"/>
        </w:rPr>
        <w:t>minion_sprite.png</w:t>
      </w:r>
      <w:r>
        <w:t xml:space="preserve"> is the image shown in Figure </w:t>
      </w:r>
      <w:r w:rsidR="00DD751A">
        <w:t>5-7</w:t>
      </w:r>
      <w:r>
        <w:t xml:space="preserve">. </w:t>
      </w:r>
    </w:p>
    <w:p w14:paraId="1B276635" w14:textId="77777777" w:rsidR="005B3296" w:rsidRDefault="002D2832" w:rsidP="003A3233">
      <w:pPr>
        <w:pStyle w:val="BodyText"/>
      </w:pPr>
      <w:r>
        <w:t>As depicted in Figure 5-5, o</w:t>
      </w:r>
      <w:r w:rsidR="00805F53">
        <w:t>ne of the main advantage</w:t>
      </w:r>
      <w:r w:rsidR="00F74153">
        <w:t>s</w:t>
      </w:r>
      <w:r w:rsidR="00805F53">
        <w:t xml:space="preserve"> and shortcoming</w:t>
      </w:r>
      <w:r w:rsidR="00F74153">
        <w:t>s</w:t>
      </w:r>
      <w:r w:rsidR="00805F53">
        <w:t xml:space="preserve"> of the texture support defined in the previous section is that the texture coordinate </w:t>
      </w:r>
      <w:r w:rsidR="00E33588">
        <w:t xml:space="preserve">accessed via the </w:t>
      </w:r>
      <w:proofErr w:type="spellStart"/>
      <w:r w:rsidR="00E33588" w:rsidRPr="00BB2D12">
        <w:rPr>
          <w:rStyle w:val="CodeInline"/>
        </w:rPr>
        <w:t>getGLTexCoordRef</w:t>
      </w:r>
      <w:proofErr w:type="spellEnd"/>
      <w:r w:rsidR="00E33588" w:rsidRPr="00BB2D12">
        <w:rPr>
          <w:rStyle w:val="CodeInline"/>
        </w:rPr>
        <w:t>()</w:t>
      </w:r>
      <w:r w:rsidR="00E33588">
        <w:t xml:space="preserve"> function</w:t>
      </w:r>
      <w:r w:rsidR="00421506">
        <w:fldChar w:fldCharType="begin"/>
      </w:r>
      <w:r w:rsidR="00421506">
        <w:instrText xml:space="preserve"> XE "</w:instrText>
      </w:r>
      <w:r w:rsidR="00421506" w:rsidRPr="00F945F3">
        <w:rPr>
          <w:rStyle w:val="CodeInline"/>
        </w:rPr>
        <w:instrText>Sprite sheets:getGLTexCoordRef()</w:instrText>
      </w:r>
      <w:r w:rsidR="00421506" w:rsidRPr="00F945F3">
        <w:instrText xml:space="preserve"> function</w:instrText>
      </w:r>
      <w:r w:rsidR="00421506">
        <w:instrText xml:space="preserve">" </w:instrText>
      </w:r>
      <w:r w:rsidR="00421506">
        <w:fldChar w:fldCharType="end"/>
      </w:r>
      <w:r w:rsidR="00805F53">
        <w:t xml:space="preserve"> is statically defined in the </w:t>
      </w:r>
      <w:r w:rsidR="00805F53" w:rsidRPr="00B822CB">
        <w:rPr>
          <w:rStyle w:val="CodeInline"/>
        </w:rPr>
        <w:t>Engine_VertexBuffer.js</w:t>
      </w:r>
      <w:r w:rsidR="00421506">
        <w:rPr>
          <w:rStyle w:val="CodeInline"/>
        </w:rPr>
        <w:fldChar w:fldCharType="begin"/>
      </w:r>
      <w:r w:rsidR="00421506">
        <w:instrText xml:space="preserve"> XE "</w:instrText>
      </w:r>
      <w:r w:rsidR="00421506" w:rsidRPr="002F0C35">
        <w:rPr>
          <w:rStyle w:val="CodeInline"/>
        </w:rPr>
        <w:instrText>Sprite sheets:Engine_VertexBuffer.js</w:instrText>
      </w:r>
      <w:r w:rsidR="00421506">
        <w:instrText xml:space="preserve">" </w:instrText>
      </w:r>
      <w:r w:rsidR="00421506">
        <w:rPr>
          <w:rStyle w:val="CodeInline"/>
        </w:rPr>
        <w:fldChar w:fldCharType="end"/>
      </w:r>
      <w:r w:rsidR="00805F53">
        <w:t xml:space="preserve"> file. This is an advantage because in those cases where an entire image is mapped onto a square, all instances of </w:t>
      </w:r>
      <w:proofErr w:type="spellStart"/>
      <w:r w:rsidR="00805F53" w:rsidRPr="00DE35A0">
        <w:rPr>
          <w:rStyle w:val="CodeInline"/>
        </w:rPr>
        <w:t>Texture</w:t>
      </w:r>
      <w:r w:rsidR="00805F53">
        <w:rPr>
          <w:rStyle w:val="CodeInline"/>
        </w:rPr>
        <w:t>Shader</w:t>
      </w:r>
      <w:proofErr w:type="spellEnd"/>
      <w:r w:rsidR="00805F53">
        <w:t xml:space="preserve"> objects can share the same default </w:t>
      </w:r>
      <w:proofErr w:type="spellStart"/>
      <w:r w:rsidR="003F6760">
        <w:t>uv</w:t>
      </w:r>
      <w:proofErr w:type="spellEnd"/>
      <w:r w:rsidR="00805F53">
        <w:t xml:space="preserve"> values. This is also a shortcoming because the static texture coordinate buffer does not allow support for working with different subregions of an image. In other words, the static texture coordinate values do not allow the support for working with sprite sheet elements. </w:t>
      </w:r>
      <w:r w:rsidR="009C0518">
        <w:t xml:space="preserve">As illustrated in Figure 5-10, </w:t>
      </w:r>
      <w:r w:rsidR="00C4453E">
        <w:t xml:space="preserve">the example from </w:t>
      </w:r>
      <w:r w:rsidR="00A0296A">
        <w:t>t</w:t>
      </w:r>
      <w:r w:rsidR="00805F53">
        <w:t xml:space="preserve">his section </w:t>
      </w:r>
      <w:r w:rsidR="00C4453E">
        <w:t xml:space="preserve">overcomes this shortcoming by defining per-object texture coordinates in </w:t>
      </w:r>
      <w:r w:rsidR="00805F53">
        <w:t xml:space="preserve">the </w:t>
      </w:r>
      <w:proofErr w:type="spellStart"/>
      <w:r w:rsidR="00805F53" w:rsidRPr="001F1006">
        <w:rPr>
          <w:rStyle w:val="CodeInline"/>
        </w:rPr>
        <w:t>SpriteShader</w:t>
      </w:r>
      <w:proofErr w:type="spellEnd"/>
      <w:r w:rsidR="00805F53">
        <w:t xml:space="preserve"> and </w:t>
      </w:r>
      <w:proofErr w:type="spellStart"/>
      <w:r w:rsidR="00805F53" w:rsidRPr="001F1006">
        <w:rPr>
          <w:rStyle w:val="CodeInline"/>
        </w:rPr>
        <w:t>SpriteRenderable</w:t>
      </w:r>
      <w:proofErr w:type="spellEnd"/>
      <w:r w:rsidR="00805F53">
        <w:t xml:space="preserve"> objects</w:t>
      </w:r>
      <w:r w:rsidR="00421506">
        <w:fldChar w:fldCharType="begin"/>
      </w:r>
      <w:r w:rsidR="00421506">
        <w:instrText xml:space="preserve"> XE "</w:instrText>
      </w:r>
      <w:r w:rsidR="00421506" w:rsidRPr="00C719FE">
        <w:rPr>
          <w:rStyle w:val="CodeInline"/>
        </w:rPr>
        <w:instrText>Sprite sheets:SpriteRenderable</w:instrText>
      </w:r>
      <w:r w:rsidR="00421506" w:rsidRPr="00C719FE">
        <w:instrText xml:space="preserve"> objects</w:instrText>
      </w:r>
      <w:r w:rsidR="00421506">
        <w:instrText xml:space="preserve">" </w:instrText>
      </w:r>
      <w:r w:rsidR="00421506">
        <w:fldChar w:fldCharType="end"/>
      </w:r>
      <w:r w:rsidR="00C4453E">
        <w:t>.</w:t>
      </w:r>
      <w:r w:rsidR="00037F22">
        <w:t xml:space="preserve"> Notice that </w:t>
      </w:r>
      <w:r w:rsidR="00BE58CD">
        <w:t xml:space="preserve">there are no new </w:t>
      </w:r>
      <w:r w:rsidR="00037F22">
        <w:t>GLSL shader</w:t>
      </w:r>
      <w:r w:rsidR="00BE58CD">
        <w:t xml:space="preserve">s defined since their </w:t>
      </w:r>
      <w:r w:rsidR="00037F22">
        <w:t xml:space="preserve">functionality </w:t>
      </w:r>
      <w:r w:rsidR="00BE58CD">
        <w:t>remain</w:t>
      </w:r>
      <w:r w:rsidR="00C677BD">
        <w:t>s</w:t>
      </w:r>
      <w:r w:rsidR="00BE58CD">
        <w:t xml:space="preserve"> the same.</w:t>
      </w:r>
    </w:p>
    <w:p w14:paraId="5188CE9A" w14:textId="77777777" w:rsidR="00805F53" w:rsidRDefault="00805F53" w:rsidP="00BB2D12">
      <w:pPr>
        <w:pStyle w:val="Figure"/>
      </w:pPr>
      <w:r>
        <w:t xml:space="preserve"> </w:t>
      </w:r>
      <w:r w:rsidR="009B1B7A">
        <w:rPr>
          <w:noProof/>
        </w:rPr>
        <w:drawing>
          <wp:inline distT="0" distB="0" distL="0" distR="0" wp14:anchorId="5D046ED9" wp14:editId="0E1D5C78">
            <wp:extent cx="3736975" cy="2059305"/>
            <wp:effectExtent l="0" t="0" r="0" b="0"/>
            <wp:docPr id="3" name="Picture 3" descr="C:\Users\Kelvin\Dropbox\1.Projects\2014.11.HTML5_WebGL\Images\Chapter5\Submitted-Images\Figur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n\Dropbox\1.Projects\2014.11.HTML5_WebGL\Images\Chapter5\Submitted-Images\Figure-5-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6975" cy="2059305"/>
                    </a:xfrm>
                    <a:prstGeom prst="rect">
                      <a:avLst/>
                    </a:prstGeom>
                    <a:noFill/>
                    <a:ln>
                      <a:noFill/>
                    </a:ln>
                  </pic:spPr>
                </pic:pic>
              </a:graphicData>
            </a:graphic>
          </wp:inline>
        </w:drawing>
      </w:r>
    </w:p>
    <w:p w14:paraId="086AD180" w14:textId="77777777" w:rsidR="00B46A4E" w:rsidRPr="006A27C6" w:rsidRDefault="00B46A4E" w:rsidP="00B46A4E">
      <w:pPr>
        <w:pStyle w:val="FigureCaption"/>
      </w:pPr>
      <w:r w:rsidRPr="006A27C6">
        <w:t>Figure 5-</w:t>
      </w:r>
      <w:r>
        <w:t>10</w:t>
      </w:r>
      <w:r w:rsidR="00261F06">
        <w:t>.</w:t>
      </w:r>
      <w:r w:rsidR="00261F06" w:rsidRPr="006A27C6">
        <w:t xml:space="preserve"> </w:t>
      </w:r>
      <w:r w:rsidR="00261F06">
        <w:t xml:space="preserve">Defining </w:t>
      </w:r>
      <w:r w:rsidR="005C6272">
        <w:t>a texture coordinate buffer in the</w:t>
      </w:r>
      <w:r w:rsidR="00E550A0">
        <w:t xml:space="preserve"> </w:t>
      </w:r>
      <w:proofErr w:type="spellStart"/>
      <w:r w:rsidR="001B387E" w:rsidRPr="001B387E">
        <w:rPr>
          <w:rStyle w:val="CodeInline"/>
        </w:rPr>
        <w:t>SpriteShader</w:t>
      </w:r>
      <w:proofErr w:type="spellEnd"/>
      <w:r w:rsidR="005C6272">
        <w:t xml:space="preserve"> </w:t>
      </w:r>
    </w:p>
    <w:p w14:paraId="04F3D007" w14:textId="77777777" w:rsidR="00805F53" w:rsidRPr="006A27C6" w:rsidRDefault="00805F53" w:rsidP="00FC7804">
      <w:pPr>
        <w:pStyle w:val="Heading4"/>
      </w:pPr>
      <w:r>
        <w:t>Interface GLSL Texture Shaders</w:t>
      </w:r>
      <w:r w:rsidR="00064C1E">
        <w:fldChar w:fldCharType="begin"/>
      </w:r>
      <w:r w:rsidR="00064C1E">
        <w:instrText xml:space="preserve"> XE "</w:instrText>
      </w:r>
      <w:r w:rsidR="00064C1E" w:rsidRPr="00B63296">
        <w:instrText>Sprite sheets:GLSL texture shaders</w:instrText>
      </w:r>
      <w:r w:rsidR="00064C1E">
        <w:instrText xml:space="preserve">" </w:instrText>
      </w:r>
      <w:r w:rsidR="00064C1E">
        <w:fldChar w:fldCharType="end"/>
      </w:r>
      <w:r>
        <w:t xml:space="preserve"> to the Engine with </w:t>
      </w:r>
      <w:proofErr w:type="spellStart"/>
      <w:r w:rsidRPr="006A27C6">
        <w:t>SpriteShader</w:t>
      </w:r>
      <w:proofErr w:type="spellEnd"/>
      <w:r>
        <w:t xml:space="preserve"> </w:t>
      </w:r>
    </w:p>
    <w:p w14:paraId="18805CAF" w14:textId="77777777" w:rsidR="00805F53" w:rsidRDefault="00805F53" w:rsidP="00FC7804">
      <w:pPr>
        <w:pStyle w:val="BodyTextFirst"/>
      </w:pPr>
      <w:r>
        <w:t xml:space="preserve">Shaders supporting texture mapping with sprite sheet elements must be able to identify different unique subregions of an image. </w:t>
      </w:r>
      <w:r w:rsidR="00EA151D">
        <w:t xml:space="preserve">To </w:t>
      </w:r>
      <w:r>
        <w:t xml:space="preserve">support this functionality, you will implement the </w:t>
      </w:r>
      <w:proofErr w:type="spellStart"/>
      <w:r w:rsidRPr="007F2269">
        <w:rPr>
          <w:rStyle w:val="CodeInline"/>
        </w:rPr>
        <w:t>SpriteShader</w:t>
      </w:r>
      <w:proofErr w:type="spellEnd"/>
      <w:r>
        <w:t xml:space="preserve"> to define its own texture coordinates. Since this new shader extends the functionality of </w:t>
      </w:r>
      <w:proofErr w:type="spellStart"/>
      <w:r w:rsidRPr="00BD720C">
        <w:rPr>
          <w:rStyle w:val="CodeInline"/>
        </w:rPr>
        <w:t>TextureShader</w:t>
      </w:r>
      <w:proofErr w:type="spellEnd"/>
      <w:r>
        <w:t>, it is convenient to implement it as a subclass</w:t>
      </w:r>
      <w:r w:rsidR="002A48B6">
        <w:t>.</w:t>
      </w:r>
    </w:p>
    <w:p w14:paraId="0F706BA3" w14:textId="77777777" w:rsidR="00805F53" w:rsidRPr="006A27C6" w:rsidRDefault="00805F53" w:rsidP="00805F53">
      <w:pPr>
        <w:pStyle w:val="NumList"/>
        <w:numPr>
          <w:ilvl w:val="0"/>
          <w:numId w:val="14"/>
        </w:numPr>
      </w:pPr>
      <w:r w:rsidRPr="006A27C6">
        <w:lastRenderedPageBreak/>
        <w:t xml:space="preserve">Create a new file in the </w:t>
      </w:r>
      <w:proofErr w:type="spellStart"/>
      <w:r w:rsidRPr="006A27C6">
        <w:rPr>
          <w:rStyle w:val="CodeInline"/>
        </w:rPr>
        <w:t>src</w:t>
      </w:r>
      <w:proofErr w:type="spellEnd"/>
      <w:r w:rsidRPr="006A27C6">
        <w:rPr>
          <w:rStyle w:val="CodeInline"/>
        </w:rPr>
        <w:t>/Engine/Shaders</w:t>
      </w:r>
      <w:r w:rsidRPr="006A27C6">
        <w:t xml:space="preserve"> folder and name it </w:t>
      </w:r>
      <w:r w:rsidRPr="006A27C6">
        <w:rPr>
          <w:rStyle w:val="CodeInline"/>
        </w:rPr>
        <w:t>SpriteShader.js</w:t>
      </w:r>
      <w:r w:rsidRPr="006A27C6">
        <w:t>.</w:t>
      </w:r>
    </w:p>
    <w:p w14:paraId="66DDF952" w14:textId="77777777" w:rsidR="00D07AC5" w:rsidRPr="006A27C6" w:rsidRDefault="00805F53" w:rsidP="00D07AC5">
      <w:pPr>
        <w:pStyle w:val="NumList"/>
        <w:numPr>
          <w:ilvl w:val="0"/>
          <w:numId w:val="14"/>
        </w:numPr>
      </w:pPr>
      <w:r>
        <w:t>Define</w:t>
      </w:r>
      <w:r w:rsidRPr="006A27C6">
        <w:t xml:space="preserve"> the </w:t>
      </w:r>
      <w:proofErr w:type="spellStart"/>
      <w:r w:rsidRPr="006A27C6">
        <w:rPr>
          <w:rStyle w:val="CodeInline"/>
        </w:rPr>
        <w:t>SpriteShader</w:t>
      </w:r>
      <w:proofErr w:type="spellEnd"/>
      <w:r w:rsidRPr="006A27C6">
        <w:t xml:space="preserve"> constructor </w:t>
      </w:r>
      <w:r>
        <w:t xml:space="preserve">to derive it </w:t>
      </w:r>
      <w:r w:rsidRPr="006A27C6">
        <w:t xml:space="preserve">from </w:t>
      </w:r>
      <w:proofErr w:type="spellStart"/>
      <w:r w:rsidRPr="006A27C6">
        <w:rPr>
          <w:rStyle w:val="CodeInline"/>
        </w:rPr>
        <w:t>TextureShader</w:t>
      </w:r>
      <w:proofErr w:type="spellEnd"/>
      <w:r w:rsidR="002A48B6">
        <w:t>.</w:t>
      </w:r>
    </w:p>
    <w:p w14:paraId="6CB2A5F7" w14:textId="77777777" w:rsidR="00805F53" w:rsidRPr="006A27C6" w:rsidRDefault="00805F53" w:rsidP="00FC7804">
      <w:pPr>
        <w:pStyle w:val="Code"/>
      </w:pPr>
      <w:r w:rsidRPr="006A27C6">
        <w:t>function SpriteShader(vertexShaderPath, fragmentShaderPath)</w:t>
      </w:r>
      <w:r>
        <w:t xml:space="preserve"> </w:t>
      </w:r>
      <w:r w:rsidRPr="006A27C6">
        <w:t>{</w:t>
      </w:r>
    </w:p>
    <w:p w14:paraId="1C95D325" w14:textId="77777777" w:rsidR="00805F53" w:rsidRPr="006A27C6" w:rsidRDefault="00805F53" w:rsidP="00FC7804">
      <w:pPr>
        <w:pStyle w:val="Code"/>
      </w:pPr>
      <w:r w:rsidRPr="006A27C6">
        <w:t xml:space="preserve">    // Call s</w:t>
      </w:r>
      <w:r>
        <w:t>u</w:t>
      </w:r>
      <w:r w:rsidRPr="006A27C6">
        <w:t>per class constructor</w:t>
      </w:r>
    </w:p>
    <w:p w14:paraId="3AD1E0D3" w14:textId="77777777" w:rsidR="00805F53" w:rsidRPr="006A27C6" w:rsidRDefault="00805F53" w:rsidP="00FC7804">
      <w:pPr>
        <w:pStyle w:val="Code"/>
      </w:pPr>
      <w:r w:rsidRPr="006A27C6">
        <w:t xml:space="preserve">    TextureShader.call(this, vertexShaderPath, fragmentShaderPath); </w:t>
      </w:r>
    </w:p>
    <w:p w14:paraId="20AAC2D7" w14:textId="77777777" w:rsidR="00805F53" w:rsidRPr="006A27C6" w:rsidRDefault="00805F53" w:rsidP="00FC7804">
      <w:pPr>
        <w:pStyle w:val="Code"/>
      </w:pPr>
      <w:r w:rsidRPr="006A27C6">
        <w:t xml:space="preserve">    </w:t>
      </w:r>
    </w:p>
    <w:p w14:paraId="520170D2" w14:textId="77777777" w:rsidR="00805F53" w:rsidRPr="006A27C6" w:rsidRDefault="00805F53" w:rsidP="00FC7804">
      <w:pPr>
        <w:pStyle w:val="Code"/>
      </w:pPr>
      <w:r w:rsidRPr="006A27C6">
        <w:t xml:space="preserve">    this.</w:t>
      </w:r>
      <w:r>
        <w:t>m</w:t>
      </w:r>
      <w:r w:rsidRPr="006A27C6">
        <w:t>TexCoordBuffer = null; // gl buffer containing texture coordinate</w:t>
      </w:r>
    </w:p>
    <w:p w14:paraId="1C520368" w14:textId="77777777" w:rsidR="00805F53" w:rsidRPr="006A27C6" w:rsidRDefault="00805F53" w:rsidP="00FC7804">
      <w:pPr>
        <w:pStyle w:val="Code"/>
      </w:pPr>
      <w:r w:rsidRPr="006A27C6">
        <w:t xml:space="preserve">    var initTexCoord = [</w:t>
      </w:r>
    </w:p>
    <w:p w14:paraId="11595B77" w14:textId="77777777" w:rsidR="00805F53" w:rsidRPr="006A27C6" w:rsidRDefault="00805F53" w:rsidP="00FC7804">
      <w:pPr>
        <w:pStyle w:val="Code"/>
      </w:pPr>
      <w:r w:rsidRPr="006A27C6">
        <w:t xml:space="preserve">      1.0, 1.0,</w:t>
      </w:r>
    </w:p>
    <w:p w14:paraId="2C169DED" w14:textId="77777777" w:rsidR="00805F53" w:rsidRPr="006A27C6" w:rsidRDefault="00805F53" w:rsidP="00FC7804">
      <w:pPr>
        <w:pStyle w:val="Code"/>
      </w:pPr>
      <w:r w:rsidRPr="006A27C6">
        <w:t xml:space="preserve">      0.0, 1.0,</w:t>
      </w:r>
    </w:p>
    <w:p w14:paraId="7AB561B0" w14:textId="77777777" w:rsidR="00805F53" w:rsidRPr="006A27C6" w:rsidRDefault="00805F53" w:rsidP="00FC7804">
      <w:pPr>
        <w:pStyle w:val="Code"/>
      </w:pPr>
      <w:r w:rsidRPr="006A27C6">
        <w:t xml:space="preserve">      1.0, 0.0,</w:t>
      </w:r>
    </w:p>
    <w:p w14:paraId="1B719FEA" w14:textId="77777777" w:rsidR="00805F53" w:rsidRPr="006A27C6" w:rsidRDefault="00805F53" w:rsidP="00FC7804">
      <w:pPr>
        <w:pStyle w:val="Code"/>
      </w:pPr>
      <w:r w:rsidRPr="006A27C6">
        <w:t xml:space="preserve">      </w:t>
      </w:r>
      <w:r>
        <w:t>0.</w:t>
      </w:r>
      <w:r w:rsidRPr="006A27C6">
        <w:t xml:space="preserve">0, 0.0  </w:t>
      </w:r>
    </w:p>
    <w:p w14:paraId="71109AF6" w14:textId="77777777" w:rsidR="00805F53" w:rsidRPr="006A27C6" w:rsidRDefault="00805F53" w:rsidP="00FC7804">
      <w:pPr>
        <w:pStyle w:val="Code"/>
      </w:pPr>
      <w:r w:rsidRPr="006A27C6">
        <w:t xml:space="preserve">    ];</w:t>
      </w:r>
    </w:p>
    <w:p w14:paraId="2515D019" w14:textId="77777777" w:rsidR="00805F53" w:rsidRPr="006A27C6" w:rsidRDefault="00805F53" w:rsidP="00FC7804">
      <w:pPr>
        <w:pStyle w:val="Code"/>
      </w:pPr>
      <w:r w:rsidRPr="006A27C6">
        <w:t xml:space="preserve">    </w:t>
      </w:r>
    </w:p>
    <w:p w14:paraId="50DD04F4" w14:textId="77777777" w:rsidR="00805F53" w:rsidRPr="006A27C6" w:rsidRDefault="00805F53" w:rsidP="00FC7804">
      <w:pPr>
        <w:pStyle w:val="Code"/>
      </w:pPr>
      <w:r w:rsidRPr="006A27C6">
        <w:t xml:space="preserve">    var gl = gEngine.Core.</w:t>
      </w:r>
      <w:r>
        <w:t>get</w:t>
      </w:r>
      <w:r w:rsidRPr="006A27C6">
        <w:t>GL();</w:t>
      </w:r>
    </w:p>
    <w:p w14:paraId="4A13F57B" w14:textId="77777777" w:rsidR="00805F53" w:rsidRPr="006A27C6" w:rsidRDefault="00805F53" w:rsidP="00FC7804">
      <w:pPr>
        <w:pStyle w:val="Code"/>
      </w:pPr>
      <w:r w:rsidRPr="006A27C6">
        <w:t xml:space="preserve">    this.</w:t>
      </w:r>
      <w:r>
        <w:t>m</w:t>
      </w:r>
      <w:r w:rsidRPr="006A27C6">
        <w:t>TexCoordBuffer = gl.createBuffer();</w:t>
      </w:r>
    </w:p>
    <w:p w14:paraId="7ABD5EA6" w14:textId="77777777" w:rsidR="00805F53" w:rsidRPr="006A27C6" w:rsidRDefault="00805F53" w:rsidP="00FC7804">
      <w:pPr>
        <w:pStyle w:val="Code"/>
      </w:pPr>
      <w:r w:rsidRPr="006A27C6">
        <w:t xml:space="preserve">    gl.bindBuffer(gl.ARRAY_BUFFER, this.</w:t>
      </w:r>
      <w:r>
        <w:t>m</w:t>
      </w:r>
      <w:r w:rsidRPr="006A27C6">
        <w:t>TexCoordBuffer);</w:t>
      </w:r>
    </w:p>
    <w:p w14:paraId="4DE506E2" w14:textId="77777777" w:rsidR="00805F53" w:rsidRPr="006A27C6" w:rsidRDefault="00805F53" w:rsidP="00FC7804">
      <w:pPr>
        <w:pStyle w:val="Code"/>
      </w:pPr>
      <w:r w:rsidRPr="006A27C6">
        <w:t xml:space="preserve">    gl.bufferData(gl.ARRAY_BUFFER, new Float32Array(initTexCoord), gl.DYNAMIC_DRAW);</w:t>
      </w:r>
    </w:p>
    <w:p w14:paraId="6645DA40" w14:textId="77777777" w:rsidR="00805F53" w:rsidRPr="006A27C6" w:rsidRDefault="00805F53" w:rsidP="00FC7804">
      <w:pPr>
        <w:pStyle w:val="Code"/>
      </w:pPr>
      <w:r w:rsidRPr="006A27C6">
        <w:t>}</w:t>
      </w:r>
    </w:p>
    <w:p w14:paraId="20D2B466" w14:textId="77777777" w:rsidR="00805F53" w:rsidRPr="006A27C6" w:rsidRDefault="00805F53" w:rsidP="00FC7804">
      <w:pPr>
        <w:pStyle w:val="Code"/>
      </w:pPr>
      <w:r w:rsidRPr="006A27C6">
        <w:t>// get all the prototype functions from SimpleShader</w:t>
      </w:r>
    </w:p>
    <w:p w14:paraId="4E5F7D27" w14:textId="77777777" w:rsidR="00805F53" w:rsidRPr="006A27C6" w:rsidRDefault="00805F53" w:rsidP="00FC7804">
      <w:pPr>
        <w:pStyle w:val="Code"/>
      </w:pPr>
      <w:r w:rsidRPr="006A27C6">
        <w:t>gEngine.Core.</w:t>
      </w:r>
      <w:r>
        <w:t>inheritPrototype</w:t>
      </w:r>
      <w:r w:rsidRPr="006A27C6">
        <w:t>(SpriteShader, TextureShader);</w:t>
      </w:r>
    </w:p>
    <w:p w14:paraId="405121AD" w14:textId="77777777" w:rsidR="00805F53" w:rsidRPr="006A27C6" w:rsidRDefault="00805F53" w:rsidP="003A3233">
      <w:pPr>
        <w:pStyle w:val="BodyText"/>
      </w:pPr>
      <w:proofErr w:type="spellStart"/>
      <w:r w:rsidRPr="006A27C6">
        <w:rPr>
          <w:rStyle w:val="CodeInline"/>
        </w:rPr>
        <w:t>SpriteShader</w:t>
      </w:r>
      <w:proofErr w:type="spellEnd"/>
      <w:r w:rsidRPr="006A27C6">
        <w:t xml:space="preserve"> </w:t>
      </w:r>
      <w:r>
        <w:t xml:space="preserve">defines </w:t>
      </w:r>
      <w:r w:rsidRPr="006A27C6">
        <w:t xml:space="preserve">its own texture coordinate buffer in </w:t>
      </w:r>
      <w:r>
        <w:t>WebGL</w:t>
      </w:r>
      <w:r w:rsidR="002A48B6">
        <w:t>,</w:t>
      </w:r>
      <w:r>
        <w:t xml:space="preserve"> and the reference to this buffer is kept by </w:t>
      </w:r>
      <w:proofErr w:type="spellStart"/>
      <w:r w:rsidRPr="00FD40C8">
        <w:rPr>
          <w:rStyle w:val="CodeInline"/>
        </w:rPr>
        <w:t>mTexCoordBuffer</w:t>
      </w:r>
      <w:proofErr w:type="spellEnd"/>
      <w:r>
        <w:t>.</w:t>
      </w:r>
      <w:r w:rsidRPr="006A27C6">
        <w:t xml:space="preserve"> Notice that </w:t>
      </w:r>
      <w:r>
        <w:t xml:space="preserve">in the </w:t>
      </w:r>
      <w:r w:rsidR="002A48B6">
        <w:t xml:space="preserve">previous </w:t>
      </w:r>
      <w:r>
        <w:t xml:space="preserve">code when creating this buffer in the </w:t>
      </w:r>
      <w:proofErr w:type="spellStart"/>
      <w:r w:rsidRPr="00641138">
        <w:rPr>
          <w:rStyle w:val="CodeInline"/>
        </w:rPr>
        <w:t>gl.bufferData</w:t>
      </w:r>
      <w:proofErr w:type="spellEnd"/>
      <w:r w:rsidRPr="00641138">
        <w:rPr>
          <w:rStyle w:val="CodeInline"/>
        </w:rPr>
        <w:t>()</w:t>
      </w:r>
      <w:r w:rsidR="002A48B6">
        <w:t xml:space="preserve"> f</w:t>
      </w:r>
      <w:r>
        <w:t xml:space="preserve">unction, the </w:t>
      </w:r>
      <w:r w:rsidRPr="006A27C6">
        <w:rPr>
          <w:rStyle w:val="CodeInline"/>
        </w:rPr>
        <w:t>DYNAMIC_DRAW</w:t>
      </w:r>
      <w:r>
        <w:t xml:space="preserve"> option is specified. This is compared with the </w:t>
      </w:r>
      <w:r>
        <w:rPr>
          <w:rStyle w:val="CodeInline"/>
        </w:rPr>
        <w:t>STATIC</w:t>
      </w:r>
      <w:r w:rsidRPr="006A27C6">
        <w:rPr>
          <w:rStyle w:val="CodeInline"/>
        </w:rPr>
        <w:t>_DRAW</w:t>
      </w:r>
      <w:r>
        <w:t xml:space="preserve"> option used in </w:t>
      </w:r>
      <w:r w:rsidRPr="00AA4B49">
        <w:rPr>
          <w:rStyle w:val="CodeInline"/>
        </w:rPr>
        <w:t>Engine_VertexBuffer.js</w:t>
      </w:r>
      <w:r>
        <w:t xml:space="preserve"> when defining the system default texture coordinate buffer. In this case, the dynamic option informs </w:t>
      </w:r>
      <w:r w:rsidR="002A48B6">
        <w:t xml:space="preserve">the </w:t>
      </w:r>
      <w:r>
        <w:t>WebGL graphics system that the content to this buffer will be subject to changes.</w:t>
      </w:r>
    </w:p>
    <w:p w14:paraId="0385C1E4" w14:textId="77777777" w:rsidR="00D07AC5" w:rsidRPr="006A27C6" w:rsidRDefault="00805F53" w:rsidP="00D07AC5">
      <w:pPr>
        <w:pStyle w:val="NumList"/>
        <w:numPr>
          <w:ilvl w:val="0"/>
          <w:numId w:val="14"/>
        </w:numPr>
      </w:pPr>
      <w:r w:rsidRPr="006A27C6">
        <w:t xml:space="preserve">Define a function to </w:t>
      </w:r>
      <w:r>
        <w:t>set</w:t>
      </w:r>
      <w:r w:rsidR="00064C1E">
        <w:fldChar w:fldCharType="begin"/>
      </w:r>
      <w:r w:rsidR="00064C1E">
        <w:instrText xml:space="preserve"> XE "</w:instrText>
      </w:r>
      <w:r w:rsidR="00064C1E" w:rsidRPr="004F046C">
        <w:instrText>Sprite sheets:GLSL texture shaders</w:instrText>
      </w:r>
      <w:r w:rsidR="00064C1E">
        <w:instrText xml:space="preserve">" </w:instrText>
      </w:r>
      <w:r w:rsidR="00064C1E">
        <w:fldChar w:fldCharType="end"/>
      </w:r>
      <w:r>
        <w:t xml:space="preserve"> the WebGL texture coordinate buffer</w:t>
      </w:r>
      <w:r w:rsidR="002A48B6">
        <w:t>.</w:t>
      </w:r>
    </w:p>
    <w:p w14:paraId="3D6C0BB7" w14:textId="77777777" w:rsidR="00805F53" w:rsidRPr="006A27C6" w:rsidRDefault="00805F53" w:rsidP="00FC7804">
      <w:pPr>
        <w:pStyle w:val="Code"/>
      </w:pPr>
      <w:r w:rsidRPr="006A27C6">
        <w:t>SpriteShader.prototype.</w:t>
      </w:r>
      <w:r>
        <w:t>set</w:t>
      </w:r>
      <w:r w:rsidRPr="006A27C6">
        <w:t>TextureCoordinate = function(texCoord)</w:t>
      </w:r>
      <w:r>
        <w:t xml:space="preserve"> </w:t>
      </w:r>
      <w:r w:rsidRPr="006A27C6">
        <w:t>{</w:t>
      </w:r>
    </w:p>
    <w:p w14:paraId="750A34AF" w14:textId="77777777" w:rsidR="00805F53" w:rsidRPr="006A27C6" w:rsidRDefault="00805F53" w:rsidP="00FC7804">
      <w:pPr>
        <w:pStyle w:val="Code"/>
      </w:pPr>
      <w:r w:rsidRPr="006A27C6">
        <w:t xml:space="preserve">    var gl = gEngine.Core.</w:t>
      </w:r>
      <w:r>
        <w:t>get</w:t>
      </w:r>
      <w:r w:rsidRPr="006A27C6">
        <w:t>GL();</w:t>
      </w:r>
    </w:p>
    <w:p w14:paraId="2394092C" w14:textId="77777777" w:rsidR="00805F53" w:rsidRPr="006A27C6" w:rsidRDefault="00805F53" w:rsidP="00FC7804">
      <w:pPr>
        <w:pStyle w:val="Code"/>
      </w:pPr>
      <w:r w:rsidRPr="006A27C6">
        <w:t xml:space="preserve">    gl.bindBuffer(gl.ARRAY_BUFFER, this.</w:t>
      </w:r>
      <w:r>
        <w:t>m</w:t>
      </w:r>
      <w:r w:rsidRPr="006A27C6">
        <w:t>TexCoordBuffer);</w:t>
      </w:r>
    </w:p>
    <w:p w14:paraId="0130B089" w14:textId="77777777" w:rsidR="00805F53" w:rsidRPr="006A27C6" w:rsidRDefault="00805F53" w:rsidP="00FC7804">
      <w:pPr>
        <w:pStyle w:val="Code"/>
      </w:pPr>
      <w:r w:rsidRPr="006A27C6">
        <w:t xml:space="preserve">    gl.bufferSubData(gl.ARRAY_BUFFER, 0, new Float32Array(texCoord));</w:t>
      </w:r>
    </w:p>
    <w:p w14:paraId="43F11930" w14:textId="77777777" w:rsidR="00805F53" w:rsidRPr="006A27C6" w:rsidRDefault="00805F53" w:rsidP="00FC7804">
      <w:pPr>
        <w:pStyle w:val="Code"/>
      </w:pPr>
      <w:r w:rsidRPr="006A27C6">
        <w:t>};</w:t>
      </w:r>
    </w:p>
    <w:p w14:paraId="136020BB" w14:textId="77777777" w:rsidR="00805F53" w:rsidRPr="005471C1" w:rsidRDefault="00805F53" w:rsidP="003A3233">
      <w:pPr>
        <w:pStyle w:val="BodyText"/>
      </w:pPr>
      <w:r w:rsidRPr="006A27C6">
        <w:t xml:space="preserve">Note </w:t>
      </w:r>
      <w:r>
        <w:t xml:space="preserve">that </w:t>
      </w:r>
      <w:proofErr w:type="spellStart"/>
      <w:r w:rsidRPr="00130B7F">
        <w:rPr>
          <w:rStyle w:val="CodeInline"/>
        </w:rPr>
        <w:t>texCoord</w:t>
      </w:r>
      <w:proofErr w:type="spellEnd"/>
      <w:r w:rsidR="00064C1E">
        <w:rPr>
          <w:rStyle w:val="CodeInline"/>
        </w:rPr>
        <w:fldChar w:fldCharType="begin"/>
      </w:r>
      <w:r w:rsidR="00064C1E">
        <w:instrText xml:space="preserve"> XE "</w:instrText>
      </w:r>
      <w:r w:rsidR="00064C1E" w:rsidRPr="006B7782">
        <w:rPr>
          <w:rStyle w:val="CodeInline"/>
        </w:rPr>
        <w:instrText>Sprite sheets:texCoord</w:instrText>
      </w:r>
      <w:r w:rsidR="00064C1E">
        <w:instrText xml:space="preserve">" </w:instrText>
      </w:r>
      <w:r w:rsidR="00064C1E">
        <w:rPr>
          <w:rStyle w:val="CodeInline"/>
        </w:rPr>
        <w:fldChar w:fldCharType="end"/>
      </w:r>
      <w:r w:rsidRPr="006A27C6">
        <w:t xml:space="preserve"> </w:t>
      </w:r>
      <w:r>
        <w:t xml:space="preserve">is an array of eight </w:t>
      </w:r>
      <w:r w:rsidR="002A48B6">
        <w:t>floating-</w:t>
      </w:r>
      <w:r>
        <w:t xml:space="preserve">point numbers that specifies texture coordinate locations to the WebGL context. The format and content of this array </w:t>
      </w:r>
      <w:r w:rsidR="002A48B6">
        <w:t xml:space="preserve">are </w:t>
      </w:r>
      <w:r>
        <w:t xml:space="preserve">defined by the WebGL interface. </w:t>
      </w:r>
      <w:proofErr w:type="spellStart"/>
      <w:r w:rsidRPr="00130B7F">
        <w:rPr>
          <w:rStyle w:val="CodeInline"/>
        </w:rPr>
        <w:t>texCoord</w:t>
      </w:r>
      <w:proofErr w:type="spellEnd"/>
      <w:r>
        <w:rPr>
          <w:rStyle w:val="CodeInline"/>
        </w:rPr>
        <w:t xml:space="preserve"> </w:t>
      </w:r>
      <w:r>
        <w:t xml:space="preserve">must be a float array with eight </w:t>
      </w:r>
      <w:r w:rsidR="002A48B6">
        <w:t>floating-</w:t>
      </w:r>
      <w:r>
        <w:t xml:space="preserve">point numbers that identify four corners of a subregion in a </w:t>
      </w:r>
      <w:r w:rsidR="00E14CAD">
        <w:t>Texture Space</w:t>
      </w:r>
      <w:r>
        <w:t>: top</w:t>
      </w:r>
      <w:r w:rsidR="002A48B6">
        <w:t>-</w:t>
      </w:r>
      <w:r>
        <w:t>right, top</w:t>
      </w:r>
      <w:r w:rsidR="002A48B6">
        <w:t>-</w:t>
      </w:r>
      <w:r>
        <w:t>left, bottom</w:t>
      </w:r>
      <w:r w:rsidR="002A48B6">
        <w:t>-</w:t>
      </w:r>
      <w:r>
        <w:t>right, and bottom</w:t>
      </w:r>
      <w:r w:rsidR="002A48B6">
        <w:t>-</w:t>
      </w:r>
      <w:r>
        <w:t xml:space="preserve">left corners. In your case, these should be the four corners of a sprite sheet element. </w:t>
      </w:r>
    </w:p>
    <w:p w14:paraId="69D46027" w14:textId="77777777" w:rsidR="00D07AC5" w:rsidRPr="006A27C6" w:rsidRDefault="00805F53" w:rsidP="00D07AC5">
      <w:pPr>
        <w:pStyle w:val="NumList"/>
        <w:numPr>
          <w:ilvl w:val="0"/>
          <w:numId w:val="14"/>
        </w:numPr>
      </w:pPr>
      <w:r w:rsidRPr="006A27C6">
        <w:t xml:space="preserve">Override the </w:t>
      </w:r>
      <w:r>
        <w:t xml:space="preserve">shader </w:t>
      </w:r>
      <w:r w:rsidRPr="006A27C6">
        <w:t xml:space="preserve">activation </w:t>
      </w:r>
      <w:r>
        <w:t>function to enable the custom texture coordinate buffer for rendering</w:t>
      </w:r>
      <w:r w:rsidR="002A48B6">
        <w:t>.</w:t>
      </w:r>
    </w:p>
    <w:p w14:paraId="1379972E" w14:textId="77777777" w:rsidR="00805F53" w:rsidRPr="006A27C6" w:rsidRDefault="00805F53" w:rsidP="00FC7804">
      <w:pPr>
        <w:pStyle w:val="Code"/>
      </w:pPr>
      <w:r w:rsidRPr="006A27C6">
        <w:lastRenderedPageBreak/>
        <w:t>SpriteShader.prototype.</w:t>
      </w:r>
      <w:r>
        <w:t>activateShader</w:t>
      </w:r>
      <w:r w:rsidRPr="006A27C6">
        <w:t xml:space="preserve"> = function(pixelColor, vpMatrix) {</w:t>
      </w:r>
    </w:p>
    <w:p w14:paraId="3AA97F7A" w14:textId="77777777" w:rsidR="00805F53" w:rsidRPr="006A27C6" w:rsidRDefault="00805F53" w:rsidP="00FC7804">
      <w:pPr>
        <w:pStyle w:val="Code"/>
      </w:pPr>
      <w:r w:rsidRPr="006A27C6">
        <w:t xml:space="preserve">    // fi</w:t>
      </w:r>
      <w:r>
        <w:t>r</w:t>
      </w:r>
      <w:r w:rsidRPr="006A27C6">
        <w:t>st call the super class's activate</w:t>
      </w:r>
    </w:p>
    <w:p w14:paraId="138C34E7" w14:textId="77777777" w:rsidR="00805F53" w:rsidRPr="006A27C6" w:rsidRDefault="00805F53" w:rsidP="00FC7804">
      <w:pPr>
        <w:pStyle w:val="Code"/>
      </w:pPr>
      <w:r w:rsidRPr="006A27C6">
        <w:t xml:space="preserve">    SimpleShader.prototype.</w:t>
      </w:r>
      <w:r>
        <w:t>activateShader</w:t>
      </w:r>
      <w:r w:rsidRPr="006A27C6">
        <w:t>.call(this, pixelColor, vpMatrix);</w:t>
      </w:r>
    </w:p>
    <w:p w14:paraId="04D643A2" w14:textId="77777777" w:rsidR="00805F53" w:rsidRPr="006A27C6" w:rsidRDefault="00805F53" w:rsidP="00FC7804">
      <w:pPr>
        <w:pStyle w:val="Code"/>
      </w:pPr>
      <w:r w:rsidRPr="006A27C6">
        <w:t xml:space="preserve">    </w:t>
      </w:r>
    </w:p>
    <w:p w14:paraId="2AED5CCB" w14:textId="77777777" w:rsidR="00805F53" w:rsidRPr="006A27C6" w:rsidRDefault="00805F53" w:rsidP="00FC7804">
      <w:pPr>
        <w:pStyle w:val="Code"/>
      </w:pPr>
      <w:r w:rsidRPr="006A27C6">
        <w:t xml:space="preserve">    // now binds the proper texture coordinate buffer</w:t>
      </w:r>
    </w:p>
    <w:p w14:paraId="6F0DA166" w14:textId="77777777" w:rsidR="00805F53" w:rsidRPr="006A27C6" w:rsidRDefault="00805F53" w:rsidP="00FC7804">
      <w:pPr>
        <w:pStyle w:val="Code"/>
      </w:pPr>
      <w:r w:rsidRPr="006A27C6">
        <w:t xml:space="preserve">    var gl = gEngine.Core.</w:t>
      </w:r>
      <w:r>
        <w:t>get</w:t>
      </w:r>
      <w:r w:rsidRPr="006A27C6">
        <w:t>GL();</w:t>
      </w:r>
    </w:p>
    <w:p w14:paraId="78F5B518" w14:textId="77777777" w:rsidR="00805F53" w:rsidRPr="006A27C6" w:rsidRDefault="00805F53" w:rsidP="00FC7804">
      <w:pPr>
        <w:pStyle w:val="Code"/>
      </w:pPr>
      <w:r w:rsidRPr="006A27C6">
        <w:t xml:space="preserve">    gl.bindBuffer(gl.ARRAY_BUFFER, this.</w:t>
      </w:r>
      <w:r>
        <w:t>m</w:t>
      </w:r>
      <w:r w:rsidRPr="006A27C6">
        <w:t>TexCoordBuffer);</w:t>
      </w:r>
    </w:p>
    <w:p w14:paraId="0531616B" w14:textId="77777777" w:rsidR="00805F53" w:rsidRPr="006A27C6" w:rsidRDefault="00805F53" w:rsidP="00FC7804">
      <w:pPr>
        <w:pStyle w:val="Code"/>
      </w:pPr>
      <w:r w:rsidRPr="006A27C6">
        <w:t xml:space="preserve">    gl.vertexAttribPointer(this.</w:t>
      </w:r>
      <w:r>
        <w:t>m</w:t>
      </w:r>
      <w:r w:rsidRPr="006A27C6">
        <w:t xml:space="preserve">ShaderTextureCoordAttribute, </w:t>
      </w:r>
      <w:r w:rsidR="00D25E8E">
        <w:t xml:space="preserve">2, </w:t>
      </w:r>
      <w:r w:rsidRPr="006A27C6">
        <w:t>gl.FLOAT, false, 0</w:t>
      </w:r>
      <w:r>
        <w:t>, 0);</w:t>
      </w:r>
      <w:r w:rsidRPr="006A27C6">
        <w:t xml:space="preserve"> </w:t>
      </w:r>
    </w:p>
    <w:p w14:paraId="5272F78C" w14:textId="77777777" w:rsidR="00805F53" w:rsidRPr="006A27C6" w:rsidRDefault="00805F53" w:rsidP="00FC7804">
      <w:pPr>
        <w:pStyle w:val="Code"/>
      </w:pPr>
      <w:r w:rsidRPr="006A27C6">
        <w:t xml:space="preserve">    gl.enableVertexAttribArray(this.</w:t>
      </w:r>
      <w:r>
        <w:t>m</w:t>
      </w:r>
      <w:r w:rsidRPr="006A27C6">
        <w:t>ShaderTextureCoordAttribute);</w:t>
      </w:r>
    </w:p>
    <w:p w14:paraId="1F8FA01C" w14:textId="77777777" w:rsidR="00805F53" w:rsidRPr="006A27C6" w:rsidRDefault="00805F53" w:rsidP="00FC7804">
      <w:pPr>
        <w:pStyle w:val="Code"/>
      </w:pPr>
      <w:r w:rsidRPr="006A27C6">
        <w:t>};</w:t>
      </w:r>
    </w:p>
    <w:p w14:paraId="63FE1B60" w14:textId="77777777" w:rsidR="00805F53" w:rsidRPr="006A27C6" w:rsidRDefault="00805F53" w:rsidP="003A3233">
      <w:pPr>
        <w:pStyle w:val="BodyText"/>
      </w:pPr>
      <w:r>
        <w:t xml:space="preserve">Notice that the superclass </w:t>
      </w:r>
      <w:proofErr w:type="spellStart"/>
      <w:r>
        <w:rPr>
          <w:rStyle w:val="CodeInline"/>
        </w:rPr>
        <w:t>activateShader</w:t>
      </w:r>
      <w:proofErr w:type="spellEnd"/>
      <w:r>
        <w:rPr>
          <w:rStyle w:val="CodeInline"/>
        </w:rPr>
        <w:t>()</w:t>
      </w:r>
      <w:r w:rsidRPr="006A27C6">
        <w:t xml:space="preserve"> function</w:t>
      </w:r>
      <w:r w:rsidR="00064C1E">
        <w:fldChar w:fldCharType="begin"/>
      </w:r>
      <w:r w:rsidR="00064C1E">
        <w:instrText xml:space="preserve"> XE "</w:instrText>
      </w:r>
      <w:r w:rsidR="00064C1E" w:rsidRPr="00A73BBA">
        <w:rPr>
          <w:rStyle w:val="CodeInline"/>
        </w:rPr>
        <w:instrText>Sprite sheets:activateShader()</w:instrText>
      </w:r>
      <w:r w:rsidR="00064C1E" w:rsidRPr="00A73BBA">
        <w:instrText xml:space="preserve"> function</w:instrText>
      </w:r>
      <w:r w:rsidR="00064C1E">
        <w:instrText xml:space="preserve">" </w:instrText>
      </w:r>
      <w:r w:rsidR="00064C1E">
        <w:fldChar w:fldCharType="end"/>
      </w:r>
      <w:r w:rsidRPr="006A27C6">
        <w:t xml:space="preserve"> </w:t>
      </w:r>
      <w:r>
        <w:t xml:space="preserve">is called to </w:t>
      </w:r>
      <w:proofErr w:type="spellStart"/>
      <w:r w:rsidRPr="00174AAF">
        <w:rPr>
          <w:rStyle w:val="CodeInline"/>
        </w:rPr>
        <w:t>SimpleShader</w:t>
      </w:r>
      <w:proofErr w:type="spellEnd"/>
      <w:r>
        <w:t xml:space="preserve"> instead of </w:t>
      </w:r>
      <w:proofErr w:type="spellStart"/>
      <w:r w:rsidRPr="00174AAF">
        <w:rPr>
          <w:rStyle w:val="CodeInline"/>
        </w:rPr>
        <w:t>TextureShader</w:t>
      </w:r>
      <w:proofErr w:type="spellEnd"/>
      <w:r>
        <w:t xml:space="preserve">. This is to avoid </w:t>
      </w:r>
      <w:proofErr w:type="spellStart"/>
      <w:r w:rsidRPr="00174AAF">
        <w:rPr>
          <w:rStyle w:val="CodeInline"/>
        </w:rPr>
        <w:t>TextureShader</w:t>
      </w:r>
      <w:proofErr w:type="spellEnd"/>
      <w:r>
        <w:t xml:space="preserve"> activating the system default texture coordinate buffer for rendering.</w:t>
      </w:r>
    </w:p>
    <w:p w14:paraId="266D1D79" w14:textId="77777777" w:rsidR="00805F53" w:rsidRPr="006A27C6" w:rsidRDefault="00805F53" w:rsidP="00FC7804">
      <w:pPr>
        <w:pStyle w:val="Heading4"/>
      </w:pPr>
      <w:proofErr w:type="spellStart"/>
      <w:r w:rsidRPr="006A27C6">
        <w:t>SpriteRenderable</w:t>
      </w:r>
      <w:proofErr w:type="spellEnd"/>
      <w:r>
        <w:t xml:space="preserve"> Object</w:t>
      </w:r>
    </w:p>
    <w:p w14:paraId="43107E81" w14:textId="77777777" w:rsidR="00805F53" w:rsidRPr="006A27C6" w:rsidRDefault="00805F53" w:rsidP="00FC7804">
      <w:pPr>
        <w:pStyle w:val="BodyTextFirst"/>
      </w:pPr>
      <w:r>
        <w:t xml:space="preserve">Similar to </w:t>
      </w:r>
      <w:proofErr w:type="spellStart"/>
      <w:r w:rsidRPr="00AC7441">
        <w:rPr>
          <w:rStyle w:val="CodeInline"/>
        </w:rPr>
        <w:t>Renderable</w:t>
      </w:r>
      <w:proofErr w:type="spellEnd"/>
      <w:r>
        <w:t xml:space="preserve"> objects</w:t>
      </w:r>
      <w:r w:rsidR="00F74153">
        <w:t xml:space="preserve"> (</w:t>
      </w:r>
      <w:r>
        <w:t xml:space="preserve">which are shaded with </w:t>
      </w:r>
      <w:proofErr w:type="spellStart"/>
      <w:r w:rsidRPr="00AC7441">
        <w:rPr>
          <w:rStyle w:val="CodeInline"/>
        </w:rPr>
        <w:t>SimpleShader</w:t>
      </w:r>
      <w:proofErr w:type="spellEnd"/>
      <w:r w:rsidR="00F74153">
        <w:t>)</w:t>
      </w:r>
      <w:r>
        <w:t xml:space="preserve"> and </w:t>
      </w:r>
      <w:proofErr w:type="spellStart"/>
      <w:r w:rsidRPr="00AC7441">
        <w:rPr>
          <w:rStyle w:val="CodeInline"/>
        </w:rPr>
        <w:t>TextureRenderable</w:t>
      </w:r>
      <w:proofErr w:type="spellEnd"/>
      <w:r>
        <w:t xml:space="preserve"> objects</w:t>
      </w:r>
      <w:r w:rsidR="00F74153">
        <w:t xml:space="preserve"> (</w:t>
      </w:r>
      <w:r>
        <w:t xml:space="preserve">which are shaded with </w:t>
      </w:r>
      <w:proofErr w:type="spellStart"/>
      <w:r w:rsidRPr="00AC7441">
        <w:rPr>
          <w:rStyle w:val="CodeInline"/>
        </w:rPr>
        <w:t>TextureShader</w:t>
      </w:r>
      <w:proofErr w:type="spellEnd"/>
      <w:r w:rsidR="00F74153">
        <w:t xml:space="preserve">), </w:t>
      </w:r>
      <w:r>
        <w:t xml:space="preserve">a corresponding </w:t>
      </w:r>
      <w:proofErr w:type="spellStart"/>
      <w:r w:rsidRPr="00AC7441">
        <w:rPr>
          <w:rStyle w:val="CodeInline"/>
        </w:rPr>
        <w:t>SpriteRenderable</w:t>
      </w:r>
      <w:proofErr w:type="spellEnd"/>
      <w:r>
        <w:t xml:space="preserve"> object</w:t>
      </w:r>
      <w:r w:rsidR="00064C1E">
        <w:fldChar w:fldCharType="begin"/>
      </w:r>
      <w:r w:rsidR="00064C1E">
        <w:instrText xml:space="preserve"> XE "</w:instrText>
      </w:r>
      <w:r w:rsidR="00064C1E" w:rsidRPr="00DE0C37">
        <w:rPr>
          <w:rStyle w:val="CodeInline"/>
        </w:rPr>
        <w:instrText>Sprite sheets:SpriteRenderable</w:instrText>
      </w:r>
      <w:r w:rsidR="00064C1E" w:rsidRPr="00DE0C37">
        <w:instrText xml:space="preserve"> object</w:instrText>
      </w:r>
      <w:r w:rsidR="00991011">
        <w:instrText>s</w:instrText>
      </w:r>
      <w:r w:rsidR="00064C1E">
        <w:instrText xml:space="preserve">" </w:instrText>
      </w:r>
      <w:r w:rsidR="00064C1E">
        <w:fldChar w:fldCharType="end"/>
      </w:r>
      <w:r>
        <w:t xml:space="preserve"> should be </w:t>
      </w:r>
      <w:r w:rsidR="002A48B6">
        <w:t xml:space="preserve">defined </w:t>
      </w:r>
      <w:r>
        <w:t xml:space="preserve">to represent objects that will be </w:t>
      </w:r>
      <w:proofErr w:type="spellStart"/>
      <w:r>
        <w:t>shaded</w:t>
      </w:r>
      <w:proofErr w:type="spellEnd"/>
      <w:r>
        <w:t xml:space="preserve"> with </w:t>
      </w:r>
      <w:proofErr w:type="spellStart"/>
      <w:r w:rsidRPr="006A27C6">
        <w:rPr>
          <w:rStyle w:val="CodeInline"/>
        </w:rPr>
        <w:t>SpriteShader</w:t>
      </w:r>
      <w:proofErr w:type="spellEnd"/>
      <w:r w:rsidR="002A48B6">
        <w:t>.</w:t>
      </w:r>
    </w:p>
    <w:p w14:paraId="6AD1E2A4" w14:textId="77777777" w:rsidR="00805F53" w:rsidRPr="006A27C6" w:rsidRDefault="00805F53" w:rsidP="00805F53">
      <w:pPr>
        <w:pStyle w:val="NumList"/>
        <w:numPr>
          <w:ilvl w:val="0"/>
          <w:numId w:val="15"/>
        </w:numPr>
      </w:pPr>
      <w:r w:rsidRPr="006A27C6">
        <w:t xml:space="preserve">Create a new file in the </w:t>
      </w:r>
      <w:proofErr w:type="spellStart"/>
      <w:r w:rsidRPr="006A27C6">
        <w:rPr>
          <w:rStyle w:val="CodeInline"/>
        </w:rPr>
        <w:t>src</w:t>
      </w:r>
      <w:proofErr w:type="spellEnd"/>
      <w:r w:rsidRPr="006A27C6">
        <w:rPr>
          <w:rStyle w:val="CodeInline"/>
        </w:rPr>
        <w:t>/Engine/</w:t>
      </w:r>
      <w:proofErr w:type="spellStart"/>
      <w:r w:rsidRPr="006A27C6">
        <w:rPr>
          <w:rStyle w:val="CodeInline"/>
        </w:rPr>
        <w:t>Renderables</w:t>
      </w:r>
      <w:proofErr w:type="spellEnd"/>
      <w:r w:rsidRPr="006A27C6">
        <w:t xml:space="preserve"> folder and name it </w:t>
      </w:r>
      <w:r w:rsidRPr="006A27C6">
        <w:rPr>
          <w:rStyle w:val="CodeInline"/>
        </w:rPr>
        <w:t>SpriteRenderable.js</w:t>
      </w:r>
      <w:r w:rsidRPr="006A27C6">
        <w:t>.</w:t>
      </w:r>
    </w:p>
    <w:p w14:paraId="10F0AE3C" w14:textId="77777777" w:rsidR="00D07AC5" w:rsidRPr="006A27C6" w:rsidRDefault="00805F53" w:rsidP="00D07AC5">
      <w:pPr>
        <w:pStyle w:val="NumList"/>
        <w:numPr>
          <w:ilvl w:val="0"/>
          <w:numId w:val="15"/>
        </w:numPr>
      </w:pPr>
      <w:r>
        <w:t xml:space="preserve">Define </w:t>
      </w:r>
      <w:r w:rsidRPr="006A27C6">
        <w:t xml:space="preserve">the </w:t>
      </w:r>
      <w:proofErr w:type="spellStart"/>
      <w:r w:rsidRPr="006A27C6">
        <w:rPr>
          <w:rStyle w:val="CodeInline"/>
        </w:rPr>
        <w:t>SpriteRenderable</w:t>
      </w:r>
      <w:proofErr w:type="spellEnd"/>
      <w:r w:rsidRPr="006A27C6">
        <w:t xml:space="preserve"> constructor </w:t>
      </w:r>
      <w:r>
        <w:t xml:space="preserve">to derive it from </w:t>
      </w:r>
      <w:proofErr w:type="spellStart"/>
      <w:r w:rsidRPr="006A27C6">
        <w:rPr>
          <w:rStyle w:val="CodeInline"/>
        </w:rPr>
        <w:t>TextureRenderable</w:t>
      </w:r>
      <w:proofErr w:type="spellEnd"/>
      <w:r w:rsidR="002A48B6">
        <w:t>.</w:t>
      </w:r>
    </w:p>
    <w:p w14:paraId="7C58E2A0" w14:textId="77777777" w:rsidR="00805F53" w:rsidRPr="006A27C6" w:rsidRDefault="00805F53" w:rsidP="00FC7804">
      <w:pPr>
        <w:pStyle w:val="Code"/>
      </w:pPr>
      <w:r w:rsidRPr="006A27C6">
        <w:t>function SpriteRenderable(myTexture)</w:t>
      </w:r>
      <w:r>
        <w:t xml:space="preserve"> </w:t>
      </w:r>
      <w:r w:rsidRPr="006A27C6">
        <w:t>{</w:t>
      </w:r>
    </w:p>
    <w:p w14:paraId="78FB021E" w14:textId="77777777" w:rsidR="00805F53" w:rsidRPr="006A27C6" w:rsidRDefault="00805F53" w:rsidP="00FC7804">
      <w:pPr>
        <w:pStyle w:val="Code"/>
      </w:pPr>
      <w:r w:rsidRPr="006A27C6">
        <w:t xml:space="preserve">    TextureRenderable.call(this, myTexture);</w:t>
      </w:r>
    </w:p>
    <w:p w14:paraId="508D2B9D" w14:textId="77777777" w:rsidR="00805F53" w:rsidRPr="006A27C6" w:rsidRDefault="00805F53" w:rsidP="00FC7804">
      <w:pPr>
        <w:pStyle w:val="Code"/>
      </w:pPr>
      <w:r w:rsidRPr="006A27C6">
        <w:t xml:space="preserve">    Renderable.prototype._</w:t>
      </w:r>
      <w:r>
        <w:t>set</w:t>
      </w:r>
      <w:r w:rsidRPr="006A27C6">
        <w:t>Shader.call(this,</w:t>
      </w:r>
      <w:r>
        <w:t xml:space="preserve"> </w:t>
      </w:r>
      <w:r w:rsidRPr="006A27C6">
        <w:t>gEngine.DefaultResources.</w:t>
      </w:r>
      <w:r>
        <w:t>get</w:t>
      </w:r>
      <w:r w:rsidRPr="006A27C6">
        <w:t>SpriteShader());</w:t>
      </w:r>
    </w:p>
    <w:p w14:paraId="52CF0378" w14:textId="77777777" w:rsidR="00805F53" w:rsidRPr="006A27C6" w:rsidRDefault="00805F53" w:rsidP="00FC7804">
      <w:pPr>
        <w:pStyle w:val="Code"/>
      </w:pPr>
    </w:p>
    <w:p w14:paraId="6AC4FFD6" w14:textId="77777777" w:rsidR="00805F53" w:rsidRPr="006A27C6" w:rsidRDefault="00805F53" w:rsidP="00FC7804">
      <w:pPr>
        <w:pStyle w:val="Code"/>
      </w:pPr>
      <w:r w:rsidRPr="006A27C6">
        <w:t xml:space="preserve">    this.</w:t>
      </w:r>
      <w:r>
        <w:t>m</w:t>
      </w:r>
      <w:r w:rsidRPr="006A27C6">
        <w:t>TexLeft = 0.0;   // bounds of texture coord (0 is left, 1 is right)</w:t>
      </w:r>
    </w:p>
    <w:p w14:paraId="2297AE81" w14:textId="77777777" w:rsidR="00805F53" w:rsidRPr="006A27C6" w:rsidRDefault="00805F53" w:rsidP="00FC7804">
      <w:pPr>
        <w:pStyle w:val="Code"/>
      </w:pPr>
      <w:r w:rsidRPr="006A27C6">
        <w:t xml:space="preserve">    this.</w:t>
      </w:r>
      <w:r>
        <w:t>m</w:t>
      </w:r>
      <w:r w:rsidRPr="006A27C6">
        <w:t xml:space="preserve">TexRight = 1.0;  // </w:t>
      </w:r>
    </w:p>
    <w:p w14:paraId="300E44C9" w14:textId="77777777" w:rsidR="00805F53" w:rsidRPr="006A27C6" w:rsidRDefault="00805F53" w:rsidP="00FC7804">
      <w:pPr>
        <w:pStyle w:val="Code"/>
      </w:pPr>
      <w:r w:rsidRPr="006A27C6">
        <w:t xml:space="preserve">    this.</w:t>
      </w:r>
      <w:r>
        <w:t>m</w:t>
      </w:r>
      <w:r w:rsidRPr="006A27C6">
        <w:t xml:space="preserve">TexTop = 1.0;  </w:t>
      </w:r>
      <w:r>
        <w:t xml:space="preserve"> </w:t>
      </w:r>
      <w:r w:rsidRPr="006A27C6">
        <w:t xml:space="preserve"> // 1 is top and 0 is bottom of image</w:t>
      </w:r>
    </w:p>
    <w:p w14:paraId="2E719628" w14:textId="77777777" w:rsidR="00805F53" w:rsidRPr="006A27C6" w:rsidRDefault="00805F53" w:rsidP="00FC7804">
      <w:pPr>
        <w:pStyle w:val="Code"/>
      </w:pPr>
      <w:r w:rsidRPr="006A27C6">
        <w:t xml:space="preserve">    this.</w:t>
      </w:r>
      <w:r>
        <w:t>m</w:t>
      </w:r>
      <w:r w:rsidRPr="006A27C6">
        <w:t xml:space="preserve">TexBottom = 0.0; // </w:t>
      </w:r>
    </w:p>
    <w:p w14:paraId="569A4CC7" w14:textId="77777777" w:rsidR="00805F53" w:rsidRPr="006A27C6" w:rsidRDefault="00805F53" w:rsidP="00FC7804">
      <w:pPr>
        <w:pStyle w:val="Code"/>
      </w:pPr>
      <w:r w:rsidRPr="006A27C6">
        <w:t>}</w:t>
      </w:r>
    </w:p>
    <w:p w14:paraId="78805CBC" w14:textId="77777777" w:rsidR="00805F53" w:rsidRPr="006A27C6" w:rsidRDefault="00805F53" w:rsidP="00FC7804">
      <w:pPr>
        <w:pStyle w:val="Code"/>
      </w:pPr>
      <w:r w:rsidRPr="006A27C6">
        <w:t>gEngine.Core.</w:t>
      </w:r>
      <w:r>
        <w:t>inheritPrototype</w:t>
      </w:r>
      <w:r w:rsidRPr="006A27C6">
        <w:t>(SpriteRenderable, TextureRenderable);</w:t>
      </w:r>
    </w:p>
    <w:p w14:paraId="6F728E75" w14:textId="77777777" w:rsidR="00805F53" w:rsidRPr="006A27C6" w:rsidRDefault="00805F53" w:rsidP="003A3233">
      <w:pPr>
        <w:pStyle w:val="BodyText"/>
      </w:pPr>
      <w:r>
        <w:t xml:space="preserve">A </w:t>
      </w:r>
      <w:proofErr w:type="spellStart"/>
      <w:r w:rsidRPr="006A27C6">
        <w:rPr>
          <w:rStyle w:val="CodeInline"/>
        </w:rPr>
        <w:t>SpriteRenderable</w:t>
      </w:r>
      <w:proofErr w:type="spellEnd"/>
      <w:r w:rsidRPr="006A27C6">
        <w:t xml:space="preserve"> </w:t>
      </w:r>
      <w:r>
        <w:t xml:space="preserve">object extends the </w:t>
      </w:r>
      <w:proofErr w:type="spellStart"/>
      <w:r w:rsidRPr="006A27C6">
        <w:rPr>
          <w:rStyle w:val="CodeInline"/>
        </w:rPr>
        <w:t>TextureRenderable</w:t>
      </w:r>
      <w:proofErr w:type="spellEnd"/>
      <w:r>
        <w:t xml:space="preserve"> object</w:t>
      </w:r>
      <w:r w:rsidR="00064C1E">
        <w:fldChar w:fldCharType="begin"/>
      </w:r>
      <w:r w:rsidR="00064C1E">
        <w:instrText xml:space="preserve"> XE "</w:instrText>
      </w:r>
      <w:r w:rsidR="00064C1E" w:rsidRPr="002103E4">
        <w:rPr>
          <w:rStyle w:val="CodeInline"/>
        </w:rPr>
        <w:instrText>Sprite sheets:TextureRenderable</w:instrText>
      </w:r>
      <w:r w:rsidR="00064C1E" w:rsidRPr="002103E4">
        <w:instrText xml:space="preserve"> object</w:instrText>
      </w:r>
      <w:r w:rsidR="00991011">
        <w:instrText>s</w:instrText>
      </w:r>
      <w:r w:rsidR="00064C1E">
        <w:instrText xml:space="preserve">" </w:instrText>
      </w:r>
      <w:r w:rsidR="00064C1E">
        <w:fldChar w:fldCharType="end"/>
      </w:r>
      <w:r>
        <w:t xml:space="preserve"> by defining the </w:t>
      </w:r>
      <w:r w:rsidRPr="006A27C6">
        <w:t xml:space="preserve">set of variables </w:t>
      </w:r>
      <w:r>
        <w:t>that identifies the texture coordinate bounds</w:t>
      </w:r>
      <w:r w:rsidRPr="006A27C6">
        <w:t xml:space="preserve"> of a </w:t>
      </w:r>
      <w:r>
        <w:t xml:space="preserve">subregion </w:t>
      </w:r>
      <w:r w:rsidRPr="006A27C6">
        <w:t xml:space="preserve">within </w:t>
      </w:r>
      <w:r>
        <w:t xml:space="preserve">the </w:t>
      </w:r>
      <w:r w:rsidR="00E14CAD">
        <w:t>Texture Space</w:t>
      </w:r>
      <w:r>
        <w:t>, the bounds of a sprite sheet element.</w:t>
      </w:r>
    </w:p>
    <w:p w14:paraId="18D00994" w14:textId="77777777" w:rsidR="00D07AC5" w:rsidRPr="006A27C6" w:rsidRDefault="00805F53" w:rsidP="00D07AC5">
      <w:pPr>
        <w:pStyle w:val="NumList"/>
        <w:numPr>
          <w:ilvl w:val="0"/>
          <w:numId w:val="15"/>
        </w:numPr>
      </w:pPr>
      <w:r w:rsidRPr="006A27C6">
        <w:t xml:space="preserve">Define </w:t>
      </w:r>
      <w:r>
        <w:t>an enumerated data type with values that identify corresponding offset positions of a WebGL texture coordinate specification array</w:t>
      </w:r>
      <w:r w:rsidR="002A48B6">
        <w:t>.</w:t>
      </w:r>
    </w:p>
    <w:p w14:paraId="000C3BFA" w14:textId="77777777" w:rsidR="00805F53" w:rsidRPr="006A27C6" w:rsidRDefault="00805F53" w:rsidP="00FC7804">
      <w:pPr>
        <w:pStyle w:val="Code"/>
      </w:pPr>
      <w:r w:rsidRPr="006A27C6">
        <w:t>// the expected texture cooridnate array is an array of 8 floats where:</w:t>
      </w:r>
    </w:p>
    <w:p w14:paraId="706584B0" w14:textId="77777777" w:rsidR="00805F53" w:rsidRPr="006A27C6" w:rsidRDefault="00805F53" w:rsidP="00FC7804">
      <w:pPr>
        <w:pStyle w:val="Code"/>
      </w:pPr>
      <w:r>
        <w:t>//  [0] [1]: is u/v</w:t>
      </w:r>
      <w:r w:rsidRPr="006A27C6">
        <w:t xml:space="preserve"> cooridnate of Top-Right </w:t>
      </w:r>
    </w:p>
    <w:p w14:paraId="01A04DDA" w14:textId="77777777" w:rsidR="00805F53" w:rsidRPr="006A27C6" w:rsidRDefault="00805F53" w:rsidP="00FC7804">
      <w:pPr>
        <w:pStyle w:val="Code"/>
      </w:pPr>
      <w:r>
        <w:t>//  [2] [3]: is u/v</w:t>
      </w:r>
      <w:r w:rsidRPr="006A27C6">
        <w:t xml:space="preserve"> coordinate of Top-Left</w:t>
      </w:r>
    </w:p>
    <w:p w14:paraId="7DD75352" w14:textId="77777777" w:rsidR="00805F53" w:rsidRPr="006A27C6" w:rsidRDefault="00805F53" w:rsidP="00FC7804">
      <w:pPr>
        <w:pStyle w:val="Code"/>
      </w:pPr>
      <w:r>
        <w:t>//  [4] [5]: is u/v</w:t>
      </w:r>
      <w:r w:rsidRPr="006A27C6">
        <w:t xml:space="preserve"> coordinate of Bottom-Right</w:t>
      </w:r>
    </w:p>
    <w:p w14:paraId="48A47AA8" w14:textId="77777777" w:rsidR="00805F53" w:rsidRPr="006A27C6" w:rsidRDefault="00805F53" w:rsidP="00FC7804">
      <w:pPr>
        <w:pStyle w:val="Code"/>
      </w:pPr>
      <w:r>
        <w:t>//  [6] [7]: is u/v</w:t>
      </w:r>
      <w:r w:rsidRPr="006A27C6">
        <w:t xml:space="preserve"> coordinate of Bottom-Left</w:t>
      </w:r>
    </w:p>
    <w:p w14:paraId="69026CCD" w14:textId="77777777" w:rsidR="00805F53" w:rsidRPr="006A27C6" w:rsidRDefault="00805F53" w:rsidP="00FC7804">
      <w:pPr>
        <w:pStyle w:val="Code"/>
      </w:pPr>
      <w:r w:rsidRPr="006A27C6">
        <w:t>SpriteRenderable.eTexCoordArray = Object.freeze({</w:t>
      </w:r>
    </w:p>
    <w:p w14:paraId="1D14D249" w14:textId="77777777" w:rsidR="00805F53" w:rsidRPr="006A27C6" w:rsidRDefault="00805F53" w:rsidP="00FC7804">
      <w:pPr>
        <w:pStyle w:val="Code"/>
      </w:pPr>
      <w:r w:rsidRPr="006A27C6">
        <w:t xml:space="preserve">            eLeft: 2,</w:t>
      </w:r>
    </w:p>
    <w:p w14:paraId="42D3FDE1" w14:textId="77777777" w:rsidR="00805F53" w:rsidRPr="006A27C6" w:rsidRDefault="00805F53" w:rsidP="00FC7804">
      <w:pPr>
        <w:pStyle w:val="Code"/>
      </w:pPr>
      <w:r w:rsidRPr="006A27C6">
        <w:t xml:space="preserve">            eRight: 0,</w:t>
      </w:r>
    </w:p>
    <w:p w14:paraId="59BF85E4" w14:textId="77777777" w:rsidR="00805F53" w:rsidRPr="006A27C6" w:rsidRDefault="00805F53" w:rsidP="00FC7804">
      <w:pPr>
        <w:pStyle w:val="Code"/>
      </w:pPr>
      <w:r w:rsidRPr="006A27C6">
        <w:lastRenderedPageBreak/>
        <w:t xml:space="preserve">            eTop: 1,</w:t>
      </w:r>
    </w:p>
    <w:p w14:paraId="23805DE9" w14:textId="77777777" w:rsidR="00805F53" w:rsidRPr="006A27C6" w:rsidRDefault="00805F53" w:rsidP="00FC7804">
      <w:pPr>
        <w:pStyle w:val="Code"/>
      </w:pPr>
      <w:r w:rsidRPr="006A27C6">
        <w:t xml:space="preserve">            eBottom: 5</w:t>
      </w:r>
    </w:p>
    <w:p w14:paraId="0E9F8492" w14:textId="77777777" w:rsidR="00805F53" w:rsidRPr="006A27C6" w:rsidRDefault="00805F53" w:rsidP="00FC7804">
      <w:pPr>
        <w:pStyle w:val="Code"/>
      </w:pPr>
      <w:r w:rsidRPr="006A27C6">
        <w:t>});</w:t>
      </w:r>
    </w:p>
    <w:p w14:paraId="18AD8F1C" w14:textId="77777777" w:rsidR="00805F53" w:rsidRPr="006A27C6" w:rsidRDefault="00DA3970" w:rsidP="00FC7804">
      <w:pPr>
        <w:pStyle w:val="NoteTipCaution"/>
      </w:pPr>
      <w:r w:rsidRPr="00DA3970">
        <w:rPr>
          <w:rStyle w:val="Strong"/>
        </w:rPr>
        <w:t>Note</w:t>
      </w:r>
      <w:r w:rsidRPr="00DA3970">
        <w:rPr>
          <w:rStyle w:val="Strong"/>
        </w:rPr>
        <w:tab/>
      </w:r>
      <w:r w:rsidR="00CD57E5" w:rsidRPr="006A27C6">
        <w:t xml:space="preserve"> </w:t>
      </w:r>
      <w:proofErr w:type="spellStart"/>
      <w:r w:rsidR="001B387E" w:rsidRPr="001B387E">
        <w:rPr>
          <w:rStyle w:val="CodeInline"/>
        </w:rPr>
        <w:t>e</w:t>
      </w:r>
      <w:r w:rsidR="001B387E" w:rsidRPr="001B387E">
        <w:rPr>
          <w:rStyle w:val="CodeInline"/>
          <w:i/>
        </w:rPr>
        <w:t>Name</w:t>
      </w:r>
      <w:proofErr w:type="spellEnd"/>
      <w:r w:rsidR="00805F53" w:rsidRPr="006A27C6">
        <w:t xml:space="preserve"> is an enumerated data type.</w:t>
      </w:r>
    </w:p>
    <w:p w14:paraId="5557F63E" w14:textId="77777777" w:rsidR="00D07AC5" w:rsidRPr="006A27C6" w:rsidRDefault="00805F53" w:rsidP="00D07AC5">
      <w:pPr>
        <w:pStyle w:val="NumList"/>
        <w:numPr>
          <w:ilvl w:val="0"/>
          <w:numId w:val="15"/>
        </w:numPr>
      </w:pPr>
      <w:r w:rsidRPr="006A27C6">
        <w:t>Define function</w:t>
      </w:r>
      <w:r>
        <w:t>s</w:t>
      </w:r>
      <w:r w:rsidRPr="006A27C6">
        <w:t xml:space="preserve"> to </w:t>
      </w:r>
      <w:r>
        <w:t>allow the specification of a sprite sheet element</w:t>
      </w:r>
      <w:r w:rsidR="002A48B6">
        <w:t>’</w:t>
      </w:r>
      <w:r>
        <w:t xml:space="preserve">s </w:t>
      </w:r>
      <w:proofErr w:type="spellStart"/>
      <w:r w:rsidR="003F6760">
        <w:t>uv</w:t>
      </w:r>
      <w:proofErr w:type="spellEnd"/>
      <w:r>
        <w:t xml:space="preserve"> values in both texture coordinate space (normalized between 0 to 1) and with pixel positions (which will be converted to </w:t>
      </w:r>
      <w:proofErr w:type="spellStart"/>
      <w:r w:rsidR="003F6760">
        <w:t>uv</w:t>
      </w:r>
      <w:proofErr w:type="spellEnd"/>
      <w:r>
        <w:t xml:space="preserve"> values)</w:t>
      </w:r>
      <w:r w:rsidR="002A48B6">
        <w:t>.</w:t>
      </w:r>
    </w:p>
    <w:p w14:paraId="2A8E96E5" w14:textId="77777777" w:rsidR="00805F53" w:rsidRPr="006A27C6" w:rsidRDefault="00805F53" w:rsidP="00FC7804">
      <w:pPr>
        <w:pStyle w:val="Code"/>
      </w:pPr>
      <w:r w:rsidRPr="006A27C6">
        <w:t>SpriteRenderable.prototype.</w:t>
      </w:r>
      <w:r>
        <w:t xml:space="preserve">setElementUVCoordinate </w:t>
      </w:r>
      <w:r w:rsidRPr="006A27C6">
        <w:t>= function(left, right, bottom, top)</w:t>
      </w:r>
      <w:r>
        <w:t xml:space="preserve"> </w:t>
      </w:r>
      <w:r w:rsidRPr="006A27C6">
        <w:t>{</w:t>
      </w:r>
    </w:p>
    <w:p w14:paraId="3B3F9806" w14:textId="77777777" w:rsidR="00805F53" w:rsidRPr="006A27C6" w:rsidRDefault="00805F53" w:rsidP="00FC7804">
      <w:pPr>
        <w:pStyle w:val="Code"/>
      </w:pPr>
      <w:r w:rsidRPr="006A27C6">
        <w:t xml:space="preserve">    this.</w:t>
      </w:r>
      <w:r>
        <w:t>m</w:t>
      </w:r>
      <w:r w:rsidRPr="006A27C6">
        <w:t>TexLeft = left;</w:t>
      </w:r>
    </w:p>
    <w:p w14:paraId="11B7E6F0" w14:textId="77777777" w:rsidR="00805F53" w:rsidRPr="006A27C6" w:rsidRDefault="00805F53" w:rsidP="00FC7804">
      <w:pPr>
        <w:pStyle w:val="Code"/>
      </w:pPr>
      <w:r w:rsidRPr="006A27C6">
        <w:t xml:space="preserve">    this.</w:t>
      </w:r>
      <w:r>
        <w:t>m</w:t>
      </w:r>
      <w:r w:rsidRPr="006A27C6">
        <w:t>TexRight = right;</w:t>
      </w:r>
    </w:p>
    <w:p w14:paraId="572346F9" w14:textId="77777777" w:rsidR="00805F53" w:rsidRPr="006A27C6" w:rsidRDefault="00805F53" w:rsidP="00FC7804">
      <w:pPr>
        <w:pStyle w:val="Code"/>
      </w:pPr>
      <w:r w:rsidRPr="006A27C6">
        <w:t xml:space="preserve">    this.</w:t>
      </w:r>
      <w:r>
        <w:t>m</w:t>
      </w:r>
      <w:r w:rsidRPr="006A27C6">
        <w:t>TexBottom = bottom;</w:t>
      </w:r>
    </w:p>
    <w:p w14:paraId="7F66AABA" w14:textId="77777777" w:rsidR="00805F53" w:rsidRPr="006A27C6" w:rsidRDefault="00805F53" w:rsidP="00FC7804">
      <w:pPr>
        <w:pStyle w:val="Code"/>
      </w:pPr>
      <w:r w:rsidRPr="006A27C6">
        <w:t xml:space="preserve">    this.</w:t>
      </w:r>
      <w:r>
        <w:t>m</w:t>
      </w:r>
      <w:r w:rsidRPr="006A27C6">
        <w:t>TexTop = top;</w:t>
      </w:r>
    </w:p>
    <w:p w14:paraId="20B08D78" w14:textId="77777777" w:rsidR="00805F53" w:rsidRPr="006A27C6" w:rsidRDefault="00805F53" w:rsidP="00FC7804">
      <w:pPr>
        <w:pStyle w:val="Code"/>
      </w:pPr>
      <w:r w:rsidRPr="006A27C6">
        <w:t>};</w:t>
      </w:r>
    </w:p>
    <w:p w14:paraId="302FFDA6" w14:textId="77777777" w:rsidR="00805F53" w:rsidRDefault="00805F53" w:rsidP="00FC7804">
      <w:pPr>
        <w:pStyle w:val="Code"/>
      </w:pPr>
    </w:p>
    <w:p w14:paraId="3C22A6F7" w14:textId="77777777" w:rsidR="00805F53" w:rsidRPr="006A27C6" w:rsidRDefault="00805F53" w:rsidP="00FC7804">
      <w:pPr>
        <w:pStyle w:val="Code"/>
      </w:pPr>
      <w:r w:rsidRPr="006A27C6">
        <w:t>SpriteRenderable.prototype.</w:t>
      </w:r>
      <w:r>
        <w:t>setElementPixelPositions</w:t>
      </w:r>
      <w:r w:rsidRPr="006A27C6">
        <w:t xml:space="preserve"> = function(left, right, bottom, top)</w:t>
      </w:r>
      <w:r>
        <w:t xml:space="preserve"> </w:t>
      </w:r>
      <w:r w:rsidRPr="006A27C6">
        <w:t>{</w:t>
      </w:r>
    </w:p>
    <w:p w14:paraId="186C2D85" w14:textId="77777777" w:rsidR="00805F53" w:rsidRPr="006A27C6" w:rsidRDefault="00805F53" w:rsidP="00FC7804">
      <w:pPr>
        <w:pStyle w:val="Code"/>
      </w:pPr>
      <w:r w:rsidRPr="006A27C6">
        <w:t xml:space="preserve">    var texInfo = gEngine.ResourceMap.</w:t>
      </w:r>
      <w:r>
        <w:t>retrieveAsset</w:t>
      </w:r>
      <w:r w:rsidRPr="006A27C6">
        <w:t>(this.</w:t>
      </w:r>
      <w:r>
        <w:t>m</w:t>
      </w:r>
      <w:r w:rsidRPr="006A27C6">
        <w:t>Texture);</w:t>
      </w:r>
    </w:p>
    <w:p w14:paraId="091B0E5A" w14:textId="77777777" w:rsidR="00805F53" w:rsidRPr="006A27C6" w:rsidRDefault="00805F53" w:rsidP="00FC7804">
      <w:pPr>
        <w:pStyle w:val="Code"/>
      </w:pPr>
    </w:p>
    <w:p w14:paraId="6E024DA9" w14:textId="77777777" w:rsidR="00805F53" w:rsidRPr="006A27C6" w:rsidRDefault="00805F53" w:rsidP="00FC7804">
      <w:pPr>
        <w:pStyle w:val="Code"/>
      </w:pPr>
      <w:r w:rsidRPr="006A27C6">
        <w:t xml:space="preserve">    // entire image width, height</w:t>
      </w:r>
    </w:p>
    <w:p w14:paraId="696A4AB9" w14:textId="77777777" w:rsidR="00805F53" w:rsidRPr="006A27C6" w:rsidRDefault="00805F53" w:rsidP="00FC7804">
      <w:pPr>
        <w:pStyle w:val="Code"/>
      </w:pPr>
      <w:r w:rsidRPr="006A27C6">
        <w:t xml:space="preserve">    var imageW = texInfo.mWidth;</w:t>
      </w:r>
    </w:p>
    <w:p w14:paraId="2DC17EA3" w14:textId="77777777" w:rsidR="00805F53" w:rsidRPr="006A27C6" w:rsidRDefault="00805F53" w:rsidP="00FC7804">
      <w:pPr>
        <w:pStyle w:val="Code"/>
      </w:pPr>
      <w:r w:rsidRPr="006A27C6">
        <w:t xml:space="preserve">    var imageH = texInfo.mHeight;</w:t>
      </w:r>
    </w:p>
    <w:p w14:paraId="73240E7A" w14:textId="77777777" w:rsidR="00805F53" w:rsidRPr="006A27C6" w:rsidRDefault="00805F53" w:rsidP="00FC7804">
      <w:pPr>
        <w:pStyle w:val="Code"/>
      </w:pPr>
      <w:r w:rsidRPr="006A27C6">
        <w:t xml:space="preserve">    </w:t>
      </w:r>
    </w:p>
    <w:p w14:paraId="494C414D" w14:textId="77777777" w:rsidR="00805F53" w:rsidRPr="006A27C6" w:rsidRDefault="00805F53" w:rsidP="00FC7804">
      <w:pPr>
        <w:pStyle w:val="Code"/>
      </w:pPr>
      <w:r w:rsidRPr="006A27C6">
        <w:t xml:space="preserve">    this.</w:t>
      </w:r>
      <w:r>
        <w:t>m</w:t>
      </w:r>
      <w:r w:rsidRPr="006A27C6">
        <w:t>TexLeft = left / imageW;</w:t>
      </w:r>
    </w:p>
    <w:p w14:paraId="0D71FEDE" w14:textId="77777777" w:rsidR="00805F53" w:rsidRPr="006A27C6" w:rsidRDefault="00805F53" w:rsidP="00FC7804">
      <w:pPr>
        <w:pStyle w:val="Code"/>
      </w:pPr>
      <w:r w:rsidRPr="006A27C6">
        <w:t xml:space="preserve">    this.</w:t>
      </w:r>
      <w:r>
        <w:t>m</w:t>
      </w:r>
      <w:r w:rsidRPr="006A27C6">
        <w:t>TexRight = right / imageW;</w:t>
      </w:r>
    </w:p>
    <w:p w14:paraId="694B4098" w14:textId="77777777" w:rsidR="00805F53" w:rsidRPr="006A27C6" w:rsidRDefault="00805F53" w:rsidP="00FC7804">
      <w:pPr>
        <w:pStyle w:val="Code"/>
      </w:pPr>
      <w:r w:rsidRPr="006A27C6">
        <w:t xml:space="preserve">    this.</w:t>
      </w:r>
      <w:r>
        <w:t>m</w:t>
      </w:r>
      <w:r w:rsidRPr="006A27C6">
        <w:t>TexBottom = bottom / imageH;</w:t>
      </w:r>
    </w:p>
    <w:p w14:paraId="06F9FF08" w14:textId="77777777" w:rsidR="00805F53" w:rsidRPr="006A27C6" w:rsidRDefault="00805F53" w:rsidP="00FC7804">
      <w:pPr>
        <w:pStyle w:val="Code"/>
      </w:pPr>
      <w:r w:rsidRPr="006A27C6">
        <w:t xml:space="preserve">    this.</w:t>
      </w:r>
      <w:r>
        <w:t>m</w:t>
      </w:r>
      <w:r w:rsidRPr="006A27C6">
        <w:t>TexTop = top / imageH;</w:t>
      </w:r>
    </w:p>
    <w:p w14:paraId="3FB99A64" w14:textId="77777777" w:rsidR="00805F53" w:rsidRPr="006A27C6" w:rsidRDefault="00805F53" w:rsidP="00FC7804">
      <w:pPr>
        <w:pStyle w:val="Code"/>
      </w:pPr>
      <w:r w:rsidRPr="006A27C6">
        <w:t>};</w:t>
      </w:r>
    </w:p>
    <w:p w14:paraId="4E64C8EA" w14:textId="77777777" w:rsidR="00805F53" w:rsidRDefault="00805F53" w:rsidP="003A3233">
      <w:pPr>
        <w:pStyle w:val="BodyText"/>
      </w:pPr>
      <w:r>
        <w:t xml:space="preserve">Note that the </w:t>
      </w:r>
      <w:proofErr w:type="spellStart"/>
      <w:r w:rsidRPr="00333F2C">
        <w:rPr>
          <w:rStyle w:val="CodeInline"/>
        </w:rPr>
        <w:t>setElementPixelPositions</w:t>
      </w:r>
      <w:proofErr w:type="spellEnd"/>
      <w:r w:rsidRPr="00333F2C">
        <w:rPr>
          <w:rStyle w:val="CodeInline"/>
        </w:rPr>
        <w:t>()</w:t>
      </w:r>
      <w:r w:rsidRPr="00333F2C">
        <w:t xml:space="preserve"> </w:t>
      </w:r>
      <w:r>
        <w:t>function</w:t>
      </w:r>
      <w:r w:rsidR="001E5674">
        <w:fldChar w:fldCharType="begin"/>
      </w:r>
      <w:r w:rsidR="001E5674">
        <w:instrText xml:space="preserve"> XE "</w:instrText>
      </w:r>
      <w:r w:rsidR="001E5674" w:rsidRPr="003F790D">
        <w:rPr>
          <w:rStyle w:val="CodeInline"/>
        </w:rPr>
        <w:instrText>Sprite sheets:setElementPixelPositions()</w:instrText>
      </w:r>
      <w:r w:rsidR="001E5674" w:rsidRPr="003F790D">
        <w:instrText xml:space="preserve"> function</w:instrText>
      </w:r>
      <w:r w:rsidR="00FB0647">
        <w:instrText>s</w:instrText>
      </w:r>
      <w:r w:rsidR="001E5674">
        <w:instrText xml:space="preserve">" </w:instrText>
      </w:r>
      <w:r w:rsidR="001E5674">
        <w:fldChar w:fldCharType="end"/>
      </w:r>
      <w:r>
        <w:t xml:space="preserve"> converts from pixel to texture coordinate</w:t>
      </w:r>
      <w:r w:rsidR="002A48B6">
        <w:t>s</w:t>
      </w:r>
      <w:r>
        <w:t xml:space="preserve"> before storing the results with the corresponding instance variables. </w:t>
      </w:r>
    </w:p>
    <w:p w14:paraId="0B7CAA01" w14:textId="77777777" w:rsidR="00D07AC5" w:rsidRPr="006A27C6" w:rsidRDefault="00805F53" w:rsidP="00D07AC5">
      <w:pPr>
        <w:pStyle w:val="NumList"/>
        <w:numPr>
          <w:ilvl w:val="0"/>
          <w:numId w:val="15"/>
        </w:numPr>
      </w:pPr>
      <w:r w:rsidRPr="006A27C6">
        <w:t xml:space="preserve">Add a function to </w:t>
      </w:r>
      <w:r>
        <w:t xml:space="preserve">construct </w:t>
      </w:r>
      <w:r w:rsidRPr="006A27C6">
        <w:t xml:space="preserve">the texture coordinate </w:t>
      </w:r>
      <w:r>
        <w:t>specification array</w:t>
      </w:r>
      <w:r w:rsidRPr="006A27C6">
        <w:t xml:space="preserve"> </w:t>
      </w:r>
      <w:r>
        <w:t>that is appropriate for passing the corresponding values to the WebGL context</w:t>
      </w:r>
      <w:r w:rsidR="002A48B6">
        <w:t>.</w:t>
      </w:r>
    </w:p>
    <w:p w14:paraId="4892988B" w14:textId="77777777" w:rsidR="00805F53" w:rsidRPr="006A27C6" w:rsidRDefault="00805F53" w:rsidP="00FC7804">
      <w:pPr>
        <w:pStyle w:val="Code"/>
      </w:pPr>
      <w:r w:rsidRPr="006A27C6">
        <w:t>SpriteRenderable.prototype.</w:t>
      </w:r>
      <w:r>
        <w:t xml:space="preserve">getElementUVCoordinateArray </w:t>
      </w:r>
      <w:r w:rsidRPr="006A27C6">
        <w:t>= function() {</w:t>
      </w:r>
    </w:p>
    <w:p w14:paraId="3AF2DE78" w14:textId="77777777" w:rsidR="00805F53" w:rsidRPr="006A27C6" w:rsidRDefault="00805F53" w:rsidP="00FC7804">
      <w:pPr>
        <w:pStyle w:val="Code"/>
      </w:pPr>
      <w:r w:rsidRPr="006A27C6">
        <w:t xml:space="preserve">    return [</w:t>
      </w:r>
    </w:p>
    <w:p w14:paraId="124D707F" w14:textId="77777777" w:rsidR="00805F53" w:rsidRPr="006A27C6" w:rsidRDefault="00805F53" w:rsidP="00FC7804">
      <w:pPr>
        <w:pStyle w:val="Code"/>
      </w:pPr>
      <w:r w:rsidRPr="006A27C6">
        <w:t xml:space="preserve">      this.</w:t>
      </w:r>
      <w:r>
        <w:t>m</w:t>
      </w:r>
      <w:r w:rsidRPr="006A27C6">
        <w:t>TexRight,  this.</w:t>
      </w:r>
      <w:r>
        <w:t>m</w:t>
      </w:r>
      <w:r w:rsidRPr="006A27C6">
        <w:t>TexTop,          // x,y of top-right</w:t>
      </w:r>
    </w:p>
    <w:p w14:paraId="3FE175E1" w14:textId="77777777" w:rsidR="00805F53" w:rsidRPr="006A27C6" w:rsidRDefault="00805F53" w:rsidP="00FC7804">
      <w:pPr>
        <w:pStyle w:val="Code"/>
      </w:pPr>
      <w:r w:rsidRPr="006A27C6">
        <w:t xml:space="preserve">      this.</w:t>
      </w:r>
      <w:r>
        <w:t>m</w:t>
      </w:r>
      <w:r w:rsidRPr="006A27C6">
        <w:t>TexLeft,   this.</w:t>
      </w:r>
      <w:r>
        <w:t>m</w:t>
      </w:r>
      <w:r w:rsidRPr="006A27C6">
        <w:t>TexTop,</w:t>
      </w:r>
    </w:p>
    <w:p w14:paraId="477405FD" w14:textId="77777777" w:rsidR="00805F53" w:rsidRPr="006A27C6" w:rsidRDefault="00805F53" w:rsidP="00FC7804">
      <w:pPr>
        <w:pStyle w:val="Code"/>
      </w:pPr>
      <w:r w:rsidRPr="006A27C6">
        <w:t xml:space="preserve">      this.</w:t>
      </w:r>
      <w:r>
        <w:t>m</w:t>
      </w:r>
      <w:r w:rsidRPr="006A27C6">
        <w:t>TexRight,  this.</w:t>
      </w:r>
      <w:r>
        <w:t>m</w:t>
      </w:r>
      <w:r w:rsidRPr="006A27C6">
        <w:t>TexBottom,</w:t>
      </w:r>
    </w:p>
    <w:p w14:paraId="49169F2A" w14:textId="77777777" w:rsidR="00805F53" w:rsidRPr="006A27C6" w:rsidRDefault="00805F53" w:rsidP="00FC7804">
      <w:pPr>
        <w:pStyle w:val="Code"/>
      </w:pPr>
      <w:r w:rsidRPr="006A27C6">
        <w:t xml:space="preserve">      this.</w:t>
      </w:r>
      <w:r>
        <w:t>m</w:t>
      </w:r>
      <w:r w:rsidRPr="006A27C6">
        <w:t>TexLeft,   this.</w:t>
      </w:r>
      <w:r>
        <w:t>m</w:t>
      </w:r>
      <w:r w:rsidRPr="006A27C6">
        <w:t>TexBottom</w:t>
      </w:r>
    </w:p>
    <w:p w14:paraId="03E4E973" w14:textId="77777777" w:rsidR="00805F53" w:rsidRPr="006A27C6" w:rsidRDefault="00805F53" w:rsidP="00FC7804">
      <w:pPr>
        <w:pStyle w:val="Code"/>
      </w:pPr>
      <w:r w:rsidRPr="006A27C6">
        <w:t xml:space="preserve">    ];</w:t>
      </w:r>
    </w:p>
    <w:p w14:paraId="7FDC966C" w14:textId="77777777" w:rsidR="00805F53" w:rsidRPr="006A27C6" w:rsidRDefault="00805F53" w:rsidP="00FC7804">
      <w:pPr>
        <w:pStyle w:val="Code"/>
      </w:pPr>
      <w:r w:rsidRPr="006A27C6">
        <w:t>};</w:t>
      </w:r>
    </w:p>
    <w:p w14:paraId="4C83AF89" w14:textId="77777777" w:rsidR="00D07AC5" w:rsidRPr="006A27C6" w:rsidRDefault="00805F53" w:rsidP="00D07AC5">
      <w:pPr>
        <w:pStyle w:val="NumList"/>
        <w:numPr>
          <w:ilvl w:val="0"/>
          <w:numId w:val="15"/>
        </w:numPr>
      </w:pPr>
      <w:r w:rsidRPr="006A27C6">
        <w:t xml:space="preserve">Override the </w:t>
      </w:r>
      <w:r>
        <w:rPr>
          <w:rStyle w:val="CodeInline"/>
        </w:rPr>
        <w:t>draw()</w:t>
      </w:r>
      <w:r w:rsidRPr="006A27C6">
        <w:t xml:space="preserve"> function</w:t>
      </w:r>
      <w:r w:rsidR="001E5674">
        <w:fldChar w:fldCharType="begin"/>
      </w:r>
      <w:r w:rsidR="001E5674">
        <w:instrText xml:space="preserve"> XE "</w:instrText>
      </w:r>
      <w:r w:rsidR="001E5674" w:rsidRPr="003407BB">
        <w:rPr>
          <w:rStyle w:val="CodeInline"/>
        </w:rPr>
        <w:instrText>Sprite sheets:draw()</w:instrText>
      </w:r>
      <w:r w:rsidR="001E5674" w:rsidRPr="003407BB">
        <w:instrText xml:space="preserve"> function</w:instrText>
      </w:r>
      <w:r w:rsidR="001E5674">
        <w:instrText xml:space="preserve">" </w:instrText>
      </w:r>
      <w:r w:rsidR="001E5674">
        <w:fldChar w:fldCharType="end"/>
      </w:r>
      <w:r w:rsidRPr="006A27C6">
        <w:t xml:space="preserve"> to </w:t>
      </w:r>
      <w:r>
        <w:t>load the specific texture coordinates values into WebGL context before the actual drawing</w:t>
      </w:r>
      <w:r w:rsidR="002A48B6">
        <w:t>.</w:t>
      </w:r>
    </w:p>
    <w:p w14:paraId="72F1EFCF" w14:textId="77777777" w:rsidR="00805F53" w:rsidRPr="006A27C6" w:rsidRDefault="00805F53" w:rsidP="00FC7804">
      <w:pPr>
        <w:pStyle w:val="Code"/>
      </w:pPr>
      <w:r w:rsidRPr="006A27C6">
        <w:t>SpriteRenderable.prototype.</w:t>
      </w:r>
      <w:r>
        <w:t>draw</w:t>
      </w:r>
      <w:r w:rsidRPr="006A27C6">
        <w:t xml:space="preserve"> = function(pixelColor, vpMatrix) {</w:t>
      </w:r>
    </w:p>
    <w:p w14:paraId="4689DE9F" w14:textId="77777777" w:rsidR="00805F53" w:rsidRPr="006A27C6" w:rsidRDefault="00805F53" w:rsidP="00FC7804">
      <w:pPr>
        <w:pStyle w:val="Code"/>
      </w:pPr>
      <w:r w:rsidRPr="006A27C6">
        <w:t xml:space="preserve">    // set the current texture coordinate</w:t>
      </w:r>
    </w:p>
    <w:p w14:paraId="322E4E82" w14:textId="77777777" w:rsidR="00805F53" w:rsidRPr="006A27C6" w:rsidRDefault="00805F53" w:rsidP="00FC7804">
      <w:pPr>
        <w:pStyle w:val="Code"/>
      </w:pPr>
      <w:r w:rsidRPr="006A27C6">
        <w:t xml:space="preserve">    this.</w:t>
      </w:r>
      <w:r>
        <w:t>m</w:t>
      </w:r>
      <w:r w:rsidRPr="006A27C6">
        <w:t>Shader.</w:t>
      </w:r>
      <w:r>
        <w:t>set</w:t>
      </w:r>
      <w:r w:rsidRPr="006A27C6">
        <w:t>TextureCoordinate(this.</w:t>
      </w:r>
      <w:r w:rsidR="00117E51" w:rsidRPr="00117E51">
        <w:t>getElementUVCoordinateArray</w:t>
      </w:r>
      <w:r w:rsidR="00117E51">
        <w:t>(</w:t>
      </w:r>
      <w:r w:rsidRPr="006A27C6">
        <w:t>));</w:t>
      </w:r>
    </w:p>
    <w:p w14:paraId="3586956A" w14:textId="77777777" w:rsidR="00805F53" w:rsidRPr="006A27C6" w:rsidRDefault="00805F53" w:rsidP="00FC7804">
      <w:pPr>
        <w:pStyle w:val="Code"/>
      </w:pPr>
      <w:r w:rsidRPr="006A27C6">
        <w:t xml:space="preserve">    TextureRenderable.prototype.</w:t>
      </w:r>
      <w:r>
        <w:t>draw</w:t>
      </w:r>
      <w:r w:rsidRPr="006A27C6">
        <w:t>.call(this, pixelColor, vpMatrix);</w:t>
      </w:r>
    </w:p>
    <w:p w14:paraId="071EC23A" w14:textId="77777777" w:rsidR="00805F53" w:rsidRPr="006A27C6" w:rsidRDefault="00805F53" w:rsidP="00FC7804">
      <w:pPr>
        <w:pStyle w:val="Code"/>
      </w:pPr>
      <w:r w:rsidRPr="006A27C6">
        <w:t xml:space="preserve">}; </w:t>
      </w:r>
    </w:p>
    <w:p w14:paraId="420DDFD2" w14:textId="77777777" w:rsidR="00805F53" w:rsidRPr="006A27C6" w:rsidRDefault="00805F53" w:rsidP="00FC7804">
      <w:pPr>
        <w:pStyle w:val="Heading4"/>
      </w:pPr>
      <w:proofErr w:type="spellStart"/>
      <w:r>
        <w:lastRenderedPageBreak/>
        <w:t>SpriteShader</w:t>
      </w:r>
      <w:proofErr w:type="spellEnd"/>
      <w:r>
        <w:t xml:space="preserve"> as a Default R</w:t>
      </w:r>
      <w:r w:rsidRPr="006A27C6">
        <w:t>esource</w:t>
      </w:r>
    </w:p>
    <w:p w14:paraId="29505056" w14:textId="77777777" w:rsidR="00805F53" w:rsidRPr="006A27C6" w:rsidRDefault="00805F53" w:rsidP="00FC7804">
      <w:pPr>
        <w:pStyle w:val="BodyTextFirst"/>
      </w:pPr>
      <w:r>
        <w:t xml:space="preserve">Similar to </w:t>
      </w:r>
      <w:proofErr w:type="spellStart"/>
      <w:r w:rsidRPr="003126E7">
        <w:rPr>
          <w:rStyle w:val="CodeInline"/>
        </w:rPr>
        <w:t>SimpleShader</w:t>
      </w:r>
      <w:proofErr w:type="spellEnd"/>
      <w:r>
        <w:t xml:space="preserve"> and </w:t>
      </w:r>
      <w:proofErr w:type="spellStart"/>
      <w:r w:rsidRPr="003126E7">
        <w:rPr>
          <w:rStyle w:val="CodeInline"/>
        </w:rPr>
        <w:t>TextureShader</w:t>
      </w:r>
      <w:proofErr w:type="spellEnd"/>
      <w:r>
        <w:t>, t</w:t>
      </w:r>
      <w:r w:rsidRPr="006A27C6">
        <w:t xml:space="preserve">he </w:t>
      </w:r>
      <w:proofErr w:type="spellStart"/>
      <w:r w:rsidRPr="006A27C6">
        <w:rPr>
          <w:rStyle w:val="CodeInline"/>
        </w:rPr>
        <w:t>SpriteShader</w:t>
      </w:r>
      <w:proofErr w:type="spellEnd"/>
      <w:r w:rsidRPr="006A27C6">
        <w:t xml:space="preserve"> is a resource that can be </w:t>
      </w:r>
      <w:r>
        <w:t xml:space="preserve">shared. </w:t>
      </w:r>
      <w:r w:rsidRPr="006A27C6">
        <w:t>Thus</w:t>
      </w:r>
      <w:r w:rsidR="002A48B6">
        <w:t>,</w:t>
      </w:r>
      <w:r w:rsidRPr="006A27C6">
        <w:t xml:space="preserve"> it should be added to the engine</w:t>
      </w:r>
      <w:r w:rsidR="005633B1">
        <w:t>’</w:t>
      </w:r>
      <w:r w:rsidRPr="006A27C6">
        <w:t xml:space="preserve">s </w:t>
      </w:r>
      <w:proofErr w:type="spellStart"/>
      <w:r w:rsidRPr="006A27C6">
        <w:rPr>
          <w:rStyle w:val="CodeInline"/>
        </w:rPr>
        <w:t>DefaultResources</w:t>
      </w:r>
      <w:proofErr w:type="spellEnd"/>
      <w:r w:rsidRPr="006A27C6">
        <w:t>.</w:t>
      </w:r>
    </w:p>
    <w:p w14:paraId="0926ACF1" w14:textId="77777777" w:rsidR="00805F53" w:rsidRPr="006A27C6" w:rsidRDefault="00805F53" w:rsidP="00805F53">
      <w:pPr>
        <w:pStyle w:val="NumList"/>
        <w:numPr>
          <w:ilvl w:val="0"/>
          <w:numId w:val="16"/>
        </w:numPr>
      </w:pPr>
      <w:r w:rsidRPr="006A27C6">
        <w:t>In</w:t>
      </w:r>
      <w:r>
        <w:t xml:space="preserve"> the </w:t>
      </w:r>
      <w:r w:rsidRPr="00744D98">
        <w:rPr>
          <w:rStyle w:val="CodeInline"/>
        </w:rPr>
        <w:t>Engine_</w:t>
      </w:r>
      <w:r w:rsidRPr="006A27C6">
        <w:rPr>
          <w:rStyle w:val="CodeInline"/>
        </w:rPr>
        <w:t>DefaultResources</w:t>
      </w:r>
      <w:r>
        <w:rPr>
          <w:rStyle w:val="CodeInline"/>
        </w:rPr>
        <w:t>.js</w:t>
      </w:r>
      <w:r w:rsidR="001E5674">
        <w:rPr>
          <w:rStyle w:val="CodeInline"/>
        </w:rPr>
        <w:fldChar w:fldCharType="begin"/>
      </w:r>
      <w:r w:rsidR="001E5674">
        <w:instrText xml:space="preserve"> XE "</w:instrText>
      </w:r>
      <w:r w:rsidR="001E5674" w:rsidRPr="00323912">
        <w:rPr>
          <w:rStyle w:val="CodeInline"/>
        </w:rPr>
        <w:instrText>Sprite sheets:Engine_DefaultResources.js</w:instrText>
      </w:r>
      <w:r w:rsidR="001E5674">
        <w:instrText xml:space="preserve">" </w:instrText>
      </w:r>
      <w:r w:rsidR="001E5674">
        <w:rPr>
          <w:rStyle w:val="CodeInline"/>
        </w:rPr>
        <w:fldChar w:fldCharType="end"/>
      </w:r>
      <w:r>
        <w:t xml:space="preserve"> file</w:t>
      </w:r>
      <w:r w:rsidR="002A48B6">
        <w:t>,</w:t>
      </w:r>
      <w:r w:rsidRPr="006A27C6">
        <w:t xml:space="preserve"> add a variable </w:t>
      </w:r>
      <w:r>
        <w:t xml:space="preserve">for storing a </w:t>
      </w:r>
      <w:proofErr w:type="spellStart"/>
      <w:r w:rsidRPr="006A27C6">
        <w:rPr>
          <w:rStyle w:val="CodeInline"/>
        </w:rPr>
        <w:t>SpriteShader</w:t>
      </w:r>
      <w:proofErr w:type="spellEnd"/>
      <w:r w:rsidR="002A48B6">
        <w:t>.</w:t>
      </w:r>
    </w:p>
    <w:p w14:paraId="2BC547C8" w14:textId="77777777" w:rsidR="00805F53" w:rsidRPr="006A27C6" w:rsidRDefault="00805F53" w:rsidP="00FC7804">
      <w:pPr>
        <w:pStyle w:val="Code"/>
      </w:pPr>
      <w:r w:rsidRPr="006A27C6">
        <w:t xml:space="preserve">    var </w:t>
      </w:r>
      <w:r>
        <w:t>m</w:t>
      </w:r>
      <w:r w:rsidRPr="006A27C6">
        <w:t>SpriteShader = null;</w:t>
      </w:r>
    </w:p>
    <w:p w14:paraId="4A5FA044" w14:textId="77777777" w:rsidR="00D07AC5" w:rsidRPr="006A27C6" w:rsidRDefault="00805F53" w:rsidP="00D07AC5">
      <w:pPr>
        <w:pStyle w:val="NumList"/>
        <w:numPr>
          <w:ilvl w:val="0"/>
          <w:numId w:val="16"/>
        </w:numPr>
      </w:pPr>
      <w:r w:rsidRPr="006A27C6">
        <w:t xml:space="preserve">Define a getter function for the </w:t>
      </w:r>
      <w:proofErr w:type="spellStart"/>
      <w:r w:rsidRPr="006A27C6">
        <w:rPr>
          <w:rStyle w:val="CodeInline"/>
        </w:rPr>
        <w:t>SpriteShader</w:t>
      </w:r>
      <w:proofErr w:type="spellEnd"/>
      <w:r w:rsidR="002A48B6">
        <w:t>.</w:t>
      </w:r>
    </w:p>
    <w:p w14:paraId="51943E06" w14:textId="77777777" w:rsidR="00805F53" w:rsidRPr="006A27C6" w:rsidRDefault="00805F53" w:rsidP="00FC7804">
      <w:pPr>
        <w:pStyle w:val="Code"/>
      </w:pPr>
      <w:r w:rsidRPr="006A27C6">
        <w:t xml:space="preserve">var </w:t>
      </w:r>
      <w:r>
        <w:t>get</w:t>
      </w:r>
      <w:r w:rsidRPr="006A27C6">
        <w:t xml:space="preserve">SpriteShader = function() { return </w:t>
      </w:r>
      <w:r>
        <w:t>m</w:t>
      </w:r>
      <w:r w:rsidRPr="006A27C6">
        <w:t>SpriteShader; };</w:t>
      </w:r>
    </w:p>
    <w:p w14:paraId="3F1C468B" w14:textId="77777777" w:rsidR="00D07AC5" w:rsidRPr="006A27C6" w:rsidRDefault="00805F53" w:rsidP="00D07AC5">
      <w:pPr>
        <w:pStyle w:val="NumList"/>
        <w:numPr>
          <w:ilvl w:val="0"/>
          <w:numId w:val="16"/>
        </w:numPr>
      </w:pPr>
      <w:r w:rsidRPr="006A27C6">
        <w:t xml:space="preserve">Modify the </w:t>
      </w:r>
      <w:r w:rsidRPr="006A27C6">
        <w:rPr>
          <w:rStyle w:val="CodeInline"/>
        </w:rPr>
        <w:t>_</w:t>
      </w:r>
      <w:proofErr w:type="spellStart"/>
      <w:r>
        <w:rPr>
          <w:rStyle w:val="CodeInline"/>
        </w:rPr>
        <w:t>createShaders</w:t>
      </w:r>
      <w:proofErr w:type="spellEnd"/>
      <w:r w:rsidRPr="006A27C6">
        <w:t xml:space="preserve"> function to also create the </w:t>
      </w:r>
      <w:proofErr w:type="spellStart"/>
      <w:r w:rsidRPr="006A27C6">
        <w:rPr>
          <w:rStyle w:val="CodeInline"/>
        </w:rPr>
        <w:t>SpriteShader</w:t>
      </w:r>
      <w:proofErr w:type="spellEnd"/>
      <w:r w:rsidR="002A48B6">
        <w:t>.</w:t>
      </w:r>
    </w:p>
    <w:p w14:paraId="3ACB1E95" w14:textId="77777777" w:rsidR="00805F53" w:rsidRPr="006A27C6" w:rsidRDefault="00805F53" w:rsidP="00FC7804">
      <w:pPr>
        <w:pStyle w:val="Code"/>
      </w:pPr>
      <w:r w:rsidRPr="006A27C6">
        <w:t xml:space="preserve">    var _</w:t>
      </w:r>
      <w:r>
        <w:t>createShaders</w:t>
      </w:r>
      <w:r w:rsidRPr="006A27C6">
        <w:t xml:space="preserve"> = function(callBackFunction) {</w:t>
      </w:r>
    </w:p>
    <w:p w14:paraId="1D611D09" w14:textId="77777777" w:rsidR="00805F53" w:rsidRPr="006A27C6" w:rsidRDefault="00805F53" w:rsidP="00FC7804">
      <w:pPr>
        <w:pStyle w:val="Code"/>
      </w:pPr>
      <w:r w:rsidRPr="006A27C6">
        <w:t xml:space="preserve">        gEngine.ResourceMap.</w:t>
      </w:r>
      <w:r>
        <w:t>set</w:t>
      </w:r>
      <w:r w:rsidRPr="006A27C6">
        <w:t>LoadCompleteCallback(null);</w:t>
      </w:r>
    </w:p>
    <w:p w14:paraId="31A3B31E" w14:textId="77777777" w:rsidR="00805F53" w:rsidRPr="006A27C6" w:rsidRDefault="00805F53" w:rsidP="00FC7804">
      <w:pPr>
        <w:pStyle w:val="Code"/>
      </w:pPr>
      <w:r w:rsidRPr="006A27C6">
        <w:t xml:space="preserve">        </w:t>
      </w:r>
      <w:r>
        <w:t>m</w:t>
      </w:r>
      <w:r w:rsidRPr="006A27C6">
        <w:t>ConstColorShader = new SimpleShader(</w:t>
      </w:r>
      <w:r>
        <w:t>k</w:t>
      </w:r>
      <w:r w:rsidRPr="006A27C6">
        <w:t xml:space="preserve">SimpleVS, </w:t>
      </w:r>
      <w:r>
        <w:t>k</w:t>
      </w:r>
      <w:r w:rsidRPr="006A27C6">
        <w:t>SimpleFS);</w:t>
      </w:r>
    </w:p>
    <w:p w14:paraId="701B5F5C" w14:textId="77777777" w:rsidR="00805F53" w:rsidRPr="006A27C6" w:rsidRDefault="00805F53" w:rsidP="00FC7804">
      <w:pPr>
        <w:pStyle w:val="Code"/>
      </w:pPr>
      <w:r w:rsidRPr="006A27C6">
        <w:t xml:space="preserve">        </w:t>
      </w:r>
      <w:r>
        <w:t>m</w:t>
      </w:r>
      <w:r w:rsidRPr="006A27C6">
        <w:t>TextureShader = new TextureShader(</w:t>
      </w:r>
      <w:r>
        <w:t>k</w:t>
      </w:r>
      <w:r w:rsidRPr="006A27C6">
        <w:t xml:space="preserve">TextureVS, </w:t>
      </w:r>
      <w:r>
        <w:t>k</w:t>
      </w:r>
      <w:r w:rsidRPr="006A27C6">
        <w:t>TextureFS);</w:t>
      </w:r>
    </w:p>
    <w:p w14:paraId="652647FA" w14:textId="77777777" w:rsidR="00805F53" w:rsidRPr="006A27C6" w:rsidRDefault="00805F53" w:rsidP="00FC7804">
      <w:pPr>
        <w:pStyle w:val="Code"/>
        <w:rPr>
          <w:rStyle w:val="CodeBold"/>
        </w:rPr>
      </w:pPr>
      <w:r w:rsidRPr="006A27C6">
        <w:t xml:space="preserve">        </w:t>
      </w:r>
      <w:r>
        <w:rPr>
          <w:rStyle w:val="CodeBold"/>
        </w:rPr>
        <w:t>m</w:t>
      </w:r>
      <w:r w:rsidRPr="006A27C6">
        <w:rPr>
          <w:rStyle w:val="CodeBold"/>
        </w:rPr>
        <w:t>SpriteShader =  new SpriteShader(</w:t>
      </w:r>
      <w:r>
        <w:rPr>
          <w:rStyle w:val="CodeBold"/>
        </w:rPr>
        <w:t>k</w:t>
      </w:r>
      <w:r w:rsidRPr="006A27C6">
        <w:rPr>
          <w:rStyle w:val="CodeBold"/>
        </w:rPr>
        <w:t xml:space="preserve">TextureVS, </w:t>
      </w:r>
      <w:r>
        <w:rPr>
          <w:rStyle w:val="CodeBold"/>
        </w:rPr>
        <w:t>k</w:t>
      </w:r>
      <w:r w:rsidRPr="006A27C6">
        <w:rPr>
          <w:rStyle w:val="CodeBold"/>
        </w:rPr>
        <w:t>TextureFS);</w:t>
      </w:r>
    </w:p>
    <w:p w14:paraId="08A42FE5" w14:textId="77777777" w:rsidR="00805F53" w:rsidRPr="006A27C6" w:rsidRDefault="00805F53" w:rsidP="00FC7804">
      <w:pPr>
        <w:pStyle w:val="Code"/>
      </w:pPr>
      <w:r w:rsidRPr="006A27C6">
        <w:t xml:space="preserve">        callBackFunction();</w:t>
      </w:r>
    </w:p>
    <w:p w14:paraId="1DCE1127" w14:textId="77777777" w:rsidR="00805F53" w:rsidRPr="006A27C6" w:rsidRDefault="00805F53" w:rsidP="00FC7804">
      <w:pPr>
        <w:pStyle w:val="Code"/>
      </w:pPr>
      <w:r w:rsidRPr="006A27C6">
        <w:t xml:space="preserve">    };</w:t>
      </w:r>
    </w:p>
    <w:p w14:paraId="0574B80C" w14:textId="77777777" w:rsidR="00805F53" w:rsidRDefault="00805F53" w:rsidP="003A3233">
      <w:pPr>
        <w:pStyle w:val="BodyText"/>
      </w:pPr>
      <w:r>
        <w:t xml:space="preserve">Notice that the </w:t>
      </w:r>
      <w:proofErr w:type="spellStart"/>
      <w:r w:rsidRPr="00C625A6">
        <w:rPr>
          <w:rStyle w:val="CodeInline"/>
        </w:rPr>
        <w:t>SpriteShader</w:t>
      </w:r>
      <w:proofErr w:type="spellEnd"/>
      <w:r>
        <w:t xml:space="preserve"> actually wraps over the existing GLSL shaders defined in the </w:t>
      </w:r>
      <w:proofErr w:type="spellStart"/>
      <w:r w:rsidRPr="00C625A6">
        <w:rPr>
          <w:rStyle w:val="CodeInline"/>
        </w:rPr>
        <w:t>TextureVS.glsl</w:t>
      </w:r>
      <w:proofErr w:type="spellEnd"/>
      <w:r>
        <w:t xml:space="preserve"> and </w:t>
      </w:r>
      <w:proofErr w:type="spellStart"/>
      <w:r w:rsidRPr="00C625A6">
        <w:rPr>
          <w:rStyle w:val="CodeInline"/>
        </w:rPr>
        <w:t>TextureFS.glsl</w:t>
      </w:r>
      <w:proofErr w:type="spellEnd"/>
      <w:r>
        <w:t xml:space="preserve"> files. From the perspective of WebGL, the functionality of drawing with texture remains the same</w:t>
      </w:r>
      <w:r w:rsidR="002A48B6">
        <w:t xml:space="preserve">; </w:t>
      </w:r>
      <w:r>
        <w:t xml:space="preserve">the only difference with </w:t>
      </w:r>
      <w:proofErr w:type="spellStart"/>
      <w:r w:rsidRPr="00C625A6">
        <w:rPr>
          <w:rStyle w:val="CodeInline"/>
        </w:rPr>
        <w:t>SpriteShader</w:t>
      </w:r>
      <w:proofErr w:type="spellEnd"/>
      <w:r>
        <w:t xml:space="preserve"> is that the texture</w:t>
      </w:r>
      <w:r w:rsidR="005633B1">
        <w:t>’</w:t>
      </w:r>
      <w:r>
        <w:t>s coordinate values are now programmable.</w:t>
      </w:r>
    </w:p>
    <w:p w14:paraId="69C564A5" w14:textId="77777777" w:rsidR="00D07AC5" w:rsidRPr="006A27C6" w:rsidRDefault="00805F53" w:rsidP="00D07AC5">
      <w:pPr>
        <w:pStyle w:val="NumList"/>
        <w:numPr>
          <w:ilvl w:val="0"/>
          <w:numId w:val="16"/>
        </w:numPr>
      </w:pPr>
      <w:r w:rsidRPr="006A27C6">
        <w:t>Remember to update the public interface</w:t>
      </w:r>
      <w:r w:rsidR="002A48B6">
        <w:t>.</w:t>
      </w:r>
    </w:p>
    <w:p w14:paraId="54B3084C" w14:textId="77777777" w:rsidR="00805F53" w:rsidRPr="006A27C6" w:rsidRDefault="00805F53" w:rsidP="00FC7804">
      <w:pPr>
        <w:pStyle w:val="Code"/>
      </w:pPr>
      <w:r w:rsidRPr="006A27C6">
        <w:t xml:space="preserve">    var </w:t>
      </w:r>
      <w:r>
        <w:t>mPublic</w:t>
      </w:r>
      <w:r w:rsidRPr="006A27C6">
        <w:t xml:space="preserve"> =</w:t>
      </w:r>
      <w:r>
        <w:t xml:space="preserve"> </w:t>
      </w:r>
      <w:r w:rsidRPr="006A27C6">
        <w:t>{</w:t>
      </w:r>
    </w:p>
    <w:p w14:paraId="73523D33" w14:textId="77777777" w:rsidR="00805F53" w:rsidRPr="006A27C6" w:rsidRDefault="00805F53" w:rsidP="00FC7804">
      <w:pPr>
        <w:pStyle w:val="Code"/>
      </w:pPr>
      <w:r w:rsidRPr="006A27C6">
        <w:t xml:space="preserve">        </w:t>
      </w:r>
      <w:r>
        <w:t>i</w:t>
      </w:r>
      <w:r w:rsidRPr="006A27C6">
        <w:t xml:space="preserve">nitialize: </w:t>
      </w:r>
      <w:r>
        <w:t>initialize</w:t>
      </w:r>
      <w:r w:rsidRPr="006A27C6">
        <w:t>,</w:t>
      </w:r>
    </w:p>
    <w:p w14:paraId="3502B574" w14:textId="77777777" w:rsidR="00805F53" w:rsidRPr="006A27C6" w:rsidRDefault="00805F53" w:rsidP="00FC7804">
      <w:pPr>
        <w:pStyle w:val="Code"/>
      </w:pPr>
      <w:r w:rsidRPr="006A27C6">
        <w:t xml:space="preserve">        </w:t>
      </w:r>
      <w:r>
        <w:t>get</w:t>
      </w:r>
      <w:r w:rsidRPr="006A27C6">
        <w:t xml:space="preserve">ConstColorShader: </w:t>
      </w:r>
      <w:r>
        <w:t>get</w:t>
      </w:r>
      <w:r w:rsidRPr="006A27C6">
        <w:t>ConstColorShader,</w:t>
      </w:r>
    </w:p>
    <w:p w14:paraId="43F7FA95" w14:textId="77777777" w:rsidR="00805F53" w:rsidRPr="006A27C6" w:rsidRDefault="00805F53" w:rsidP="00FC7804">
      <w:pPr>
        <w:pStyle w:val="Code"/>
      </w:pPr>
      <w:r w:rsidRPr="006A27C6">
        <w:t xml:space="preserve">        </w:t>
      </w:r>
      <w:r>
        <w:t>getTextureShader: get</w:t>
      </w:r>
      <w:r w:rsidRPr="006A27C6">
        <w:t>TextureShader,</w:t>
      </w:r>
    </w:p>
    <w:p w14:paraId="1B54FEFF" w14:textId="77777777" w:rsidR="00805F53" w:rsidRPr="00A404D2" w:rsidRDefault="00805F53" w:rsidP="00FC7804">
      <w:pPr>
        <w:pStyle w:val="Code"/>
        <w:rPr>
          <w:rStyle w:val="CodeBold"/>
        </w:rPr>
      </w:pPr>
      <w:r w:rsidRPr="006A27C6">
        <w:t xml:space="preserve">        </w:t>
      </w:r>
      <w:r w:rsidRPr="00A404D2">
        <w:rPr>
          <w:rStyle w:val="CodeBold"/>
        </w:rPr>
        <w:t>getSpriteShader: getSpriteShader</w:t>
      </w:r>
    </w:p>
    <w:p w14:paraId="26C74073" w14:textId="77777777" w:rsidR="00805F53" w:rsidRPr="006A27C6" w:rsidRDefault="00805F53" w:rsidP="00FC7804">
      <w:pPr>
        <w:pStyle w:val="Code"/>
      </w:pPr>
      <w:r w:rsidRPr="006A27C6">
        <w:t xml:space="preserve">    };</w:t>
      </w:r>
    </w:p>
    <w:p w14:paraId="45003E04" w14:textId="77777777" w:rsidR="00805F53" w:rsidRPr="006A27C6" w:rsidRDefault="00805F53" w:rsidP="00FC7804">
      <w:pPr>
        <w:pStyle w:val="Heading4"/>
      </w:pPr>
      <w:r w:rsidRPr="006A27C6">
        <w:t>Test</w:t>
      </w:r>
      <w:r>
        <w:t>ing the</w:t>
      </w:r>
      <w:r w:rsidRPr="006A27C6">
        <w:t xml:space="preserve"> </w:t>
      </w:r>
      <w:proofErr w:type="spellStart"/>
      <w:r w:rsidRPr="006A27C6">
        <w:t>SpriteRenderable</w:t>
      </w:r>
      <w:proofErr w:type="spellEnd"/>
    </w:p>
    <w:p w14:paraId="3557E8CF" w14:textId="77777777" w:rsidR="00805F53" w:rsidRPr="006A27C6" w:rsidRDefault="00805F53" w:rsidP="00BB2D12">
      <w:pPr>
        <w:pStyle w:val="BodyTextFirst"/>
      </w:pPr>
      <w:r>
        <w:t>T</w:t>
      </w:r>
      <w:r w:rsidRPr="009751E7">
        <w:t>here are two important functionalities of working with sprite elements and texture coordinates that should be tested</w:t>
      </w:r>
      <w:r w:rsidR="00BE6A4A">
        <w:t>:</w:t>
      </w:r>
      <w:r w:rsidR="009751E7">
        <w:t xml:space="preserve"> t</w:t>
      </w:r>
      <w:r w:rsidRPr="00D56436">
        <w:t>he proper extraction, drawing, and controlling of a sprite sheet element as an object</w:t>
      </w:r>
      <w:r w:rsidR="00BE6A4A">
        <w:t>; and</w:t>
      </w:r>
      <w:r w:rsidR="009751E7">
        <w:t xml:space="preserve"> t</w:t>
      </w:r>
      <w:r>
        <w:t xml:space="preserve">he changing and controlling of </w:t>
      </w:r>
      <w:proofErr w:type="spellStart"/>
      <w:r w:rsidR="003F6760">
        <w:t>uv</w:t>
      </w:r>
      <w:proofErr w:type="spellEnd"/>
      <w:r>
        <w:t xml:space="preserve"> coordinate on an object</w:t>
      </w:r>
      <w:r w:rsidR="009751E7">
        <w:t xml:space="preserve">. </w:t>
      </w:r>
      <w:r>
        <w:t xml:space="preserve">For proper testing of the added functionality, </w:t>
      </w:r>
      <w:r w:rsidR="00BE6A4A">
        <w:t xml:space="preserve">you must modify </w:t>
      </w:r>
      <w:r>
        <w:t xml:space="preserve">the </w:t>
      </w:r>
      <w:r w:rsidRPr="00847298">
        <w:rPr>
          <w:rStyle w:val="CodeInline"/>
        </w:rPr>
        <w:t>MyGame.js</w:t>
      </w:r>
      <w:r>
        <w:t xml:space="preserve"> file</w:t>
      </w:r>
      <w:r w:rsidR="001E5674">
        <w:fldChar w:fldCharType="begin"/>
      </w:r>
      <w:r w:rsidR="001E5674">
        <w:instrText xml:space="preserve"> XE "</w:instrText>
      </w:r>
      <w:r w:rsidR="001E5674" w:rsidRPr="00D30D2C">
        <w:rPr>
          <w:rStyle w:val="CodeInline"/>
        </w:rPr>
        <w:instrText>Sprite sheets:MyGame.js</w:instrText>
      </w:r>
      <w:r w:rsidR="001E5674" w:rsidRPr="00D30D2C">
        <w:instrText xml:space="preserve"> file</w:instrText>
      </w:r>
      <w:r w:rsidR="001E5674">
        <w:instrText xml:space="preserve">" </w:instrText>
      </w:r>
      <w:r w:rsidR="001E5674">
        <w:fldChar w:fldCharType="end"/>
      </w:r>
      <w:r w:rsidR="0008385F">
        <w:t>.</w:t>
      </w:r>
    </w:p>
    <w:p w14:paraId="088B2060" w14:textId="77777777" w:rsidR="00805F53" w:rsidRDefault="00805F53" w:rsidP="00805F53">
      <w:pPr>
        <w:pStyle w:val="NumList"/>
        <w:numPr>
          <w:ilvl w:val="0"/>
          <w:numId w:val="17"/>
        </w:numPr>
      </w:pPr>
      <w:r>
        <w:lastRenderedPageBreak/>
        <w:t xml:space="preserve">The </w:t>
      </w:r>
      <w:r w:rsidR="00BE6A4A">
        <w:t>constructing</w:t>
      </w:r>
      <w:r>
        <w:t xml:space="preserve">, loading, unloading, and drawing of </w:t>
      </w:r>
      <w:proofErr w:type="spellStart"/>
      <w:r w:rsidRPr="00847298">
        <w:rPr>
          <w:rStyle w:val="CodeInline"/>
        </w:rPr>
        <w:t>MyGame</w:t>
      </w:r>
      <w:proofErr w:type="spellEnd"/>
      <w:r>
        <w:t xml:space="preserve"> </w:t>
      </w:r>
      <w:r w:rsidR="00BE6A4A">
        <w:t xml:space="preserve">are </w:t>
      </w:r>
      <w:r>
        <w:t>similar to previous examples</w:t>
      </w:r>
      <w:r w:rsidR="0008385F">
        <w:t>,</w:t>
      </w:r>
      <w:r>
        <w:t xml:space="preserve"> </w:t>
      </w:r>
      <w:r w:rsidR="00BE6A4A">
        <w:t xml:space="preserve">so </w:t>
      </w:r>
      <w:r>
        <w:t xml:space="preserve">the details will not be repeated here. Please refer to the source code in the </w:t>
      </w:r>
      <w:proofErr w:type="spellStart"/>
      <w:r w:rsidRPr="00015208">
        <w:rPr>
          <w:rStyle w:val="CodeInline"/>
        </w:rPr>
        <w:t>src</w:t>
      </w:r>
      <w:proofErr w:type="spellEnd"/>
      <w:r w:rsidRPr="00015208">
        <w:rPr>
          <w:rStyle w:val="CodeInline"/>
        </w:rPr>
        <w:t>/</w:t>
      </w:r>
      <w:proofErr w:type="spellStart"/>
      <w:r w:rsidRPr="00015208">
        <w:rPr>
          <w:rStyle w:val="CodeInline"/>
        </w:rPr>
        <w:t>MyGame</w:t>
      </w:r>
      <w:proofErr w:type="spellEnd"/>
      <w:r>
        <w:t xml:space="preserve"> folder for details.</w:t>
      </w:r>
    </w:p>
    <w:p w14:paraId="5C65A7D0" w14:textId="77777777" w:rsidR="00805F53" w:rsidRPr="006A27C6" w:rsidRDefault="00805F53" w:rsidP="00805F53">
      <w:pPr>
        <w:pStyle w:val="NumList"/>
        <w:numPr>
          <w:ilvl w:val="0"/>
          <w:numId w:val="17"/>
        </w:numPr>
      </w:pPr>
      <w:r>
        <w:t xml:space="preserve">In the </w:t>
      </w:r>
      <w:r w:rsidRPr="00C0129F">
        <w:rPr>
          <w:rStyle w:val="CodeInline"/>
        </w:rPr>
        <w:t>initialize()</w:t>
      </w:r>
      <w:r>
        <w:t xml:space="preserve"> function</w:t>
      </w:r>
      <w:r w:rsidR="001E5674">
        <w:fldChar w:fldCharType="begin"/>
      </w:r>
      <w:r w:rsidR="001E5674">
        <w:instrText xml:space="preserve"> XE "</w:instrText>
      </w:r>
      <w:r w:rsidR="001E5674" w:rsidRPr="001B786C">
        <w:rPr>
          <w:rStyle w:val="CodeInline"/>
        </w:rPr>
        <w:instrText>Sprite sheets:initialize()</w:instrText>
      </w:r>
      <w:r w:rsidR="001E5674" w:rsidRPr="001B786C">
        <w:instrText xml:space="preserve"> function</w:instrText>
      </w:r>
      <w:r w:rsidR="001E5674">
        <w:instrText xml:space="preserve">" </w:instrText>
      </w:r>
      <w:r w:rsidR="001E5674">
        <w:fldChar w:fldCharType="end"/>
      </w:r>
      <w:r w:rsidR="0008385F">
        <w:t>, do the following</w:t>
      </w:r>
      <w:r>
        <w:t>:</w:t>
      </w:r>
    </w:p>
    <w:p w14:paraId="42E3C575" w14:textId="77777777" w:rsidR="00805F53" w:rsidRPr="006A27C6" w:rsidRDefault="00805F53" w:rsidP="00FC7804">
      <w:pPr>
        <w:pStyle w:val="Code"/>
      </w:pPr>
      <w:r w:rsidRPr="006A27C6">
        <w:t>MyGame.prototype.</w:t>
      </w:r>
      <w:r>
        <w:t>initialize</w:t>
      </w:r>
      <w:r w:rsidRPr="006A27C6">
        <w:t xml:space="preserve"> = function() {</w:t>
      </w:r>
    </w:p>
    <w:p w14:paraId="371AECC0" w14:textId="77777777" w:rsidR="00805F53" w:rsidRPr="006A27C6" w:rsidRDefault="00805F53" w:rsidP="00FC7804">
      <w:pPr>
        <w:pStyle w:val="Code"/>
      </w:pPr>
      <w:r w:rsidRPr="006A27C6">
        <w:t xml:space="preserve">    // Step A: set up the cameras</w:t>
      </w:r>
    </w:p>
    <w:p w14:paraId="1EF95406" w14:textId="77777777" w:rsidR="00805F53" w:rsidRPr="006A27C6" w:rsidRDefault="00805F53" w:rsidP="00FC7804">
      <w:pPr>
        <w:pStyle w:val="Code"/>
      </w:pPr>
      <w:r w:rsidRPr="006A27C6">
        <w:t xml:space="preserve">    this.</w:t>
      </w:r>
      <w:r>
        <w:t>m</w:t>
      </w:r>
      <w:r w:rsidRPr="006A27C6">
        <w:t>Camera = new Camera(</w:t>
      </w:r>
    </w:p>
    <w:p w14:paraId="5E192E96" w14:textId="77777777" w:rsidR="00805F53" w:rsidRPr="006A27C6" w:rsidRDefault="00805F53" w:rsidP="00FC7804">
      <w:pPr>
        <w:pStyle w:val="Code"/>
      </w:pPr>
      <w:r w:rsidRPr="006A27C6">
        <w:t xml:space="preserve">            vec2.fromValues(20, 60),   // position of the camera</w:t>
      </w:r>
    </w:p>
    <w:p w14:paraId="071D2A7B" w14:textId="77777777" w:rsidR="00805F53" w:rsidRPr="006A27C6" w:rsidRDefault="00805F53" w:rsidP="00FC7804">
      <w:pPr>
        <w:pStyle w:val="Code"/>
      </w:pPr>
      <w:r w:rsidRPr="006A27C6">
        <w:t xml:space="preserve">            20,                        // width of camera</w:t>
      </w:r>
    </w:p>
    <w:p w14:paraId="04F35913" w14:textId="77777777" w:rsidR="00805F53" w:rsidRPr="006A27C6" w:rsidRDefault="00805F53" w:rsidP="00FC7804">
      <w:pPr>
        <w:pStyle w:val="Code"/>
      </w:pPr>
      <w:r w:rsidRPr="006A27C6">
        <w:t xml:space="preserve">            [20, 40, 600, 300]         // viewport (orgX, orgY, width, height)</w:t>
      </w:r>
    </w:p>
    <w:p w14:paraId="06ACDDB6" w14:textId="77777777" w:rsidR="00805F53" w:rsidRPr="006A27C6" w:rsidRDefault="00805F53" w:rsidP="00FC7804">
      <w:pPr>
        <w:pStyle w:val="Code"/>
      </w:pPr>
      <w:r w:rsidRPr="006A27C6">
        <w:t xml:space="preserve">            );</w:t>
      </w:r>
    </w:p>
    <w:p w14:paraId="30C23E40" w14:textId="77777777" w:rsidR="00805F53" w:rsidRPr="006A27C6" w:rsidRDefault="00805F53" w:rsidP="00FC7804">
      <w:pPr>
        <w:pStyle w:val="Code"/>
      </w:pPr>
      <w:r w:rsidRPr="006A27C6">
        <w:t xml:space="preserve">    this.</w:t>
      </w:r>
      <w:r>
        <w:t>m</w:t>
      </w:r>
      <w:r w:rsidRPr="006A27C6">
        <w:t>Camera.</w:t>
      </w:r>
      <w:r>
        <w:t>set</w:t>
      </w:r>
      <w:r w:rsidRPr="006A27C6">
        <w:t>BackgroundColor([0.8, 0.8, 0.8, 1]);</w:t>
      </w:r>
    </w:p>
    <w:p w14:paraId="26DADA65" w14:textId="77777777" w:rsidR="00805F53" w:rsidRPr="006A27C6" w:rsidRDefault="00805F53" w:rsidP="00FC7804">
      <w:pPr>
        <w:pStyle w:val="Code"/>
      </w:pPr>
      <w:r w:rsidRPr="006A27C6">
        <w:t xml:space="preserve">            // sets the background to gray</w:t>
      </w:r>
    </w:p>
    <w:p w14:paraId="34F9108F" w14:textId="77777777" w:rsidR="00805F53" w:rsidRPr="006A27C6" w:rsidRDefault="00805F53" w:rsidP="00FC7804">
      <w:pPr>
        <w:pStyle w:val="Code"/>
      </w:pPr>
      <w:r w:rsidRPr="006A27C6">
        <w:t xml:space="preserve">    </w:t>
      </w:r>
    </w:p>
    <w:p w14:paraId="51FD1CCF" w14:textId="77777777" w:rsidR="00805F53" w:rsidRPr="006A27C6" w:rsidRDefault="00805F53" w:rsidP="00FC7804">
      <w:pPr>
        <w:pStyle w:val="Code"/>
      </w:pPr>
      <w:r w:rsidRPr="006A27C6">
        <w:t xml:space="preserve">    // Step B: Create the support objects</w:t>
      </w:r>
    </w:p>
    <w:p w14:paraId="76470963" w14:textId="77777777" w:rsidR="00805F53" w:rsidRPr="006A27C6" w:rsidRDefault="00805F53" w:rsidP="00FC7804">
      <w:pPr>
        <w:pStyle w:val="Code"/>
      </w:pPr>
      <w:r w:rsidRPr="006A27C6">
        <w:t xml:space="preserve">    this.</w:t>
      </w:r>
      <w:r>
        <w:t>m</w:t>
      </w:r>
      <w:r w:rsidRPr="006A27C6">
        <w:t>Portal = new SpriteRenderable(this.</w:t>
      </w:r>
      <w:r>
        <w:t>k</w:t>
      </w:r>
      <w:r w:rsidRPr="006A27C6">
        <w:t>MinionSprite);</w:t>
      </w:r>
    </w:p>
    <w:p w14:paraId="1E401327" w14:textId="77777777" w:rsidR="00805F53" w:rsidRPr="006A27C6" w:rsidRDefault="00805F53" w:rsidP="00FC7804">
      <w:pPr>
        <w:pStyle w:val="Code"/>
      </w:pPr>
      <w:r w:rsidRPr="006A27C6">
        <w:t xml:space="preserve">    this.</w:t>
      </w:r>
      <w:r>
        <w:t>m</w:t>
      </w:r>
      <w:r w:rsidRPr="006A27C6">
        <w:t>Portal.</w:t>
      </w:r>
      <w:r>
        <w:t>set</w:t>
      </w:r>
      <w:r w:rsidRPr="006A27C6">
        <w:t>Color([1, 0, 0, 0.2]);  // tints red</w:t>
      </w:r>
    </w:p>
    <w:p w14:paraId="1B2B8022" w14:textId="77777777" w:rsidR="00805F53" w:rsidRPr="006A27C6" w:rsidRDefault="00805F53" w:rsidP="00FC7804">
      <w:pPr>
        <w:pStyle w:val="Code"/>
      </w:pPr>
      <w:r w:rsidRPr="006A27C6">
        <w:t xml:space="preserve">    this.</w:t>
      </w:r>
      <w:r>
        <w:t>m</w:t>
      </w:r>
      <w:r w:rsidRPr="006A27C6">
        <w:t>Portal.</w:t>
      </w:r>
      <w:r>
        <w:t>get</w:t>
      </w:r>
      <w:r w:rsidRPr="006A27C6">
        <w:t>Xform().</w:t>
      </w:r>
      <w:r>
        <w:t>set</w:t>
      </w:r>
      <w:r w:rsidRPr="006A27C6">
        <w:t>Position(25, 60);</w:t>
      </w:r>
    </w:p>
    <w:p w14:paraId="6EDF5E55" w14:textId="77777777" w:rsidR="00805F53" w:rsidRPr="006A27C6" w:rsidRDefault="00805F53" w:rsidP="00FC7804">
      <w:pPr>
        <w:pStyle w:val="Code"/>
      </w:pPr>
      <w:r w:rsidRPr="006A27C6">
        <w:t xml:space="preserve">    this.</w:t>
      </w:r>
      <w:r>
        <w:t>m</w:t>
      </w:r>
      <w:r w:rsidRPr="006A27C6">
        <w:t>Portal.</w:t>
      </w:r>
      <w:r>
        <w:t>get</w:t>
      </w:r>
      <w:r w:rsidRPr="006A27C6">
        <w:t>Xform().</w:t>
      </w:r>
      <w:r>
        <w:t>set</w:t>
      </w:r>
      <w:r w:rsidRPr="006A27C6">
        <w:t>Size(3, 3);</w:t>
      </w:r>
    </w:p>
    <w:p w14:paraId="0A32D5BF" w14:textId="77777777" w:rsidR="00805F53" w:rsidRPr="006A27C6" w:rsidRDefault="00805F53" w:rsidP="00FC7804">
      <w:pPr>
        <w:pStyle w:val="Code"/>
      </w:pPr>
      <w:r w:rsidRPr="006A27C6">
        <w:t xml:space="preserve">    this.</w:t>
      </w:r>
      <w:r>
        <w:t>m</w:t>
      </w:r>
      <w:r w:rsidRPr="006A27C6">
        <w:t>Portal.</w:t>
      </w:r>
      <w:r>
        <w:t>setElementPixelPositions</w:t>
      </w:r>
      <w:r w:rsidRPr="006A27C6">
        <w:t>(130, 310, 0, 180);</w:t>
      </w:r>
    </w:p>
    <w:p w14:paraId="5B3EC565" w14:textId="77777777" w:rsidR="00805F53" w:rsidRPr="006A27C6" w:rsidRDefault="00805F53" w:rsidP="00FC7804">
      <w:pPr>
        <w:pStyle w:val="Code"/>
      </w:pPr>
      <w:r w:rsidRPr="006A27C6">
        <w:t xml:space="preserve">    </w:t>
      </w:r>
    </w:p>
    <w:p w14:paraId="122798B3" w14:textId="77777777" w:rsidR="00805F53" w:rsidRPr="006A27C6" w:rsidRDefault="00805F53" w:rsidP="00FC7804">
      <w:pPr>
        <w:pStyle w:val="Code"/>
      </w:pPr>
      <w:r w:rsidRPr="006A27C6">
        <w:t xml:space="preserve">    this.</w:t>
      </w:r>
      <w:r>
        <w:t>m</w:t>
      </w:r>
      <w:r w:rsidRPr="006A27C6">
        <w:t>Collector = new SpriteRenderable(this.</w:t>
      </w:r>
      <w:r>
        <w:t>k</w:t>
      </w:r>
      <w:r w:rsidRPr="006A27C6">
        <w:t>MinionSprite);</w:t>
      </w:r>
    </w:p>
    <w:p w14:paraId="1419B8D0" w14:textId="77777777" w:rsidR="00805F53" w:rsidRPr="006A27C6" w:rsidRDefault="00805F53" w:rsidP="00FC7804">
      <w:pPr>
        <w:pStyle w:val="Code"/>
      </w:pPr>
      <w:r w:rsidRPr="006A27C6">
        <w:t xml:space="preserve">    this.</w:t>
      </w:r>
      <w:r>
        <w:t>m</w:t>
      </w:r>
      <w:r w:rsidRPr="006A27C6">
        <w:t>Collector.</w:t>
      </w:r>
      <w:r>
        <w:t>set</w:t>
      </w:r>
      <w:r w:rsidRPr="006A27C6">
        <w:t>Color([0, 0, 0, 0]);  // No tinting</w:t>
      </w:r>
    </w:p>
    <w:p w14:paraId="39D3B65D" w14:textId="77777777" w:rsidR="00805F53" w:rsidRPr="006A27C6" w:rsidRDefault="00805F53" w:rsidP="00FC7804">
      <w:pPr>
        <w:pStyle w:val="Code"/>
      </w:pPr>
      <w:r w:rsidRPr="006A27C6">
        <w:t xml:space="preserve">    this.</w:t>
      </w:r>
      <w:r>
        <w:t>m</w:t>
      </w:r>
      <w:r w:rsidRPr="006A27C6">
        <w:t>Collector.</w:t>
      </w:r>
      <w:r>
        <w:t>get</w:t>
      </w:r>
      <w:r w:rsidRPr="006A27C6">
        <w:t>Xform().</w:t>
      </w:r>
      <w:r>
        <w:t>set</w:t>
      </w:r>
      <w:r w:rsidRPr="006A27C6">
        <w:t>Position(15, 60);</w:t>
      </w:r>
    </w:p>
    <w:p w14:paraId="0A07ED79" w14:textId="77777777" w:rsidR="00805F53" w:rsidRPr="006A27C6" w:rsidRDefault="00805F53" w:rsidP="00FC7804">
      <w:pPr>
        <w:pStyle w:val="Code"/>
      </w:pPr>
      <w:r w:rsidRPr="006A27C6">
        <w:t xml:space="preserve">    this.</w:t>
      </w:r>
      <w:r>
        <w:t>m</w:t>
      </w:r>
      <w:r w:rsidRPr="006A27C6">
        <w:t>Collector.</w:t>
      </w:r>
      <w:r>
        <w:t>get</w:t>
      </w:r>
      <w:r w:rsidRPr="006A27C6">
        <w:t>Xform().</w:t>
      </w:r>
      <w:r>
        <w:t>set</w:t>
      </w:r>
      <w:r w:rsidRPr="006A27C6">
        <w:t>Size(3, 3);</w:t>
      </w:r>
    </w:p>
    <w:p w14:paraId="6D2DECB5" w14:textId="77777777" w:rsidR="00805F53" w:rsidRPr="006A27C6" w:rsidRDefault="00805F53" w:rsidP="00FC7804">
      <w:pPr>
        <w:pStyle w:val="Code"/>
      </w:pPr>
      <w:r w:rsidRPr="006A27C6">
        <w:t xml:space="preserve">    this.</w:t>
      </w:r>
      <w:r>
        <w:t>m</w:t>
      </w:r>
      <w:r w:rsidRPr="006A27C6">
        <w:t>Collector.</w:t>
      </w:r>
      <w:r>
        <w:t>setElementPixelPositions</w:t>
      </w:r>
      <w:r w:rsidRPr="006A27C6">
        <w:t>(315, 495, 0, 180);</w:t>
      </w:r>
    </w:p>
    <w:p w14:paraId="15DECCF9" w14:textId="77777777" w:rsidR="00805F53" w:rsidRPr="006A27C6" w:rsidRDefault="00805F53" w:rsidP="00FC7804">
      <w:pPr>
        <w:pStyle w:val="Code"/>
      </w:pPr>
      <w:r w:rsidRPr="006A27C6">
        <w:t xml:space="preserve">    </w:t>
      </w:r>
    </w:p>
    <w:p w14:paraId="1F6A319E" w14:textId="77777777" w:rsidR="00805F53" w:rsidRPr="006A27C6" w:rsidRDefault="00805F53" w:rsidP="00FC7804">
      <w:pPr>
        <w:pStyle w:val="Code"/>
      </w:pPr>
      <w:r w:rsidRPr="006A27C6">
        <w:t xml:space="preserve">    // Step C: Create the font and minion images using sprite</w:t>
      </w:r>
    </w:p>
    <w:p w14:paraId="47FE46FA" w14:textId="77777777" w:rsidR="00805F53" w:rsidRPr="006A27C6" w:rsidRDefault="00805F53" w:rsidP="00FC7804">
      <w:pPr>
        <w:pStyle w:val="Code"/>
      </w:pPr>
      <w:r w:rsidRPr="006A27C6">
        <w:t xml:space="preserve">    this.</w:t>
      </w:r>
      <w:r>
        <w:t>m</w:t>
      </w:r>
      <w:r w:rsidRPr="006A27C6">
        <w:t>FontImage = new SpriteRenderable(this.</w:t>
      </w:r>
      <w:r>
        <w:t>k</w:t>
      </w:r>
      <w:r w:rsidRPr="006A27C6">
        <w:t>FontImage);</w:t>
      </w:r>
    </w:p>
    <w:p w14:paraId="00F5B0BA" w14:textId="77777777" w:rsidR="00805F53" w:rsidRPr="006A27C6" w:rsidRDefault="00805F53" w:rsidP="00FC7804">
      <w:pPr>
        <w:pStyle w:val="Code"/>
      </w:pPr>
      <w:r w:rsidRPr="006A27C6">
        <w:t xml:space="preserve">    this.</w:t>
      </w:r>
      <w:r>
        <w:t>m</w:t>
      </w:r>
      <w:r w:rsidRPr="006A27C6">
        <w:t>FontImage.</w:t>
      </w:r>
      <w:r>
        <w:t>set</w:t>
      </w:r>
      <w:r w:rsidRPr="006A27C6">
        <w:t>Color([1, 1, 1, 0]);</w:t>
      </w:r>
    </w:p>
    <w:p w14:paraId="6C89831E" w14:textId="77777777" w:rsidR="00805F53" w:rsidRPr="006A27C6" w:rsidRDefault="00805F53" w:rsidP="00FC7804">
      <w:pPr>
        <w:pStyle w:val="Code"/>
      </w:pPr>
      <w:r w:rsidRPr="006A27C6">
        <w:t xml:space="preserve">    this.</w:t>
      </w:r>
      <w:r>
        <w:t>m</w:t>
      </w:r>
      <w:r w:rsidRPr="006A27C6">
        <w:t>FontImage.</w:t>
      </w:r>
      <w:r>
        <w:t>get</w:t>
      </w:r>
      <w:r w:rsidRPr="006A27C6">
        <w:t>Xform().</w:t>
      </w:r>
      <w:r>
        <w:t>set</w:t>
      </w:r>
      <w:r w:rsidRPr="006A27C6">
        <w:t>Position(13, 62);</w:t>
      </w:r>
    </w:p>
    <w:p w14:paraId="727814E6" w14:textId="77777777" w:rsidR="00805F53" w:rsidRPr="006A27C6" w:rsidRDefault="00805F53" w:rsidP="00FC7804">
      <w:pPr>
        <w:pStyle w:val="Code"/>
      </w:pPr>
      <w:r w:rsidRPr="006A27C6">
        <w:t xml:space="preserve">    this.</w:t>
      </w:r>
      <w:r>
        <w:t>m</w:t>
      </w:r>
      <w:r w:rsidRPr="006A27C6">
        <w:t>FontImage.</w:t>
      </w:r>
      <w:r>
        <w:t>get</w:t>
      </w:r>
      <w:r w:rsidRPr="006A27C6">
        <w:t>Xform().</w:t>
      </w:r>
      <w:r>
        <w:t>set</w:t>
      </w:r>
      <w:r w:rsidRPr="006A27C6">
        <w:t>Size(4, 4);</w:t>
      </w:r>
    </w:p>
    <w:p w14:paraId="03C6C2CE" w14:textId="77777777" w:rsidR="00805F53" w:rsidRPr="006A27C6" w:rsidRDefault="00805F53" w:rsidP="00FC7804">
      <w:pPr>
        <w:pStyle w:val="Code"/>
      </w:pPr>
      <w:r w:rsidRPr="006A27C6">
        <w:t xml:space="preserve">    </w:t>
      </w:r>
    </w:p>
    <w:p w14:paraId="7B2C0710" w14:textId="77777777" w:rsidR="00805F53" w:rsidRPr="006A27C6" w:rsidRDefault="00805F53" w:rsidP="00FC7804">
      <w:pPr>
        <w:pStyle w:val="Code"/>
      </w:pPr>
      <w:r w:rsidRPr="006A27C6">
        <w:t xml:space="preserve">    this.</w:t>
      </w:r>
      <w:r>
        <w:t>m</w:t>
      </w:r>
      <w:r w:rsidRPr="006A27C6">
        <w:t>Minion= new SpriteRenderable(this.</w:t>
      </w:r>
      <w:r>
        <w:t>k</w:t>
      </w:r>
      <w:r w:rsidRPr="006A27C6">
        <w:t>MinionSprite);</w:t>
      </w:r>
    </w:p>
    <w:p w14:paraId="6317F3C9" w14:textId="77777777" w:rsidR="00805F53" w:rsidRPr="006A27C6" w:rsidRDefault="00805F53" w:rsidP="00FC7804">
      <w:pPr>
        <w:pStyle w:val="Code"/>
      </w:pPr>
      <w:r w:rsidRPr="006A27C6">
        <w:t xml:space="preserve">    this.</w:t>
      </w:r>
      <w:r>
        <w:t>m</w:t>
      </w:r>
      <w:r w:rsidRPr="006A27C6">
        <w:t>Minion.</w:t>
      </w:r>
      <w:r>
        <w:t>set</w:t>
      </w:r>
      <w:r w:rsidRPr="006A27C6">
        <w:t>Color([1, 1, 1, 0]);</w:t>
      </w:r>
    </w:p>
    <w:p w14:paraId="28F05357" w14:textId="77777777" w:rsidR="00805F53" w:rsidRPr="006A27C6" w:rsidRDefault="00805F53" w:rsidP="00FC7804">
      <w:pPr>
        <w:pStyle w:val="Code"/>
      </w:pPr>
      <w:r w:rsidRPr="006A27C6">
        <w:t xml:space="preserve">    this.</w:t>
      </w:r>
      <w:r>
        <w:t>m</w:t>
      </w:r>
      <w:r w:rsidRPr="006A27C6">
        <w:t>Minion.</w:t>
      </w:r>
      <w:r>
        <w:t>get</w:t>
      </w:r>
      <w:r w:rsidRPr="006A27C6">
        <w:t>Xform().</w:t>
      </w:r>
      <w:r>
        <w:t>set</w:t>
      </w:r>
      <w:r w:rsidRPr="006A27C6">
        <w:t>Position(26, 56);</w:t>
      </w:r>
    </w:p>
    <w:p w14:paraId="26BA0AF9" w14:textId="77777777" w:rsidR="00805F53" w:rsidRPr="006A27C6" w:rsidRDefault="00805F53" w:rsidP="00FC7804">
      <w:pPr>
        <w:pStyle w:val="Code"/>
      </w:pPr>
      <w:r w:rsidRPr="006A27C6">
        <w:t xml:space="preserve">    this.</w:t>
      </w:r>
      <w:r>
        <w:t>m</w:t>
      </w:r>
      <w:r w:rsidRPr="006A27C6">
        <w:t>Minion.</w:t>
      </w:r>
      <w:r>
        <w:t>get</w:t>
      </w:r>
      <w:r w:rsidRPr="006A27C6">
        <w:t>Xform().</w:t>
      </w:r>
      <w:r>
        <w:t>set</w:t>
      </w:r>
      <w:r w:rsidRPr="006A27C6">
        <w:t>Size(5, 2.5);</w:t>
      </w:r>
    </w:p>
    <w:p w14:paraId="4A43A82E" w14:textId="77777777" w:rsidR="00805F53" w:rsidRPr="006A27C6" w:rsidRDefault="00805F53" w:rsidP="00FC7804">
      <w:pPr>
        <w:pStyle w:val="Code"/>
      </w:pPr>
      <w:r w:rsidRPr="006A27C6">
        <w:t xml:space="preserve">    </w:t>
      </w:r>
    </w:p>
    <w:p w14:paraId="2097CF9E" w14:textId="77777777" w:rsidR="00805F53" w:rsidRPr="006A27C6" w:rsidRDefault="00805F53" w:rsidP="00FC7804">
      <w:pPr>
        <w:pStyle w:val="Code"/>
      </w:pPr>
      <w:r w:rsidRPr="006A27C6">
        <w:t xml:space="preserve">    // S</w:t>
      </w:r>
      <w:r>
        <w:t>te</w:t>
      </w:r>
      <w:r w:rsidRPr="006A27C6">
        <w:t>p D: Create the hero object with</w:t>
      </w:r>
      <w:r>
        <w:t xml:space="preserve"> texture from lower-left corner</w:t>
      </w:r>
    </w:p>
    <w:p w14:paraId="7B04B13E" w14:textId="77777777" w:rsidR="00805F53" w:rsidRPr="006A27C6" w:rsidRDefault="00805F53" w:rsidP="00FC7804">
      <w:pPr>
        <w:pStyle w:val="Code"/>
      </w:pPr>
      <w:r w:rsidRPr="006A27C6">
        <w:t xml:space="preserve">    this.</w:t>
      </w:r>
      <w:r>
        <w:t>m</w:t>
      </w:r>
      <w:r w:rsidRPr="006A27C6">
        <w:t>Hero = new SpriteRenderable(this.</w:t>
      </w:r>
      <w:r>
        <w:t>k</w:t>
      </w:r>
      <w:r w:rsidRPr="006A27C6">
        <w:t>MinionSprite);</w:t>
      </w:r>
    </w:p>
    <w:p w14:paraId="7E109759" w14:textId="77777777" w:rsidR="00805F53" w:rsidRPr="006A27C6" w:rsidRDefault="00805F53" w:rsidP="00FC7804">
      <w:pPr>
        <w:pStyle w:val="Code"/>
      </w:pPr>
      <w:r w:rsidRPr="006A27C6">
        <w:t xml:space="preserve">    this.</w:t>
      </w:r>
      <w:r>
        <w:t>m</w:t>
      </w:r>
      <w:r w:rsidRPr="006A27C6">
        <w:t>Hero.</w:t>
      </w:r>
      <w:r>
        <w:t>set</w:t>
      </w:r>
      <w:r w:rsidRPr="006A27C6">
        <w:t>Color([1, 1, 1, 0]);</w:t>
      </w:r>
    </w:p>
    <w:p w14:paraId="5D8B2D0A" w14:textId="77777777" w:rsidR="00805F53" w:rsidRPr="006A27C6" w:rsidRDefault="00805F53" w:rsidP="00FC7804">
      <w:pPr>
        <w:pStyle w:val="Code"/>
      </w:pPr>
      <w:r w:rsidRPr="006A27C6">
        <w:t xml:space="preserve">    this.</w:t>
      </w:r>
      <w:r>
        <w:t>m</w:t>
      </w:r>
      <w:r w:rsidRPr="006A27C6">
        <w:t>Hero.</w:t>
      </w:r>
      <w:r>
        <w:t>get</w:t>
      </w:r>
      <w:r w:rsidRPr="006A27C6">
        <w:t>Xform().</w:t>
      </w:r>
      <w:r>
        <w:t>set</w:t>
      </w:r>
      <w:r w:rsidRPr="006A27C6">
        <w:t>Position(20, 60);</w:t>
      </w:r>
    </w:p>
    <w:p w14:paraId="3F4BAE47" w14:textId="77777777" w:rsidR="00805F53" w:rsidRPr="006A27C6" w:rsidRDefault="00805F53" w:rsidP="00FC7804">
      <w:pPr>
        <w:pStyle w:val="Code"/>
      </w:pPr>
      <w:r w:rsidRPr="006A27C6">
        <w:t xml:space="preserve">    this.</w:t>
      </w:r>
      <w:r>
        <w:t>m</w:t>
      </w:r>
      <w:r w:rsidRPr="006A27C6">
        <w:t>Hero.</w:t>
      </w:r>
      <w:r>
        <w:t>get</w:t>
      </w:r>
      <w:r w:rsidRPr="006A27C6">
        <w:t>Xform().</w:t>
      </w:r>
      <w:r>
        <w:t>set</w:t>
      </w:r>
      <w:r w:rsidRPr="006A27C6">
        <w:t>Size(2, 3);</w:t>
      </w:r>
    </w:p>
    <w:p w14:paraId="5569A4DF" w14:textId="77777777" w:rsidR="00805F53" w:rsidRPr="006A27C6" w:rsidRDefault="00805F53" w:rsidP="00FC7804">
      <w:pPr>
        <w:pStyle w:val="Code"/>
      </w:pPr>
      <w:r w:rsidRPr="006A27C6">
        <w:t xml:space="preserve">    this.</w:t>
      </w:r>
      <w:r>
        <w:t>m</w:t>
      </w:r>
      <w:r w:rsidRPr="006A27C6">
        <w:t>Hero.</w:t>
      </w:r>
      <w:r>
        <w:t>setElementPixelPositions</w:t>
      </w:r>
      <w:r w:rsidRPr="006A27C6">
        <w:t xml:space="preserve">(0, 120, 0, 180);    </w:t>
      </w:r>
    </w:p>
    <w:p w14:paraId="50E6D900" w14:textId="77777777" w:rsidR="00805F53" w:rsidRPr="006A27C6" w:rsidRDefault="00805F53" w:rsidP="00FC7804">
      <w:pPr>
        <w:pStyle w:val="Code"/>
      </w:pPr>
      <w:r w:rsidRPr="006A27C6">
        <w:t>};</w:t>
      </w:r>
    </w:p>
    <w:p w14:paraId="431FB49C" w14:textId="77777777" w:rsidR="00805F53" w:rsidRDefault="00805F53" w:rsidP="003A3233">
      <w:pPr>
        <w:pStyle w:val="NumSubList"/>
        <w:keepLines w:val="0"/>
        <w:numPr>
          <w:ilvl w:val="0"/>
          <w:numId w:val="34"/>
        </w:numPr>
        <w:tabs>
          <w:tab w:val="left" w:pos="216"/>
          <w:tab w:val="left" w:pos="720"/>
        </w:tabs>
        <w:ind w:right="1440"/>
        <w:jc w:val="both"/>
      </w:pPr>
      <w:r>
        <w:t xml:space="preserve">After the camera </w:t>
      </w:r>
      <w:r w:rsidR="00A24F8F">
        <w:t xml:space="preserve">is </w:t>
      </w:r>
      <w:r>
        <w:t xml:space="preserve">set up, in </w:t>
      </w:r>
      <w:r w:rsidR="0008385F">
        <w:t xml:space="preserve">step </w:t>
      </w:r>
      <w:r>
        <w:t xml:space="preserve">B, notice that both </w:t>
      </w:r>
      <w:proofErr w:type="spellStart"/>
      <w:r w:rsidRPr="00BF7DB0">
        <w:rPr>
          <w:rStyle w:val="CodeInline"/>
        </w:rPr>
        <w:t>mPortal</w:t>
      </w:r>
      <w:proofErr w:type="spellEnd"/>
      <w:r>
        <w:t xml:space="preserve"> and </w:t>
      </w:r>
      <w:proofErr w:type="spellStart"/>
      <w:r w:rsidRPr="00BF7DB0">
        <w:rPr>
          <w:rStyle w:val="CodeInline"/>
        </w:rPr>
        <w:t>mCollector</w:t>
      </w:r>
      <w:proofErr w:type="spellEnd"/>
      <w:r>
        <w:t xml:space="preserve"> are created based on the same image, </w:t>
      </w:r>
      <w:proofErr w:type="spellStart"/>
      <w:r w:rsidRPr="00BF7DB0">
        <w:rPr>
          <w:rStyle w:val="CodeInline"/>
        </w:rPr>
        <w:t>kMinionSprite</w:t>
      </w:r>
      <w:proofErr w:type="spellEnd"/>
      <w:r w:rsidR="001E5674">
        <w:rPr>
          <w:rStyle w:val="CodeInline"/>
        </w:rPr>
        <w:fldChar w:fldCharType="begin"/>
      </w:r>
      <w:r w:rsidR="001E5674">
        <w:instrText xml:space="preserve"> XE "</w:instrText>
      </w:r>
      <w:r w:rsidR="001E5674" w:rsidRPr="00210B4B">
        <w:rPr>
          <w:rStyle w:val="CodeInline"/>
        </w:rPr>
        <w:instrText>Sprite sheets:kMinionSprite</w:instrText>
      </w:r>
      <w:r w:rsidR="001E5674">
        <w:instrText xml:space="preserve">" </w:instrText>
      </w:r>
      <w:r w:rsidR="001E5674">
        <w:rPr>
          <w:rStyle w:val="CodeInline"/>
        </w:rPr>
        <w:fldChar w:fldCharType="end"/>
      </w:r>
      <w:r>
        <w:t xml:space="preserve">, with the respective </w:t>
      </w:r>
      <w:proofErr w:type="spellStart"/>
      <w:r w:rsidRPr="00BF7DB0">
        <w:rPr>
          <w:rStyle w:val="CodeInline"/>
        </w:rPr>
        <w:t>setElementPixelPositions</w:t>
      </w:r>
      <w:proofErr w:type="spellEnd"/>
      <w:r w:rsidRPr="00BF7DB0">
        <w:rPr>
          <w:rStyle w:val="CodeInline"/>
        </w:rPr>
        <w:t>()</w:t>
      </w:r>
      <w:r w:rsidR="001E5674">
        <w:rPr>
          <w:rStyle w:val="CodeInline"/>
        </w:rPr>
        <w:fldChar w:fldCharType="begin"/>
      </w:r>
      <w:r w:rsidR="001E5674">
        <w:instrText xml:space="preserve"> XE "</w:instrText>
      </w:r>
      <w:r w:rsidR="001E5674" w:rsidRPr="00241ECB">
        <w:rPr>
          <w:rStyle w:val="CodeInline"/>
        </w:rPr>
        <w:instrText>Sprite sheets:setElementPixelPositions()</w:instrText>
      </w:r>
      <w:r w:rsidR="00AA4739">
        <w:rPr>
          <w:rStyle w:val="CodeInline"/>
        </w:rPr>
        <w:instrText xml:space="preserve"> functions</w:instrText>
      </w:r>
      <w:r w:rsidR="001E5674">
        <w:instrText xml:space="preserve">" </w:instrText>
      </w:r>
      <w:r w:rsidR="001E5674">
        <w:rPr>
          <w:rStyle w:val="CodeInline"/>
        </w:rPr>
        <w:fldChar w:fldCharType="end"/>
      </w:r>
      <w:r>
        <w:t xml:space="preserve"> calls to specify the actual sprite element to use for rendering. </w:t>
      </w:r>
    </w:p>
    <w:p w14:paraId="326095D2" w14:textId="77777777" w:rsidR="00805F53" w:rsidRDefault="00805F53" w:rsidP="003A3233">
      <w:pPr>
        <w:pStyle w:val="NumSubList"/>
        <w:keepLines w:val="0"/>
        <w:numPr>
          <w:ilvl w:val="0"/>
          <w:numId w:val="34"/>
        </w:numPr>
        <w:tabs>
          <w:tab w:val="left" w:pos="216"/>
          <w:tab w:val="left" w:pos="720"/>
        </w:tabs>
        <w:ind w:right="1440"/>
        <w:jc w:val="both"/>
      </w:pPr>
      <w:r>
        <w:t xml:space="preserve">Step C creates two additional </w:t>
      </w:r>
      <w:proofErr w:type="spellStart"/>
      <w:r w:rsidRPr="00B70380">
        <w:rPr>
          <w:rStyle w:val="CodeInline"/>
        </w:rPr>
        <w:t>SpriteRenderable</w:t>
      </w:r>
      <w:proofErr w:type="spellEnd"/>
      <w:r>
        <w:t xml:space="preserve"> objects: </w:t>
      </w:r>
      <w:proofErr w:type="spellStart"/>
      <w:r w:rsidRPr="00B70380">
        <w:rPr>
          <w:rStyle w:val="CodeInline"/>
        </w:rPr>
        <w:t>mFontImage</w:t>
      </w:r>
      <w:proofErr w:type="spellEnd"/>
      <w:r>
        <w:t xml:space="preserve"> and </w:t>
      </w:r>
      <w:proofErr w:type="spellStart"/>
      <w:r w:rsidRPr="00B70380">
        <w:rPr>
          <w:rStyle w:val="CodeInline"/>
        </w:rPr>
        <w:t>mMinion</w:t>
      </w:r>
      <w:proofErr w:type="spellEnd"/>
      <w:r>
        <w:t xml:space="preserve">. The sprite element </w:t>
      </w:r>
      <w:proofErr w:type="spellStart"/>
      <w:r w:rsidR="003F6760">
        <w:t>uv</w:t>
      </w:r>
      <w:proofErr w:type="spellEnd"/>
      <w:r>
        <w:t xml:space="preserve"> coordinate settings are left to </w:t>
      </w:r>
      <w:r w:rsidR="0008385F">
        <w:t xml:space="preserve">the </w:t>
      </w:r>
      <w:r>
        <w:lastRenderedPageBreak/>
        <w:t>default</w:t>
      </w:r>
      <w:r w:rsidR="0008385F">
        <w:t>s</w:t>
      </w:r>
      <w:r>
        <w:t xml:space="preserve"> where the texture image will cover the entire geometry.</w:t>
      </w:r>
    </w:p>
    <w:p w14:paraId="3E606844" w14:textId="77777777" w:rsidR="00805F53" w:rsidRDefault="00805F53" w:rsidP="003A3233">
      <w:pPr>
        <w:pStyle w:val="NumSubList"/>
        <w:keepLines w:val="0"/>
        <w:numPr>
          <w:ilvl w:val="0"/>
          <w:numId w:val="34"/>
        </w:numPr>
        <w:tabs>
          <w:tab w:val="left" w:pos="216"/>
          <w:tab w:val="left" w:pos="720"/>
        </w:tabs>
        <w:ind w:right="1440"/>
        <w:jc w:val="both"/>
      </w:pPr>
      <w:r>
        <w:t xml:space="preserve">Similar to </w:t>
      </w:r>
      <w:r w:rsidR="0008385F">
        <w:t xml:space="preserve">step </w:t>
      </w:r>
      <w:r>
        <w:t xml:space="preserve">B, step C creates the hero character as a </w:t>
      </w:r>
      <w:proofErr w:type="spellStart"/>
      <w:r w:rsidRPr="00800C2A">
        <w:rPr>
          <w:rStyle w:val="CodeInline"/>
        </w:rPr>
        <w:t>SpriteRenderable</w:t>
      </w:r>
      <w:proofErr w:type="spellEnd"/>
      <w:r>
        <w:t xml:space="preserve"> object based on the same </w:t>
      </w:r>
      <w:proofErr w:type="spellStart"/>
      <w:r w:rsidRPr="00800C2A">
        <w:rPr>
          <w:rStyle w:val="CodeInline"/>
        </w:rPr>
        <w:t>kMinionSprite</w:t>
      </w:r>
      <w:proofErr w:type="spellEnd"/>
      <w:r>
        <w:t xml:space="preserve"> image. The sprite sheet element that corresponds to the hero is identified with the </w:t>
      </w:r>
      <w:proofErr w:type="spellStart"/>
      <w:r w:rsidRPr="00800C2A">
        <w:rPr>
          <w:rStyle w:val="CodeInline"/>
        </w:rPr>
        <w:t>setElementPixelPositions</w:t>
      </w:r>
      <w:proofErr w:type="spellEnd"/>
      <w:r w:rsidRPr="00800C2A">
        <w:rPr>
          <w:rStyle w:val="CodeInline"/>
        </w:rPr>
        <w:t>()</w:t>
      </w:r>
      <w:r w:rsidRPr="00800C2A">
        <w:t xml:space="preserve"> </w:t>
      </w:r>
      <w:r>
        <w:t>call.</w:t>
      </w:r>
    </w:p>
    <w:p w14:paraId="138CBD6A" w14:textId="77777777" w:rsidR="00805F53" w:rsidRPr="006A27C6" w:rsidRDefault="00805F53" w:rsidP="003A3233">
      <w:pPr>
        <w:pStyle w:val="BodyText"/>
      </w:pPr>
      <w:r>
        <w:t>Notice that in this example</w:t>
      </w:r>
      <w:r w:rsidR="0008385F">
        <w:t>,</w:t>
      </w:r>
      <w:r>
        <w:t xml:space="preserve"> four of the five </w:t>
      </w:r>
      <w:proofErr w:type="spellStart"/>
      <w:r w:rsidR="001B387E" w:rsidRPr="001B387E">
        <w:rPr>
          <w:rStyle w:val="CodeInline"/>
        </w:rPr>
        <w:t>SpriteRenderable</w:t>
      </w:r>
      <w:proofErr w:type="spellEnd"/>
      <w:r>
        <w:t xml:space="preserve"> objects created are based on the same </w:t>
      </w:r>
      <w:proofErr w:type="spellStart"/>
      <w:r w:rsidRPr="0016232D">
        <w:rPr>
          <w:rStyle w:val="CodeInline"/>
        </w:rPr>
        <w:t>kMinionSprite</w:t>
      </w:r>
      <w:proofErr w:type="spellEnd"/>
      <w:r>
        <w:t xml:space="preserve"> image. </w:t>
      </w:r>
    </w:p>
    <w:p w14:paraId="194B54A4" w14:textId="77777777" w:rsidR="00D07AC5" w:rsidRPr="006A27C6" w:rsidRDefault="00805F53" w:rsidP="00D07AC5">
      <w:pPr>
        <w:pStyle w:val="NumList"/>
        <w:numPr>
          <w:ilvl w:val="0"/>
          <w:numId w:val="17"/>
        </w:numPr>
      </w:pPr>
      <w:r>
        <w:t xml:space="preserve">The </w:t>
      </w:r>
      <w:r w:rsidRPr="00AC0231">
        <w:rPr>
          <w:rStyle w:val="CodeInline"/>
        </w:rPr>
        <w:t>update()</w:t>
      </w:r>
      <w:r>
        <w:t xml:space="preserve"> function is modified to support the controlling of the hero object and changes to the </w:t>
      </w:r>
      <w:proofErr w:type="spellStart"/>
      <w:r w:rsidR="003F6760">
        <w:t>uv</w:t>
      </w:r>
      <w:proofErr w:type="spellEnd"/>
      <w:r>
        <w:t xml:space="preserve"> values</w:t>
      </w:r>
      <w:r w:rsidR="0008385F">
        <w:t>.</w:t>
      </w:r>
    </w:p>
    <w:p w14:paraId="79FAD5D7" w14:textId="77777777" w:rsidR="00805F53" w:rsidRPr="006A27C6" w:rsidRDefault="00805F53" w:rsidP="00FC7804">
      <w:pPr>
        <w:pStyle w:val="Code"/>
      </w:pPr>
      <w:r w:rsidRPr="006A27C6">
        <w:t>MyGame.prototype.</w:t>
      </w:r>
      <w:r>
        <w:t>update</w:t>
      </w:r>
      <w:r w:rsidRPr="006A27C6">
        <w:t xml:space="preserve"> = function()</w:t>
      </w:r>
      <w:r>
        <w:t xml:space="preserve"> </w:t>
      </w:r>
      <w:r w:rsidRPr="006A27C6">
        <w:t>{</w:t>
      </w:r>
    </w:p>
    <w:p w14:paraId="26EA9723" w14:textId="77777777" w:rsidR="00805F53" w:rsidRPr="006A27C6" w:rsidRDefault="00805F53" w:rsidP="00FC7804">
      <w:pPr>
        <w:pStyle w:val="Code"/>
      </w:pPr>
      <w:r w:rsidRPr="006A27C6">
        <w:t xml:space="preserve">    // let's only allow the movement of hero, </w:t>
      </w:r>
    </w:p>
    <w:p w14:paraId="10B4E146" w14:textId="77777777" w:rsidR="00805F53" w:rsidRPr="006A27C6" w:rsidRDefault="00805F53" w:rsidP="00FC7804">
      <w:pPr>
        <w:pStyle w:val="Code"/>
      </w:pPr>
      <w:r w:rsidRPr="006A27C6">
        <w:t xml:space="preserve">    // and if hero moves too far off, this level ends, we will</w:t>
      </w:r>
    </w:p>
    <w:p w14:paraId="0632FFD1" w14:textId="77777777" w:rsidR="00805F53" w:rsidRPr="006A27C6" w:rsidRDefault="00805F53" w:rsidP="00FC7804">
      <w:pPr>
        <w:pStyle w:val="Code"/>
      </w:pPr>
      <w:r w:rsidRPr="006A27C6">
        <w:t xml:space="preserve">    // load the next level</w:t>
      </w:r>
    </w:p>
    <w:p w14:paraId="6D8CB00B" w14:textId="77777777" w:rsidR="00805F53" w:rsidRPr="006A27C6" w:rsidRDefault="00805F53" w:rsidP="00FC7804">
      <w:pPr>
        <w:pStyle w:val="Code"/>
      </w:pPr>
      <w:r w:rsidRPr="006A27C6">
        <w:t xml:space="preserve">    var deltaX = 0.05;</w:t>
      </w:r>
    </w:p>
    <w:p w14:paraId="494A7BE6" w14:textId="77777777" w:rsidR="00805F53" w:rsidRPr="006A27C6" w:rsidRDefault="00805F53" w:rsidP="00FC7804">
      <w:pPr>
        <w:pStyle w:val="Code"/>
      </w:pPr>
      <w:r w:rsidRPr="006A27C6">
        <w:t xml:space="preserve">    var xform = this.</w:t>
      </w:r>
      <w:r>
        <w:t>m</w:t>
      </w:r>
      <w:r w:rsidRPr="006A27C6">
        <w:t>Hero.</w:t>
      </w:r>
      <w:r>
        <w:t>get</w:t>
      </w:r>
      <w:r w:rsidRPr="006A27C6">
        <w:t>Xform();</w:t>
      </w:r>
    </w:p>
    <w:p w14:paraId="49800198" w14:textId="77777777" w:rsidR="00805F53" w:rsidRPr="006A27C6" w:rsidRDefault="00805F53" w:rsidP="00FC7804">
      <w:pPr>
        <w:pStyle w:val="Code"/>
      </w:pPr>
      <w:r w:rsidRPr="006A27C6">
        <w:t xml:space="preserve">    </w:t>
      </w:r>
    </w:p>
    <w:p w14:paraId="4EC9F24B" w14:textId="77777777" w:rsidR="00805F53" w:rsidRPr="006A27C6" w:rsidRDefault="00805F53" w:rsidP="00FC7804">
      <w:pPr>
        <w:pStyle w:val="Code"/>
      </w:pPr>
      <w:r w:rsidRPr="006A27C6">
        <w:t xml:space="preserve">    // Support hero movements</w:t>
      </w:r>
    </w:p>
    <w:p w14:paraId="34610B6D" w14:textId="77777777" w:rsidR="00805F53" w:rsidRPr="006A27C6" w:rsidRDefault="00805F53" w:rsidP="00FC7804">
      <w:pPr>
        <w:pStyle w:val="Code"/>
      </w:pPr>
      <w:r w:rsidRPr="006A27C6">
        <w:t xml:space="preserve">    if (gEngine.Input.</w:t>
      </w:r>
      <w:r>
        <w:t>isKey</w:t>
      </w:r>
      <w:r w:rsidRPr="006A27C6">
        <w:t>Pressed(gEngine.Input.</w:t>
      </w:r>
      <w:r>
        <w:t>keys</w:t>
      </w:r>
      <w:r w:rsidRPr="006A27C6">
        <w:t>.Right)) {</w:t>
      </w:r>
    </w:p>
    <w:p w14:paraId="0A0028D2" w14:textId="77777777" w:rsidR="00805F53" w:rsidRPr="006A27C6" w:rsidRDefault="00805F53" w:rsidP="00FC7804">
      <w:pPr>
        <w:pStyle w:val="Code"/>
      </w:pPr>
      <w:r w:rsidRPr="006A27C6">
        <w:t xml:space="preserve">        xform.</w:t>
      </w:r>
      <w:r>
        <w:t>inc</w:t>
      </w:r>
      <w:r w:rsidRPr="006A27C6">
        <w:t>XPosBy(deltaX);</w:t>
      </w:r>
    </w:p>
    <w:p w14:paraId="432ABA0F" w14:textId="77777777" w:rsidR="00805F53" w:rsidRPr="006A27C6" w:rsidRDefault="00805F53" w:rsidP="00FC7804">
      <w:pPr>
        <w:pStyle w:val="Code"/>
      </w:pPr>
      <w:r w:rsidRPr="006A27C6">
        <w:t xml:space="preserve">        if (xform.</w:t>
      </w:r>
      <w:r>
        <w:t>get</w:t>
      </w:r>
      <w:r w:rsidRPr="006A27C6">
        <w:t>XPos() &gt; 30)  // this is the right-bound of the window</w:t>
      </w:r>
    </w:p>
    <w:p w14:paraId="5930AD03" w14:textId="77777777" w:rsidR="00805F53" w:rsidRPr="006A27C6" w:rsidRDefault="00805F53" w:rsidP="00FC7804">
      <w:pPr>
        <w:pStyle w:val="Code"/>
      </w:pPr>
      <w:r w:rsidRPr="006A27C6">
        <w:t xml:space="preserve">            xform.</w:t>
      </w:r>
      <w:r>
        <w:t>set</w:t>
      </w:r>
      <w:r w:rsidRPr="006A27C6">
        <w:t>Position(12, 60);</w:t>
      </w:r>
    </w:p>
    <w:p w14:paraId="3B6A2495" w14:textId="77777777" w:rsidR="00805F53" w:rsidRPr="006A27C6" w:rsidRDefault="00805F53" w:rsidP="00FC7804">
      <w:pPr>
        <w:pStyle w:val="Code"/>
      </w:pPr>
      <w:r w:rsidRPr="006A27C6">
        <w:t xml:space="preserve">    }</w:t>
      </w:r>
    </w:p>
    <w:p w14:paraId="720A2F75" w14:textId="77777777" w:rsidR="00805F53" w:rsidRPr="006A27C6" w:rsidRDefault="00805F53" w:rsidP="00FC7804">
      <w:pPr>
        <w:pStyle w:val="Code"/>
      </w:pPr>
      <w:r w:rsidRPr="006A27C6">
        <w:t xml:space="preserve">    </w:t>
      </w:r>
    </w:p>
    <w:p w14:paraId="0BCB98B6" w14:textId="77777777" w:rsidR="00805F53" w:rsidRPr="006A27C6" w:rsidRDefault="00805F53" w:rsidP="00FC7804">
      <w:pPr>
        <w:pStyle w:val="Code"/>
      </w:pPr>
      <w:r w:rsidRPr="006A27C6">
        <w:t xml:space="preserve">    if (gEngine.Input.</w:t>
      </w:r>
      <w:r>
        <w:t>isKey</w:t>
      </w:r>
      <w:r w:rsidRPr="006A27C6">
        <w:t>Pressed(gEngine.Input.</w:t>
      </w:r>
      <w:r>
        <w:t>keys</w:t>
      </w:r>
      <w:r w:rsidRPr="006A27C6">
        <w:t>.Left)) {</w:t>
      </w:r>
    </w:p>
    <w:p w14:paraId="1CAE45AD" w14:textId="77777777" w:rsidR="00805F53" w:rsidRPr="006A27C6" w:rsidRDefault="00805F53" w:rsidP="00FC7804">
      <w:pPr>
        <w:pStyle w:val="Code"/>
      </w:pPr>
      <w:r w:rsidRPr="006A27C6">
        <w:t xml:space="preserve">        xform.</w:t>
      </w:r>
      <w:r>
        <w:t>inc</w:t>
      </w:r>
      <w:r w:rsidRPr="006A27C6">
        <w:t>XPosBy(-deltaX);</w:t>
      </w:r>
    </w:p>
    <w:p w14:paraId="64B3C33B" w14:textId="77777777" w:rsidR="00805F53" w:rsidRPr="006A27C6" w:rsidRDefault="00805F53" w:rsidP="00FC7804">
      <w:pPr>
        <w:pStyle w:val="Code"/>
      </w:pPr>
      <w:r w:rsidRPr="006A27C6">
        <w:t xml:space="preserve">        if (xform.</w:t>
      </w:r>
      <w:r>
        <w:t>get</w:t>
      </w:r>
      <w:r w:rsidRPr="006A27C6">
        <w:t>XPos() &lt; 11) {  // this is the left-bound of the window</w:t>
      </w:r>
    </w:p>
    <w:p w14:paraId="5F558FEA" w14:textId="77777777" w:rsidR="00805F53" w:rsidRPr="006A27C6" w:rsidRDefault="00805F53" w:rsidP="00FC7804">
      <w:pPr>
        <w:pStyle w:val="Code"/>
      </w:pPr>
      <w:r w:rsidRPr="006A27C6">
        <w:t xml:space="preserve">            xform.</w:t>
      </w:r>
      <w:r>
        <w:t>set</w:t>
      </w:r>
      <w:r w:rsidRPr="006A27C6">
        <w:t>XPos(20);</w:t>
      </w:r>
    </w:p>
    <w:p w14:paraId="707EE9E8" w14:textId="77777777" w:rsidR="00805F53" w:rsidRPr="006A27C6" w:rsidRDefault="00805F53" w:rsidP="00FC7804">
      <w:pPr>
        <w:pStyle w:val="Code"/>
      </w:pPr>
      <w:r w:rsidRPr="006A27C6">
        <w:t xml:space="preserve">        }</w:t>
      </w:r>
    </w:p>
    <w:p w14:paraId="4FE06AAF" w14:textId="77777777" w:rsidR="00805F53" w:rsidRPr="006A27C6" w:rsidRDefault="00805F53" w:rsidP="00FC7804">
      <w:pPr>
        <w:pStyle w:val="Code"/>
      </w:pPr>
      <w:r w:rsidRPr="006A27C6">
        <w:t xml:space="preserve">    }</w:t>
      </w:r>
    </w:p>
    <w:p w14:paraId="6F6989B9" w14:textId="77777777" w:rsidR="00805F53" w:rsidRPr="006A27C6" w:rsidRDefault="00805F53" w:rsidP="00FC7804">
      <w:pPr>
        <w:pStyle w:val="Code"/>
      </w:pPr>
      <w:r w:rsidRPr="006A27C6">
        <w:t xml:space="preserve">    </w:t>
      </w:r>
    </w:p>
    <w:p w14:paraId="3ED5695B" w14:textId="77777777" w:rsidR="00805F53" w:rsidRPr="006A27C6" w:rsidRDefault="00805F53" w:rsidP="00FC7804">
      <w:pPr>
        <w:pStyle w:val="Code"/>
      </w:pPr>
      <w:r w:rsidRPr="006A27C6">
        <w:t xml:space="preserve">    // continously change texture tinting</w:t>
      </w:r>
    </w:p>
    <w:p w14:paraId="1C37984F" w14:textId="77777777" w:rsidR="00805F53" w:rsidRPr="006D7D5D" w:rsidRDefault="00805F53" w:rsidP="00FC7804">
      <w:pPr>
        <w:pStyle w:val="Code"/>
        <w:rPr>
          <w:lang w:val="es-BO"/>
        </w:rPr>
      </w:pPr>
      <w:r w:rsidRPr="006A27C6">
        <w:t xml:space="preserve">    </w:t>
      </w:r>
      <w:r w:rsidRPr="006D7D5D">
        <w:rPr>
          <w:lang w:val="es-BO"/>
        </w:rPr>
        <w:t>var c = this.mPortal.getColor();</w:t>
      </w:r>
    </w:p>
    <w:p w14:paraId="1BDAD6C8" w14:textId="77777777" w:rsidR="00805F53" w:rsidRPr="006A27C6" w:rsidRDefault="00805F53" w:rsidP="00FC7804">
      <w:pPr>
        <w:pStyle w:val="Code"/>
        <w:rPr>
          <w:lang w:val="es-BO"/>
        </w:rPr>
      </w:pPr>
      <w:r w:rsidRPr="006D7D5D">
        <w:rPr>
          <w:lang w:val="es-BO"/>
        </w:rPr>
        <w:t xml:space="preserve">    </w:t>
      </w:r>
      <w:r w:rsidRPr="006A27C6">
        <w:rPr>
          <w:lang w:val="es-BO"/>
        </w:rPr>
        <w:t>var ca = c[3] + deltaX;</w:t>
      </w:r>
    </w:p>
    <w:p w14:paraId="356E8675" w14:textId="77777777" w:rsidR="00805F53" w:rsidRPr="006D7D5D" w:rsidRDefault="00805F53" w:rsidP="00FC7804">
      <w:pPr>
        <w:pStyle w:val="Code"/>
      </w:pPr>
      <w:r w:rsidRPr="006A27C6">
        <w:rPr>
          <w:lang w:val="es-BO"/>
        </w:rPr>
        <w:t xml:space="preserve">    </w:t>
      </w:r>
      <w:r w:rsidRPr="006D7D5D">
        <w:t>if (ca &gt; 1) ca = 0;</w:t>
      </w:r>
    </w:p>
    <w:p w14:paraId="6C28FB23" w14:textId="77777777" w:rsidR="00805F53" w:rsidRPr="006A27C6" w:rsidRDefault="00805F53" w:rsidP="00FC7804">
      <w:pPr>
        <w:pStyle w:val="Code"/>
      </w:pPr>
      <w:r w:rsidRPr="006D7D5D">
        <w:t xml:space="preserve">    </w:t>
      </w:r>
      <w:r w:rsidRPr="006A27C6">
        <w:t>c[3] = ca;</w:t>
      </w:r>
    </w:p>
    <w:p w14:paraId="7B37563D" w14:textId="77777777" w:rsidR="00805F53" w:rsidRPr="006A27C6" w:rsidRDefault="00805F53" w:rsidP="00FC7804">
      <w:pPr>
        <w:pStyle w:val="Code"/>
      </w:pPr>
      <w:r w:rsidRPr="006A27C6">
        <w:t xml:space="preserve">    </w:t>
      </w:r>
    </w:p>
    <w:p w14:paraId="14F44AFD" w14:textId="77777777" w:rsidR="00805F53" w:rsidRPr="006A27C6" w:rsidRDefault="00805F53" w:rsidP="00FC7804">
      <w:pPr>
        <w:pStyle w:val="Code"/>
      </w:pPr>
      <w:r w:rsidRPr="006A27C6">
        <w:t xml:space="preserve">    </w:t>
      </w:r>
    </w:p>
    <w:p w14:paraId="7AED83E1" w14:textId="77777777" w:rsidR="00805F53" w:rsidRPr="006A27C6" w:rsidRDefault="00805F53" w:rsidP="00FC7804">
      <w:pPr>
        <w:pStyle w:val="Code"/>
      </w:pPr>
      <w:r w:rsidRPr="006A27C6">
        <w:t xml:space="preserve">    // New update code for changing the sub-texture regions being shown</w:t>
      </w:r>
    </w:p>
    <w:p w14:paraId="04E942E2" w14:textId="77777777" w:rsidR="00805F53" w:rsidRPr="006A27C6" w:rsidRDefault="00805F53" w:rsidP="00FC7804">
      <w:pPr>
        <w:pStyle w:val="Code"/>
      </w:pPr>
      <w:r w:rsidRPr="006A27C6">
        <w:t xml:space="preserve">    var deltaT = 0.001;</w:t>
      </w:r>
    </w:p>
    <w:p w14:paraId="03B77A33" w14:textId="77777777" w:rsidR="00805F53" w:rsidRPr="006A27C6" w:rsidRDefault="00805F53" w:rsidP="00FC7804">
      <w:pPr>
        <w:pStyle w:val="Code"/>
      </w:pPr>
      <w:r w:rsidRPr="006A27C6">
        <w:t xml:space="preserve">    </w:t>
      </w:r>
    </w:p>
    <w:p w14:paraId="30D79C71" w14:textId="77777777" w:rsidR="00805F53" w:rsidRPr="006A27C6" w:rsidRDefault="00805F53" w:rsidP="00FC7804">
      <w:pPr>
        <w:pStyle w:val="Code"/>
      </w:pPr>
      <w:r w:rsidRPr="006A27C6">
        <w:t xml:space="preserve">    // The font image:</w:t>
      </w:r>
    </w:p>
    <w:p w14:paraId="5A997171" w14:textId="77777777" w:rsidR="00805F53" w:rsidRPr="006A27C6" w:rsidRDefault="00805F53" w:rsidP="00FC7804">
      <w:pPr>
        <w:pStyle w:val="Code"/>
      </w:pPr>
      <w:r w:rsidRPr="006A27C6">
        <w:t xml:space="preserve">    // zoom into the texture by updating texture coordinate</w:t>
      </w:r>
    </w:p>
    <w:p w14:paraId="4BA1E673" w14:textId="77777777" w:rsidR="00805F53" w:rsidRPr="006A27C6" w:rsidRDefault="00805F53" w:rsidP="00FC7804">
      <w:pPr>
        <w:pStyle w:val="Code"/>
      </w:pPr>
      <w:r w:rsidRPr="006A27C6">
        <w:t xml:space="preserve">    // For font: zoom to the upper left corner by changing bottom right</w:t>
      </w:r>
    </w:p>
    <w:p w14:paraId="1D12A0EC" w14:textId="77777777" w:rsidR="00805F53" w:rsidRPr="006A27C6" w:rsidRDefault="00805F53" w:rsidP="00FC7804">
      <w:pPr>
        <w:pStyle w:val="Code"/>
        <w:rPr>
          <w:rStyle w:val="CodeBold"/>
        </w:rPr>
      </w:pPr>
      <w:r w:rsidRPr="006A27C6">
        <w:t xml:space="preserve">    </w:t>
      </w:r>
      <w:r w:rsidRPr="006A27C6">
        <w:rPr>
          <w:rStyle w:val="CodeBold"/>
        </w:rPr>
        <w:t>var texCoord = this.</w:t>
      </w:r>
      <w:r>
        <w:rPr>
          <w:rStyle w:val="CodeBold"/>
        </w:rPr>
        <w:t>m</w:t>
      </w:r>
      <w:r w:rsidRPr="006A27C6">
        <w:rPr>
          <w:rStyle w:val="CodeBold"/>
        </w:rPr>
        <w:t>FontImage.</w:t>
      </w:r>
      <w:r w:rsidR="0082613B">
        <w:rPr>
          <w:rStyle w:val="CodeBold"/>
        </w:rPr>
        <w:t>getElementUVCoordinateArray</w:t>
      </w:r>
      <w:r w:rsidRPr="006A27C6">
        <w:rPr>
          <w:rStyle w:val="CodeBold"/>
        </w:rPr>
        <w:t>();</w:t>
      </w:r>
    </w:p>
    <w:p w14:paraId="6EB43AB9" w14:textId="77777777" w:rsidR="00805F53" w:rsidRPr="006A27C6" w:rsidRDefault="00805F53" w:rsidP="00FC7804">
      <w:pPr>
        <w:pStyle w:val="Code"/>
      </w:pPr>
      <w:r w:rsidRPr="006A27C6">
        <w:t xml:space="preserve">            // The 8 elements:</w:t>
      </w:r>
    </w:p>
    <w:p w14:paraId="133DC5DE" w14:textId="77777777" w:rsidR="00805F53" w:rsidRPr="006A27C6" w:rsidRDefault="00805F53" w:rsidP="00FC7804">
      <w:pPr>
        <w:pStyle w:val="Code"/>
      </w:pPr>
      <w:r w:rsidRPr="006A27C6">
        <w:t xml:space="preserve">            //      </w:t>
      </w:r>
      <w:r>
        <w:t>m</w:t>
      </w:r>
      <w:r w:rsidRPr="006A27C6">
        <w:t xml:space="preserve">TexRight,  </w:t>
      </w:r>
      <w:r>
        <w:t>m</w:t>
      </w:r>
      <w:r w:rsidRPr="006A27C6">
        <w:t>TexTop,          // x,y of top-right</w:t>
      </w:r>
    </w:p>
    <w:p w14:paraId="43DC9676" w14:textId="77777777" w:rsidR="00805F53" w:rsidRPr="006A27C6" w:rsidRDefault="00805F53" w:rsidP="00FC7804">
      <w:pPr>
        <w:pStyle w:val="Code"/>
      </w:pPr>
      <w:r w:rsidRPr="006A27C6">
        <w:t xml:space="preserve">            //      </w:t>
      </w:r>
      <w:r>
        <w:t>m</w:t>
      </w:r>
      <w:r w:rsidRPr="006A27C6">
        <w:t xml:space="preserve">TexLeft,   </w:t>
      </w:r>
      <w:r>
        <w:t>m</w:t>
      </w:r>
      <w:r w:rsidRPr="006A27C6">
        <w:t>TexTop,</w:t>
      </w:r>
    </w:p>
    <w:p w14:paraId="00850B48" w14:textId="77777777" w:rsidR="00805F53" w:rsidRPr="006A27C6" w:rsidRDefault="00805F53" w:rsidP="00FC7804">
      <w:pPr>
        <w:pStyle w:val="Code"/>
      </w:pPr>
      <w:r w:rsidRPr="006A27C6">
        <w:t xml:space="preserve">            //      </w:t>
      </w:r>
      <w:r>
        <w:t>m</w:t>
      </w:r>
      <w:r w:rsidRPr="006A27C6">
        <w:t xml:space="preserve">TexRight,  </w:t>
      </w:r>
      <w:r>
        <w:t>m</w:t>
      </w:r>
      <w:r w:rsidRPr="006A27C6">
        <w:t>TexBottom,</w:t>
      </w:r>
    </w:p>
    <w:p w14:paraId="0B0E778A" w14:textId="77777777" w:rsidR="00805F53" w:rsidRPr="006A27C6" w:rsidRDefault="00805F53" w:rsidP="00FC7804">
      <w:pPr>
        <w:pStyle w:val="Code"/>
      </w:pPr>
      <w:r w:rsidRPr="006A27C6">
        <w:t xml:space="preserve">            //      </w:t>
      </w:r>
      <w:r>
        <w:t>m</w:t>
      </w:r>
      <w:r w:rsidRPr="006A27C6">
        <w:t xml:space="preserve">TexLeft,   </w:t>
      </w:r>
      <w:r>
        <w:t>m</w:t>
      </w:r>
      <w:r w:rsidRPr="006A27C6">
        <w:t>TexBottom</w:t>
      </w:r>
    </w:p>
    <w:p w14:paraId="450CAD52" w14:textId="77777777" w:rsidR="00805F53" w:rsidRPr="006A27C6" w:rsidRDefault="00805F53" w:rsidP="00FC7804">
      <w:pPr>
        <w:pStyle w:val="Code"/>
        <w:rPr>
          <w:rStyle w:val="CodeBold"/>
        </w:rPr>
      </w:pPr>
      <w:r>
        <w:t xml:space="preserve">    </w:t>
      </w:r>
      <w:r w:rsidRPr="006A27C6">
        <w:rPr>
          <w:rStyle w:val="CodeBold"/>
        </w:rPr>
        <w:t>var b = texCoord[SpriteRenderable.eTexCoordArray.eBottom] + deltaT;</w:t>
      </w:r>
    </w:p>
    <w:p w14:paraId="1261ED02" w14:textId="77777777" w:rsidR="00805F53" w:rsidRPr="006A27C6" w:rsidRDefault="00805F53" w:rsidP="00FC7804">
      <w:pPr>
        <w:pStyle w:val="Code"/>
        <w:rPr>
          <w:rStyle w:val="CodeBold"/>
        </w:rPr>
      </w:pPr>
      <w:r>
        <w:t xml:space="preserve"> </w:t>
      </w:r>
      <w:r w:rsidRPr="006A27C6">
        <w:t xml:space="preserve">   </w:t>
      </w:r>
      <w:r w:rsidRPr="006A27C6">
        <w:rPr>
          <w:rStyle w:val="CodeBold"/>
        </w:rPr>
        <w:t>var r = texCoord[SpriteRenderable.eTexCoordArray.eRight] - deltaT;</w:t>
      </w:r>
    </w:p>
    <w:p w14:paraId="51CE2929" w14:textId="77777777" w:rsidR="00805F53" w:rsidRPr="006A27C6" w:rsidRDefault="00805F53" w:rsidP="00FC7804">
      <w:pPr>
        <w:pStyle w:val="Code"/>
        <w:rPr>
          <w:rStyle w:val="CodeBold"/>
        </w:rPr>
      </w:pPr>
    </w:p>
    <w:p w14:paraId="6D0DF603" w14:textId="77777777" w:rsidR="00805F53" w:rsidRPr="006A27C6" w:rsidRDefault="00805F53" w:rsidP="00FC7804">
      <w:pPr>
        <w:pStyle w:val="Code"/>
        <w:rPr>
          <w:rStyle w:val="CodeBold"/>
        </w:rPr>
      </w:pPr>
      <w:r w:rsidRPr="006A27C6">
        <w:lastRenderedPageBreak/>
        <w:t xml:space="preserve"> </w:t>
      </w:r>
      <w:r>
        <w:t xml:space="preserve"> </w:t>
      </w:r>
      <w:r w:rsidRPr="006A27C6">
        <w:t xml:space="preserve">  </w:t>
      </w:r>
      <w:r w:rsidRPr="006A27C6">
        <w:rPr>
          <w:rStyle w:val="CodeBold"/>
        </w:rPr>
        <w:t>if (b &gt; 1.0)  b = 0;</w:t>
      </w:r>
    </w:p>
    <w:p w14:paraId="4BA3D56A" w14:textId="77777777" w:rsidR="00805F53" w:rsidRPr="006A27C6" w:rsidRDefault="00805F53" w:rsidP="00FC7804">
      <w:pPr>
        <w:pStyle w:val="Code"/>
        <w:rPr>
          <w:rStyle w:val="CodeBold"/>
        </w:rPr>
      </w:pPr>
      <w:r w:rsidRPr="006A27C6">
        <w:t xml:space="preserve">  </w:t>
      </w:r>
      <w:r>
        <w:t xml:space="preserve"> </w:t>
      </w:r>
      <w:r w:rsidRPr="006A27C6">
        <w:t xml:space="preserve"> </w:t>
      </w:r>
      <w:r w:rsidRPr="006A27C6">
        <w:rPr>
          <w:rStyle w:val="CodeBold"/>
        </w:rPr>
        <w:t>if (r &lt; 0)   r = 1.0;</w:t>
      </w:r>
    </w:p>
    <w:p w14:paraId="673F14F4" w14:textId="77777777" w:rsidR="00805F53" w:rsidRPr="006A27C6" w:rsidRDefault="00805F53" w:rsidP="00FC7804">
      <w:pPr>
        <w:pStyle w:val="Code"/>
        <w:rPr>
          <w:rStyle w:val="CodeBold"/>
        </w:rPr>
      </w:pPr>
      <w:r w:rsidRPr="006A27C6">
        <w:t xml:space="preserve">   </w:t>
      </w:r>
      <w:r>
        <w:t xml:space="preserve"> </w:t>
      </w:r>
      <w:r w:rsidRPr="006A27C6">
        <w:rPr>
          <w:rStyle w:val="CodeBold"/>
        </w:rPr>
        <w:t>this.</w:t>
      </w:r>
      <w:r>
        <w:rPr>
          <w:rStyle w:val="CodeBold"/>
        </w:rPr>
        <w:t>m</w:t>
      </w:r>
      <w:r w:rsidRPr="006A27C6">
        <w:rPr>
          <w:rStyle w:val="CodeBold"/>
        </w:rPr>
        <w:t>FontImage.</w:t>
      </w:r>
      <w:r>
        <w:rPr>
          <w:rStyle w:val="CodeBold"/>
        </w:rPr>
        <w:t>setElementUVCoordinate</w:t>
      </w:r>
      <w:r w:rsidRPr="006A27C6">
        <w:rPr>
          <w:rStyle w:val="CodeBold"/>
        </w:rPr>
        <w:t>(</w:t>
      </w:r>
    </w:p>
    <w:p w14:paraId="7A13BF7C"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texCoord[SpriteRenderable.eTexCoordArray.eLeft], r,</w:t>
      </w:r>
    </w:p>
    <w:p w14:paraId="62A5F8FF"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b, texCoord[SpriteRenderable.eTexCoordArray.eTop]);</w:t>
      </w:r>
    </w:p>
    <w:p w14:paraId="144E3FB5" w14:textId="77777777" w:rsidR="00805F53" w:rsidRPr="006A27C6" w:rsidRDefault="00805F53" w:rsidP="00FC7804">
      <w:pPr>
        <w:pStyle w:val="Code"/>
      </w:pPr>
      <w:r w:rsidRPr="006A27C6">
        <w:t xml:space="preserve">           </w:t>
      </w:r>
    </w:p>
    <w:p w14:paraId="18EEB9E7" w14:textId="77777777" w:rsidR="00805F53" w:rsidRPr="006A27C6" w:rsidRDefault="00805F53" w:rsidP="00FC7804">
      <w:pPr>
        <w:pStyle w:val="Code"/>
      </w:pPr>
      <w:r w:rsidRPr="006A27C6">
        <w:t xml:space="preserve">    // The minion image:</w:t>
      </w:r>
    </w:p>
    <w:p w14:paraId="195EA0C5" w14:textId="77777777" w:rsidR="00805F53" w:rsidRPr="006A27C6" w:rsidRDefault="00805F53" w:rsidP="00FC7804">
      <w:pPr>
        <w:pStyle w:val="Code"/>
      </w:pPr>
      <w:r w:rsidRPr="006A27C6">
        <w:t xml:space="preserve">    // For minion: zoom to the bottom right corner by changing top left</w:t>
      </w:r>
    </w:p>
    <w:p w14:paraId="5E4A74D7" w14:textId="77777777" w:rsidR="00805F53" w:rsidRPr="006A27C6" w:rsidRDefault="00805F53" w:rsidP="00FC7804">
      <w:pPr>
        <w:pStyle w:val="Code"/>
        <w:rPr>
          <w:rStyle w:val="CodeBold"/>
        </w:rPr>
      </w:pPr>
      <w:r w:rsidRPr="006A27C6">
        <w:t xml:space="preserve">    </w:t>
      </w:r>
      <w:r w:rsidRPr="006A27C6">
        <w:rPr>
          <w:rStyle w:val="CodeBold"/>
        </w:rPr>
        <w:t>var texCoord = this.</w:t>
      </w:r>
      <w:r>
        <w:rPr>
          <w:rStyle w:val="CodeBold"/>
        </w:rPr>
        <w:t>m</w:t>
      </w:r>
      <w:r w:rsidRPr="006A27C6">
        <w:rPr>
          <w:rStyle w:val="CodeBold"/>
        </w:rPr>
        <w:t>Minion.</w:t>
      </w:r>
      <w:r w:rsidR="0082613B">
        <w:rPr>
          <w:rStyle w:val="CodeBold"/>
        </w:rPr>
        <w:t>getElementUVCoordinateArray</w:t>
      </w:r>
      <w:r w:rsidRPr="006A27C6">
        <w:rPr>
          <w:rStyle w:val="CodeBold"/>
        </w:rPr>
        <w:t>();</w:t>
      </w:r>
    </w:p>
    <w:p w14:paraId="69713CB0" w14:textId="77777777" w:rsidR="00805F53" w:rsidRPr="006A27C6" w:rsidRDefault="00805F53" w:rsidP="00FC7804">
      <w:pPr>
        <w:pStyle w:val="Code"/>
      </w:pPr>
      <w:r w:rsidRPr="006A27C6">
        <w:t xml:space="preserve">            // The 8 elements:</w:t>
      </w:r>
    </w:p>
    <w:p w14:paraId="38320AF3" w14:textId="77777777" w:rsidR="00805F53" w:rsidRPr="006A27C6" w:rsidRDefault="00805F53" w:rsidP="00FC7804">
      <w:pPr>
        <w:pStyle w:val="Code"/>
      </w:pPr>
      <w:r w:rsidRPr="006A27C6">
        <w:t xml:space="preserve">            //      </w:t>
      </w:r>
      <w:r>
        <w:t>m</w:t>
      </w:r>
      <w:r w:rsidRPr="006A27C6">
        <w:t xml:space="preserve">TexRight,  </w:t>
      </w:r>
      <w:r>
        <w:t>m</w:t>
      </w:r>
      <w:r w:rsidRPr="006A27C6">
        <w:t>TexTop,          // x,y of top-right</w:t>
      </w:r>
    </w:p>
    <w:p w14:paraId="72DACC0A" w14:textId="77777777" w:rsidR="00805F53" w:rsidRPr="006A27C6" w:rsidRDefault="00805F53" w:rsidP="00FC7804">
      <w:pPr>
        <w:pStyle w:val="Code"/>
      </w:pPr>
      <w:r w:rsidRPr="006A27C6">
        <w:t xml:space="preserve">            //      </w:t>
      </w:r>
      <w:r>
        <w:t>m</w:t>
      </w:r>
      <w:r w:rsidRPr="006A27C6">
        <w:t xml:space="preserve">TexLeft,   </w:t>
      </w:r>
      <w:r>
        <w:t>m</w:t>
      </w:r>
      <w:r w:rsidRPr="006A27C6">
        <w:t>TexTop,</w:t>
      </w:r>
    </w:p>
    <w:p w14:paraId="4ED28B93" w14:textId="77777777" w:rsidR="00805F53" w:rsidRPr="006A27C6" w:rsidRDefault="00805F53" w:rsidP="00FC7804">
      <w:pPr>
        <w:pStyle w:val="Code"/>
      </w:pPr>
      <w:r w:rsidRPr="006A27C6">
        <w:t xml:space="preserve">            //      </w:t>
      </w:r>
      <w:r>
        <w:t>m</w:t>
      </w:r>
      <w:r w:rsidRPr="006A27C6">
        <w:t xml:space="preserve">TexRight,  </w:t>
      </w:r>
      <w:r>
        <w:t>m</w:t>
      </w:r>
      <w:r w:rsidRPr="006A27C6">
        <w:t>TexBottom,</w:t>
      </w:r>
    </w:p>
    <w:p w14:paraId="7E416EA0" w14:textId="77777777" w:rsidR="00805F53" w:rsidRPr="006A27C6" w:rsidRDefault="00805F53" w:rsidP="00FC7804">
      <w:pPr>
        <w:pStyle w:val="Code"/>
      </w:pPr>
      <w:r w:rsidRPr="006A27C6">
        <w:t xml:space="preserve">            //      </w:t>
      </w:r>
      <w:r>
        <w:t>m</w:t>
      </w:r>
      <w:r w:rsidRPr="006A27C6">
        <w:t xml:space="preserve">TexLeft,   </w:t>
      </w:r>
      <w:r>
        <w:t>m</w:t>
      </w:r>
      <w:r w:rsidRPr="006A27C6">
        <w:t>TexBottom</w:t>
      </w:r>
    </w:p>
    <w:p w14:paraId="2F3DE35E" w14:textId="77777777" w:rsidR="00805F53" w:rsidRPr="006A27C6" w:rsidRDefault="00805F53" w:rsidP="00FC7804">
      <w:pPr>
        <w:pStyle w:val="Code"/>
        <w:rPr>
          <w:rStyle w:val="CodeBold"/>
        </w:rPr>
      </w:pPr>
      <w:r w:rsidRPr="006A27C6">
        <w:t xml:space="preserve">    </w:t>
      </w:r>
      <w:r w:rsidRPr="006A27C6">
        <w:rPr>
          <w:rStyle w:val="CodeBold"/>
        </w:rPr>
        <w:t>var t = texCoord[SpriteRenderable.eTexCoordArray.eTop] - deltaT;</w:t>
      </w:r>
    </w:p>
    <w:p w14:paraId="74484EB5" w14:textId="77777777" w:rsidR="00805F53" w:rsidRPr="006A27C6" w:rsidRDefault="001B387E" w:rsidP="00FC7804">
      <w:pPr>
        <w:pStyle w:val="Code"/>
        <w:rPr>
          <w:rStyle w:val="CodeBold"/>
        </w:rPr>
      </w:pPr>
      <w:r w:rsidRPr="001B387E">
        <w:t xml:space="preserve">   </w:t>
      </w:r>
      <w:r w:rsidR="00EF191E">
        <w:t xml:space="preserve"> </w:t>
      </w:r>
      <w:r w:rsidR="00805F53" w:rsidRPr="006A27C6">
        <w:rPr>
          <w:rStyle w:val="CodeBold"/>
        </w:rPr>
        <w:t>var l = texCoord[SpriteRenderable.eTexCoordArray.eLeft] + deltaT;</w:t>
      </w:r>
    </w:p>
    <w:p w14:paraId="1500737D" w14:textId="77777777" w:rsidR="00805F53" w:rsidRPr="006A27C6" w:rsidRDefault="00805F53" w:rsidP="00FC7804">
      <w:pPr>
        <w:pStyle w:val="Code"/>
      </w:pPr>
      <w:r w:rsidRPr="006A27C6">
        <w:t xml:space="preserve">   </w:t>
      </w:r>
    </w:p>
    <w:p w14:paraId="4D5B2E18" w14:textId="77777777" w:rsidR="00805F53" w:rsidRPr="006A27C6" w:rsidRDefault="001B387E" w:rsidP="00FC7804">
      <w:pPr>
        <w:pStyle w:val="Code"/>
        <w:rPr>
          <w:rStyle w:val="CodeBold"/>
        </w:rPr>
      </w:pPr>
      <w:r w:rsidRPr="001B387E">
        <w:t xml:space="preserve">   </w:t>
      </w:r>
      <w:r w:rsidR="00EF191E">
        <w:t xml:space="preserve"> </w:t>
      </w:r>
      <w:r w:rsidR="00805F53" w:rsidRPr="006A27C6">
        <w:rPr>
          <w:rStyle w:val="CodeBold"/>
        </w:rPr>
        <w:t>if (l &gt; 0.5) l = 0;</w:t>
      </w:r>
    </w:p>
    <w:p w14:paraId="3E042496"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if (t &lt; 0.5) t = 1.0;</w:t>
      </w:r>
    </w:p>
    <w:p w14:paraId="3FFC6E7A" w14:textId="77777777" w:rsidR="00805F53" w:rsidRPr="006A27C6" w:rsidRDefault="00805F53" w:rsidP="00FC7804">
      <w:pPr>
        <w:pStyle w:val="Code"/>
      </w:pPr>
      <w:r w:rsidRPr="006A27C6">
        <w:t xml:space="preserve">   </w:t>
      </w:r>
    </w:p>
    <w:p w14:paraId="52270BF2" w14:textId="77777777" w:rsidR="00805F53" w:rsidRPr="006A27C6" w:rsidRDefault="00805F53" w:rsidP="00FC7804">
      <w:pPr>
        <w:pStyle w:val="Code"/>
        <w:rPr>
          <w:rStyle w:val="CodeBold"/>
        </w:rPr>
      </w:pPr>
      <w:r w:rsidRPr="006A27C6">
        <w:t xml:space="preserve">    </w:t>
      </w:r>
      <w:r w:rsidRPr="006A27C6">
        <w:rPr>
          <w:rStyle w:val="CodeBold"/>
        </w:rPr>
        <w:t>this.</w:t>
      </w:r>
      <w:r>
        <w:rPr>
          <w:rStyle w:val="CodeBold"/>
        </w:rPr>
        <w:t>m</w:t>
      </w:r>
      <w:r w:rsidRPr="006A27C6">
        <w:rPr>
          <w:rStyle w:val="CodeBold"/>
        </w:rPr>
        <w:t>Minion.</w:t>
      </w:r>
      <w:r>
        <w:rPr>
          <w:rStyle w:val="CodeBold"/>
        </w:rPr>
        <w:t>setElementUVCoordinate</w:t>
      </w:r>
      <w:r w:rsidRPr="006A27C6">
        <w:rPr>
          <w:rStyle w:val="CodeBold"/>
        </w:rPr>
        <w:t>(</w:t>
      </w:r>
    </w:p>
    <w:p w14:paraId="3F0223A6"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l, texCoord[SpriteRenderable.eTexCoordArray.eRight],</w:t>
      </w:r>
    </w:p>
    <w:p w14:paraId="501E5DE3" w14:textId="77777777" w:rsidR="00805F53" w:rsidRPr="006A27C6" w:rsidRDefault="00805F53" w:rsidP="00FC7804">
      <w:pPr>
        <w:pStyle w:val="Code"/>
        <w:rPr>
          <w:rStyle w:val="CodeBold"/>
        </w:rPr>
      </w:pPr>
      <w:r w:rsidRPr="008A0CED">
        <w:rPr>
          <w:rStyle w:val="CodeBold"/>
          <w:rFonts w:ascii="TheSansMonoConNormal" w:hAnsi="TheSansMonoConNormal"/>
        </w:rPr>
        <w:t xml:space="preserve">           </w:t>
      </w:r>
      <w:r w:rsidRPr="006A27C6">
        <w:rPr>
          <w:rStyle w:val="CodeBold"/>
        </w:rPr>
        <w:t>texCoord[SpriteRenderable.eTexCoordArray.eBottom], t);</w:t>
      </w:r>
    </w:p>
    <w:p w14:paraId="3804AB5A" w14:textId="77777777" w:rsidR="00805F53" w:rsidRPr="006A27C6" w:rsidRDefault="00805F53" w:rsidP="00FC7804">
      <w:pPr>
        <w:pStyle w:val="Code"/>
      </w:pPr>
      <w:r w:rsidRPr="006A27C6">
        <w:t>};</w:t>
      </w:r>
    </w:p>
    <w:p w14:paraId="262E6607" w14:textId="77777777" w:rsidR="00805F53" w:rsidRDefault="00805F53" w:rsidP="003A3233">
      <w:pPr>
        <w:pStyle w:val="NumSubList"/>
        <w:keepLines w:val="0"/>
        <w:numPr>
          <w:ilvl w:val="0"/>
          <w:numId w:val="35"/>
        </w:numPr>
        <w:tabs>
          <w:tab w:val="left" w:pos="216"/>
          <w:tab w:val="left" w:pos="720"/>
        </w:tabs>
        <w:ind w:right="1440"/>
        <w:jc w:val="both"/>
      </w:pPr>
      <w:r>
        <w:t>Observe that the keyboard control and the drawing of the hero object are identical to previous projects.</w:t>
      </w:r>
    </w:p>
    <w:p w14:paraId="5D0CD536" w14:textId="77777777" w:rsidR="00805F53" w:rsidRDefault="00805F53" w:rsidP="003A3233">
      <w:pPr>
        <w:pStyle w:val="NumSubList"/>
        <w:keepLines w:val="0"/>
        <w:numPr>
          <w:ilvl w:val="0"/>
          <w:numId w:val="35"/>
        </w:numPr>
        <w:tabs>
          <w:tab w:val="left" w:pos="216"/>
          <w:tab w:val="left" w:pos="720"/>
        </w:tabs>
        <w:ind w:right="1440"/>
        <w:jc w:val="both"/>
      </w:pPr>
      <w:r>
        <w:t xml:space="preserve">Notice the calls to </w:t>
      </w:r>
      <w:proofErr w:type="spellStart"/>
      <w:r w:rsidRPr="009B1D10">
        <w:rPr>
          <w:rStyle w:val="CodeInline"/>
        </w:rPr>
        <w:t>setElementUVCoordinate</w:t>
      </w:r>
      <w:proofErr w:type="spellEnd"/>
      <w:r w:rsidRPr="009B1D10">
        <w:rPr>
          <w:rStyle w:val="CodeInline"/>
        </w:rPr>
        <w:t>()</w:t>
      </w:r>
      <w:r w:rsidR="001E5674">
        <w:rPr>
          <w:rStyle w:val="CodeInline"/>
        </w:rPr>
        <w:fldChar w:fldCharType="begin"/>
      </w:r>
      <w:r w:rsidR="001E5674">
        <w:instrText xml:space="preserve"> XE "</w:instrText>
      </w:r>
      <w:r w:rsidR="001E5674" w:rsidRPr="00264BE5">
        <w:rPr>
          <w:rStyle w:val="CodeInline"/>
        </w:rPr>
        <w:instrText>Sprite sheets:setElementUVCoordinate()</w:instrText>
      </w:r>
      <w:r w:rsidR="001E5674">
        <w:instrText xml:space="preserve">" </w:instrText>
      </w:r>
      <w:r w:rsidR="001E5674">
        <w:rPr>
          <w:rStyle w:val="CodeInline"/>
        </w:rPr>
        <w:fldChar w:fldCharType="end"/>
      </w:r>
      <w:r w:rsidR="0008385F">
        <w:t xml:space="preserve"> f</w:t>
      </w:r>
      <w:r>
        <w:t xml:space="preserve">or </w:t>
      </w:r>
      <w:proofErr w:type="spellStart"/>
      <w:r w:rsidRPr="009B1D10">
        <w:rPr>
          <w:rStyle w:val="CodeInline"/>
        </w:rPr>
        <w:t>mFontImage</w:t>
      </w:r>
      <w:proofErr w:type="spellEnd"/>
      <w:r>
        <w:t xml:space="preserve"> a</w:t>
      </w:r>
      <w:r w:rsidRPr="009B1D10">
        <w:t>n</w:t>
      </w:r>
      <w:r>
        <w:t xml:space="preserve">d </w:t>
      </w:r>
      <w:proofErr w:type="spellStart"/>
      <w:r w:rsidRPr="009B1D10">
        <w:rPr>
          <w:rStyle w:val="CodeInline"/>
        </w:rPr>
        <w:t>mMinion</w:t>
      </w:r>
      <w:proofErr w:type="spellEnd"/>
      <w:r>
        <w:t>. These calls continuously decrease and reset the V values that correspond to the bottom</w:t>
      </w:r>
      <w:r w:rsidR="0008385F">
        <w:t xml:space="preserve">, </w:t>
      </w:r>
      <w:r>
        <w:t xml:space="preserve">the U values that correspond to the right for </w:t>
      </w:r>
      <w:proofErr w:type="spellStart"/>
      <w:r w:rsidRPr="009B1D10">
        <w:rPr>
          <w:rStyle w:val="CodeInline"/>
        </w:rPr>
        <w:t>mFontImage</w:t>
      </w:r>
      <w:proofErr w:type="spellEnd"/>
      <w:r>
        <w:t xml:space="preserve">, </w:t>
      </w:r>
      <w:r w:rsidR="0008385F">
        <w:t xml:space="preserve">the </w:t>
      </w:r>
      <w:r>
        <w:t>V values that correspond to the top</w:t>
      </w:r>
      <w:r w:rsidR="0008385F">
        <w:t>,</w:t>
      </w:r>
      <w:r>
        <w:t xml:space="preserve"> and the U values that correspond to the left for </w:t>
      </w:r>
      <w:proofErr w:type="spellStart"/>
      <w:r w:rsidRPr="009B1D10">
        <w:rPr>
          <w:rStyle w:val="CodeInline"/>
        </w:rPr>
        <w:t>mMinion</w:t>
      </w:r>
      <w:proofErr w:type="spellEnd"/>
      <w:r>
        <w:t xml:space="preserve">. The end results are </w:t>
      </w:r>
      <w:r w:rsidR="0008385F">
        <w:t xml:space="preserve">the </w:t>
      </w:r>
      <w:r>
        <w:t>continuous changing of texture and the appearance of a zooming animation on these t</w:t>
      </w:r>
      <w:r w:rsidRPr="00406286">
        <w:t>wo objects</w:t>
      </w:r>
    </w:p>
    <w:p w14:paraId="505C5B13" w14:textId="77777777" w:rsidR="00805F53" w:rsidRPr="006A27C6" w:rsidRDefault="00805F53" w:rsidP="00FC7804">
      <w:pPr>
        <w:pStyle w:val="Heading1"/>
      </w:pPr>
      <w:r w:rsidRPr="006A27C6">
        <w:t>Sprite Animation</w:t>
      </w:r>
      <w:r>
        <w:t>s</w:t>
      </w:r>
    </w:p>
    <w:p w14:paraId="021EB54F" w14:textId="77777777" w:rsidR="00805F53" w:rsidRDefault="00805F53" w:rsidP="00FC7804">
      <w:pPr>
        <w:pStyle w:val="BodyTextFirst"/>
      </w:pPr>
      <w:r w:rsidRPr="006A27C6">
        <w:t xml:space="preserve">In games, you often want to </w:t>
      </w:r>
      <w:r>
        <w:t xml:space="preserve">create animations that reflect the movements or actions of </w:t>
      </w:r>
      <w:r w:rsidRPr="006A27C6">
        <w:t xml:space="preserve">your characters. </w:t>
      </w:r>
      <w:r>
        <w:t>In the previous chapter</w:t>
      </w:r>
      <w:r w:rsidR="00E72B5A">
        <w:t>,</w:t>
      </w:r>
      <w:r>
        <w:t xml:space="preserve"> you learned about moving the geometries of these objects with transformation operators</w:t>
      </w:r>
      <w:r w:rsidR="001E5674">
        <w:fldChar w:fldCharType="begin"/>
      </w:r>
      <w:r w:rsidR="001E5674">
        <w:instrText xml:space="preserve"> XE "</w:instrText>
      </w:r>
      <w:r w:rsidR="001E5674" w:rsidRPr="006026E0">
        <w:instrText>Sprite animations:transformation operators</w:instrText>
      </w:r>
      <w:r w:rsidR="001E5674">
        <w:instrText xml:space="preserve">" </w:instrText>
      </w:r>
      <w:r w:rsidR="001E5674">
        <w:fldChar w:fldCharType="end"/>
      </w:r>
      <w:r>
        <w:t xml:space="preserve">. However, as you have observed when controlling the hero character in the previous example, if </w:t>
      </w:r>
      <w:r w:rsidRPr="006A27C6">
        <w:t xml:space="preserve">the </w:t>
      </w:r>
      <w:r>
        <w:t xml:space="preserve">textures on these objects do not change in ways that correspond to the control, the </w:t>
      </w:r>
      <w:r>
        <w:lastRenderedPageBreak/>
        <w:t xml:space="preserve">interaction conveys the sensation of moving a static image rather than setting a character in motion. What is needed is the ability to create the illusion of animations on geometries when desired. </w:t>
      </w:r>
    </w:p>
    <w:p w14:paraId="6F1E3D29" w14:textId="77777777" w:rsidR="00805F53" w:rsidRPr="006A27C6" w:rsidRDefault="00805F53" w:rsidP="00F17875">
      <w:pPr>
        <w:pStyle w:val="BodyText"/>
      </w:pPr>
      <w:r>
        <w:t xml:space="preserve">In the previous example, you observed from the </w:t>
      </w:r>
      <w:proofErr w:type="spellStart"/>
      <w:r w:rsidRPr="00896267">
        <w:rPr>
          <w:rStyle w:val="CodeInline"/>
        </w:rPr>
        <w:t>mFontImage</w:t>
      </w:r>
      <w:proofErr w:type="spellEnd"/>
      <w:r w:rsidR="001E5674">
        <w:rPr>
          <w:rStyle w:val="CodeInline"/>
        </w:rPr>
        <w:fldChar w:fldCharType="begin"/>
      </w:r>
      <w:r w:rsidR="001E5674">
        <w:instrText xml:space="preserve"> XE "</w:instrText>
      </w:r>
      <w:r w:rsidR="001E5674" w:rsidRPr="00FD0A4A">
        <w:rPr>
          <w:rStyle w:val="CodeInline"/>
        </w:rPr>
        <w:instrText>Sprite animations:mFontImage</w:instrText>
      </w:r>
      <w:r w:rsidR="001E5674">
        <w:instrText xml:space="preserve">" </w:instrText>
      </w:r>
      <w:r w:rsidR="001E5674">
        <w:rPr>
          <w:rStyle w:val="CodeInline"/>
        </w:rPr>
        <w:fldChar w:fldCharType="end"/>
      </w:r>
      <w:r>
        <w:t xml:space="preserve"> and </w:t>
      </w:r>
      <w:proofErr w:type="spellStart"/>
      <w:r w:rsidRPr="00896267">
        <w:rPr>
          <w:rStyle w:val="CodeInline"/>
        </w:rPr>
        <w:t>mMinion</w:t>
      </w:r>
      <w:proofErr w:type="spellEnd"/>
      <w:r>
        <w:t xml:space="preserve"> objects that the appearance of an animation can be created by constantly changing the </w:t>
      </w:r>
      <w:proofErr w:type="spellStart"/>
      <w:r w:rsidR="003F6760">
        <w:t>uv</w:t>
      </w:r>
      <w:proofErr w:type="spellEnd"/>
      <w:r>
        <w:t xml:space="preserve"> values on a texture</w:t>
      </w:r>
      <w:r w:rsidR="00605873">
        <w:t>-</w:t>
      </w:r>
      <w:r>
        <w:t>mapped</w:t>
      </w:r>
      <w:r w:rsidR="001E5674">
        <w:fldChar w:fldCharType="begin"/>
      </w:r>
      <w:r w:rsidR="001E5674">
        <w:instrText xml:space="preserve"> XE "</w:instrText>
      </w:r>
      <w:r w:rsidR="001E5674" w:rsidRPr="004E5A20">
        <w:instrText>Sprite animations:texture-mapping</w:instrText>
      </w:r>
      <w:r w:rsidR="001E5674">
        <w:instrText xml:space="preserve">" </w:instrText>
      </w:r>
      <w:r w:rsidR="001E5674">
        <w:fldChar w:fldCharType="end"/>
      </w:r>
      <w:r>
        <w:t xml:space="preserve"> geometry. As discussed </w:t>
      </w:r>
      <w:r w:rsidR="00605873">
        <w:t xml:space="preserve">at </w:t>
      </w:r>
      <w:r>
        <w:t xml:space="preserve">the beginning of this chapter, one way to control this type of animation is by working with an animated sprite sheet. </w:t>
      </w:r>
    </w:p>
    <w:p w14:paraId="761D4734" w14:textId="77777777" w:rsidR="00805F53" w:rsidRPr="006A27C6" w:rsidRDefault="00805F53" w:rsidP="00FC7804">
      <w:pPr>
        <w:pStyle w:val="Heading2"/>
      </w:pPr>
      <w:r w:rsidRPr="006A27C6">
        <w:t xml:space="preserve">Overview of </w:t>
      </w:r>
      <w:r>
        <w:t>Animated S</w:t>
      </w:r>
      <w:r w:rsidRPr="006A27C6">
        <w:t xml:space="preserve">prite </w:t>
      </w:r>
      <w:r>
        <w:t>S</w:t>
      </w:r>
      <w:r w:rsidRPr="006A27C6">
        <w:t>heets</w:t>
      </w:r>
    </w:p>
    <w:p w14:paraId="5C4189A7" w14:textId="77777777" w:rsidR="00805F53" w:rsidRPr="006A27C6" w:rsidRDefault="00805F53" w:rsidP="00FC7804">
      <w:pPr>
        <w:pStyle w:val="BodyTextFirst"/>
      </w:pPr>
      <w:r>
        <w:t>Recall that an animated sprite sheet is a sprite sheet that contains</w:t>
      </w:r>
      <w:r w:rsidR="0013260E">
        <w:t xml:space="preserve"> the</w:t>
      </w:r>
      <w:r>
        <w:t xml:space="preserve"> sequence of images of an object in</w:t>
      </w:r>
      <w:r w:rsidR="009751E7">
        <w:t xml:space="preserve"> an</w:t>
      </w:r>
      <w:r>
        <w:t xml:space="preserve"> animation, typically </w:t>
      </w:r>
      <w:r w:rsidRPr="006A27C6">
        <w:t>in on</w:t>
      </w:r>
      <w:r>
        <w:t>e or more rows and columns</w:t>
      </w:r>
      <w:r w:rsidRPr="006A27C6">
        <w:t xml:space="preserve">. For example, in Figure </w:t>
      </w:r>
      <w:r w:rsidR="009866AF">
        <w:t>5-11</w:t>
      </w:r>
      <w:r>
        <w:t xml:space="preserve"> you can see a 2x5 animated </w:t>
      </w:r>
      <w:r w:rsidRPr="006A27C6">
        <w:t>sprite sheet that contains two separate animations</w:t>
      </w:r>
      <w:r>
        <w:t xml:space="preserve"> organized in two rows</w:t>
      </w:r>
      <w:r w:rsidRPr="006A27C6">
        <w:t>. The animations depict a</w:t>
      </w:r>
      <w:r>
        <w:t>n</w:t>
      </w:r>
      <w:r w:rsidRPr="006A27C6">
        <w:t xml:space="preserve"> </w:t>
      </w:r>
      <w:r>
        <w:t xml:space="preserve">object retracting </w:t>
      </w:r>
      <w:r w:rsidRPr="006A27C6">
        <w:t xml:space="preserve">its spikes </w:t>
      </w:r>
      <w:r w:rsidR="00AA6348">
        <w:t>toward</w:t>
      </w:r>
      <w:r>
        <w:t xml:space="preserve"> the right in the top row </w:t>
      </w:r>
      <w:r w:rsidRPr="006A27C6">
        <w:t xml:space="preserve">and </w:t>
      </w:r>
      <w:r>
        <w:t xml:space="preserve">extending them </w:t>
      </w:r>
      <w:r w:rsidR="00AA6348">
        <w:t>toward</w:t>
      </w:r>
      <w:r>
        <w:t xml:space="preserve"> the left in the bottom row</w:t>
      </w:r>
      <w:r w:rsidRPr="006A27C6">
        <w:t xml:space="preserve">. In this example, the animations are separated into separate rows; however, this is not always the case. The organization of a sprite sheet </w:t>
      </w:r>
      <w:r>
        <w:t xml:space="preserve">and the details of element pixel locations are </w:t>
      </w:r>
      <w:r w:rsidRPr="006A27C6">
        <w:t>gene</w:t>
      </w:r>
      <w:r>
        <w:t>rally handled by its creator and must be explicitly communicated to the game developer</w:t>
      </w:r>
      <w:r w:rsidR="001E5674">
        <w:fldChar w:fldCharType="begin"/>
      </w:r>
      <w:r w:rsidR="001E5674">
        <w:instrText xml:space="preserve"> XE "</w:instrText>
      </w:r>
      <w:r w:rsidR="001E5674" w:rsidRPr="00326661">
        <w:instrText>Sprite animations:game developer</w:instrText>
      </w:r>
      <w:r w:rsidR="001E5674">
        <w:instrText xml:space="preserve">" </w:instrText>
      </w:r>
      <w:r w:rsidR="001E5674">
        <w:fldChar w:fldCharType="end"/>
      </w:r>
      <w:r>
        <w:t xml:space="preserve"> for use in games.</w:t>
      </w:r>
    </w:p>
    <w:p w14:paraId="594ABDEF" w14:textId="77777777" w:rsidR="00805F53" w:rsidRPr="006A27C6" w:rsidRDefault="00386544" w:rsidP="003A3233">
      <w:pPr>
        <w:pStyle w:val="Figure"/>
      </w:pPr>
      <w:r w:rsidRPr="00386544">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14:anchorId="17710EB6" wp14:editId="674E088C">
            <wp:extent cx="2726055" cy="908685"/>
            <wp:effectExtent l="0" t="0" r="0" b="5715"/>
            <wp:docPr id="27" name="Picture 27" descr="Fig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5-8"/>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2726055" cy="908685"/>
                    </a:xfrm>
                    <a:prstGeom prst="rect">
                      <a:avLst/>
                    </a:prstGeom>
                    <a:noFill/>
                    <a:ln>
                      <a:noFill/>
                    </a:ln>
                  </pic:spPr>
                </pic:pic>
              </a:graphicData>
            </a:graphic>
          </wp:inline>
        </w:drawing>
      </w:r>
    </w:p>
    <w:p w14:paraId="236553BE" w14:textId="77777777" w:rsidR="00805F53" w:rsidRPr="006A27C6" w:rsidRDefault="00805F53" w:rsidP="00FC7804">
      <w:pPr>
        <w:pStyle w:val="FigureCaption"/>
      </w:pPr>
      <w:r w:rsidRPr="006A27C6">
        <w:t xml:space="preserve">Figure </w:t>
      </w:r>
      <w:r w:rsidR="009866AF">
        <w:t>5-11</w:t>
      </w:r>
      <w:r w:rsidR="00E72B5A">
        <w:t xml:space="preserve">. </w:t>
      </w:r>
      <w:r>
        <w:t>An animated sprite sheet organized into two rows representing two animated sequences of the same object</w:t>
      </w:r>
    </w:p>
    <w:p w14:paraId="014A524E" w14:textId="77777777" w:rsidR="00805F53" w:rsidRDefault="00805F53" w:rsidP="003A3233">
      <w:pPr>
        <w:pStyle w:val="BodyText"/>
      </w:pPr>
      <w:r>
        <w:t xml:space="preserve">Figure </w:t>
      </w:r>
      <w:r w:rsidR="009866AF">
        <w:t>5-12</w:t>
      </w:r>
      <w:r>
        <w:t xml:space="preserve"> shows that to achieve the animated effect of an object retracting</w:t>
      </w:r>
      <w:r w:rsidR="001E5674">
        <w:fldChar w:fldCharType="begin"/>
      </w:r>
      <w:r w:rsidR="001E5674">
        <w:instrText xml:space="preserve"> XE "</w:instrText>
      </w:r>
      <w:r w:rsidR="001E5674" w:rsidRPr="001A490B">
        <w:instrText>Sprite animations:retraction</w:instrText>
      </w:r>
      <w:r w:rsidR="001E5674">
        <w:instrText xml:space="preserve">" </w:instrText>
      </w:r>
      <w:r w:rsidR="001E5674">
        <w:fldChar w:fldCharType="end"/>
      </w:r>
      <w:r>
        <w:t xml:space="preserve"> its spikes </w:t>
      </w:r>
      <w:r w:rsidR="00AA6348">
        <w:t>toward</w:t>
      </w:r>
      <w:r>
        <w:t xml:space="preserve"> the right, as depicted by the top row of Figure </w:t>
      </w:r>
      <w:r w:rsidR="009866AF">
        <w:t>5-11</w:t>
      </w:r>
      <w:r>
        <w:t xml:space="preserve">, you map the elements from the </w:t>
      </w:r>
      <w:r w:rsidRPr="006A27C6">
        <w:t xml:space="preserve">left to </w:t>
      </w:r>
      <w:r>
        <w:t xml:space="preserve">the </w:t>
      </w:r>
      <w:r w:rsidRPr="006A27C6">
        <w:t>right in the sequence 1, 2, 3, 4, 5.</w:t>
      </w:r>
      <w:r>
        <w:t xml:space="preserve"> When these images are mapped onto the same geometry, sequenced, and looped in an appropriate rate, </w:t>
      </w:r>
      <w:r w:rsidR="000362C2">
        <w:t xml:space="preserve">it </w:t>
      </w:r>
      <w:r>
        <w:t>conveys the sense that the object is indeed repeating the action of retracting its spikes. Alternatively, if the sequence is reversed where the elements are mapped in the right</w:t>
      </w:r>
      <w:r w:rsidR="00605873">
        <w:t>-</w:t>
      </w:r>
      <w:r>
        <w:t>to</w:t>
      </w:r>
      <w:r w:rsidR="00605873">
        <w:t>-</w:t>
      </w:r>
      <w:r>
        <w:t>left sequence</w:t>
      </w:r>
      <w:r w:rsidR="005D14E3">
        <w:t>,</w:t>
      </w:r>
      <w:r>
        <w:t xml:space="preserve"> it would create the animation that corresponds to </w:t>
      </w:r>
      <w:r>
        <w:lastRenderedPageBreak/>
        <w:t xml:space="preserve">the object extending the spikes </w:t>
      </w:r>
      <w:r w:rsidR="00AA6348">
        <w:t>toward</w:t>
      </w:r>
      <w:r>
        <w:t xml:space="preserve"> the left. Last, it is also possible to map the sequence in a swing loop from left to right and then back from right to left. In this case, the animation would correspond to the object going through the motion of retracting and extending its spikes continuously.</w:t>
      </w:r>
    </w:p>
    <w:p w14:paraId="1B44293E" w14:textId="77777777" w:rsidR="00805F53" w:rsidRPr="006A27C6" w:rsidRDefault="00386544" w:rsidP="003A3233">
      <w:pPr>
        <w:pStyle w:val="Figure"/>
      </w:pPr>
      <w:r w:rsidRPr="00386544">
        <w:rPr>
          <w:rFonts w:ascii="Times New Roman" w:hAnsi="Times New Roman"/>
          <w:snapToGrid w:val="0"/>
          <w:color w:val="000000"/>
          <w:w w:val="0"/>
          <w:sz w:val="0"/>
          <w:szCs w:val="0"/>
          <w:u w:color="000000"/>
          <w:bdr w:val="none" w:sz="0" w:space="0" w:color="000000"/>
          <w:shd w:val="clear" w:color="000000" w:fill="000000"/>
        </w:rPr>
        <w:t xml:space="preserve"> </w:t>
      </w:r>
      <w:r w:rsidR="009D0AC9">
        <w:rPr>
          <w:noProof/>
        </w:rPr>
        <w:drawing>
          <wp:inline distT="0" distB="0" distL="0" distR="0" wp14:anchorId="37AAD80C" wp14:editId="302F217F">
            <wp:extent cx="3489325" cy="690245"/>
            <wp:effectExtent l="0" t="0" r="0" b="0"/>
            <wp:docPr id="29" name="Picture 29" descr="Fig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5-9"/>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3489325" cy="690245"/>
                    </a:xfrm>
                    <a:prstGeom prst="rect">
                      <a:avLst/>
                    </a:prstGeom>
                    <a:noFill/>
                    <a:ln>
                      <a:noFill/>
                    </a:ln>
                  </pic:spPr>
                </pic:pic>
              </a:graphicData>
            </a:graphic>
          </wp:inline>
        </w:drawing>
      </w:r>
    </w:p>
    <w:p w14:paraId="20EEFE20" w14:textId="77777777" w:rsidR="00805F53" w:rsidRDefault="00805F53" w:rsidP="00FC7804">
      <w:pPr>
        <w:pStyle w:val="FigureCaption"/>
      </w:pPr>
      <w:r w:rsidRPr="006A27C6">
        <w:t xml:space="preserve">Figure </w:t>
      </w:r>
      <w:r w:rsidR="009866AF">
        <w:t>5-12</w:t>
      </w:r>
      <w:r w:rsidRPr="006A27C6">
        <w:t>.</w:t>
      </w:r>
      <w:r w:rsidRPr="006A27C6">
        <w:t> </w:t>
      </w:r>
      <w:r w:rsidRPr="006A27C6">
        <w:t>A sprite animation sequence that loops</w:t>
      </w:r>
    </w:p>
    <w:p w14:paraId="0B97E55C" w14:textId="77777777" w:rsidR="00805F53" w:rsidRPr="006A27C6" w:rsidRDefault="00805F53" w:rsidP="003A3233">
      <w:pPr>
        <w:pStyle w:val="BodyText"/>
      </w:pPr>
      <w:r w:rsidRPr="006A27C6">
        <w:t xml:space="preserve">With </w:t>
      </w:r>
      <w:r>
        <w:t xml:space="preserve">a firm background in sprite sheet animation and understanding the different ways of generating sprite animation, </w:t>
      </w:r>
      <w:r w:rsidRPr="006A27C6">
        <w:t xml:space="preserve">you can now tackle the </w:t>
      </w:r>
      <w:r>
        <w:t>implementation.</w:t>
      </w:r>
    </w:p>
    <w:p w14:paraId="5D46C071" w14:textId="77777777" w:rsidR="00805F53" w:rsidRPr="006A27C6" w:rsidRDefault="00805F53" w:rsidP="00FC7804">
      <w:pPr>
        <w:pStyle w:val="Heading2"/>
      </w:pPr>
      <w:r w:rsidRPr="006A27C6">
        <w:t>The Sprite</w:t>
      </w:r>
      <w:r>
        <w:t xml:space="preserve"> Animation P</w:t>
      </w:r>
      <w:r w:rsidRPr="006A27C6">
        <w:t>roject</w:t>
      </w:r>
    </w:p>
    <w:p w14:paraId="7E519237" w14:textId="77777777" w:rsidR="00805F53" w:rsidRPr="006A27C6" w:rsidRDefault="00805F53" w:rsidP="00FC7804">
      <w:pPr>
        <w:pStyle w:val="BodyTextFirst"/>
      </w:pPr>
      <w:r w:rsidRPr="006A27C6">
        <w:t xml:space="preserve">This project demonstrates how to </w:t>
      </w:r>
      <w:r>
        <w:t xml:space="preserve">work with animated sprite sheet and generate continuous </w:t>
      </w:r>
      <w:r w:rsidRPr="006A27C6">
        <w:t xml:space="preserve">sprite animations. You can see an example of this project running in Figure </w:t>
      </w:r>
      <w:r w:rsidR="002F32E3">
        <w:t>5-13</w:t>
      </w:r>
      <w:r w:rsidRPr="006A27C6">
        <w:t>. The project scene contains the objects from the p</w:t>
      </w:r>
      <w:r>
        <w:t>revious scene plus two animated</w:t>
      </w:r>
      <w:r w:rsidRPr="006A27C6">
        <w:t xml:space="preserve"> objects. </w:t>
      </w:r>
      <w:r>
        <w:t xml:space="preserve">The source code to this project is defined in the </w:t>
      </w:r>
      <w:r w:rsidRPr="00EE0655">
        <w:rPr>
          <w:rStyle w:val="CodeInline"/>
        </w:rPr>
        <w:t>C</w:t>
      </w:r>
      <w:r>
        <w:rPr>
          <w:rStyle w:val="CodeInline"/>
        </w:rPr>
        <w:t>hapter5/5.3</w:t>
      </w:r>
      <w:r w:rsidRPr="00EE0655">
        <w:rPr>
          <w:rStyle w:val="CodeInline"/>
        </w:rPr>
        <w:t>.</w:t>
      </w:r>
      <w:r>
        <w:rPr>
          <w:rStyle w:val="CodeInline"/>
        </w:rPr>
        <w:t>SpriteAnimation</w:t>
      </w:r>
      <w:r>
        <w:t xml:space="preserve"> fo</w:t>
      </w:r>
      <w:r w:rsidRPr="009B6F1C">
        <w:t>lder</w:t>
      </w:r>
      <w:r w:rsidRPr="004E33BF">
        <w:t>.</w:t>
      </w:r>
    </w:p>
    <w:p w14:paraId="1A63445D" w14:textId="77777777" w:rsidR="00805F53" w:rsidRPr="006A27C6" w:rsidRDefault="009D0AC9" w:rsidP="003A3233">
      <w:pPr>
        <w:pStyle w:val="Figure"/>
      </w:pPr>
      <w:r>
        <w:rPr>
          <w:noProof/>
        </w:rPr>
        <w:lastRenderedPageBreak/>
        <w:drawing>
          <wp:inline distT="0" distB="0" distL="0" distR="0" wp14:anchorId="1B24D683" wp14:editId="6F461D1A">
            <wp:extent cx="5480685" cy="4134485"/>
            <wp:effectExtent l="0" t="0" r="571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5480685" cy="4134485"/>
                    </a:xfrm>
                    <a:prstGeom prst="rect">
                      <a:avLst/>
                    </a:prstGeom>
                    <a:noFill/>
                    <a:ln>
                      <a:noFill/>
                    </a:ln>
                  </pic:spPr>
                </pic:pic>
              </a:graphicData>
            </a:graphic>
          </wp:inline>
        </w:drawing>
      </w:r>
    </w:p>
    <w:p w14:paraId="6D426B57" w14:textId="77777777" w:rsidR="00805F53" w:rsidRPr="006A27C6" w:rsidRDefault="00805F53" w:rsidP="00FC7804">
      <w:pPr>
        <w:pStyle w:val="FigureCaption"/>
      </w:pPr>
      <w:r w:rsidRPr="006A27C6">
        <w:t xml:space="preserve">Figure </w:t>
      </w:r>
      <w:r w:rsidR="002F32E3">
        <w:t>5-13</w:t>
      </w:r>
      <w:r w:rsidR="001050E1">
        <w:t>.</w:t>
      </w:r>
      <w:r w:rsidR="001050E1" w:rsidRPr="006A27C6">
        <w:t xml:space="preserve"> </w:t>
      </w:r>
      <w:r w:rsidRPr="006A27C6">
        <w:t>Running the Sprite</w:t>
      </w:r>
      <w:r>
        <w:t xml:space="preserve"> </w:t>
      </w:r>
      <w:r w:rsidRPr="006A27C6">
        <w:t xml:space="preserve">Animation </w:t>
      </w:r>
      <w:r w:rsidR="001050E1">
        <w:t>p</w:t>
      </w:r>
      <w:r w:rsidRPr="006A27C6">
        <w:t>roject</w:t>
      </w:r>
    </w:p>
    <w:p w14:paraId="281CD45B" w14:textId="77777777" w:rsidR="00805F53" w:rsidRPr="006A27C6" w:rsidRDefault="00805F53" w:rsidP="00F17875">
      <w:pPr>
        <w:pStyle w:val="BodyText"/>
      </w:pPr>
      <w:r w:rsidRPr="006A27C6">
        <w:t xml:space="preserve">The </w:t>
      </w:r>
      <w:r>
        <w:t>controls of the project</w:t>
      </w:r>
      <w:r w:rsidRPr="006A27C6">
        <w:t xml:space="preserve"> are as follows:</w:t>
      </w:r>
    </w:p>
    <w:p w14:paraId="750B6253" w14:textId="77777777" w:rsidR="00805F53" w:rsidRPr="001050E1" w:rsidRDefault="001B387E" w:rsidP="00FC7804">
      <w:pPr>
        <w:pStyle w:val="Bullet"/>
      </w:pPr>
      <w:r w:rsidRPr="001B387E">
        <w:rPr>
          <w:rStyle w:val="Strong"/>
          <w:b w:val="0"/>
          <w:i/>
        </w:rPr>
        <w:t xml:space="preserve">Right </w:t>
      </w:r>
      <w:r w:rsidR="001050E1">
        <w:rPr>
          <w:rStyle w:val="Strong"/>
          <w:b w:val="0"/>
          <w:i/>
        </w:rPr>
        <w:t>a</w:t>
      </w:r>
      <w:r w:rsidRPr="001B387E">
        <w:rPr>
          <w:rStyle w:val="Strong"/>
          <w:b w:val="0"/>
          <w:i/>
        </w:rPr>
        <w:t xml:space="preserve">rrow </w:t>
      </w:r>
      <w:r w:rsidR="001050E1">
        <w:rPr>
          <w:rStyle w:val="Strong"/>
          <w:b w:val="0"/>
          <w:i/>
        </w:rPr>
        <w:t>k</w:t>
      </w:r>
      <w:r w:rsidRPr="001B387E">
        <w:rPr>
          <w:rStyle w:val="Strong"/>
          <w:b w:val="0"/>
          <w:i/>
        </w:rPr>
        <w:t>ey</w:t>
      </w:r>
      <w:r w:rsidR="00805F53" w:rsidRPr="00A10F3A">
        <w:rPr>
          <w:rStyle w:val="Strong"/>
          <w:b w:val="0"/>
        </w:rPr>
        <w:t>:</w:t>
      </w:r>
      <w:r w:rsidR="00805F53" w:rsidRPr="001050E1">
        <w:t xml:space="preserve"> Moves the hero right</w:t>
      </w:r>
      <w:r w:rsidR="00D938C9">
        <w:t xml:space="preserve">; </w:t>
      </w:r>
      <w:r w:rsidR="00805F53" w:rsidRPr="001050E1">
        <w:t xml:space="preserve">when </w:t>
      </w:r>
      <w:r w:rsidR="00D938C9" w:rsidRPr="001050E1">
        <w:t>cross</w:t>
      </w:r>
      <w:r w:rsidR="00D938C9">
        <w:t>ing</w:t>
      </w:r>
      <w:r w:rsidR="00D938C9" w:rsidRPr="001050E1">
        <w:t xml:space="preserve"> </w:t>
      </w:r>
      <w:r w:rsidR="00805F53" w:rsidRPr="001050E1">
        <w:t>the right boundary, the hero is wrapped back to the left boundary</w:t>
      </w:r>
    </w:p>
    <w:p w14:paraId="50C7FDFE" w14:textId="77777777" w:rsidR="00805F53" w:rsidRPr="001050E1" w:rsidRDefault="001B387E" w:rsidP="00FC7804">
      <w:pPr>
        <w:pStyle w:val="Bullet"/>
      </w:pPr>
      <w:r w:rsidRPr="001B387E">
        <w:rPr>
          <w:rStyle w:val="Strong"/>
          <w:b w:val="0"/>
          <w:i/>
        </w:rPr>
        <w:t xml:space="preserve">Left </w:t>
      </w:r>
      <w:r w:rsidR="001050E1">
        <w:rPr>
          <w:rStyle w:val="Strong"/>
          <w:b w:val="0"/>
          <w:i/>
        </w:rPr>
        <w:t>a</w:t>
      </w:r>
      <w:r w:rsidRPr="001B387E">
        <w:rPr>
          <w:rStyle w:val="Strong"/>
          <w:b w:val="0"/>
          <w:i/>
        </w:rPr>
        <w:t xml:space="preserve">rrow </w:t>
      </w:r>
      <w:r w:rsidR="001050E1">
        <w:rPr>
          <w:rStyle w:val="Strong"/>
          <w:b w:val="0"/>
          <w:i/>
        </w:rPr>
        <w:t>k</w:t>
      </w:r>
      <w:r w:rsidRPr="001B387E">
        <w:rPr>
          <w:rStyle w:val="Strong"/>
          <w:b w:val="0"/>
          <w:i/>
        </w:rPr>
        <w:t>ey</w:t>
      </w:r>
      <w:r w:rsidR="00805F53" w:rsidRPr="00A10F3A">
        <w:rPr>
          <w:rStyle w:val="Strong"/>
          <w:b w:val="0"/>
        </w:rPr>
        <w:t>:</w:t>
      </w:r>
      <w:r w:rsidR="00805F53" w:rsidRPr="001050E1">
        <w:t xml:space="preserve"> Opposite of the right arrow key</w:t>
      </w:r>
    </w:p>
    <w:p w14:paraId="2367CC39" w14:textId="77777777" w:rsidR="00805F53" w:rsidRPr="001050E1" w:rsidRDefault="001B387E" w:rsidP="00FC7804">
      <w:pPr>
        <w:pStyle w:val="Bullet"/>
      </w:pPr>
      <w:r w:rsidRPr="001B387E">
        <w:rPr>
          <w:rStyle w:val="Strong"/>
          <w:b w:val="0"/>
          <w:i/>
        </w:rPr>
        <w:t xml:space="preserve">Number 1 </w:t>
      </w:r>
      <w:r w:rsidR="001050E1">
        <w:rPr>
          <w:rStyle w:val="Strong"/>
          <w:b w:val="0"/>
          <w:i/>
        </w:rPr>
        <w:t>k</w:t>
      </w:r>
      <w:r w:rsidRPr="001B387E">
        <w:rPr>
          <w:rStyle w:val="Strong"/>
          <w:b w:val="0"/>
          <w:i/>
        </w:rPr>
        <w:t>ey</w:t>
      </w:r>
      <w:r w:rsidR="00805F53" w:rsidRPr="001050E1">
        <w:t>: Animate</w:t>
      </w:r>
      <w:r w:rsidR="00D938C9">
        <w:t>s</w:t>
      </w:r>
      <w:r w:rsidR="00805F53" w:rsidRPr="001050E1">
        <w:t xml:space="preserve"> by showing sprite elements continuously from right to left</w:t>
      </w:r>
    </w:p>
    <w:p w14:paraId="60125D1A" w14:textId="77777777" w:rsidR="00805F53" w:rsidRPr="001050E1" w:rsidRDefault="001B387E" w:rsidP="00FC7804">
      <w:pPr>
        <w:pStyle w:val="Bullet"/>
      </w:pPr>
      <w:r w:rsidRPr="001B387E">
        <w:rPr>
          <w:rStyle w:val="Strong"/>
          <w:b w:val="0"/>
          <w:i/>
        </w:rPr>
        <w:t xml:space="preserve">Number 2 </w:t>
      </w:r>
      <w:r w:rsidR="001050E1">
        <w:rPr>
          <w:rStyle w:val="Strong"/>
          <w:b w:val="0"/>
          <w:i/>
        </w:rPr>
        <w:t>k</w:t>
      </w:r>
      <w:r w:rsidRPr="001B387E">
        <w:rPr>
          <w:rStyle w:val="Strong"/>
          <w:b w:val="0"/>
          <w:i/>
        </w:rPr>
        <w:t>ey</w:t>
      </w:r>
      <w:r w:rsidR="00805F53" w:rsidRPr="001050E1">
        <w:t>: Animate</w:t>
      </w:r>
      <w:r w:rsidR="00D938C9">
        <w:t>s</w:t>
      </w:r>
      <w:r w:rsidR="00805F53" w:rsidRPr="001050E1">
        <w:t xml:space="preserve"> by showing sprite elements </w:t>
      </w:r>
      <w:r w:rsidR="00D938C9">
        <w:t xml:space="preserve">moving </w:t>
      </w:r>
      <w:r w:rsidR="00805F53" w:rsidRPr="001050E1">
        <w:t>back</w:t>
      </w:r>
      <w:r w:rsidR="00D938C9">
        <w:t xml:space="preserve"> </w:t>
      </w:r>
      <w:r w:rsidR="00805F53" w:rsidRPr="001050E1">
        <w:t>and</w:t>
      </w:r>
      <w:r w:rsidR="00D938C9">
        <w:t xml:space="preserve"> </w:t>
      </w:r>
      <w:r w:rsidR="00805F53" w:rsidRPr="001050E1">
        <w:t>forth continuously from left to right and right to left</w:t>
      </w:r>
    </w:p>
    <w:p w14:paraId="3B8AA9B4" w14:textId="77777777" w:rsidR="00805F53" w:rsidRPr="006A27C6" w:rsidRDefault="001B387E" w:rsidP="00FC7804">
      <w:pPr>
        <w:pStyle w:val="Bullet"/>
      </w:pPr>
      <w:r w:rsidRPr="001B387E">
        <w:rPr>
          <w:rStyle w:val="Strong"/>
          <w:b w:val="0"/>
          <w:i/>
        </w:rPr>
        <w:t xml:space="preserve">Number 3 </w:t>
      </w:r>
      <w:r w:rsidR="001050E1">
        <w:rPr>
          <w:rStyle w:val="Strong"/>
          <w:b w:val="0"/>
          <w:i/>
        </w:rPr>
        <w:t>k</w:t>
      </w:r>
      <w:r w:rsidRPr="001B387E">
        <w:rPr>
          <w:rStyle w:val="Strong"/>
          <w:b w:val="0"/>
          <w:i/>
        </w:rPr>
        <w:t>ey</w:t>
      </w:r>
      <w:r w:rsidR="00805F53" w:rsidRPr="006A27C6">
        <w:t xml:space="preserve">: </w:t>
      </w:r>
      <w:r w:rsidR="00805F53">
        <w:t>Animate</w:t>
      </w:r>
      <w:r w:rsidR="00D938C9">
        <w:t>s</w:t>
      </w:r>
      <w:r w:rsidR="00805F53">
        <w:t xml:space="preserve"> by showing sprite elements continuously from left to right</w:t>
      </w:r>
    </w:p>
    <w:p w14:paraId="519D3083" w14:textId="77777777" w:rsidR="00805F53" w:rsidRPr="006A27C6" w:rsidRDefault="001B387E" w:rsidP="00FC7804">
      <w:pPr>
        <w:pStyle w:val="Bullet"/>
      </w:pPr>
      <w:r w:rsidRPr="001B387E">
        <w:rPr>
          <w:rStyle w:val="Strong"/>
          <w:b w:val="0"/>
          <w:i/>
        </w:rPr>
        <w:t xml:space="preserve">Number 4 </w:t>
      </w:r>
      <w:r w:rsidR="002625BA">
        <w:rPr>
          <w:rStyle w:val="Strong"/>
          <w:b w:val="0"/>
          <w:i/>
        </w:rPr>
        <w:t>k</w:t>
      </w:r>
      <w:r w:rsidRPr="001B387E">
        <w:rPr>
          <w:rStyle w:val="Strong"/>
          <w:b w:val="0"/>
          <w:i/>
        </w:rPr>
        <w:t>ey</w:t>
      </w:r>
      <w:r w:rsidR="00805F53" w:rsidRPr="006A27C6">
        <w:t>: Increase</w:t>
      </w:r>
      <w:r w:rsidR="00D938C9">
        <w:t>s</w:t>
      </w:r>
      <w:r w:rsidR="00805F53" w:rsidRPr="006A27C6">
        <w:t xml:space="preserve"> </w:t>
      </w:r>
      <w:r w:rsidR="00805F53">
        <w:t xml:space="preserve">the </w:t>
      </w:r>
      <w:r w:rsidR="00805F53" w:rsidRPr="006A27C6">
        <w:t>animation speed</w:t>
      </w:r>
    </w:p>
    <w:p w14:paraId="165AEE6E" w14:textId="77777777" w:rsidR="00805F53" w:rsidRPr="006A27C6" w:rsidRDefault="001B387E" w:rsidP="00FC7804">
      <w:pPr>
        <w:pStyle w:val="Bullet"/>
      </w:pPr>
      <w:r w:rsidRPr="001B387E">
        <w:rPr>
          <w:rStyle w:val="Strong"/>
          <w:b w:val="0"/>
          <w:i/>
        </w:rPr>
        <w:t xml:space="preserve">Number 5 </w:t>
      </w:r>
      <w:r w:rsidR="002625BA">
        <w:rPr>
          <w:rStyle w:val="Strong"/>
          <w:b w:val="0"/>
          <w:i/>
        </w:rPr>
        <w:t>k</w:t>
      </w:r>
      <w:r w:rsidRPr="001B387E">
        <w:rPr>
          <w:rStyle w:val="Strong"/>
          <w:b w:val="0"/>
          <w:i/>
        </w:rPr>
        <w:t>ey</w:t>
      </w:r>
      <w:r w:rsidR="00805F53" w:rsidRPr="006A27C6">
        <w:t>: Decrease</w:t>
      </w:r>
      <w:r w:rsidR="00D938C9">
        <w:t>s</w:t>
      </w:r>
      <w:r w:rsidR="00805F53" w:rsidRPr="006A27C6">
        <w:t xml:space="preserve"> </w:t>
      </w:r>
      <w:r w:rsidR="00805F53">
        <w:t xml:space="preserve">the </w:t>
      </w:r>
      <w:r w:rsidR="00805F53" w:rsidRPr="006A27C6">
        <w:t>animation speed</w:t>
      </w:r>
    </w:p>
    <w:p w14:paraId="3979A776" w14:textId="77777777" w:rsidR="00805F53" w:rsidRPr="006A27C6" w:rsidRDefault="00805F53" w:rsidP="00F17875">
      <w:pPr>
        <w:pStyle w:val="BodyText"/>
      </w:pPr>
      <w:r w:rsidRPr="006A27C6">
        <w:t>The goals of the project are as follows:</w:t>
      </w:r>
    </w:p>
    <w:p w14:paraId="0B1A27DF" w14:textId="77777777" w:rsidR="00805F53" w:rsidRPr="006A27C6" w:rsidRDefault="00805F53" w:rsidP="00FC7804">
      <w:pPr>
        <w:pStyle w:val="Bullet"/>
      </w:pPr>
      <w:r>
        <w:lastRenderedPageBreak/>
        <w:t>To gain a deeper understanding of animated sprite sheet</w:t>
      </w:r>
      <w:r w:rsidR="003C1F6D">
        <w:t>s</w:t>
      </w:r>
      <w:r>
        <w:t xml:space="preserve"> </w:t>
      </w:r>
    </w:p>
    <w:p w14:paraId="05784CDD" w14:textId="77777777" w:rsidR="00805F53" w:rsidRPr="006A27C6" w:rsidRDefault="00805F53" w:rsidP="00FC7804">
      <w:pPr>
        <w:pStyle w:val="Bullet"/>
      </w:pPr>
      <w:r>
        <w:t>To experience the creation of sprite animations</w:t>
      </w:r>
    </w:p>
    <w:p w14:paraId="73296C42" w14:textId="77777777" w:rsidR="00805F53" w:rsidRDefault="00805F53" w:rsidP="00FC7804">
      <w:pPr>
        <w:pStyle w:val="Bullet"/>
      </w:pPr>
      <w:r w:rsidRPr="006A27C6">
        <w:t xml:space="preserve">To </w:t>
      </w:r>
      <w:r>
        <w:t>define abstractions for implementing sprite animations</w:t>
      </w:r>
    </w:p>
    <w:p w14:paraId="172B261A" w14:textId="77777777" w:rsidR="00805F53" w:rsidRPr="00A87A43" w:rsidRDefault="00805F53" w:rsidP="00F17875">
      <w:pPr>
        <w:pStyle w:val="BodyText"/>
      </w:pPr>
      <w:r w:rsidRPr="00A87A43">
        <w:t xml:space="preserve">You can find the </w:t>
      </w:r>
      <w:r>
        <w:t xml:space="preserve">same files as in the previous project </w:t>
      </w:r>
      <w:r w:rsidRPr="00A87A43">
        <w:t xml:space="preserve">in the </w:t>
      </w:r>
      <w:r w:rsidRPr="00A87A43">
        <w:rPr>
          <w:rStyle w:val="CodeInline"/>
        </w:rPr>
        <w:t>assets</w:t>
      </w:r>
      <w:r w:rsidRPr="00A87A43">
        <w:t xml:space="preserve"> folder. </w:t>
      </w:r>
    </w:p>
    <w:p w14:paraId="6D616C50" w14:textId="77777777" w:rsidR="00805F53" w:rsidRPr="006A27C6" w:rsidRDefault="00805F53" w:rsidP="005C6272">
      <w:pPr>
        <w:pStyle w:val="Heading3"/>
      </w:pPr>
      <w:proofErr w:type="spellStart"/>
      <w:r>
        <w:t>SpriteAnimateRenderable</w:t>
      </w:r>
      <w:proofErr w:type="spellEnd"/>
      <w:r>
        <w:t xml:space="preserve"> O</w:t>
      </w:r>
      <w:r w:rsidRPr="006A27C6">
        <w:t>bject</w:t>
      </w:r>
    </w:p>
    <w:p w14:paraId="4D853418" w14:textId="77777777" w:rsidR="00805F53" w:rsidRDefault="00805F53" w:rsidP="00FC7804">
      <w:pPr>
        <w:pStyle w:val="BodyTextFirst"/>
      </w:pPr>
      <w:r>
        <w:t xml:space="preserve">Sprite animation can be implemented by strategically controlling the </w:t>
      </w:r>
      <w:proofErr w:type="spellStart"/>
      <w:r w:rsidR="003F6760">
        <w:t>uv</w:t>
      </w:r>
      <w:proofErr w:type="spellEnd"/>
      <w:r>
        <w:t xml:space="preserve"> values of a </w:t>
      </w:r>
      <w:proofErr w:type="spellStart"/>
      <w:r w:rsidRPr="00F52316">
        <w:rPr>
          <w:rStyle w:val="CodeInline"/>
        </w:rPr>
        <w:t>SpriteRenderable</w:t>
      </w:r>
      <w:proofErr w:type="spellEnd"/>
      <w:r>
        <w:t xml:space="preserve"> to display the appropriate sprite element at desired time periods. For this reason, only a single class, </w:t>
      </w:r>
      <w:proofErr w:type="spellStart"/>
      <w:r w:rsidRPr="00F52316">
        <w:rPr>
          <w:rStyle w:val="CodeInline"/>
        </w:rPr>
        <w:t>SpriteAnimateRenderable</w:t>
      </w:r>
      <w:proofErr w:type="spellEnd"/>
      <w:r w:rsidR="007D4869">
        <w:rPr>
          <w:rStyle w:val="CodeInline"/>
        </w:rPr>
        <w:fldChar w:fldCharType="begin"/>
      </w:r>
      <w:r w:rsidR="007D4869">
        <w:instrText xml:space="preserve"> XE "</w:instrText>
      </w:r>
      <w:r w:rsidR="007D4869" w:rsidRPr="006F3DF4">
        <w:rPr>
          <w:rStyle w:val="CodeInline"/>
        </w:rPr>
        <w:instrText>Sprite animations:SpriteAnimateRenderable</w:instrText>
      </w:r>
      <w:r w:rsidR="007D4869">
        <w:instrText xml:space="preserve">" </w:instrText>
      </w:r>
      <w:r w:rsidR="007D4869">
        <w:rPr>
          <w:rStyle w:val="CodeInline"/>
        </w:rPr>
        <w:fldChar w:fldCharType="end"/>
      </w:r>
      <w:r>
        <w:t xml:space="preserve">, needs to be defined to support sprite animations. </w:t>
      </w:r>
    </w:p>
    <w:p w14:paraId="0A2C6074" w14:textId="77777777" w:rsidR="00805F53" w:rsidRPr="006A27C6" w:rsidRDefault="00805F53" w:rsidP="003A3233">
      <w:pPr>
        <w:pStyle w:val="BodyText"/>
      </w:pPr>
      <w:r>
        <w:t xml:space="preserve">For simplicity and ease of understanding, the following implementation assumes that all sprite elements associated with an animation are always organized along the same row. Animated sprite elements organized along a column </w:t>
      </w:r>
      <w:r w:rsidR="00C12591">
        <w:t>are</w:t>
      </w:r>
      <w:r>
        <w:t xml:space="preserve"> not supported. For example, in Figure </w:t>
      </w:r>
      <w:r w:rsidR="009866AF">
        <w:t>5-11</w:t>
      </w:r>
      <w:r>
        <w:t>, the rightward retraction and leftward extension movements of the spikes are each organized along a row</w:t>
      </w:r>
      <w:r w:rsidR="00832423">
        <w:t xml:space="preserve">; </w:t>
      </w:r>
      <w:r>
        <w:t>neither spans more than one single row</w:t>
      </w:r>
      <w:r w:rsidR="00CD326D">
        <w:t>,</w:t>
      </w:r>
      <w:r>
        <w:t xml:space="preserve"> and neither is organized along a column.</w:t>
      </w:r>
    </w:p>
    <w:p w14:paraId="637CEC8C" w14:textId="77777777" w:rsidR="00805F53" w:rsidRPr="006A27C6" w:rsidRDefault="00805F53" w:rsidP="00805F53">
      <w:pPr>
        <w:pStyle w:val="NumList"/>
        <w:numPr>
          <w:ilvl w:val="0"/>
          <w:numId w:val="18"/>
        </w:numPr>
      </w:pPr>
      <w:r w:rsidRPr="006A27C6">
        <w:t xml:space="preserve">Create a new file in the </w:t>
      </w:r>
      <w:proofErr w:type="spellStart"/>
      <w:r w:rsidRPr="006A27C6">
        <w:rPr>
          <w:rStyle w:val="CodeInline"/>
        </w:rPr>
        <w:t>src</w:t>
      </w:r>
      <w:proofErr w:type="spellEnd"/>
      <w:r w:rsidRPr="006A27C6">
        <w:rPr>
          <w:rStyle w:val="CodeInline"/>
        </w:rPr>
        <w:t>/Engine/</w:t>
      </w:r>
      <w:proofErr w:type="spellStart"/>
      <w:r w:rsidRPr="006A27C6">
        <w:rPr>
          <w:rStyle w:val="CodeInline"/>
        </w:rPr>
        <w:t>Renderables</w:t>
      </w:r>
      <w:proofErr w:type="spellEnd"/>
      <w:r w:rsidRPr="006A27C6">
        <w:t xml:space="preserve"> folder and name it </w:t>
      </w:r>
      <w:r w:rsidRPr="006A27C6">
        <w:rPr>
          <w:rStyle w:val="CodeInline"/>
        </w:rPr>
        <w:t>SpriteAnim</w:t>
      </w:r>
      <w:r>
        <w:rPr>
          <w:rStyle w:val="CodeInline"/>
        </w:rPr>
        <w:t>ate</w:t>
      </w:r>
      <w:r w:rsidRPr="006A27C6">
        <w:rPr>
          <w:rStyle w:val="CodeInline"/>
        </w:rPr>
        <w:t>Renderable.js</w:t>
      </w:r>
      <w:r w:rsidRPr="006A27C6">
        <w:t>.</w:t>
      </w:r>
    </w:p>
    <w:p w14:paraId="4A8BAFB8" w14:textId="77777777" w:rsidR="00D07AC5" w:rsidRPr="006A27C6" w:rsidRDefault="00805F53" w:rsidP="00D07AC5">
      <w:pPr>
        <w:pStyle w:val="NumList"/>
        <w:numPr>
          <w:ilvl w:val="0"/>
          <w:numId w:val="18"/>
        </w:numPr>
      </w:pPr>
      <w:r>
        <w:t>Define an enumerated data type</w:t>
      </w:r>
      <w:r w:rsidRPr="006A27C6">
        <w:t xml:space="preserve"> that describes the </w:t>
      </w:r>
      <w:r>
        <w:t xml:space="preserve">different </w:t>
      </w:r>
      <w:r w:rsidRPr="006A27C6">
        <w:t xml:space="preserve">ways to animate </w:t>
      </w:r>
      <w:r>
        <w:t xml:space="preserve">with a </w:t>
      </w:r>
      <w:r w:rsidRPr="006A27C6">
        <w:t>sprite</w:t>
      </w:r>
      <w:r>
        <w:t xml:space="preserve"> sheet</w:t>
      </w:r>
      <w:r w:rsidR="00832423">
        <w:t>.</w:t>
      </w:r>
    </w:p>
    <w:p w14:paraId="6BE0FF28" w14:textId="77777777" w:rsidR="00805F53" w:rsidRPr="006A27C6" w:rsidRDefault="00805F53" w:rsidP="00FC7804">
      <w:pPr>
        <w:pStyle w:val="Code"/>
      </w:pPr>
      <w:r w:rsidRPr="006A27C6">
        <w:t>// Assumption: first sprite in an animation is always the left-most element.</w:t>
      </w:r>
    </w:p>
    <w:p w14:paraId="31A98F27" w14:textId="77777777" w:rsidR="00805F53" w:rsidRPr="006A27C6" w:rsidRDefault="00805F53" w:rsidP="00FC7804">
      <w:pPr>
        <w:pStyle w:val="Code"/>
      </w:pPr>
      <w:r w:rsidRPr="006A27C6">
        <w:t>SpriteAnimateRenderable.eAnimationType = Object.freeze({</w:t>
      </w:r>
    </w:p>
    <w:p w14:paraId="50E59B1E" w14:textId="77777777" w:rsidR="00805F53" w:rsidRPr="006A27C6" w:rsidRDefault="00805F53" w:rsidP="00FC7804">
      <w:pPr>
        <w:pStyle w:val="Code"/>
      </w:pPr>
      <w:r w:rsidRPr="006A27C6">
        <w:t xml:space="preserve">    eAnimateRight: 0,  // Animate from left to right, then restart to left</w:t>
      </w:r>
    </w:p>
    <w:p w14:paraId="137CA079" w14:textId="77777777" w:rsidR="00805F53" w:rsidRPr="006A27C6" w:rsidRDefault="00805F53" w:rsidP="00FC7804">
      <w:pPr>
        <w:pStyle w:val="Code"/>
      </w:pPr>
      <w:r w:rsidRPr="006A27C6">
        <w:t xml:space="preserve">    eAnimateLeft: 1,   // Animate from right to left, then restart to right</w:t>
      </w:r>
    </w:p>
    <w:p w14:paraId="2F24FBE1" w14:textId="77777777" w:rsidR="00805F53" w:rsidRPr="006A27C6" w:rsidRDefault="00805F53" w:rsidP="00FC7804">
      <w:pPr>
        <w:pStyle w:val="Code"/>
      </w:pPr>
      <w:r w:rsidRPr="006A27C6">
        <w:t xml:space="preserve">    eAnimateSwing: 2   // Animate first left to right, then animates backwards </w:t>
      </w:r>
    </w:p>
    <w:p w14:paraId="38DFA9E0" w14:textId="77777777" w:rsidR="00805F53" w:rsidRPr="006A27C6" w:rsidRDefault="00805F53" w:rsidP="00FC7804">
      <w:pPr>
        <w:pStyle w:val="Code"/>
      </w:pPr>
      <w:r w:rsidRPr="006A27C6">
        <w:t>});</w:t>
      </w:r>
    </w:p>
    <w:p w14:paraId="7784C69F" w14:textId="77777777" w:rsidR="00805F53" w:rsidRPr="00952A80" w:rsidRDefault="00805F53" w:rsidP="00D07AC5">
      <w:pPr>
        <w:pStyle w:val="BodyText"/>
      </w:pPr>
      <w:proofErr w:type="spellStart"/>
      <w:r w:rsidRPr="006A27C6">
        <w:rPr>
          <w:rStyle w:val="CodeInline"/>
        </w:rPr>
        <w:t>eAnimationType</w:t>
      </w:r>
      <w:proofErr w:type="spellEnd"/>
      <w:r w:rsidR="007D4869">
        <w:rPr>
          <w:rStyle w:val="CodeInline"/>
        </w:rPr>
        <w:fldChar w:fldCharType="begin"/>
      </w:r>
      <w:r w:rsidR="007D4869">
        <w:instrText xml:space="preserve"> XE "</w:instrText>
      </w:r>
      <w:r w:rsidR="007D4869" w:rsidRPr="00401C3B">
        <w:rPr>
          <w:rStyle w:val="CodeInline"/>
        </w:rPr>
        <w:instrText>Sprite animations:eAnimationType</w:instrText>
      </w:r>
      <w:r w:rsidR="007D4869">
        <w:instrText xml:space="preserve">" </w:instrText>
      </w:r>
      <w:r w:rsidR="007D4869">
        <w:rPr>
          <w:rStyle w:val="CodeInline"/>
        </w:rPr>
        <w:fldChar w:fldCharType="end"/>
      </w:r>
      <w:r w:rsidRPr="00952A80">
        <w:t xml:space="preserve"> </w:t>
      </w:r>
      <w:r>
        <w:t>defines</w:t>
      </w:r>
      <w:r w:rsidRPr="00952A80">
        <w:t xml:space="preserve"> three </w:t>
      </w:r>
      <w:r>
        <w:t>modes for animation</w:t>
      </w:r>
      <w:r w:rsidR="00832423">
        <w:t>.</w:t>
      </w:r>
    </w:p>
    <w:p w14:paraId="3BC4B035" w14:textId="77777777" w:rsidR="00805F53" w:rsidRPr="00952A80" w:rsidRDefault="00805F53" w:rsidP="003A3233">
      <w:pPr>
        <w:pStyle w:val="NumSubList"/>
        <w:keepLines w:val="0"/>
        <w:numPr>
          <w:ilvl w:val="0"/>
          <w:numId w:val="36"/>
        </w:numPr>
        <w:tabs>
          <w:tab w:val="left" w:pos="216"/>
          <w:tab w:val="left" w:pos="720"/>
        </w:tabs>
        <w:ind w:right="1440"/>
        <w:jc w:val="both"/>
      </w:pPr>
      <w:proofErr w:type="spellStart"/>
      <w:r w:rsidRPr="006A27C6">
        <w:rPr>
          <w:rStyle w:val="CodeInline"/>
        </w:rPr>
        <w:t>eAnimateRight</w:t>
      </w:r>
      <w:proofErr w:type="spellEnd"/>
      <w:r w:rsidRPr="00952A80">
        <w:t xml:space="preserve"> starts at the leftmost element and animates by </w:t>
      </w:r>
      <w:r>
        <w:t xml:space="preserve">iterating </w:t>
      </w:r>
      <w:r w:rsidR="00AA6348">
        <w:t>toward</w:t>
      </w:r>
      <w:r>
        <w:t xml:space="preserve"> the right along the same row</w:t>
      </w:r>
      <w:r w:rsidRPr="00952A80">
        <w:t xml:space="preserve">. </w:t>
      </w:r>
      <w:r>
        <w:t>When the last element is reached</w:t>
      </w:r>
      <w:r w:rsidR="00832423">
        <w:t>,</w:t>
      </w:r>
      <w:r w:rsidRPr="00952A80">
        <w:t xml:space="preserve"> the </w:t>
      </w:r>
      <w:r>
        <w:t>animation continues by starting from the leftmost element again.</w:t>
      </w:r>
    </w:p>
    <w:p w14:paraId="03A8B135" w14:textId="77777777" w:rsidR="00805F53" w:rsidRPr="006A27C6" w:rsidRDefault="00805F53" w:rsidP="003A3233">
      <w:pPr>
        <w:pStyle w:val="NumSubList"/>
        <w:keepLines w:val="0"/>
        <w:numPr>
          <w:ilvl w:val="0"/>
          <w:numId w:val="36"/>
        </w:numPr>
        <w:tabs>
          <w:tab w:val="left" w:pos="216"/>
          <w:tab w:val="left" w:pos="720"/>
        </w:tabs>
        <w:ind w:right="1440"/>
        <w:jc w:val="both"/>
      </w:pPr>
      <w:proofErr w:type="spellStart"/>
      <w:r w:rsidRPr="006A27C6">
        <w:rPr>
          <w:rStyle w:val="CodeInline"/>
        </w:rPr>
        <w:lastRenderedPageBreak/>
        <w:t>eAnimateLeft</w:t>
      </w:r>
      <w:proofErr w:type="spellEnd"/>
      <w:r w:rsidRPr="006A27C6">
        <w:t xml:space="preserve"> </w:t>
      </w:r>
      <w:r>
        <w:t xml:space="preserve">is the reverse of </w:t>
      </w:r>
      <w:proofErr w:type="spellStart"/>
      <w:r w:rsidRPr="002D1E34">
        <w:rPr>
          <w:rStyle w:val="CodeInline"/>
        </w:rPr>
        <w:t>eAnimateRight</w:t>
      </w:r>
      <w:proofErr w:type="spellEnd"/>
      <w:r w:rsidR="00CD326D">
        <w:t>; it</w:t>
      </w:r>
      <w:r>
        <w:t xml:space="preserve"> </w:t>
      </w:r>
      <w:r w:rsidRPr="006A27C6">
        <w:t xml:space="preserve">starts </w:t>
      </w:r>
      <w:r>
        <w:t xml:space="preserve">from the right, animates </w:t>
      </w:r>
      <w:r w:rsidR="00AA6348">
        <w:t>toward</w:t>
      </w:r>
      <w:r>
        <w:t xml:space="preserve"> the left, and continues by starting from the rightmost element after </w:t>
      </w:r>
      <w:r w:rsidR="006033F0">
        <w:t xml:space="preserve">reaching </w:t>
      </w:r>
      <w:r>
        <w:t>the leftmost element.</w:t>
      </w:r>
    </w:p>
    <w:p w14:paraId="79A2EA75" w14:textId="77777777" w:rsidR="00805F53" w:rsidRDefault="00805F53" w:rsidP="003A3233">
      <w:pPr>
        <w:pStyle w:val="NumSubList"/>
        <w:keepLines w:val="0"/>
        <w:numPr>
          <w:ilvl w:val="0"/>
          <w:numId w:val="36"/>
        </w:numPr>
        <w:tabs>
          <w:tab w:val="left" w:pos="216"/>
          <w:tab w:val="left" w:pos="720"/>
        </w:tabs>
        <w:ind w:right="1440"/>
        <w:jc w:val="both"/>
      </w:pPr>
      <w:proofErr w:type="spellStart"/>
      <w:r w:rsidRPr="006A27C6">
        <w:rPr>
          <w:rStyle w:val="CodeInline"/>
        </w:rPr>
        <w:t>eAnimateSwing</w:t>
      </w:r>
      <w:proofErr w:type="spellEnd"/>
      <w:r w:rsidR="007D4869">
        <w:rPr>
          <w:rStyle w:val="CodeInline"/>
        </w:rPr>
        <w:fldChar w:fldCharType="begin"/>
      </w:r>
      <w:r w:rsidR="007D4869">
        <w:instrText xml:space="preserve"> XE "</w:instrText>
      </w:r>
      <w:r w:rsidR="007D4869" w:rsidRPr="00766DAC">
        <w:rPr>
          <w:rStyle w:val="CodeInline"/>
        </w:rPr>
        <w:instrText>Sprite animations:eAnimateSwing</w:instrText>
      </w:r>
      <w:r w:rsidR="007D4869">
        <w:instrText xml:space="preserve">" </w:instrText>
      </w:r>
      <w:r w:rsidR="007D4869">
        <w:rPr>
          <w:rStyle w:val="CodeInline"/>
        </w:rPr>
        <w:fldChar w:fldCharType="end"/>
      </w:r>
      <w:r w:rsidRPr="006A27C6">
        <w:t xml:space="preserve"> </w:t>
      </w:r>
      <w:r w:rsidR="00832423">
        <w:t xml:space="preserve">is a </w:t>
      </w:r>
      <w:r>
        <w:t>continuous loop from left to right and then from right to left</w:t>
      </w:r>
      <w:r w:rsidRPr="006A27C6">
        <w:t>.</w:t>
      </w:r>
    </w:p>
    <w:p w14:paraId="7A099126" w14:textId="77777777" w:rsidR="00D07AC5" w:rsidRPr="006A27C6" w:rsidRDefault="00805F53" w:rsidP="00D07AC5">
      <w:pPr>
        <w:pStyle w:val="NumList"/>
        <w:numPr>
          <w:ilvl w:val="0"/>
          <w:numId w:val="18"/>
        </w:numPr>
      </w:pPr>
      <w:r>
        <w:t xml:space="preserve">Define </w:t>
      </w:r>
      <w:r w:rsidRPr="006A27C6">
        <w:t xml:space="preserve">the </w:t>
      </w:r>
      <w:proofErr w:type="spellStart"/>
      <w:r w:rsidRPr="006A27C6">
        <w:rPr>
          <w:rStyle w:val="CodeInline"/>
        </w:rPr>
        <w:t>SpriteAnimateRenderable</w:t>
      </w:r>
      <w:proofErr w:type="spellEnd"/>
      <w:r w:rsidRPr="006A27C6">
        <w:t xml:space="preserve"> </w:t>
      </w:r>
      <w:r>
        <w:t xml:space="preserve">constructor to derive it from </w:t>
      </w:r>
      <w:proofErr w:type="spellStart"/>
      <w:r w:rsidRPr="006A27C6">
        <w:rPr>
          <w:rStyle w:val="CodeInline"/>
        </w:rPr>
        <w:t>SpriteRenderable</w:t>
      </w:r>
      <w:proofErr w:type="spellEnd"/>
      <w:r w:rsidR="005A5E64">
        <w:t>.</w:t>
      </w:r>
    </w:p>
    <w:p w14:paraId="5C124861" w14:textId="77777777" w:rsidR="00805F53" w:rsidRPr="006A27C6" w:rsidRDefault="00805F53" w:rsidP="00FC7804">
      <w:pPr>
        <w:pStyle w:val="Code"/>
      </w:pPr>
      <w:r w:rsidRPr="006A27C6">
        <w:t>function SpriteAnimateRenderable(myTexture)</w:t>
      </w:r>
      <w:r>
        <w:t xml:space="preserve"> </w:t>
      </w:r>
      <w:r w:rsidRPr="006A27C6">
        <w:t>{</w:t>
      </w:r>
    </w:p>
    <w:p w14:paraId="446F8888" w14:textId="77777777" w:rsidR="00805F53" w:rsidRPr="006A27C6" w:rsidRDefault="00805F53" w:rsidP="00FC7804">
      <w:pPr>
        <w:pStyle w:val="Code"/>
      </w:pPr>
      <w:r w:rsidRPr="006A27C6">
        <w:t xml:space="preserve">    SpriteRenderable.call(this, myTexture);</w:t>
      </w:r>
    </w:p>
    <w:p w14:paraId="05D59457" w14:textId="77777777" w:rsidR="00805F53" w:rsidRPr="006A27C6" w:rsidRDefault="00805F53" w:rsidP="00FC7804">
      <w:pPr>
        <w:pStyle w:val="Code"/>
      </w:pPr>
      <w:r w:rsidRPr="006A27C6">
        <w:t xml:space="preserve">    Renderable.prototype._</w:t>
      </w:r>
      <w:r>
        <w:t>set</w:t>
      </w:r>
      <w:r w:rsidRPr="006A27C6">
        <w:t>Shader.call(this,</w:t>
      </w:r>
      <w:r>
        <w:t xml:space="preserve"> </w:t>
      </w:r>
      <w:r w:rsidRPr="006A27C6">
        <w:t>gEngine.DefaultResources.</w:t>
      </w:r>
      <w:r>
        <w:t>get</w:t>
      </w:r>
      <w:r w:rsidRPr="006A27C6">
        <w:t>SpriteShader());</w:t>
      </w:r>
    </w:p>
    <w:p w14:paraId="6DA8734B" w14:textId="77777777" w:rsidR="00805F53" w:rsidRPr="006A27C6" w:rsidRDefault="00805F53" w:rsidP="00FC7804">
      <w:pPr>
        <w:pStyle w:val="Code"/>
      </w:pPr>
      <w:r w:rsidRPr="006A27C6">
        <w:t xml:space="preserve">    </w:t>
      </w:r>
    </w:p>
    <w:p w14:paraId="725BEC18" w14:textId="77777777" w:rsidR="00805F53" w:rsidRPr="006A27C6" w:rsidRDefault="00805F53" w:rsidP="00FC7804">
      <w:pPr>
        <w:pStyle w:val="Code"/>
      </w:pPr>
      <w:r w:rsidRPr="006A27C6">
        <w:t xml:space="preserve">    // All coordinates are in texture coordinate (UV between 0 to 1)</w:t>
      </w:r>
    </w:p>
    <w:p w14:paraId="4B7D4BA1" w14:textId="77777777" w:rsidR="00805F53" w:rsidRPr="006A27C6" w:rsidRDefault="00805F53" w:rsidP="00FC7804">
      <w:pPr>
        <w:pStyle w:val="Code"/>
      </w:pPr>
      <w:r w:rsidRPr="006A27C6">
        <w:t xml:space="preserve">    </w:t>
      </w:r>
    </w:p>
    <w:p w14:paraId="20CB4385" w14:textId="77777777" w:rsidR="00805F53" w:rsidRPr="006A27C6" w:rsidRDefault="00805F53" w:rsidP="00FC7804">
      <w:pPr>
        <w:pStyle w:val="Code"/>
      </w:pPr>
      <w:r w:rsidRPr="006A27C6">
        <w:t xml:space="preserve">    // Information on the sprite element</w:t>
      </w:r>
    </w:p>
    <w:p w14:paraId="30EA0B9A" w14:textId="77777777" w:rsidR="00805F53" w:rsidRPr="006A27C6" w:rsidRDefault="00805F53" w:rsidP="00FC7804">
      <w:pPr>
        <w:pStyle w:val="Code"/>
      </w:pPr>
      <w:r w:rsidRPr="006A27C6">
        <w:t xml:space="preserve">    this.</w:t>
      </w:r>
      <w:r>
        <w:t>m</w:t>
      </w:r>
      <w:r w:rsidRPr="006A27C6">
        <w:t>FirstElmLeft = 0.0; // 0.0 is left corner of image</w:t>
      </w:r>
    </w:p>
    <w:p w14:paraId="1DCBD4F6" w14:textId="77777777" w:rsidR="00805F53" w:rsidRPr="006A27C6" w:rsidRDefault="00805F53" w:rsidP="00FC7804">
      <w:pPr>
        <w:pStyle w:val="Code"/>
      </w:pPr>
      <w:r w:rsidRPr="006A27C6">
        <w:t xml:space="preserve">    this.</w:t>
      </w:r>
      <w:r>
        <w:t>m</w:t>
      </w:r>
      <w:r w:rsidRPr="006A27C6">
        <w:t>ElmTop = 1.0;  // 1.0 is top corner of image</w:t>
      </w:r>
    </w:p>
    <w:p w14:paraId="2FB595D1" w14:textId="77777777" w:rsidR="00805F53" w:rsidRPr="006A27C6" w:rsidRDefault="00805F53" w:rsidP="00FC7804">
      <w:pPr>
        <w:pStyle w:val="Code"/>
      </w:pPr>
      <w:r w:rsidRPr="006A27C6">
        <w:t xml:space="preserve">    this.</w:t>
      </w:r>
      <w:r>
        <w:t>m</w:t>
      </w:r>
      <w:r w:rsidRPr="006A27C6">
        <w:t>ElmWidth = 1.0;  // default sprite element size is the entire image</w:t>
      </w:r>
    </w:p>
    <w:p w14:paraId="64415275" w14:textId="77777777" w:rsidR="00805F53" w:rsidRPr="006A27C6" w:rsidRDefault="00805F53" w:rsidP="00FC7804">
      <w:pPr>
        <w:pStyle w:val="Code"/>
      </w:pPr>
      <w:r w:rsidRPr="006A27C6">
        <w:t xml:space="preserve">    this.</w:t>
      </w:r>
      <w:r>
        <w:t>m</w:t>
      </w:r>
      <w:r w:rsidRPr="006A27C6">
        <w:t xml:space="preserve">ElmHeight = 1.0; </w:t>
      </w:r>
    </w:p>
    <w:p w14:paraId="3905430C" w14:textId="77777777" w:rsidR="00805F53" w:rsidRPr="006A27C6" w:rsidRDefault="00805F53" w:rsidP="00FC7804">
      <w:pPr>
        <w:pStyle w:val="Code"/>
      </w:pPr>
      <w:r w:rsidRPr="006A27C6">
        <w:t xml:space="preserve">    this.</w:t>
      </w:r>
      <w:r>
        <w:t>m</w:t>
      </w:r>
      <w:r w:rsidRPr="006A27C6">
        <w:t>WidthPadding = 0.0;</w:t>
      </w:r>
    </w:p>
    <w:p w14:paraId="19E9F675" w14:textId="77777777" w:rsidR="00805F53" w:rsidRPr="006A27C6" w:rsidRDefault="00805F53" w:rsidP="00FC7804">
      <w:pPr>
        <w:pStyle w:val="Code"/>
      </w:pPr>
      <w:r w:rsidRPr="006A27C6">
        <w:t xml:space="preserve">    this.</w:t>
      </w:r>
      <w:r>
        <w:t>m</w:t>
      </w:r>
      <w:r w:rsidRPr="006A27C6">
        <w:t>NumElems = 1;   // number of elements in an animation</w:t>
      </w:r>
    </w:p>
    <w:p w14:paraId="3FA0AAD7" w14:textId="77777777" w:rsidR="00805F53" w:rsidRPr="006A27C6" w:rsidRDefault="00805F53" w:rsidP="00FC7804">
      <w:pPr>
        <w:pStyle w:val="Code"/>
      </w:pPr>
      <w:r w:rsidRPr="006A27C6">
        <w:t xml:space="preserve">    </w:t>
      </w:r>
    </w:p>
    <w:p w14:paraId="11C6C6C3" w14:textId="77777777" w:rsidR="00805F53" w:rsidRPr="006A27C6" w:rsidRDefault="00805F53" w:rsidP="00FC7804">
      <w:pPr>
        <w:pStyle w:val="Code"/>
      </w:pPr>
      <w:r w:rsidRPr="006A27C6">
        <w:t xml:space="preserve">    // per animation settings</w:t>
      </w:r>
    </w:p>
    <w:p w14:paraId="11C3D35A" w14:textId="77777777" w:rsidR="00805F53" w:rsidRDefault="00805F53" w:rsidP="00FC7804">
      <w:pPr>
        <w:pStyle w:val="Code"/>
      </w:pPr>
      <w:r w:rsidRPr="006A27C6">
        <w:t xml:space="preserve">    this.</w:t>
      </w:r>
      <w:r>
        <w:t>m</w:t>
      </w:r>
      <w:r w:rsidRPr="006A27C6">
        <w:t>AnimationType = SpriteAnimateRenderabl</w:t>
      </w:r>
      <w:r>
        <w:t>e.eAnimationType.eAnimateRight;</w:t>
      </w:r>
    </w:p>
    <w:p w14:paraId="208FD321" w14:textId="77777777" w:rsidR="00805F53" w:rsidRPr="006A27C6" w:rsidRDefault="00805F53" w:rsidP="00FC7804">
      <w:pPr>
        <w:pStyle w:val="Code"/>
      </w:pPr>
      <w:r w:rsidRPr="006A27C6">
        <w:t xml:space="preserve">    this.</w:t>
      </w:r>
      <w:r>
        <w:t>m</w:t>
      </w:r>
      <w:r w:rsidRPr="006A27C6">
        <w:t>UpdateInterval = 1;   // how often to advance</w:t>
      </w:r>
    </w:p>
    <w:p w14:paraId="48A34BA4" w14:textId="77777777" w:rsidR="00805F53" w:rsidRPr="006A27C6" w:rsidRDefault="00805F53" w:rsidP="00FC7804">
      <w:pPr>
        <w:pStyle w:val="Code"/>
      </w:pPr>
      <w:r w:rsidRPr="006A27C6">
        <w:t xml:space="preserve">    </w:t>
      </w:r>
    </w:p>
    <w:p w14:paraId="3B99A453" w14:textId="77777777" w:rsidR="00805F53" w:rsidRPr="006A27C6" w:rsidRDefault="00805F53" w:rsidP="00FC7804">
      <w:pPr>
        <w:pStyle w:val="Code"/>
      </w:pPr>
      <w:r w:rsidRPr="006A27C6">
        <w:t xml:space="preserve">    // current animation state</w:t>
      </w:r>
    </w:p>
    <w:p w14:paraId="1041E483" w14:textId="77777777" w:rsidR="00805F53" w:rsidRPr="006A27C6" w:rsidRDefault="00805F53" w:rsidP="00FC7804">
      <w:pPr>
        <w:pStyle w:val="Code"/>
      </w:pPr>
      <w:r w:rsidRPr="006A27C6">
        <w:t xml:space="preserve">    this.</w:t>
      </w:r>
      <w:r>
        <w:t>m</w:t>
      </w:r>
      <w:r w:rsidRPr="006A27C6">
        <w:t>CurrentAnimAdvance = -1;</w:t>
      </w:r>
    </w:p>
    <w:p w14:paraId="4AE83FB2" w14:textId="77777777" w:rsidR="00805F53" w:rsidRPr="006A27C6" w:rsidRDefault="00805F53" w:rsidP="00FC7804">
      <w:pPr>
        <w:pStyle w:val="Code"/>
      </w:pPr>
      <w:r w:rsidRPr="006A27C6">
        <w:t xml:space="preserve">    this.</w:t>
      </w:r>
      <w:r>
        <w:t>m</w:t>
      </w:r>
      <w:r w:rsidRPr="006A27C6">
        <w:t xml:space="preserve">CurrentElm = 0; </w:t>
      </w:r>
    </w:p>
    <w:p w14:paraId="4AE05BCA" w14:textId="77777777" w:rsidR="00805F53" w:rsidRPr="006A27C6" w:rsidRDefault="00805F53" w:rsidP="00FC7804">
      <w:pPr>
        <w:pStyle w:val="Code"/>
      </w:pPr>
    </w:p>
    <w:p w14:paraId="1C2E4334" w14:textId="77777777" w:rsidR="00805F53" w:rsidRPr="006A27C6" w:rsidRDefault="00805F53" w:rsidP="00FC7804">
      <w:pPr>
        <w:pStyle w:val="Code"/>
      </w:pPr>
      <w:r w:rsidRPr="006A27C6">
        <w:t xml:space="preserve">    this.</w:t>
      </w:r>
      <w:r>
        <w:t>_initAnimation</w:t>
      </w:r>
      <w:r w:rsidRPr="006A27C6">
        <w:t xml:space="preserve">();    </w:t>
      </w:r>
    </w:p>
    <w:p w14:paraId="35D4EE2B" w14:textId="77777777" w:rsidR="00805F53" w:rsidRPr="006A27C6" w:rsidRDefault="00805F53" w:rsidP="00FC7804">
      <w:pPr>
        <w:pStyle w:val="Code"/>
      </w:pPr>
      <w:r w:rsidRPr="006A27C6">
        <w:t>}</w:t>
      </w:r>
    </w:p>
    <w:p w14:paraId="44C1BE03" w14:textId="77777777" w:rsidR="00805F53" w:rsidRPr="006A27C6" w:rsidRDefault="00805F53" w:rsidP="00FC7804">
      <w:pPr>
        <w:pStyle w:val="Code"/>
      </w:pPr>
      <w:r w:rsidRPr="006A27C6">
        <w:t>gEngine.Core.</w:t>
      </w:r>
      <w:r>
        <w:t>inheritPrototype</w:t>
      </w:r>
      <w:r w:rsidRPr="006A27C6">
        <w:t>(SpriteAnimateRenderable, SpriteRenderable);</w:t>
      </w:r>
    </w:p>
    <w:p w14:paraId="57A3637D" w14:textId="77777777" w:rsidR="00805F53" w:rsidRPr="006A27C6" w:rsidRDefault="00805F53" w:rsidP="00D07AC5">
      <w:pPr>
        <w:pStyle w:val="BodyText"/>
      </w:pPr>
      <w:r w:rsidRPr="006A27C6">
        <w:t xml:space="preserve">The </w:t>
      </w:r>
      <w:proofErr w:type="spellStart"/>
      <w:r w:rsidRPr="006A27C6">
        <w:rPr>
          <w:rStyle w:val="CodeInline"/>
        </w:rPr>
        <w:t>SpriteAnimateRenderable</w:t>
      </w:r>
      <w:proofErr w:type="spellEnd"/>
      <w:r w:rsidRPr="006A27C6">
        <w:t xml:space="preserve"> constructor</w:t>
      </w:r>
      <w:r w:rsidR="007D4869">
        <w:fldChar w:fldCharType="begin"/>
      </w:r>
      <w:r w:rsidR="007D4869">
        <w:instrText xml:space="preserve"> XE "</w:instrText>
      </w:r>
      <w:r w:rsidR="007D4869" w:rsidRPr="006C052D">
        <w:instrText>Sprite animations:constructor</w:instrText>
      </w:r>
      <w:r w:rsidR="007D4869">
        <w:instrText xml:space="preserve">" </w:instrText>
      </w:r>
      <w:r w:rsidR="007D4869">
        <w:fldChar w:fldCharType="end"/>
      </w:r>
      <w:r w:rsidRPr="006A27C6">
        <w:t xml:space="preserve"> </w:t>
      </w:r>
      <w:r>
        <w:t xml:space="preserve">defines three </w:t>
      </w:r>
      <w:r w:rsidRPr="006A27C6">
        <w:t>sets of variables:</w:t>
      </w:r>
    </w:p>
    <w:p w14:paraId="322C898E" w14:textId="77777777" w:rsidR="00805F53" w:rsidRPr="006A27C6" w:rsidRDefault="00805F53" w:rsidP="003A3233">
      <w:pPr>
        <w:pStyle w:val="NumSubList"/>
        <w:keepLines w:val="0"/>
        <w:numPr>
          <w:ilvl w:val="0"/>
          <w:numId w:val="37"/>
        </w:numPr>
        <w:tabs>
          <w:tab w:val="left" w:pos="216"/>
          <w:tab w:val="left" w:pos="720"/>
        </w:tabs>
        <w:ind w:right="1440"/>
        <w:jc w:val="both"/>
      </w:pPr>
      <w:r w:rsidRPr="006A27C6">
        <w:t>The first set</w:t>
      </w:r>
      <w:r>
        <w:t xml:space="preserve">, including </w:t>
      </w:r>
      <w:proofErr w:type="spellStart"/>
      <w:r w:rsidRPr="00E866A3">
        <w:rPr>
          <w:rStyle w:val="CodeInline"/>
        </w:rPr>
        <w:t>mFirstElmLeft</w:t>
      </w:r>
      <w:proofErr w:type="spellEnd"/>
      <w:r>
        <w:t xml:space="preserve">, </w:t>
      </w:r>
      <w:proofErr w:type="spellStart"/>
      <w:r w:rsidRPr="00E866A3">
        <w:rPr>
          <w:rStyle w:val="CodeInline"/>
        </w:rPr>
        <w:t>mElmTop</w:t>
      </w:r>
      <w:proofErr w:type="spellEnd"/>
      <w:r>
        <w:t xml:space="preserve">, </w:t>
      </w:r>
      <w:r w:rsidR="005A5E64">
        <w:t>and so on</w:t>
      </w:r>
      <w:r>
        <w:t>,</w:t>
      </w:r>
      <w:r w:rsidRPr="006A27C6">
        <w:t xml:space="preserve"> define</w:t>
      </w:r>
      <w:r>
        <w:t>s</w:t>
      </w:r>
      <w:r w:rsidRPr="006A27C6">
        <w:t xml:space="preserve"> the </w:t>
      </w:r>
      <w:r>
        <w:t xml:space="preserve">location and </w:t>
      </w:r>
      <w:r w:rsidRPr="006A27C6">
        <w:t xml:space="preserve">dimensions of </w:t>
      </w:r>
      <w:r>
        <w:t xml:space="preserve">each </w:t>
      </w:r>
      <w:r w:rsidRPr="006A27C6">
        <w:t xml:space="preserve">sprite element and </w:t>
      </w:r>
      <w:r>
        <w:t xml:space="preserve">the number of elements in the animation. </w:t>
      </w:r>
      <w:r w:rsidRPr="006A27C6">
        <w:t xml:space="preserve">This information can be used to accurately </w:t>
      </w:r>
      <w:r>
        <w:t xml:space="preserve">compute </w:t>
      </w:r>
      <w:r w:rsidRPr="006A27C6">
        <w:t xml:space="preserve">the texture coordinates </w:t>
      </w:r>
      <w:r>
        <w:t xml:space="preserve">for </w:t>
      </w:r>
      <w:r w:rsidRPr="006A27C6">
        <w:t xml:space="preserve">each sprite element when the elements are ordered by rows and columns. Note that all coordinates are in </w:t>
      </w:r>
      <w:r w:rsidR="00E14CAD">
        <w:t>Texture Space</w:t>
      </w:r>
      <w:r w:rsidRPr="006A27C6">
        <w:t xml:space="preserve"> (0 to 1).</w:t>
      </w:r>
    </w:p>
    <w:p w14:paraId="71A5C993" w14:textId="77777777" w:rsidR="00805F53" w:rsidRPr="006A27C6" w:rsidRDefault="00805F53" w:rsidP="003A3233">
      <w:pPr>
        <w:pStyle w:val="NumSubList"/>
        <w:keepLines w:val="0"/>
        <w:numPr>
          <w:ilvl w:val="0"/>
          <w:numId w:val="37"/>
        </w:numPr>
        <w:tabs>
          <w:tab w:val="left" w:pos="216"/>
          <w:tab w:val="left" w:pos="720"/>
        </w:tabs>
        <w:ind w:right="1440"/>
        <w:jc w:val="both"/>
      </w:pPr>
      <w:r w:rsidRPr="006A27C6">
        <w:lastRenderedPageBreak/>
        <w:t>The second set</w:t>
      </w:r>
      <w:r>
        <w:t xml:space="preserve"> </w:t>
      </w:r>
      <w:r w:rsidRPr="006A27C6">
        <w:t>store</w:t>
      </w:r>
      <w:r>
        <w:t>s</w:t>
      </w:r>
      <w:r w:rsidRPr="006A27C6">
        <w:t xml:space="preserve"> information on how to animate</w:t>
      </w:r>
      <w:r>
        <w:t xml:space="preserve">: the </w:t>
      </w:r>
      <w:proofErr w:type="spellStart"/>
      <w:r>
        <w:rPr>
          <w:rStyle w:val="CodeInline"/>
        </w:rPr>
        <w:t>m</w:t>
      </w:r>
      <w:r w:rsidRPr="004C46B8">
        <w:rPr>
          <w:rStyle w:val="CodeInline"/>
        </w:rPr>
        <w:t>AnimationType</w:t>
      </w:r>
      <w:proofErr w:type="spellEnd"/>
      <w:r>
        <w:t xml:space="preserve"> of left, right, or swing; and how many </w:t>
      </w:r>
      <w:proofErr w:type="spellStart"/>
      <w:r w:rsidRPr="004C46B8">
        <w:rPr>
          <w:rStyle w:val="CodeInline"/>
        </w:rPr>
        <w:t>mUpdateInterval</w:t>
      </w:r>
      <w:proofErr w:type="spellEnd"/>
      <w:r>
        <w:t xml:space="preserve"> </w:t>
      </w:r>
      <w:r w:rsidR="00CD326D">
        <w:t xml:space="preserve">time </w:t>
      </w:r>
      <w:r>
        <w:t xml:space="preserve">to wait before advancing to </w:t>
      </w:r>
      <w:r w:rsidR="00CD326D">
        <w:t xml:space="preserve">the </w:t>
      </w:r>
      <w:r>
        <w:t>next sprite element to control the speed of the animation. This information can be changed during runtime to reverse a character</w:t>
      </w:r>
      <w:r w:rsidR="005A5E64">
        <w:t>’</w:t>
      </w:r>
      <w:r>
        <w:t>s movement, loop the character</w:t>
      </w:r>
      <w:r w:rsidR="005A5E64">
        <w:t>’</w:t>
      </w:r>
      <w:r>
        <w:t>s movement, or speed up or slow down the movement.</w:t>
      </w:r>
    </w:p>
    <w:p w14:paraId="00330710" w14:textId="77777777" w:rsidR="00805F53" w:rsidRPr="006A27C6" w:rsidRDefault="00805F53" w:rsidP="003A3233">
      <w:pPr>
        <w:pStyle w:val="NumSubList"/>
        <w:keepLines w:val="0"/>
        <w:numPr>
          <w:ilvl w:val="0"/>
          <w:numId w:val="37"/>
        </w:numPr>
        <w:tabs>
          <w:tab w:val="left" w:pos="216"/>
          <w:tab w:val="left" w:pos="720"/>
        </w:tabs>
        <w:ind w:right="1440"/>
        <w:jc w:val="both"/>
      </w:pPr>
      <w:r w:rsidRPr="006A27C6">
        <w:t>The third set</w:t>
      </w:r>
      <w:r>
        <w:t xml:space="preserve">, </w:t>
      </w:r>
      <w:proofErr w:type="spellStart"/>
      <w:r w:rsidRPr="00705372">
        <w:rPr>
          <w:rStyle w:val="CodeInline"/>
        </w:rPr>
        <w:t>mCurrentAnimAd</w:t>
      </w:r>
      <w:r>
        <w:rPr>
          <w:rStyle w:val="CodeInline"/>
        </w:rPr>
        <w:t>v</w:t>
      </w:r>
      <w:r w:rsidRPr="00705372">
        <w:rPr>
          <w:rStyle w:val="CodeInline"/>
        </w:rPr>
        <w:t>ance</w:t>
      </w:r>
      <w:proofErr w:type="spellEnd"/>
      <w:r w:rsidR="007D4869">
        <w:rPr>
          <w:rStyle w:val="CodeInline"/>
        </w:rPr>
        <w:fldChar w:fldCharType="begin"/>
      </w:r>
      <w:r w:rsidR="007D4869">
        <w:instrText xml:space="preserve"> XE "</w:instrText>
      </w:r>
      <w:r w:rsidR="007D4869" w:rsidRPr="008C2AA1">
        <w:rPr>
          <w:rStyle w:val="CodeInline"/>
        </w:rPr>
        <w:instrText>Sprite animations:mCurrentAnimAdvance</w:instrText>
      </w:r>
      <w:r w:rsidR="007D4869">
        <w:instrText xml:space="preserve">" </w:instrText>
      </w:r>
      <w:r w:rsidR="007D4869">
        <w:rPr>
          <w:rStyle w:val="CodeInline"/>
        </w:rPr>
        <w:fldChar w:fldCharType="end"/>
      </w:r>
      <w:r>
        <w:t xml:space="preserve"> and </w:t>
      </w:r>
      <w:proofErr w:type="spellStart"/>
      <w:r w:rsidRPr="00705372">
        <w:rPr>
          <w:rStyle w:val="CodeInline"/>
        </w:rPr>
        <w:t>mCurrentElm</w:t>
      </w:r>
      <w:proofErr w:type="spellEnd"/>
      <w:r>
        <w:t>,</w:t>
      </w:r>
      <w:r w:rsidRPr="006A27C6">
        <w:t xml:space="preserve"> describes the current animation</w:t>
      </w:r>
      <w:r>
        <w:t xml:space="preserve"> state</w:t>
      </w:r>
      <w:r w:rsidRPr="006A27C6">
        <w:t>, which frame</w:t>
      </w:r>
      <w:r w:rsidR="00483993">
        <w:t>,</w:t>
      </w:r>
      <w:r w:rsidRPr="006A27C6">
        <w:t xml:space="preserve"> and </w:t>
      </w:r>
      <w:r w:rsidR="004A2D30">
        <w:t xml:space="preserve">the </w:t>
      </w:r>
      <w:r w:rsidRPr="006A27C6">
        <w:t xml:space="preserve">direction of the animation. </w:t>
      </w:r>
      <w:r>
        <w:t>Both of t</w:t>
      </w:r>
      <w:r w:rsidRPr="006A27C6">
        <w:t xml:space="preserve">hese variables are </w:t>
      </w:r>
      <w:r>
        <w:t>in units of element counts</w:t>
      </w:r>
      <w:r w:rsidR="004A2D30">
        <w:t xml:space="preserve">, </w:t>
      </w:r>
      <w:r>
        <w:t xml:space="preserve">are </w:t>
      </w:r>
      <w:r w:rsidRPr="006A27C6">
        <w:t xml:space="preserve">not </w:t>
      </w:r>
      <w:r>
        <w:t xml:space="preserve">accessible </w:t>
      </w:r>
      <w:r w:rsidRPr="006A27C6">
        <w:t>by the game programm</w:t>
      </w:r>
      <w:r>
        <w:t>er</w:t>
      </w:r>
      <w:r w:rsidR="004A2D30">
        <w:t>,</w:t>
      </w:r>
      <w:r>
        <w:t xml:space="preserve"> and are used internally to compute the next sprite element for display.</w:t>
      </w:r>
    </w:p>
    <w:p w14:paraId="40A2B1A0" w14:textId="77777777" w:rsidR="00805F53" w:rsidRDefault="00805F53" w:rsidP="00D07AC5">
      <w:pPr>
        <w:pStyle w:val="BodyText"/>
      </w:pPr>
      <w:r>
        <w:t xml:space="preserve">The </w:t>
      </w:r>
      <w:r w:rsidRPr="00E15CFF">
        <w:rPr>
          <w:rStyle w:val="CodeInline"/>
        </w:rPr>
        <w:t>_</w:t>
      </w:r>
      <w:proofErr w:type="spellStart"/>
      <w:r w:rsidRPr="00E15CFF">
        <w:rPr>
          <w:rStyle w:val="CodeInline"/>
        </w:rPr>
        <w:t>initAnimation</w:t>
      </w:r>
      <w:proofErr w:type="spellEnd"/>
      <w:r w:rsidRPr="00E15CFF">
        <w:rPr>
          <w:rStyle w:val="CodeInline"/>
        </w:rPr>
        <w:t>()</w:t>
      </w:r>
      <w:r>
        <w:t xml:space="preserve"> function</w:t>
      </w:r>
      <w:r w:rsidR="007D4869">
        <w:fldChar w:fldCharType="begin"/>
      </w:r>
      <w:r w:rsidR="007D4869">
        <w:instrText xml:space="preserve"> XE "</w:instrText>
      </w:r>
      <w:r w:rsidR="007D4869" w:rsidRPr="006E3084">
        <w:rPr>
          <w:rStyle w:val="CodeInline"/>
        </w:rPr>
        <w:instrText>Sprite animations:initAnimation()</w:instrText>
      </w:r>
      <w:r w:rsidR="007D4869" w:rsidRPr="006E3084">
        <w:instrText xml:space="preserve"> function</w:instrText>
      </w:r>
      <w:r w:rsidR="007D4869">
        <w:instrText xml:space="preserve">" </w:instrText>
      </w:r>
      <w:r w:rsidR="007D4869">
        <w:fldChar w:fldCharType="end"/>
      </w:r>
      <w:r>
        <w:t xml:space="preserve"> computes the values of </w:t>
      </w:r>
      <w:proofErr w:type="spellStart"/>
      <w:r w:rsidRPr="00705372">
        <w:rPr>
          <w:rStyle w:val="CodeInline"/>
        </w:rPr>
        <w:t>mCurrentAnimAd</w:t>
      </w:r>
      <w:r>
        <w:rPr>
          <w:rStyle w:val="CodeInline"/>
        </w:rPr>
        <w:t>v</w:t>
      </w:r>
      <w:r w:rsidRPr="00705372">
        <w:rPr>
          <w:rStyle w:val="CodeInline"/>
        </w:rPr>
        <w:t>ance</w:t>
      </w:r>
      <w:proofErr w:type="spellEnd"/>
      <w:r w:rsidRPr="00D43DAF">
        <w:t xml:space="preserve"> and </w:t>
      </w:r>
      <w:proofErr w:type="spellStart"/>
      <w:r w:rsidRPr="00D43DAF">
        <w:rPr>
          <w:rStyle w:val="CodeInline"/>
        </w:rPr>
        <w:t>mCurrentElm</w:t>
      </w:r>
      <w:proofErr w:type="spellEnd"/>
      <w:r>
        <w:t xml:space="preserve"> to initialize an animation sequence.</w:t>
      </w:r>
    </w:p>
    <w:p w14:paraId="3C852589" w14:textId="77777777" w:rsidR="00D07AC5" w:rsidRPr="006A27C6" w:rsidRDefault="00805F53" w:rsidP="00D07AC5">
      <w:pPr>
        <w:pStyle w:val="NumList"/>
        <w:numPr>
          <w:ilvl w:val="0"/>
          <w:numId w:val="18"/>
        </w:numPr>
      </w:pPr>
      <w:r w:rsidRPr="006A27C6">
        <w:t>Define a function to set the animation type</w:t>
      </w:r>
      <w:r w:rsidR="00483993">
        <w:t>.</w:t>
      </w:r>
    </w:p>
    <w:p w14:paraId="5AFDDBE6" w14:textId="77777777" w:rsidR="00805F53" w:rsidRPr="006A27C6" w:rsidRDefault="00805F53" w:rsidP="00FC7804">
      <w:pPr>
        <w:pStyle w:val="Code"/>
      </w:pPr>
      <w:r w:rsidRPr="006A27C6">
        <w:t>SpriteAnimateRenderable.prototype.</w:t>
      </w:r>
      <w:r>
        <w:t>set</w:t>
      </w:r>
      <w:r w:rsidRPr="006A27C6">
        <w:t>AnimationType = function(animationType)</w:t>
      </w:r>
      <w:r>
        <w:t xml:space="preserve"> </w:t>
      </w:r>
      <w:r w:rsidRPr="006A27C6">
        <w:t>{</w:t>
      </w:r>
    </w:p>
    <w:p w14:paraId="57E9EC4E" w14:textId="77777777" w:rsidR="00805F53" w:rsidRPr="006A27C6" w:rsidRDefault="00805F53" w:rsidP="00FC7804">
      <w:pPr>
        <w:pStyle w:val="Code"/>
      </w:pPr>
      <w:r w:rsidRPr="006A27C6">
        <w:t xml:space="preserve">    this.</w:t>
      </w:r>
      <w:r>
        <w:t>m</w:t>
      </w:r>
      <w:r w:rsidRPr="006A27C6">
        <w:t xml:space="preserve">AnimationType = animationType;   </w:t>
      </w:r>
    </w:p>
    <w:p w14:paraId="441B5FCD" w14:textId="77777777" w:rsidR="00805F53" w:rsidRPr="006A27C6" w:rsidRDefault="00805F53" w:rsidP="00FC7804">
      <w:pPr>
        <w:pStyle w:val="Code"/>
      </w:pPr>
      <w:r w:rsidRPr="006A27C6">
        <w:t xml:space="preserve">    this.</w:t>
      </w:r>
      <w:r>
        <w:t>m</w:t>
      </w:r>
      <w:r w:rsidRPr="006A27C6">
        <w:t>CurrentAnimAdvance = -1;</w:t>
      </w:r>
    </w:p>
    <w:p w14:paraId="693711CA" w14:textId="77777777" w:rsidR="00805F53" w:rsidRPr="006A27C6" w:rsidRDefault="00805F53" w:rsidP="00FC7804">
      <w:pPr>
        <w:pStyle w:val="Code"/>
      </w:pPr>
      <w:r w:rsidRPr="006A27C6">
        <w:t xml:space="preserve">    this.</w:t>
      </w:r>
      <w:r>
        <w:t>m</w:t>
      </w:r>
      <w:r w:rsidRPr="006A27C6">
        <w:t xml:space="preserve">CurrentElm = 0; </w:t>
      </w:r>
    </w:p>
    <w:p w14:paraId="00B255D1" w14:textId="77777777" w:rsidR="00805F53" w:rsidRPr="006A27C6" w:rsidRDefault="00805F53" w:rsidP="00FC7804">
      <w:pPr>
        <w:pStyle w:val="Code"/>
      </w:pPr>
      <w:r w:rsidRPr="006A27C6">
        <w:t xml:space="preserve">    this.</w:t>
      </w:r>
      <w:r>
        <w:t>_initAnimation</w:t>
      </w:r>
      <w:r w:rsidRPr="006A27C6">
        <w:t>();</w:t>
      </w:r>
    </w:p>
    <w:p w14:paraId="5492E7D3" w14:textId="77777777" w:rsidR="00805F53" w:rsidRPr="006A27C6" w:rsidRDefault="00805F53" w:rsidP="00FC7804">
      <w:pPr>
        <w:pStyle w:val="Code"/>
      </w:pPr>
      <w:r w:rsidRPr="006A27C6">
        <w:t>};</w:t>
      </w:r>
    </w:p>
    <w:p w14:paraId="22D46CA3" w14:textId="77777777" w:rsidR="00805F53" w:rsidRPr="006A27C6" w:rsidRDefault="00805F53" w:rsidP="00D07AC5">
      <w:pPr>
        <w:pStyle w:val="BodyText"/>
      </w:pPr>
      <w:r w:rsidRPr="006A27C6">
        <w:t xml:space="preserve">Note that </w:t>
      </w:r>
      <w:r>
        <w:t>the animation is always reset to start from the beginning when the animation type (left, right, or swing) is changed.</w:t>
      </w:r>
    </w:p>
    <w:p w14:paraId="4A586622" w14:textId="77777777" w:rsidR="00D07AC5" w:rsidRPr="006A27C6" w:rsidRDefault="00805F53" w:rsidP="00D07AC5">
      <w:pPr>
        <w:pStyle w:val="NumList"/>
        <w:numPr>
          <w:ilvl w:val="0"/>
          <w:numId w:val="18"/>
        </w:numPr>
      </w:pPr>
      <w:r w:rsidRPr="006A27C6">
        <w:t xml:space="preserve">Define </w:t>
      </w:r>
      <w:r>
        <w:t xml:space="preserve">the </w:t>
      </w:r>
      <w:r w:rsidRPr="00D4517B">
        <w:rPr>
          <w:rStyle w:val="CodeInline"/>
        </w:rPr>
        <w:t>_</w:t>
      </w:r>
      <w:proofErr w:type="spellStart"/>
      <w:r w:rsidRPr="00D4517B">
        <w:rPr>
          <w:rStyle w:val="CodeInline"/>
        </w:rPr>
        <w:t>initAnim</w:t>
      </w:r>
      <w:r w:rsidR="00224E0B">
        <w:rPr>
          <w:rStyle w:val="CodeInline"/>
        </w:rPr>
        <w:t>a</w:t>
      </w:r>
      <w:r w:rsidRPr="00D4517B">
        <w:rPr>
          <w:rStyle w:val="CodeInline"/>
        </w:rPr>
        <w:t>tion</w:t>
      </w:r>
      <w:proofErr w:type="spellEnd"/>
      <w:r w:rsidRPr="00D4517B">
        <w:rPr>
          <w:rStyle w:val="CodeInline"/>
        </w:rPr>
        <w:t>()</w:t>
      </w:r>
      <w:r w:rsidRPr="006A27C6">
        <w:t xml:space="preserve"> function to </w:t>
      </w:r>
      <w:r>
        <w:t xml:space="preserve">compute the proper vales for </w:t>
      </w:r>
      <w:proofErr w:type="spellStart"/>
      <w:r w:rsidRPr="00705372">
        <w:rPr>
          <w:rStyle w:val="CodeInline"/>
        </w:rPr>
        <w:t>mCurrentAnimAdance</w:t>
      </w:r>
      <w:proofErr w:type="spellEnd"/>
      <w:r w:rsidR="007D4869">
        <w:rPr>
          <w:rStyle w:val="CodeInline"/>
        </w:rPr>
        <w:fldChar w:fldCharType="begin"/>
      </w:r>
      <w:r w:rsidR="007D4869">
        <w:instrText xml:space="preserve"> XE "</w:instrText>
      </w:r>
      <w:r w:rsidR="007D4869" w:rsidRPr="005D38F5">
        <w:rPr>
          <w:rStyle w:val="CodeInline"/>
        </w:rPr>
        <w:instrText>Sprite animations:mCurrentAnimAd</w:instrText>
      </w:r>
      <w:r w:rsidR="00E83AB3">
        <w:rPr>
          <w:rStyle w:val="CodeInline"/>
        </w:rPr>
        <w:instrText>v</w:instrText>
      </w:r>
      <w:r w:rsidR="007D4869" w:rsidRPr="005D38F5">
        <w:rPr>
          <w:rStyle w:val="CodeInline"/>
        </w:rPr>
        <w:instrText>ance</w:instrText>
      </w:r>
      <w:r w:rsidR="007D4869">
        <w:instrText xml:space="preserve">" </w:instrText>
      </w:r>
      <w:r w:rsidR="007D4869">
        <w:rPr>
          <w:rStyle w:val="CodeInline"/>
        </w:rPr>
        <w:fldChar w:fldCharType="end"/>
      </w:r>
      <w:r w:rsidRPr="00D43DAF">
        <w:t xml:space="preserve"> and </w:t>
      </w:r>
      <w:proofErr w:type="spellStart"/>
      <w:r w:rsidRPr="00D43DAF">
        <w:rPr>
          <w:rStyle w:val="CodeInline"/>
        </w:rPr>
        <w:t>mCurrentElm</w:t>
      </w:r>
      <w:proofErr w:type="spellEnd"/>
      <w:r>
        <w:t xml:space="preserve"> according to</w:t>
      </w:r>
      <w:r w:rsidR="00360058">
        <w:t xml:space="preserve"> the</w:t>
      </w:r>
      <w:r>
        <w:t xml:space="preserve"> current animation type</w:t>
      </w:r>
      <w:r w:rsidR="00483993">
        <w:t>.</w:t>
      </w:r>
    </w:p>
    <w:p w14:paraId="3C52F3AE" w14:textId="77777777" w:rsidR="00805F53" w:rsidRPr="006A27C6" w:rsidRDefault="00805F53" w:rsidP="00FC7804">
      <w:pPr>
        <w:pStyle w:val="Code"/>
      </w:pPr>
      <w:r w:rsidRPr="006A27C6">
        <w:t>SpriteAnimateRenderable.prototype.</w:t>
      </w:r>
      <w:r>
        <w:t>_initAnimation</w:t>
      </w:r>
      <w:r w:rsidRPr="006A27C6">
        <w:t xml:space="preserve"> = function()</w:t>
      </w:r>
      <w:r>
        <w:t xml:space="preserve"> </w:t>
      </w:r>
      <w:r w:rsidRPr="006A27C6">
        <w:t>{</w:t>
      </w:r>
    </w:p>
    <w:p w14:paraId="555B1F12" w14:textId="77777777" w:rsidR="00805F53" w:rsidRPr="006A27C6" w:rsidRDefault="00805F53" w:rsidP="00FC7804">
      <w:pPr>
        <w:pStyle w:val="Code"/>
      </w:pPr>
      <w:r w:rsidRPr="006A27C6">
        <w:t xml:space="preserve">    // Currently running animation</w:t>
      </w:r>
    </w:p>
    <w:p w14:paraId="23C3CC9C" w14:textId="77777777" w:rsidR="00805F53" w:rsidRPr="006A27C6" w:rsidRDefault="00805F53" w:rsidP="00FC7804">
      <w:pPr>
        <w:pStyle w:val="Code"/>
      </w:pPr>
      <w:r w:rsidRPr="006A27C6">
        <w:t xml:space="preserve">    this.</w:t>
      </w:r>
      <w:r>
        <w:t>m</w:t>
      </w:r>
      <w:r w:rsidRPr="006A27C6">
        <w:t>CurrentTick = 0;</w:t>
      </w:r>
    </w:p>
    <w:p w14:paraId="298D32B2" w14:textId="77777777" w:rsidR="00805F53" w:rsidRPr="006A27C6" w:rsidRDefault="00805F53" w:rsidP="00FC7804">
      <w:pPr>
        <w:pStyle w:val="Code"/>
      </w:pPr>
      <w:r w:rsidRPr="006A27C6">
        <w:t xml:space="preserve">    switch (this.</w:t>
      </w:r>
      <w:r>
        <w:t>m</w:t>
      </w:r>
      <w:r w:rsidRPr="006A27C6">
        <w:t>AnimationType) {</w:t>
      </w:r>
    </w:p>
    <w:p w14:paraId="28DEAF15" w14:textId="77777777" w:rsidR="00805F53" w:rsidRPr="006A27C6" w:rsidRDefault="00805F53" w:rsidP="00FC7804">
      <w:pPr>
        <w:pStyle w:val="Code"/>
      </w:pPr>
    </w:p>
    <w:p w14:paraId="01EF78FF" w14:textId="77777777" w:rsidR="00805F53" w:rsidRPr="006A27C6" w:rsidRDefault="00805F53" w:rsidP="00FC7804">
      <w:pPr>
        <w:pStyle w:val="Code"/>
      </w:pPr>
      <w:r w:rsidRPr="006A27C6">
        <w:t xml:space="preserve">        case SpriteAnimateRenderable.eAnimationType.eAnimateRight:</w:t>
      </w:r>
    </w:p>
    <w:p w14:paraId="5B01833C" w14:textId="77777777" w:rsidR="00805F53" w:rsidRPr="006A27C6" w:rsidRDefault="00805F53" w:rsidP="00FC7804">
      <w:pPr>
        <w:pStyle w:val="Code"/>
      </w:pPr>
      <w:r w:rsidRPr="006A27C6">
        <w:t xml:space="preserve">            this.</w:t>
      </w:r>
      <w:r>
        <w:t>m</w:t>
      </w:r>
      <w:r w:rsidRPr="006A27C6">
        <w:t xml:space="preserve">CurrentElm = 0; </w:t>
      </w:r>
    </w:p>
    <w:p w14:paraId="64148244" w14:textId="77777777" w:rsidR="00805F53" w:rsidRPr="006A27C6" w:rsidRDefault="00805F53" w:rsidP="00FC7804">
      <w:pPr>
        <w:pStyle w:val="Code"/>
      </w:pPr>
      <w:r w:rsidRPr="006A27C6">
        <w:t xml:space="preserve">            this.</w:t>
      </w:r>
      <w:r>
        <w:t>m</w:t>
      </w:r>
      <w:r w:rsidRPr="006A27C6">
        <w:t>CurrentAnimAdvance = 1; // either 1 or -1</w:t>
      </w:r>
    </w:p>
    <w:p w14:paraId="01D66A03" w14:textId="77777777" w:rsidR="00805F53" w:rsidRPr="006A27C6" w:rsidRDefault="00805F53" w:rsidP="00FC7804">
      <w:pPr>
        <w:pStyle w:val="Code"/>
      </w:pPr>
      <w:r w:rsidRPr="006A27C6">
        <w:t xml:space="preserve">            break;</w:t>
      </w:r>
    </w:p>
    <w:p w14:paraId="19AD9982" w14:textId="77777777" w:rsidR="00805F53" w:rsidRPr="006A27C6" w:rsidRDefault="00805F53" w:rsidP="00FC7804">
      <w:pPr>
        <w:pStyle w:val="Code"/>
      </w:pPr>
    </w:p>
    <w:p w14:paraId="33E6CE58" w14:textId="77777777" w:rsidR="00805F53" w:rsidRPr="006A27C6" w:rsidRDefault="00805F53" w:rsidP="00FC7804">
      <w:pPr>
        <w:pStyle w:val="Code"/>
      </w:pPr>
      <w:r w:rsidRPr="006A27C6">
        <w:t xml:space="preserve">        case SpriteAnimateRenderable.eAnimationType.eAnimateSwing:</w:t>
      </w:r>
    </w:p>
    <w:p w14:paraId="3886E6B4" w14:textId="77777777" w:rsidR="00805F53" w:rsidRPr="006A27C6" w:rsidRDefault="00805F53" w:rsidP="00FC7804">
      <w:pPr>
        <w:pStyle w:val="Code"/>
      </w:pPr>
      <w:r w:rsidRPr="006A27C6">
        <w:lastRenderedPageBreak/>
        <w:t xml:space="preserve">            this.</w:t>
      </w:r>
      <w:r>
        <w:t>m</w:t>
      </w:r>
      <w:r w:rsidRPr="006A27C6">
        <w:t>CurrentAnimAdvance = -1 * this.</w:t>
      </w:r>
      <w:r>
        <w:t>m</w:t>
      </w:r>
      <w:r w:rsidRPr="006A27C6">
        <w:t xml:space="preserve">CurrentAnimAdvance; </w:t>
      </w:r>
    </w:p>
    <w:p w14:paraId="2A4D4DFA" w14:textId="77777777" w:rsidR="00805F53" w:rsidRPr="006A27C6" w:rsidRDefault="00805F53" w:rsidP="00FC7804">
      <w:pPr>
        <w:pStyle w:val="Code"/>
      </w:pPr>
      <w:r w:rsidRPr="006A27C6">
        <w:t xml:space="preserve">            this.</w:t>
      </w:r>
      <w:r>
        <w:t>m</w:t>
      </w:r>
      <w:r w:rsidRPr="006A27C6">
        <w:t>CurrentElm += 2*this.</w:t>
      </w:r>
      <w:r>
        <w:t>m</w:t>
      </w:r>
      <w:r w:rsidRPr="006A27C6">
        <w:t>CurrentAnimAdvance;</w:t>
      </w:r>
    </w:p>
    <w:p w14:paraId="72B52757" w14:textId="77777777" w:rsidR="00805F53" w:rsidRPr="006A27C6" w:rsidRDefault="00805F53" w:rsidP="00FC7804">
      <w:pPr>
        <w:pStyle w:val="Code"/>
      </w:pPr>
      <w:r w:rsidRPr="006A27C6">
        <w:t xml:space="preserve">            break;</w:t>
      </w:r>
    </w:p>
    <w:p w14:paraId="2AB3254D" w14:textId="77777777" w:rsidR="00805F53" w:rsidRPr="006A27C6" w:rsidRDefault="00805F53" w:rsidP="00FC7804">
      <w:pPr>
        <w:pStyle w:val="Code"/>
      </w:pPr>
    </w:p>
    <w:p w14:paraId="35AAB5A4" w14:textId="77777777" w:rsidR="00805F53" w:rsidRPr="006A27C6" w:rsidRDefault="00805F53" w:rsidP="00FC7804">
      <w:pPr>
        <w:pStyle w:val="Code"/>
      </w:pPr>
      <w:r w:rsidRPr="006A27C6">
        <w:t xml:space="preserve">        case SpriteAnimateRenderable.eAnimationType.eAnimateLeft:</w:t>
      </w:r>
    </w:p>
    <w:p w14:paraId="71073708" w14:textId="77777777" w:rsidR="00805F53" w:rsidRPr="006A27C6" w:rsidRDefault="00805F53" w:rsidP="00FC7804">
      <w:pPr>
        <w:pStyle w:val="Code"/>
      </w:pPr>
      <w:r w:rsidRPr="006A27C6">
        <w:t xml:space="preserve">            this.</w:t>
      </w:r>
      <w:r>
        <w:t>m</w:t>
      </w:r>
      <w:r w:rsidRPr="006A27C6">
        <w:t>CurrentElm = this.</w:t>
      </w:r>
      <w:r>
        <w:t>m</w:t>
      </w:r>
      <w:r w:rsidRPr="006A27C6">
        <w:t xml:space="preserve">NumElems - 1; </w:t>
      </w:r>
    </w:p>
    <w:p w14:paraId="3CD721AC" w14:textId="77777777" w:rsidR="00805F53" w:rsidRPr="006A27C6" w:rsidRDefault="00805F53" w:rsidP="00FC7804">
      <w:pPr>
        <w:pStyle w:val="Code"/>
      </w:pPr>
      <w:r w:rsidRPr="006A27C6">
        <w:t xml:space="preserve">            this.</w:t>
      </w:r>
      <w:r>
        <w:t>m</w:t>
      </w:r>
      <w:r w:rsidRPr="006A27C6">
        <w:t>CurrentAnimAdvance = -1; // either 1 or -1</w:t>
      </w:r>
    </w:p>
    <w:p w14:paraId="24338F64" w14:textId="77777777" w:rsidR="00805F53" w:rsidRPr="006A27C6" w:rsidRDefault="00805F53" w:rsidP="00FC7804">
      <w:pPr>
        <w:pStyle w:val="Code"/>
      </w:pPr>
      <w:r w:rsidRPr="006A27C6">
        <w:t xml:space="preserve">            break;</w:t>
      </w:r>
    </w:p>
    <w:p w14:paraId="6910A2E0" w14:textId="77777777" w:rsidR="00805F53" w:rsidRPr="006A27C6" w:rsidRDefault="00805F53" w:rsidP="00FC7804">
      <w:pPr>
        <w:pStyle w:val="Code"/>
      </w:pPr>
      <w:r w:rsidRPr="006A27C6">
        <w:t xml:space="preserve">    }</w:t>
      </w:r>
    </w:p>
    <w:p w14:paraId="3E456A61" w14:textId="77777777" w:rsidR="00805F53" w:rsidRPr="006A27C6" w:rsidRDefault="00805F53" w:rsidP="00FC7804">
      <w:pPr>
        <w:pStyle w:val="Code"/>
      </w:pPr>
      <w:r w:rsidRPr="006A27C6">
        <w:t xml:space="preserve">    this._</w:t>
      </w:r>
      <w:r>
        <w:t>set</w:t>
      </w:r>
      <w:r w:rsidRPr="006A27C6">
        <w:t>SpriteElement();</w:t>
      </w:r>
    </w:p>
    <w:p w14:paraId="080EE083" w14:textId="77777777" w:rsidR="00805F53" w:rsidRPr="006A27C6" w:rsidRDefault="00805F53" w:rsidP="00FC7804">
      <w:pPr>
        <w:pStyle w:val="Code"/>
      </w:pPr>
      <w:r w:rsidRPr="006A27C6">
        <w:t>};</w:t>
      </w:r>
    </w:p>
    <w:p w14:paraId="3DC7A9D4" w14:textId="77777777" w:rsidR="00805F53" w:rsidRDefault="00805F53" w:rsidP="00D07AC5">
      <w:pPr>
        <w:pStyle w:val="BodyText"/>
      </w:pPr>
      <w:r>
        <w:t xml:space="preserve">The </w:t>
      </w:r>
      <w:r w:rsidR="00483993">
        <w:t>previous code</w:t>
      </w:r>
      <w:r>
        <w:t xml:space="preserve"> shows that </w:t>
      </w:r>
      <w:proofErr w:type="spellStart"/>
      <w:r w:rsidRPr="00113709">
        <w:rPr>
          <w:rStyle w:val="CodeInline"/>
        </w:rPr>
        <w:t>mCurrentElm</w:t>
      </w:r>
      <w:proofErr w:type="spellEnd"/>
      <w:r>
        <w:t xml:space="preserve"> is the number of elements offset from the leftmost element, and </w:t>
      </w:r>
      <w:proofErr w:type="spellStart"/>
      <w:r w:rsidRPr="00113709">
        <w:rPr>
          <w:rStyle w:val="CodeInline"/>
        </w:rPr>
        <w:t>mCurrentAnimAdvance</w:t>
      </w:r>
      <w:proofErr w:type="spellEnd"/>
      <w:r>
        <w:t xml:space="preserve"> records whether the </w:t>
      </w:r>
      <w:proofErr w:type="spellStart"/>
      <w:r w:rsidRPr="000E49C3">
        <w:rPr>
          <w:rStyle w:val="CodeInline"/>
        </w:rPr>
        <w:t>mCurrentElm</w:t>
      </w:r>
      <w:proofErr w:type="spellEnd"/>
      <w:r>
        <w:t xml:space="preserve"> offset should be incremented (for rightward animation) or decremented (for leftward animation) during each update.</w:t>
      </w:r>
    </w:p>
    <w:p w14:paraId="2FCAF23F" w14:textId="77777777" w:rsidR="00805F53" w:rsidRPr="006A27C6" w:rsidRDefault="00805F53" w:rsidP="00D07AC5">
      <w:pPr>
        <w:pStyle w:val="BodyText"/>
      </w:pPr>
      <w:r>
        <w:t>T</w:t>
      </w:r>
      <w:r w:rsidRPr="006A27C6">
        <w:t xml:space="preserve">he </w:t>
      </w:r>
      <w:r w:rsidRPr="006A27C6">
        <w:rPr>
          <w:rStyle w:val="CodeInline"/>
        </w:rPr>
        <w:t>_</w:t>
      </w:r>
      <w:proofErr w:type="spellStart"/>
      <w:r>
        <w:rPr>
          <w:rStyle w:val="CodeInline"/>
        </w:rPr>
        <w:t>set</w:t>
      </w:r>
      <w:r w:rsidRPr="006A27C6">
        <w:rPr>
          <w:rStyle w:val="CodeInline"/>
        </w:rPr>
        <w:t>SpriteElement</w:t>
      </w:r>
      <w:proofErr w:type="spellEnd"/>
      <w:r>
        <w:rPr>
          <w:rStyle w:val="CodeInline"/>
        </w:rPr>
        <w:t>()</w:t>
      </w:r>
      <w:r w:rsidR="007D4869">
        <w:rPr>
          <w:rStyle w:val="CodeInline"/>
        </w:rPr>
        <w:fldChar w:fldCharType="begin"/>
      </w:r>
      <w:r w:rsidR="007D4869">
        <w:instrText xml:space="preserve"> XE "</w:instrText>
      </w:r>
      <w:r w:rsidR="007D4869" w:rsidRPr="00964450">
        <w:rPr>
          <w:rStyle w:val="CodeInline"/>
        </w:rPr>
        <w:instrText>Sprite animations:setSpriteElement()</w:instrText>
      </w:r>
      <w:r w:rsidR="007D4869">
        <w:instrText xml:space="preserve">" </w:instrText>
      </w:r>
      <w:r w:rsidR="007D4869">
        <w:rPr>
          <w:rStyle w:val="CodeInline"/>
        </w:rPr>
        <w:fldChar w:fldCharType="end"/>
      </w:r>
      <w:r w:rsidRPr="006A27C6">
        <w:t xml:space="preserve"> is called </w:t>
      </w:r>
      <w:r>
        <w:t xml:space="preserve">to set the </w:t>
      </w:r>
      <w:proofErr w:type="spellStart"/>
      <w:r w:rsidR="003F6760">
        <w:t>uv</w:t>
      </w:r>
      <w:proofErr w:type="spellEnd"/>
      <w:r>
        <w:t xml:space="preserve"> values that correspond to the currently identified sprite element for displaying on the geometry (by the superclass, </w:t>
      </w:r>
      <w:proofErr w:type="spellStart"/>
      <w:r w:rsidRPr="00BC38CA">
        <w:rPr>
          <w:rStyle w:val="CodeInline"/>
        </w:rPr>
        <w:t>SpriteRenderable</w:t>
      </w:r>
      <w:proofErr w:type="spellEnd"/>
      <w:r>
        <w:t>).</w:t>
      </w:r>
    </w:p>
    <w:p w14:paraId="17BC38A0" w14:textId="77777777" w:rsidR="00D07AC5" w:rsidRPr="006A27C6" w:rsidRDefault="00805F53" w:rsidP="00D07AC5">
      <w:pPr>
        <w:pStyle w:val="NumList"/>
        <w:numPr>
          <w:ilvl w:val="0"/>
          <w:numId w:val="18"/>
        </w:numPr>
      </w:pPr>
      <w:r w:rsidRPr="006A27C6">
        <w:t xml:space="preserve">Define </w:t>
      </w:r>
      <w:r>
        <w:t xml:space="preserve">the </w:t>
      </w:r>
      <w:r w:rsidRPr="009A1AD0">
        <w:rPr>
          <w:rStyle w:val="CodeInline"/>
        </w:rPr>
        <w:t>_</w:t>
      </w:r>
      <w:proofErr w:type="spellStart"/>
      <w:r w:rsidRPr="009A1AD0">
        <w:rPr>
          <w:rStyle w:val="CodeInline"/>
        </w:rPr>
        <w:t>setSpriteElement</w:t>
      </w:r>
      <w:proofErr w:type="spellEnd"/>
      <w:r w:rsidRPr="009A1AD0">
        <w:rPr>
          <w:rStyle w:val="CodeInline"/>
        </w:rPr>
        <w:t>()</w:t>
      </w:r>
      <w:r w:rsidR="006458F9">
        <w:t xml:space="preserve"> f</w:t>
      </w:r>
      <w:r w:rsidRPr="006A27C6">
        <w:t xml:space="preserve">unction to </w:t>
      </w:r>
      <w:r>
        <w:t xml:space="preserve">compute and load the </w:t>
      </w:r>
      <w:proofErr w:type="spellStart"/>
      <w:r w:rsidR="003F6760">
        <w:t>uv</w:t>
      </w:r>
      <w:proofErr w:type="spellEnd"/>
      <w:r>
        <w:t xml:space="preserve"> values of the currently identified sprite element for rendering</w:t>
      </w:r>
      <w:r w:rsidR="00360058">
        <w:t>.</w:t>
      </w:r>
    </w:p>
    <w:p w14:paraId="2AD50E85" w14:textId="77777777" w:rsidR="00805F53" w:rsidRPr="006A27C6" w:rsidRDefault="00805F53" w:rsidP="00FC7804">
      <w:pPr>
        <w:pStyle w:val="Code"/>
      </w:pPr>
      <w:r w:rsidRPr="006A27C6">
        <w:t>SpriteAnimateRenderable.prototype._</w:t>
      </w:r>
      <w:r>
        <w:t>set</w:t>
      </w:r>
      <w:r w:rsidRPr="006A27C6">
        <w:t>SpriteElement = function()</w:t>
      </w:r>
      <w:r>
        <w:t xml:space="preserve"> </w:t>
      </w:r>
      <w:r w:rsidRPr="006A27C6">
        <w:t>{</w:t>
      </w:r>
    </w:p>
    <w:p w14:paraId="4A9AC73A" w14:textId="77777777" w:rsidR="00805F53" w:rsidRPr="006A27C6" w:rsidRDefault="00805F53" w:rsidP="00FC7804">
      <w:pPr>
        <w:pStyle w:val="Code"/>
      </w:pPr>
      <w:r w:rsidRPr="006A27C6">
        <w:t xml:space="preserve">    var left = this.</w:t>
      </w:r>
      <w:r>
        <w:t>m</w:t>
      </w:r>
      <w:r w:rsidRPr="006A27C6">
        <w:t>FirstElmLeft + (this.</w:t>
      </w:r>
      <w:r>
        <w:t>m</w:t>
      </w:r>
      <w:r w:rsidRPr="006A27C6">
        <w:t>CurrentElm * (this.</w:t>
      </w:r>
      <w:r>
        <w:t>m</w:t>
      </w:r>
      <w:r w:rsidRPr="006A27C6">
        <w:t>ElmWidth + this.</w:t>
      </w:r>
      <w:r>
        <w:t>m</w:t>
      </w:r>
      <w:r w:rsidRPr="006A27C6">
        <w:t>WidthPadding));</w:t>
      </w:r>
    </w:p>
    <w:p w14:paraId="2ED9DDC7" w14:textId="77777777" w:rsidR="00805F53" w:rsidRPr="006A27C6" w:rsidRDefault="00805F53" w:rsidP="00FC7804">
      <w:pPr>
        <w:pStyle w:val="Code"/>
      </w:pPr>
    </w:p>
    <w:p w14:paraId="771DEFBC" w14:textId="77777777" w:rsidR="00805F53" w:rsidRPr="006A27C6" w:rsidRDefault="00805F53" w:rsidP="00FC7804">
      <w:pPr>
        <w:pStyle w:val="Code"/>
      </w:pPr>
      <w:r w:rsidRPr="006A27C6">
        <w:t xml:space="preserve">    SpriteRenderable.prototype.</w:t>
      </w:r>
      <w:r>
        <w:t>setElementUVCoordinate</w:t>
      </w:r>
      <w:r w:rsidRPr="006A27C6">
        <w:t xml:space="preserve">.call(this, left, </w:t>
      </w:r>
    </w:p>
    <w:p w14:paraId="5282F456" w14:textId="77777777" w:rsidR="00805F53" w:rsidRPr="006A27C6" w:rsidRDefault="00805F53" w:rsidP="00FC7804">
      <w:pPr>
        <w:pStyle w:val="Code"/>
      </w:pPr>
      <w:r w:rsidRPr="006A27C6">
        <w:t xml:space="preserve">                                                left+this.</w:t>
      </w:r>
      <w:r>
        <w:t>m</w:t>
      </w:r>
      <w:r w:rsidRPr="006A27C6">
        <w:t xml:space="preserve">ElmWidth, </w:t>
      </w:r>
    </w:p>
    <w:p w14:paraId="04E45698" w14:textId="77777777" w:rsidR="00805F53" w:rsidRPr="006A27C6" w:rsidRDefault="00805F53" w:rsidP="00FC7804">
      <w:pPr>
        <w:pStyle w:val="Code"/>
      </w:pPr>
      <w:r w:rsidRPr="006A27C6">
        <w:t xml:space="preserve">                                                this.</w:t>
      </w:r>
      <w:r>
        <w:t>m</w:t>
      </w:r>
      <w:r w:rsidRPr="006A27C6">
        <w:t>ElmTop-this.</w:t>
      </w:r>
      <w:r>
        <w:t>m</w:t>
      </w:r>
      <w:r w:rsidRPr="006A27C6">
        <w:t xml:space="preserve">ElmHeight, </w:t>
      </w:r>
    </w:p>
    <w:p w14:paraId="46DAC668" w14:textId="77777777" w:rsidR="00805F53" w:rsidRPr="006A27C6" w:rsidRDefault="00805F53" w:rsidP="00FC7804">
      <w:pPr>
        <w:pStyle w:val="Code"/>
      </w:pPr>
      <w:r w:rsidRPr="006A27C6">
        <w:t xml:space="preserve">                                                this.</w:t>
      </w:r>
      <w:r>
        <w:t>m</w:t>
      </w:r>
      <w:r w:rsidRPr="006A27C6">
        <w:t>ElmTop);</w:t>
      </w:r>
    </w:p>
    <w:p w14:paraId="51FA5EAB" w14:textId="77777777" w:rsidR="00805F53" w:rsidRPr="006A27C6" w:rsidRDefault="00805F53" w:rsidP="00FC7804">
      <w:pPr>
        <w:pStyle w:val="Code"/>
      </w:pPr>
      <w:r w:rsidRPr="006A27C6">
        <w:t>};</w:t>
      </w:r>
    </w:p>
    <w:p w14:paraId="0D0EACA0" w14:textId="77777777" w:rsidR="00805F53" w:rsidRPr="006A27C6" w:rsidRDefault="00805F53" w:rsidP="00D07AC5">
      <w:pPr>
        <w:pStyle w:val="BodyText"/>
      </w:pPr>
      <w:r>
        <w:t xml:space="preserve">The variable </w:t>
      </w:r>
      <w:r w:rsidRPr="00B13EF7">
        <w:rPr>
          <w:rStyle w:val="CodeInline"/>
        </w:rPr>
        <w:t>left</w:t>
      </w:r>
      <w:r w:rsidRPr="006A27C6">
        <w:t xml:space="preserve"> is</w:t>
      </w:r>
      <w:r w:rsidR="006458F9">
        <w:t xml:space="preserve"> the</w:t>
      </w:r>
      <w:r w:rsidRPr="006A27C6">
        <w:t xml:space="preserve"> </w:t>
      </w:r>
      <w:r>
        <w:t xml:space="preserve">left </w:t>
      </w:r>
      <w:r w:rsidR="006458F9">
        <w:t xml:space="preserve">u </w:t>
      </w:r>
      <w:r>
        <w:t xml:space="preserve">value of </w:t>
      </w:r>
      <w:proofErr w:type="spellStart"/>
      <w:r w:rsidRPr="00B13EF7">
        <w:rPr>
          <w:rStyle w:val="CodeInline"/>
        </w:rPr>
        <w:t>mCurrentElm</w:t>
      </w:r>
      <w:proofErr w:type="spellEnd"/>
      <w:r>
        <w:t xml:space="preserve">. Based on this value, the right, bottom, and top </w:t>
      </w:r>
      <w:proofErr w:type="spellStart"/>
      <w:r w:rsidR="003F6760">
        <w:t>uv</w:t>
      </w:r>
      <w:proofErr w:type="spellEnd"/>
      <w:r>
        <w:t xml:space="preserve"> values can be derived and set to </w:t>
      </w:r>
      <w:proofErr w:type="spellStart"/>
      <w:r w:rsidRPr="00B13EF7">
        <w:rPr>
          <w:rStyle w:val="CodeInline"/>
        </w:rPr>
        <w:t>SpriteRenderable</w:t>
      </w:r>
      <w:proofErr w:type="spellEnd"/>
      <w:r>
        <w:t xml:space="preserve">. </w:t>
      </w:r>
    </w:p>
    <w:p w14:paraId="07013C30" w14:textId="77777777" w:rsidR="00D07AC5" w:rsidRPr="006A27C6" w:rsidRDefault="00805F53" w:rsidP="00D07AC5">
      <w:pPr>
        <w:pStyle w:val="NumList"/>
        <w:numPr>
          <w:ilvl w:val="0"/>
          <w:numId w:val="18"/>
        </w:numPr>
      </w:pPr>
      <w:r>
        <w:t xml:space="preserve">Define </w:t>
      </w:r>
      <w:r w:rsidRPr="006A27C6">
        <w:t xml:space="preserve">a function </w:t>
      </w:r>
      <w:r>
        <w:t>to allow game programmers to specify a sprite animation</w:t>
      </w:r>
      <w:r w:rsidR="006458F9">
        <w:t>.</w:t>
      </w:r>
    </w:p>
    <w:p w14:paraId="556EAA8B" w14:textId="77777777" w:rsidR="00805F53" w:rsidRPr="006A27C6" w:rsidRDefault="00805F53" w:rsidP="00FC7804">
      <w:pPr>
        <w:pStyle w:val="Code"/>
      </w:pPr>
      <w:r w:rsidRPr="006A27C6">
        <w:t>// Always set the right-most element to be the first</w:t>
      </w:r>
    </w:p>
    <w:p w14:paraId="11917DAD" w14:textId="77777777" w:rsidR="00805F53" w:rsidRPr="006A27C6" w:rsidRDefault="00805F53" w:rsidP="00FC7804">
      <w:pPr>
        <w:pStyle w:val="Code"/>
      </w:pPr>
      <w:r w:rsidRPr="006A27C6">
        <w:t>SpriteAnimateRenderable.prototype.</w:t>
      </w:r>
      <w:r>
        <w:t>set</w:t>
      </w:r>
      <w:r w:rsidRPr="006A27C6">
        <w:t>SpriteSequence = function(</w:t>
      </w:r>
    </w:p>
    <w:p w14:paraId="158F0DE6" w14:textId="77777777" w:rsidR="00805F53" w:rsidRPr="006A27C6" w:rsidRDefault="00805F53" w:rsidP="00FC7804">
      <w:pPr>
        <w:pStyle w:val="Code"/>
      </w:pPr>
      <w:r w:rsidRPr="006A27C6">
        <w:t xml:space="preserve">        topPixel,         // offset from top-left</w:t>
      </w:r>
    </w:p>
    <w:p w14:paraId="2C14DEF0" w14:textId="77777777" w:rsidR="00805F53" w:rsidRPr="006A27C6" w:rsidRDefault="00805F53" w:rsidP="00FC7804">
      <w:pPr>
        <w:pStyle w:val="Code"/>
      </w:pPr>
      <w:r w:rsidRPr="006A27C6">
        <w:t xml:space="preserve">        rightPixel,       </w:t>
      </w:r>
      <w:r>
        <w:t xml:space="preserve"> </w:t>
      </w:r>
      <w:r w:rsidRPr="006A27C6">
        <w:t>// offset from top-left</w:t>
      </w:r>
    </w:p>
    <w:p w14:paraId="37B96160" w14:textId="77777777" w:rsidR="00805F53" w:rsidRPr="006A27C6" w:rsidRDefault="00805F53" w:rsidP="00FC7804">
      <w:pPr>
        <w:pStyle w:val="Code"/>
      </w:pPr>
      <w:r w:rsidRPr="006A27C6">
        <w:t xml:space="preserve">        elmWidthInPixel,</w:t>
      </w:r>
    </w:p>
    <w:p w14:paraId="5DD95E97" w14:textId="77777777" w:rsidR="00805F53" w:rsidRPr="006A27C6" w:rsidRDefault="00805F53" w:rsidP="00FC7804">
      <w:pPr>
        <w:pStyle w:val="Code"/>
      </w:pPr>
      <w:r w:rsidRPr="006A27C6">
        <w:t xml:space="preserve">        elmHeightInPixel,</w:t>
      </w:r>
    </w:p>
    <w:p w14:paraId="770EA1F7" w14:textId="77777777" w:rsidR="00805F53" w:rsidRPr="006A27C6" w:rsidRDefault="00805F53" w:rsidP="00FC7804">
      <w:pPr>
        <w:pStyle w:val="Code"/>
      </w:pPr>
      <w:r w:rsidRPr="006A27C6">
        <w:t xml:space="preserve">        numElements,     // number of elements in sequence</w:t>
      </w:r>
    </w:p>
    <w:p w14:paraId="07687C24" w14:textId="77777777" w:rsidR="00805F53" w:rsidRPr="006A27C6" w:rsidRDefault="00805F53" w:rsidP="00FC7804">
      <w:pPr>
        <w:pStyle w:val="Code"/>
      </w:pPr>
      <w:r w:rsidRPr="006A27C6">
        <w:t xml:space="preserve">        wPaddingInPixel   // left/right padding</w:t>
      </w:r>
    </w:p>
    <w:p w14:paraId="4E6F2AD9" w14:textId="77777777" w:rsidR="00805F53" w:rsidRPr="006A27C6" w:rsidRDefault="00805F53" w:rsidP="00FC7804">
      <w:pPr>
        <w:pStyle w:val="Code"/>
      </w:pPr>
      <w:r w:rsidRPr="006A27C6">
        <w:t xml:space="preserve">        ) </w:t>
      </w:r>
    </w:p>
    <w:p w14:paraId="19CBA266" w14:textId="77777777" w:rsidR="00805F53" w:rsidRPr="006A27C6" w:rsidRDefault="00805F53" w:rsidP="00FC7804">
      <w:pPr>
        <w:pStyle w:val="Code"/>
      </w:pPr>
      <w:r w:rsidRPr="006A27C6">
        <w:t>{</w:t>
      </w:r>
    </w:p>
    <w:p w14:paraId="3421D52F" w14:textId="77777777" w:rsidR="00805F53" w:rsidRPr="006A27C6" w:rsidRDefault="00805F53" w:rsidP="00FC7804">
      <w:pPr>
        <w:pStyle w:val="Code"/>
      </w:pPr>
      <w:r w:rsidRPr="006A27C6">
        <w:t xml:space="preserve">    var texInfo = gEngine.ResourceMap.</w:t>
      </w:r>
      <w:r>
        <w:t>retrieveAsset</w:t>
      </w:r>
      <w:r w:rsidRPr="006A27C6">
        <w:t>(this.</w:t>
      </w:r>
      <w:r>
        <w:t>m</w:t>
      </w:r>
      <w:r w:rsidRPr="006A27C6">
        <w:t>Texture);</w:t>
      </w:r>
    </w:p>
    <w:p w14:paraId="10FC3369" w14:textId="77777777" w:rsidR="00805F53" w:rsidRPr="006A27C6" w:rsidRDefault="00805F53" w:rsidP="00FC7804">
      <w:pPr>
        <w:pStyle w:val="Code"/>
      </w:pPr>
      <w:r w:rsidRPr="006A27C6">
        <w:t xml:space="preserve">    // entire image width, height</w:t>
      </w:r>
    </w:p>
    <w:p w14:paraId="364CF3A0" w14:textId="77777777" w:rsidR="00805F53" w:rsidRPr="006A27C6" w:rsidRDefault="00805F53" w:rsidP="00FC7804">
      <w:pPr>
        <w:pStyle w:val="Code"/>
      </w:pPr>
      <w:r w:rsidRPr="006A27C6">
        <w:t xml:space="preserve">    var imageW = texInfo.mWidth;</w:t>
      </w:r>
    </w:p>
    <w:p w14:paraId="412B089B" w14:textId="77777777" w:rsidR="00805F53" w:rsidRPr="006A27C6" w:rsidRDefault="00805F53" w:rsidP="00FC7804">
      <w:pPr>
        <w:pStyle w:val="Code"/>
      </w:pPr>
      <w:r w:rsidRPr="006A27C6">
        <w:t xml:space="preserve">    var imageH = texInfo.mHeight;</w:t>
      </w:r>
    </w:p>
    <w:p w14:paraId="2AF60717" w14:textId="77777777" w:rsidR="00805F53" w:rsidRPr="006A27C6" w:rsidRDefault="00805F53" w:rsidP="00FC7804">
      <w:pPr>
        <w:pStyle w:val="Code"/>
      </w:pPr>
      <w:r w:rsidRPr="006A27C6">
        <w:t xml:space="preserve">    </w:t>
      </w:r>
    </w:p>
    <w:p w14:paraId="3B7ABC98" w14:textId="77777777" w:rsidR="00805F53" w:rsidRPr="006A27C6" w:rsidRDefault="00805F53" w:rsidP="00FC7804">
      <w:pPr>
        <w:pStyle w:val="Code"/>
      </w:pPr>
      <w:r w:rsidRPr="006A27C6">
        <w:t xml:space="preserve">    this.</w:t>
      </w:r>
      <w:r>
        <w:t>m</w:t>
      </w:r>
      <w:r w:rsidRPr="006A27C6">
        <w:t>NumElems = numElements;   // number of elements in animation</w:t>
      </w:r>
    </w:p>
    <w:p w14:paraId="6EA1F8BE" w14:textId="77777777" w:rsidR="00805F53" w:rsidRPr="006A27C6" w:rsidRDefault="00805F53" w:rsidP="00FC7804">
      <w:pPr>
        <w:pStyle w:val="Code"/>
      </w:pPr>
      <w:r w:rsidRPr="006A27C6">
        <w:t xml:space="preserve">    this.</w:t>
      </w:r>
      <w:r>
        <w:t>m</w:t>
      </w:r>
      <w:r w:rsidRPr="006A27C6">
        <w:t>FirstElmLeft = rightPixel / imageW;</w:t>
      </w:r>
    </w:p>
    <w:p w14:paraId="56D095F2" w14:textId="77777777" w:rsidR="00805F53" w:rsidRPr="006A27C6" w:rsidRDefault="00805F53" w:rsidP="00FC7804">
      <w:pPr>
        <w:pStyle w:val="Code"/>
      </w:pPr>
      <w:r w:rsidRPr="006A27C6">
        <w:lastRenderedPageBreak/>
        <w:t xml:space="preserve">    this.</w:t>
      </w:r>
      <w:r>
        <w:t>m</w:t>
      </w:r>
      <w:r w:rsidRPr="006A27C6">
        <w:t>ElmTop = topPixel / imageH;</w:t>
      </w:r>
    </w:p>
    <w:p w14:paraId="1B1547BF" w14:textId="77777777" w:rsidR="00805F53" w:rsidRPr="006A27C6" w:rsidRDefault="00805F53" w:rsidP="00FC7804">
      <w:pPr>
        <w:pStyle w:val="Code"/>
      </w:pPr>
      <w:r w:rsidRPr="006A27C6">
        <w:t xml:space="preserve">    this.</w:t>
      </w:r>
      <w:r>
        <w:t>m</w:t>
      </w:r>
      <w:r w:rsidRPr="006A27C6">
        <w:t>ElmWidth = elmWidthInPixel / imageW;</w:t>
      </w:r>
    </w:p>
    <w:p w14:paraId="1A6E3445" w14:textId="77777777" w:rsidR="00805F53" w:rsidRPr="006A27C6" w:rsidRDefault="00805F53" w:rsidP="00FC7804">
      <w:pPr>
        <w:pStyle w:val="Code"/>
      </w:pPr>
      <w:r w:rsidRPr="006A27C6">
        <w:t xml:space="preserve">    this.</w:t>
      </w:r>
      <w:r>
        <w:t>m</w:t>
      </w:r>
      <w:r w:rsidRPr="006A27C6">
        <w:t>ElmHeight = elmHeightInPixel / imageH;</w:t>
      </w:r>
    </w:p>
    <w:p w14:paraId="10D7F24B" w14:textId="77777777" w:rsidR="00805F53" w:rsidRDefault="00805F53" w:rsidP="00FC7804">
      <w:pPr>
        <w:pStyle w:val="Code"/>
      </w:pPr>
      <w:r w:rsidRPr="006A27C6">
        <w:t xml:space="preserve">    this.</w:t>
      </w:r>
      <w:r>
        <w:t>m</w:t>
      </w:r>
      <w:r w:rsidRPr="006A27C6">
        <w:t>WidthPadding = wPaddingInPixel / imageW;</w:t>
      </w:r>
    </w:p>
    <w:p w14:paraId="4776D5B4" w14:textId="77777777" w:rsidR="00805F53" w:rsidRPr="006A27C6" w:rsidRDefault="00805F53" w:rsidP="00FC7804">
      <w:pPr>
        <w:pStyle w:val="Code"/>
      </w:pPr>
      <w:r>
        <w:t xml:space="preserve">    </w:t>
      </w:r>
      <w:r w:rsidRPr="006A27C6">
        <w:t>this.</w:t>
      </w:r>
      <w:r>
        <w:t>_initAnimation</w:t>
      </w:r>
      <w:r w:rsidRPr="006A27C6">
        <w:t xml:space="preserve">(); </w:t>
      </w:r>
    </w:p>
    <w:p w14:paraId="34F1258B" w14:textId="77777777" w:rsidR="00805F53" w:rsidRPr="006A27C6" w:rsidRDefault="00805F53" w:rsidP="00FC7804">
      <w:pPr>
        <w:pStyle w:val="Code"/>
      </w:pPr>
      <w:r w:rsidRPr="006A27C6">
        <w:t>};</w:t>
      </w:r>
    </w:p>
    <w:p w14:paraId="223A2675" w14:textId="77777777" w:rsidR="00805F53" w:rsidRPr="006A27C6" w:rsidRDefault="00805F53" w:rsidP="00D07AC5">
      <w:pPr>
        <w:pStyle w:val="BodyText"/>
      </w:pPr>
      <w:r w:rsidRPr="006A27C6">
        <w:t xml:space="preserve">The inputs of </w:t>
      </w:r>
      <w:r w:rsidR="00360058">
        <w:t xml:space="preserve">the </w:t>
      </w:r>
      <w:proofErr w:type="spellStart"/>
      <w:r>
        <w:rPr>
          <w:rStyle w:val="CodeInline"/>
        </w:rPr>
        <w:t>set</w:t>
      </w:r>
      <w:r w:rsidRPr="006A27C6">
        <w:rPr>
          <w:rStyle w:val="CodeInline"/>
        </w:rPr>
        <w:t>SpriteSequence</w:t>
      </w:r>
      <w:proofErr w:type="spellEnd"/>
      <w:r>
        <w:rPr>
          <w:rStyle w:val="CodeInline"/>
        </w:rPr>
        <w:t>()</w:t>
      </w:r>
      <w:r>
        <w:t xml:space="preserve"> function</w:t>
      </w:r>
      <w:r w:rsidR="007D4869">
        <w:fldChar w:fldCharType="begin"/>
      </w:r>
      <w:r w:rsidR="007D4869">
        <w:instrText xml:space="preserve"> XE "</w:instrText>
      </w:r>
      <w:r w:rsidR="007D4869" w:rsidRPr="00414797">
        <w:rPr>
          <w:rStyle w:val="CodeInline"/>
        </w:rPr>
        <w:instrText>Sprite animations:setSpriteSequence()</w:instrText>
      </w:r>
      <w:r w:rsidR="007D4869" w:rsidRPr="00414797">
        <w:instrText xml:space="preserve"> function</w:instrText>
      </w:r>
      <w:r w:rsidR="007D4869">
        <w:instrText xml:space="preserve">" </w:instrText>
      </w:r>
      <w:r w:rsidR="007D4869">
        <w:fldChar w:fldCharType="end"/>
      </w:r>
      <w:r>
        <w:t xml:space="preserve"> ar</w:t>
      </w:r>
      <w:r w:rsidRPr="006A27C6">
        <w:t>e in pixels and are converted to texture coordinates by dividing by the width and height of the image.</w:t>
      </w:r>
    </w:p>
    <w:p w14:paraId="2BE20BA1" w14:textId="77777777" w:rsidR="00D07AC5" w:rsidRPr="006A27C6" w:rsidRDefault="00805F53" w:rsidP="00D07AC5">
      <w:pPr>
        <w:pStyle w:val="NumList"/>
        <w:numPr>
          <w:ilvl w:val="0"/>
          <w:numId w:val="18"/>
        </w:numPr>
      </w:pPr>
      <w:r w:rsidRPr="006A27C6">
        <w:t>Implement functions to change animation</w:t>
      </w:r>
      <w:r>
        <w:t xml:space="preserve"> speed, either directly or by an offset</w:t>
      </w:r>
      <w:r w:rsidR="0014656D">
        <w:t>.</w:t>
      </w:r>
    </w:p>
    <w:p w14:paraId="19E4F103" w14:textId="77777777" w:rsidR="00805F53" w:rsidRPr="006A27C6" w:rsidRDefault="00805F53" w:rsidP="00FC7804">
      <w:pPr>
        <w:pStyle w:val="Code"/>
      </w:pPr>
      <w:r w:rsidRPr="006A27C6">
        <w:t>SpriteAnimateRenderable.prototype.</w:t>
      </w:r>
      <w:r>
        <w:t>set</w:t>
      </w:r>
      <w:r w:rsidRPr="006A27C6">
        <w:t>AnimationSpeed = function(</w:t>
      </w:r>
      <w:r>
        <w:t>tickInterval</w:t>
      </w:r>
      <w:r w:rsidRPr="006A27C6">
        <w:t xml:space="preserve">) </w:t>
      </w:r>
      <w:r>
        <w:t>{</w:t>
      </w:r>
    </w:p>
    <w:p w14:paraId="7EFECB8A" w14:textId="77777777" w:rsidR="00805F53" w:rsidRPr="006A27C6" w:rsidRDefault="00805F53" w:rsidP="00FC7804">
      <w:pPr>
        <w:pStyle w:val="Code"/>
      </w:pPr>
      <w:r>
        <w:t xml:space="preserve">    </w:t>
      </w:r>
      <w:r w:rsidRPr="006A27C6">
        <w:t>// number of update c</w:t>
      </w:r>
      <w:r>
        <w:t>alls before advancing animation</w:t>
      </w:r>
    </w:p>
    <w:p w14:paraId="0FD369F7" w14:textId="77777777" w:rsidR="00805F53" w:rsidRPr="006A27C6" w:rsidRDefault="00805F53" w:rsidP="00FC7804">
      <w:pPr>
        <w:pStyle w:val="Code"/>
      </w:pPr>
      <w:r w:rsidRPr="006A27C6">
        <w:t xml:space="preserve">    this.</w:t>
      </w:r>
      <w:r>
        <w:t>m</w:t>
      </w:r>
      <w:r w:rsidRPr="006A27C6">
        <w:t>UpdateInterval = tickInterval;   // how often to advance</w:t>
      </w:r>
    </w:p>
    <w:p w14:paraId="3C94F3E2" w14:textId="77777777" w:rsidR="00805F53" w:rsidRPr="006A27C6" w:rsidRDefault="00805F53" w:rsidP="00FC7804">
      <w:pPr>
        <w:pStyle w:val="Code"/>
      </w:pPr>
      <w:r w:rsidRPr="006A27C6">
        <w:t>};</w:t>
      </w:r>
    </w:p>
    <w:p w14:paraId="395D060F" w14:textId="77777777" w:rsidR="00805F53" w:rsidRPr="006A27C6" w:rsidRDefault="00805F53" w:rsidP="00FC7804">
      <w:pPr>
        <w:pStyle w:val="Code"/>
      </w:pPr>
    </w:p>
    <w:p w14:paraId="40BE48F0" w14:textId="77777777" w:rsidR="00805F53" w:rsidRDefault="00805F53" w:rsidP="00FC7804">
      <w:pPr>
        <w:pStyle w:val="Code"/>
      </w:pPr>
      <w:r w:rsidRPr="006A27C6">
        <w:t>SpriteAnimateRenderable.prototype.</w:t>
      </w:r>
      <w:r>
        <w:t>inc</w:t>
      </w:r>
      <w:r w:rsidRPr="006A27C6">
        <w:t xml:space="preserve">AnimationSpeed = </w:t>
      </w:r>
      <w:r>
        <w:t>function(deltaInterval)</w:t>
      </w:r>
      <w:r w:rsidRPr="006A27C6">
        <w:t xml:space="preserve"> </w:t>
      </w:r>
      <w:r>
        <w:t>{</w:t>
      </w:r>
    </w:p>
    <w:p w14:paraId="5F00F0B5" w14:textId="77777777" w:rsidR="00805F53" w:rsidRPr="006A27C6" w:rsidRDefault="00805F53" w:rsidP="00FC7804">
      <w:pPr>
        <w:pStyle w:val="Code"/>
      </w:pPr>
      <w:r>
        <w:t xml:space="preserve">    </w:t>
      </w:r>
      <w:r w:rsidRPr="006A27C6">
        <w:t>// number of update c</w:t>
      </w:r>
      <w:r>
        <w:t>alls before advancing animation</w:t>
      </w:r>
    </w:p>
    <w:p w14:paraId="421F4192" w14:textId="77777777" w:rsidR="00805F53" w:rsidRPr="006A27C6" w:rsidRDefault="00805F53" w:rsidP="00FC7804">
      <w:pPr>
        <w:pStyle w:val="Code"/>
      </w:pPr>
      <w:r w:rsidRPr="006A27C6">
        <w:t xml:space="preserve">    this.</w:t>
      </w:r>
      <w:r>
        <w:t>m</w:t>
      </w:r>
      <w:r w:rsidRPr="006A27C6">
        <w:t>UpdateInterval += deltaInterval;   // how often to advance</w:t>
      </w:r>
    </w:p>
    <w:p w14:paraId="44235482" w14:textId="77777777" w:rsidR="00805F53" w:rsidRPr="006A27C6" w:rsidRDefault="00805F53" w:rsidP="00FC7804">
      <w:pPr>
        <w:pStyle w:val="Code"/>
      </w:pPr>
      <w:r w:rsidRPr="006A27C6">
        <w:t>};</w:t>
      </w:r>
    </w:p>
    <w:p w14:paraId="1A6DCA3B" w14:textId="77777777" w:rsidR="00D07AC5" w:rsidRPr="006A27C6" w:rsidRDefault="00805F53" w:rsidP="00D07AC5">
      <w:pPr>
        <w:pStyle w:val="NumList"/>
        <w:numPr>
          <w:ilvl w:val="0"/>
          <w:numId w:val="18"/>
        </w:numPr>
      </w:pPr>
      <w:r w:rsidRPr="006A27C6">
        <w:t xml:space="preserve">Finally, define a function to </w:t>
      </w:r>
      <w:r>
        <w:t>advance the animation for each game loop update</w:t>
      </w:r>
      <w:r w:rsidR="0014656D">
        <w:t>.</w:t>
      </w:r>
    </w:p>
    <w:p w14:paraId="00F40C75" w14:textId="77777777" w:rsidR="00805F53" w:rsidRPr="006A27C6" w:rsidRDefault="00805F53" w:rsidP="00FC7804">
      <w:pPr>
        <w:pStyle w:val="Code"/>
      </w:pPr>
      <w:r w:rsidRPr="006A27C6">
        <w:t>SpriteAnimateRenderable.prototype.</w:t>
      </w:r>
      <w:r>
        <w:t>update</w:t>
      </w:r>
      <w:r w:rsidRPr="006A27C6">
        <w:t>Animation = function()</w:t>
      </w:r>
      <w:r>
        <w:t xml:space="preserve"> </w:t>
      </w:r>
      <w:r w:rsidRPr="006A27C6">
        <w:t>{</w:t>
      </w:r>
    </w:p>
    <w:p w14:paraId="2D8EA1DF" w14:textId="77777777" w:rsidR="00805F53" w:rsidRPr="006A27C6" w:rsidRDefault="00805F53" w:rsidP="00FC7804">
      <w:pPr>
        <w:pStyle w:val="Code"/>
      </w:pPr>
      <w:r w:rsidRPr="006A27C6">
        <w:t xml:space="preserve">    this.</w:t>
      </w:r>
      <w:r>
        <w:t>m</w:t>
      </w:r>
      <w:r w:rsidRPr="006A27C6">
        <w:t>CurrentTick++;</w:t>
      </w:r>
    </w:p>
    <w:p w14:paraId="53E4B8C9" w14:textId="77777777" w:rsidR="00805F53" w:rsidRPr="006A27C6" w:rsidRDefault="00805F53" w:rsidP="00FC7804">
      <w:pPr>
        <w:pStyle w:val="Code"/>
      </w:pPr>
      <w:r w:rsidRPr="006A27C6">
        <w:t xml:space="preserve">    if (this.</w:t>
      </w:r>
      <w:r>
        <w:t>m</w:t>
      </w:r>
      <w:r w:rsidRPr="006A27C6">
        <w:t>CurrentTick &gt;= this.</w:t>
      </w:r>
      <w:r>
        <w:t>m</w:t>
      </w:r>
      <w:r w:rsidRPr="006A27C6">
        <w:t>UpdateInterval) {</w:t>
      </w:r>
    </w:p>
    <w:p w14:paraId="0891D505" w14:textId="77777777" w:rsidR="00805F53" w:rsidRPr="006A27C6" w:rsidRDefault="00805F53" w:rsidP="00FC7804">
      <w:pPr>
        <w:pStyle w:val="Code"/>
      </w:pPr>
      <w:r w:rsidRPr="006A27C6">
        <w:t xml:space="preserve">        this.</w:t>
      </w:r>
      <w:r>
        <w:t>m</w:t>
      </w:r>
      <w:r w:rsidRPr="006A27C6">
        <w:t>CurrentTick = 0;</w:t>
      </w:r>
    </w:p>
    <w:p w14:paraId="5DA5E274" w14:textId="77777777" w:rsidR="00805F53" w:rsidRPr="006A27C6" w:rsidRDefault="00805F53" w:rsidP="00FC7804">
      <w:pPr>
        <w:pStyle w:val="Code"/>
      </w:pPr>
      <w:r w:rsidRPr="006A27C6">
        <w:t xml:space="preserve">        this.</w:t>
      </w:r>
      <w:r>
        <w:t>m</w:t>
      </w:r>
      <w:r w:rsidRPr="006A27C6">
        <w:t>CurrentElm += this.</w:t>
      </w:r>
      <w:r>
        <w:t>m</w:t>
      </w:r>
      <w:r w:rsidRPr="006A27C6">
        <w:t>CurrentAnimAdvance;</w:t>
      </w:r>
    </w:p>
    <w:p w14:paraId="3FED5A7A" w14:textId="77777777" w:rsidR="00805F53" w:rsidRPr="006A27C6" w:rsidRDefault="00805F53" w:rsidP="00FC7804">
      <w:pPr>
        <w:pStyle w:val="Code"/>
      </w:pPr>
      <w:r w:rsidRPr="006A27C6">
        <w:t xml:space="preserve">        if ((this.</w:t>
      </w:r>
      <w:r>
        <w:t>m</w:t>
      </w:r>
      <w:r w:rsidRPr="006A27C6">
        <w:t>CurrentElm &gt;= 0) &amp;&amp; (this.</w:t>
      </w:r>
      <w:r>
        <w:t>m</w:t>
      </w:r>
      <w:r w:rsidRPr="006A27C6">
        <w:t>CurrentElm &lt; this.</w:t>
      </w:r>
      <w:r>
        <w:t>m</w:t>
      </w:r>
      <w:r w:rsidRPr="006A27C6">
        <w:t>NumElems))</w:t>
      </w:r>
    </w:p>
    <w:p w14:paraId="0FB4C819" w14:textId="77777777" w:rsidR="00805F53" w:rsidRPr="006A27C6" w:rsidRDefault="00805F53" w:rsidP="00FC7804">
      <w:pPr>
        <w:pStyle w:val="Code"/>
      </w:pPr>
      <w:r w:rsidRPr="006A27C6">
        <w:t xml:space="preserve">            this._</w:t>
      </w:r>
      <w:r>
        <w:t>set</w:t>
      </w:r>
      <w:r w:rsidRPr="006A27C6">
        <w:t>SpriteElement();</w:t>
      </w:r>
    </w:p>
    <w:p w14:paraId="256D2F64" w14:textId="77777777" w:rsidR="00805F53" w:rsidRPr="006A27C6" w:rsidRDefault="00805F53" w:rsidP="00FC7804">
      <w:pPr>
        <w:pStyle w:val="Code"/>
      </w:pPr>
      <w:r w:rsidRPr="006A27C6">
        <w:t xml:space="preserve">        else</w:t>
      </w:r>
    </w:p>
    <w:p w14:paraId="68BFCDAB" w14:textId="77777777" w:rsidR="00805F53" w:rsidRPr="006A27C6" w:rsidRDefault="00805F53" w:rsidP="00FC7804">
      <w:pPr>
        <w:pStyle w:val="Code"/>
      </w:pPr>
      <w:r w:rsidRPr="006A27C6">
        <w:t xml:space="preserve">            this.</w:t>
      </w:r>
      <w:r>
        <w:t>_initAnimation</w:t>
      </w:r>
      <w:r w:rsidRPr="006A27C6">
        <w:t>();</w:t>
      </w:r>
    </w:p>
    <w:p w14:paraId="2141F7C2" w14:textId="77777777" w:rsidR="00805F53" w:rsidRPr="006A27C6" w:rsidRDefault="00805F53" w:rsidP="00FC7804">
      <w:pPr>
        <w:pStyle w:val="Code"/>
      </w:pPr>
      <w:r w:rsidRPr="006A27C6">
        <w:t xml:space="preserve">    }</w:t>
      </w:r>
    </w:p>
    <w:p w14:paraId="7ACA90C2" w14:textId="77777777" w:rsidR="00805F53" w:rsidRPr="006A27C6" w:rsidRDefault="00805F53" w:rsidP="00FC7804">
      <w:pPr>
        <w:pStyle w:val="Code"/>
      </w:pPr>
      <w:r w:rsidRPr="006A27C6">
        <w:t>};</w:t>
      </w:r>
    </w:p>
    <w:p w14:paraId="48206706" w14:textId="77777777" w:rsidR="00805F53" w:rsidRPr="006A27C6" w:rsidRDefault="00805F53" w:rsidP="00D07AC5">
      <w:pPr>
        <w:pStyle w:val="BodyText"/>
      </w:pPr>
      <w:r>
        <w:t xml:space="preserve">Each </w:t>
      </w:r>
      <w:r w:rsidRPr="006A27C6">
        <w:t>time</w:t>
      </w:r>
      <w:r>
        <w:t xml:space="preserve"> the</w:t>
      </w:r>
      <w:r w:rsidRPr="006A27C6">
        <w:t xml:space="preserve"> </w:t>
      </w:r>
      <w:proofErr w:type="spellStart"/>
      <w:r>
        <w:rPr>
          <w:rStyle w:val="CodeInline"/>
        </w:rPr>
        <w:t>update</w:t>
      </w:r>
      <w:r w:rsidRPr="006A27C6">
        <w:rPr>
          <w:rStyle w:val="CodeInline"/>
        </w:rPr>
        <w:t>Animation</w:t>
      </w:r>
      <w:proofErr w:type="spellEnd"/>
      <w:r>
        <w:rPr>
          <w:rStyle w:val="CodeInline"/>
        </w:rPr>
        <w:t>()</w:t>
      </w:r>
      <w:r w:rsidRPr="006A27C6">
        <w:t xml:space="preserve"> </w:t>
      </w:r>
      <w:r>
        <w:t xml:space="preserve">function is </w:t>
      </w:r>
      <w:r w:rsidRPr="006A27C6">
        <w:t xml:space="preserve">called, the </w:t>
      </w:r>
      <w:proofErr w:type="spellStart"/>
      <w:r>
        <w:rPr>
          <w:rStyle w:val="CodeInline"/>
        </w:rPr>
        <w:t>m</w:t>
      </w:r>
      <w:r w:rsidRPr="006A27C6">
        <w:rPr>
          <w:rStyle w:val="CodeInline"/>
        </w:rPr>
        <w:t>CurrentTick</w:t>
      </w:r>
      <w:proofErr w:type="spellEnd"/>
      <w:r w:rsidRPr="006A27C6">
        <w:t xml:space="preserve"> counter </w:t>
      </w:r>
      <w:r>
        <w:t>is incremented</w:t>
      </w:r>
      <w:r w:rsidR="00E92963">
        <w:t>,</w:t>
      </w:r>
      <w:r w:rsidRPr="006A27C6">
        <w:t xml:space="preserve"> and </w:t>
      </w:r>
      <w:r>
        <w:t xml:space="preserve">when </w:t>
      </w:r>
      <w:r w:rsidRPr="006A27C6">
        <w:t xml:space="preserve">the number of ticks reaches the </w:t>
      </w:r>
      <w:proofErr w:type="spellStart"/>
      <w:r>
        <w:rPr>
          <w:rStyle w:val="CodeInline"/>
        </w:rPr>
        <w:t>m</w:t>
      </w:r>
      <w:r w:rsidRPr="006A27C6">
        <w:rPr>
          <w:rStyle w:val="CodeInline"/>
        </w:rPr>
        <w:t>UpdateInterval</w:t>
      </w:r>
      <w:proofErr w:type="spellEnd"/>
      <w:r w:rsidR="00360058">
        <w:t xml:space="preserve"> value,</w:t>
      </w:r>
      <w:r w:rsidRPr="006A27C6">
        <w:t xml:space="preserve"> the </w:t>
      </w:r>
      <w:r>
        <w:t xml:space="preserve">animation is re-initialized by the </w:t>
      </w:r>
      <w:r w:rsidRPr="006A27C6">
        <w:rPr>
          <w:rStyle w:val="CodeInline"/>
        </w:rPr>
        <w:t>_</w:t>
      </w:r>
      <w:proofErr w:type="spellStart"/>
      <w:r w:rsidRPr="006A27C6">
        <w:rPr>
          <w:rStyle w:val="CodeInline"/>
        </w:rPr>
        <w:t>initAnimation</w:t>
      </w:r>
      <w:proofErr w:type="spellEnd"/>
      <w:r>
        <w:rPr>
          <w:rStyle w:val="CodeInline"/>
        </w:rPr>
        <w:t>()</w:t>
      </w:r>
      <w:r>
        <w:t xml:space="preserve"> function. It is important to note that the time unit for controlling the animation is the number of times the </w:t>
      </w:r>
      <w:proofErr w:type="spellStart"/>
      <w:r w:rsidRPr="001C31DA">
        <w:rPr>
          <w:rStyle w:val="CodeInline"/>
        </w:rPr>
        <w:t>updateAnimation</w:t>
      </w:r>
      <w:proofErr w:type="spellEnd"/>
      <w:r w:rsidRPr="001C31DA">
        <w:rPr>
          <w:rStyle w:val="CodeInline"/>
        </w:rPr>
        <w:t>()</w:t>
      </w:r>
      <w:r>
        <w:t xml:space="preserve"> function</w:t>
      </w:r>
      <w:r w:rsidR="007D4869">
        <w:fldChar w:fldCharType="begin"/>
      </w:r>
      <w:r w:rsidR="007D4869">
        <w:instrText xml:space="preserve"> XE "</w:instrText>
      </w:r>
      <w:r w:rsidR="007D4869" w:rsidRPr="00642250">
        <w:rPr>
          <w:rStyle w:val="CodeInline"/>
        </w:rPr>
        <w:instrText>Sprite animations:updateAnimation()</w:instrText>
      </w:r>
      <w:r w:rsidR="007D4869" w:rsidRPr="00642250">
        <w:instrText xml:space="preserve"> function</w:instrText>
      </w:r>
      <w:r w:rsidR="007D4869">
        <w:instrText xml:space="preserve">" </w:instrText>
      </w:r>
      <w:r w:rsidR="007D4869">
        <w:fldChar w:fldCharType="end"/>
      </w:r>
      <w:r>
        <w:t xml:space="preserve"> is called and not the </w:t>
      </w:r>
      <w:r w:rsidR="00EF3B5E">
        <w:t>real-</w:t>
      </w:r>
      <w:r>
        <w:t>world elapse</w:t>
      </w:r>
      <w:r w:rsidR="00625DC6">
        <w:t>d</w:t>
      </w:r>
      <w:r>
        <w:t xml:space="preserve"> time. Recall that the engine </w:t>
      </w:r>
      <w:proofErr w:type="spellStart"/>
      <w:r w:rsidRPr="001C31DA">
        <w:rPr>
          <w:rStyle w:val="CodeInline"/>
        </w:rPr>
        <w:t>GameLoop</w:t>
      </w:r>
      <w:proofErr w:type="spellEnd"/>
      <w:r>
        <w:t xml:space="preserve"> </w:t>
      </w:r>
      <w:r w:rsidRPr="001C31DA">
        <w:rPr>
          <w:rStyle w:val="CodeInline"/>
        </w:rPr>
        <w:t>_</w:t>
      </w:r>
      <w:proofErr w:type="spellStart"/>
      <w:r w:rsidRPr="001C31DA">
        <w:rPr>
          <w:rStyle w:val="CodeInline"/>
        </w:rPr>
        <w:t>runLoop</w:t>
      </w:r>
      <w:proofErr w:type="spellEnd"/>
      <w:r w:rsidRPr="001C31DA">
        <w:rPr>
          <w:rStyle w:val="CodeInline"/>
        </w:rPr>
        <w:t>()</w:t>
      </w:r>
      <w:r>
        <w:t xml:space="preserve"> function</w:t>
      </w:r>
      <w:r w:rsidR="007D4869">
        <w:fldChar w:fldCharType="begin"/>
      </w:r>
      <w:r w:rsidR="007D4869">
        <w:instrText xml:space="preserve"> XE "</w:instrText>
      </w:r>
      <w:r w:rsidR="007D4869" w:rsidRPr="001F2866">
        <w:rPr>
          <w:rStyle w:val="CodeInline"/>
        </w:rPr>
        <w:instrText>Sprite animations:GameLoop</w:instrText>
      </w:r>
      <w:r w:rsidR="007D4869" w:rsidRPr="001F2866">
        <w:instrText xml:space="preserve"> </w:instrText>
      </w:r>
      <w:r w:rsidR="007D4869" w:rsidRPr="001F2866">
        <w:rPr>
          <w:rStyle w:val="CodeInline"/>
        </w:rPr>
        <w:instrText>_runLoop()</w:instrText>
      </w:r>
      <w:r w:rsidR="007D4869" w:rsidRPr="001F2866">
        <w:instrText xml:space="preserve"> function</w:instrText>
      </w:r>
      <w:r w:rsidR="007D4869">
        <w:instrText xml:space="preserve">" </w:instrText>
      </w:r>
      <w:r w:rsidR="007D4869">
        <w:fldChar w:fldCharType="end"/>
      </w:r>
      <w:r>
        <w:t xml:space="preserve"> ensures systemwide update</w:t>
      </w:r>
      <w:r w:rsidR="00625DC6">
        <w:t>s to</w:t>
      </w:r>
      <w:r>
        <w:t xml:space="preserve"> occur at </w:t>
      </w:r>
      <w:proofErr w:type="spellStart"/>
      <w:r w:rsidRPr="00B203D6">
        <w:rPr>
          <w:rStyle w:val="CodeInline"/>
        </w:rPr>
        <w:t>kMPF</w:t>
      </w:r>
      <w:proofErr w:type="spellEnd"/>
      <w:r>
        <w:t xml:space="preserve"> intervals even when frame</w:t>
      </w:r>
      <w:r w:rsidR="00EF3B5E">
        <w:t xml:space="preserve"> </w:t>
      </w:r>
      <w:r>
        <w:t xml:space="preserve">rate lags. The game engine architecture ensures </w:t>
      </w:r>
      <w:r w:rsidR="00625DC6">
        <w:t xml:space="preserve">the </w:t>
      </w:r>
      <w:proofErr w:type="spellStart"/>
      <w:r w:rsidRPr="00BC756F">
        <w:rPr>
          <w:rStyle w:val="CodeInline"/>
        </w:rPr>
        <w:t>updateAnimation</w:t>
      </w:r>
      <w:proofErr w:type="spellEnd"/>
      <w:r w:rsidRPr="00BC756F">
        <w:rPr>
          <w:rStyle w:val="CodeInline"/>
        </w:rPr>
        <w:t>()</w:t>
      </w:r>
      <w:r>
        <w:t xml:space="preserve"> function calls are </w:t>
      </w:r>
      <w:proofErr w:type="spellStart"/>
      <w:r w:rsidRPr="00B203D6">
        <w:rPr>
          <w:rStyle w:val="CodeInline"/>
        </w:rPr>
        <w:t>kMPF</w:t>
      </w:r>
      <w:proofErr w:type="spellEnd"/>
      <w:r>
        <w:t xml:space="preserve"> millisecond apart.</w:t>
      </w:r>
    </w:p>
    <w:p w14:paraId="1E1D3776" w14:textId="77777777" w:rsidR="00805F53" w:rsidRPr="006A27C6" w:rsidRDefault="00805F53" w:rsidP="005C6272">
      <w:pPr>
        <w:pStyle w:val="Heading3"/>
      </w:pPr>
      <w:r>
        <w:t>Testing Sprite A</w:t>
      </w:r>
      <w:r w:rsidRPr="006A27C6">
        <w:t>nimation</w:t>
      </w:r>
    </w:p>
    <w:p w14:paraId="61E55B05" w14:textId="77777777" w:rsidR="00805F53" w:rsidRDefault="00805F53" w:rsidP="00FC7804">
      <w:pPr>
        <w:pStyle w:val="BodyTextFirst"/>
      </w:pPr>
      <w:r>
        <w:t>The test cases for</w:t>
      </w:r>
      <w:r w:rsidRPr="006A27C6">
        <w:t xml:space="preserve"> the </w:t>
      </w:r>
      <w:proofErr w:type="spellStart"/>
      <w:r w:rsidRPr="006A27C6">
        <w:rPr>
          <w:rStyle w:val="CodeInline"/>
        </w:rPr>
        <w:t>SpriteAnimateRenderable</w:t>
      </w:r>
      <w:proofErr w:type="spellEnd"/>
      <w:r w:rsidRPr="006A27C6">
        <w:t xml:space="preserve"> </w:t>
      </w:r>
      <w:r>
        <w:t>object must demonstrate</w:t>
      </w:r>
      <w:r w:rsidRPr="006A27C6">
        <w:t xml:space="preserve"> how the </w:t>
      </w:r>
      <w:r>
        <w:t xml:space="preserve">forward, reverse, and swing modes of animation and the animation speed </w:t>
      </w:r>
      <w:r w:rsidR="00C33C44">
        <w:t xml:space="preserve">are </w:t>
      </w:r>
      <w:r>
        <w:t xml:space="preserve">under the </w:t>
      </w:r>
      <w:r>
        <w:lastRenderedPageBreak/>
        <w:t xml:space="preserve">programmer's control. The </w:t>
      </w:r>
      <w:proofErr w:type="spellStart"/>
      <w:r w:rsidRPr="00A1244D">
        <w:rPr>
          <w:rStyle w:val="CodeInline"/>
        </w:rPr>
        <w:t>MyGame</w:t>
      </w:r>
      <w:proofErr w:type="spellEnd"/>
      <w:r>
        <w:t xml:space="preserve"> object is modified to accomplish these purposes</w:t>
      </w:r>
      <w:r w:rsidR="00F87491">
        <w:t>.</w:t>
      </w:r>
    </w:p>
    <w:p w14:paraId="36E1AEA7" w14:textId="77777777" w:rsidR="00805F53" w:rsidRPr="006A27C6" w:rsidRDefault="00805F53" w:rsidP="00805F53">
      <w:pPr>
        <w:pStyle w:val="NumList"/>
        <w:numPr>
          <w:ilvl w:val="0"/>
          <w:numId w:val="19"/>
        </w:numPr>
      </w:pPr>
      <w:r>
        <w:t>The construct</w:t>
      </w:r>
      <w:r w:rsidR="00C33C44">
        <w:t xml:space="preserve">ing, </w:t>
      </w:r>
      <w:r>
        <w:t xml:space="preserve">loading, unloading, and drawing of </w:t>
      </w:r>
      <w:proofErr w:type="spellStart"/>
      <w:r w:rsidRPr="00A1244D">
        <w:rPr>
          <w:rStyle w:val="CodeInline"/>
        </w:rPr>
        <w:t>MyGame</w:t>
      </w:r>
      <w:proofErr w:type="spellEnd"/>
      <w:r>
        <w:t xml:space="preserve"> </w:t>
      </w:r>
      <w:r w:rsidR="00C33C44">
        <w:t xml:space="preserve">are </w:t>
      </w:r>
      <w:r>
        <w:t xml:space="preserve">similar to </w:t>
      </w:r>
      <w:r w:rsidR="00F87491">
        <w:t xml:space="preserve">the </w:t>
      </w:r>
      <w:r>
        <w:t>previous example</w:t>
      </w:r>
      <w:r w:rsidR="00F87491">
        <w:t>,</w:t>
      </w:r>
      <w:r>
        <w:t xml:space="preserve"> </w:t>
      </w:r>
      <w:r w:rsidR="00C33C44">
        <w:t xml:space="preserve">so </w:t>
      </w:r>
      <w:r>
        <w:t xml:space="preserve">the details will not be repeated here. Please refer to the source code in the </w:t>
      </w:r>
      <w:proofErr w:type="spellStart"/>
      <w:r w:rsidRPr="00AC694B">
        <w:rPr>
          <w:rStyle w:val="CodeInline"/>
        </w:rPr>
        <w:t>src</w:t>
      </w:r>
      <w:proofErr w:type="spellEnd"/>
      <w:r w:rsidRPr="00AC694B">
        <w:rPr>
          <w:rStyle w:val="CodeInline"/>
        </w:rPr>
        <w:t>/</w:t>
      </w:r>
      <w:proofErr w:type="spellStart"/>
      <w:r w:rsidRPr="00AC694B">
        <w:rPr>
          <w:rStyle w:val="CodeInline"/>
        </w:rPr>
        <w:t>MyGame</w:t>
      </w:r>
      <w:proofErr w:type="spellEnd"/>
      <w:r>
        <w:t xml:space="preserve"> folder for details. </w:t>
      </w:r>
    </w:p>
    <w:p w14:paraId="0AF5FC5C" w14:textId="77777777" w:rsidR="00D07AC5" w:rsidRPr="006A27C6" w:rsidRDefault="00805F53" w:rsidP="00D07AC5">
      <w:pPr>
        <w:pStyle w:val="NumList"/>
        <w:numPr>
          <w:ilvl w:val="0"/>
          <w:numId w:val="19"/>
        </w:numPr>
      </w:pPr>
      <w:r w:rsidRPr="006A27C6">
        <w:t xml:space="preserve">In the </w:t>
      </w:r>
      <w:r>
        <w:rPr>
          <w:rStyle w:val="CodeInline"/>
        </w:rPr>
        <w:t>initialize()</w:t>
      </w:r>
      <w:r>
        <w:t xml:space="preserve"> function</w:t>
      </w:r>
      <w:r w:rsidR="007D4869">
        <w:fldChar w:fldCharType="begin"/>
      </w:r>
      <w:r w:rsidR="007D4869">
        <w:instrText xml:space="preserve"> XE "</w:instrText>
      </w:r>
      <w:r w:rsidR="007D4869" w:rsidRPr="00CF1B43">
        <w:rPr>
          <w:rStyle w:val="CodeInline"/>
        </w:rPr>
        <w:instrText>Sprite animations:initialize()</w:instrText>
      </w:r>
      <w:r w:rsidR="007D4869" w:rsidRPr="00CF1B43">
        <w:instrText xml:space="preserve"> function</w:instrText>
      </w:r>
      <w:r w:rsidR="007D4869">
        <w:instrText xml:space="preserve">" </w:instrText>
      </w:r>
      <w:r w:rsidR="007D4869">
        <w:fldChar w:fldCharType="end"/>
      </w:r>
      <w:r>
        <w:t xml:space="preserve">, add code to create and initialize the </w:t>
      </w:r>
      <w:proofErr w:type="spellStart"/>
      <w:r w:rsidRPr="006D64D8">
        <w:rPr>
          <w:rStyle w:val="CodeInline"/>
        </w:rPr>
        <w:t>SpriteAnimateRenderable</w:t>
      </w:r>
      <w:proofErr w:type="spellEnd"/>
      <w:r>
        <w:t xml:space="preserve"> objects</w:t>
      </w:r>
      <w:r w:rsidR="00F87491">
        <w:t>.</w:t>
      </w:r>
    </w:p>
    <w:p w14:paraId="19DF1809" w14:textId="77777777" w:rsidR="00805F53" w:rsidRDefault="00805F53" w:rsidP="00FC7804">
      <w:pPr>
        <w:pStyle w:val="Code"/>
      </w:pPr>
      <w:r w:rsidRPr="006A27C6">
        <w:t>MyGame.prototype.</w:t>
      </w:r>
      <w:r>
        <w:t>initialize</w:t>
      </w:r>
      <w:r w:rsidRPr="006A27C6">
        <w:t xml:space="preserve"> = function() {</w:t>
      </w:r>
    </w:p>
    <w:p w14:paraId="1EA9D71B" w14:textId="77777777" w:rsidR="00805F53" w:rsidRDefault="00805F53" w:rsidP="00FC7804">
      <w:pPr>
        <w:pStyle w:val="Code"/>
      </w:pPr>
      <w:r>
        <w:t xml:space="preserve">    // … Identical to previous code …</w:t>
      </w:r>
    </w:p>
    <w:p w14:paraId="74ADE55F" w14:textId="77777777" w:rsidR="00805F53" w:rsidRPr="006A27C6" w:rsidRDefault="00805F53" w:rsidP="00FC7804">
      <w:pPr>
        <w:pStyle w:val="Code"/>
      </w:pPr>
    </w:p>
    <w:p w14:paraId="4E45610D" w14:textId="77777777" w:rsidR="00805F53" w:rsidRPr="006A27C6" w:rsidRDefault="00805F53" w:rsidP="00FC7804">
      <w:pPr>
        <w:pStyle w:val="Code"/>
      </w:pPr>
      <w:r>
        <w:t xml:space="preserve">    </w:t>
      </w:r>
      <w:r w:rsidRPr="006A27C6">
        <w:t>// The right minion</w:t>
      </w:r>
    </w:p>
    <w:p w14:paraId="56A90D28" w14:textId="77777777" w:rsidR="00805F53" w:rsidRPr="006A27C6" w:rsidRDefault="00805F53" w:rsidP="00FC7804">
      <w:pPr>
        <w:pStyle w:val="Code"/>
      </w:pPr>
      <w:r>
        <w:t xml:space="preserve">    </w:t>
      </w:r>
      <w:r w:rsidRPr="006A27C6">
        <w:t>this.</w:t>
      </w:r>
      <w:r>
        <w:t>m</w:t>
      </w:r>
      <w:r w:rsidRPr="006A27C6">
        <w:t>RightMinion= new SpriteAnimateRenderable(this.</w:t>
      </w:r>
      <w:r>
        <w:t>k</w:t>
      </w:r>
      <w:r w:rsidRPr="006A27C6">
        <w:t>MinionSprite);</w:t>
      </w:r>
    </w:p>
    <w:p w14:paraId="2E6AA4C7" w14:textId="77777777" w:rsidR="00805F53" w:rsidRPr="006A27C6" w:rsidRDefault="00805F53" w:rsidP="00FC7804">
      <w:pPr>
        <w:pStyle w:val="Code"/>
      </w:pPr>
      <w:r>
        <w:t xml:space="preserve">    </w:t>
      </w:r>
      <w:r w:rsidRPr="006A27C6">
        <w:t>this.</w:t>
      </w:r>
      <w:r>
        <w:t>m</w:t>
      </w:r>
      <w:r w:rsidRPr="006A27C6">
        <w:t>RightMinion.</w:t>
      </w:r>
      <w:r>
        <w:t>set</w:t>
      </w:r>
      <w:r w:rsidRPr="006A27C6">
        <w:t>Color([1, 1, 1, 0]);</w:t>
      </w:r>
    </w:p>
    <w:p w14:paraId="4C4039B0" w14:textId="77777777" w:rsidR="00805F53" w:rsidRPr="006A27C6" w:rsidRDefault="00805F53" w:rsidP="00FC7804">
      <w:pPr>
        <w:pStyle w:val="Code"/>
      </w:pPr>
      <w:r>
        <w:t xml:space="preserve">    </w:t>
      </w:r>
      <w:r w:rsidRPr="006A27C6">
        <w:t>this.</w:t>
      </w:r>
      <w:r>
        <w:t>m</w:t>
      </w:r>
      <w:r w:rsidRPr="006A27C6">
        <w:t>RightMinion.</w:t>
      </w:r>
      <w:r>
        <w:t>get</w:t>
      </w:r>
      <w:r w:rsidRPr="006A27C6">
        <w:t>Xform().</w:t>
      </w:r>
      <w:r>
        <w:t>set</w:t>
      </w:r>
      <w:r w:rsidRPr="006A27C6">
        <w:t>Position(26, 56.5);</w:t>
      </w:r>
    </w:p>
    <w:p w14:paraId="56F1F525" w14:textId="77777777" w:rsidR="00805F53" w:rsidRPr="006A27C6" w:rsidRDefault="00805F53" w:rsidP="00FC7804">
      <w:pPr>
        <w:pStyle w:val="Code"/>
      </w:pPr>
      <w:r>
        <w:t xml:space="preserve">    </w:t>
      </w:r>
      <w:r w:rsidRPr="006A27C6">
        <w:t>this.</w:t>
      </w:r>
      <w:r>
        <w:t>m</w:t>
      </w:r>
      <w:r w:rsidRPr="006A27C6">
        <w:t>RightMinion.</w:t>
      </w:r>
      <w:r>
        <w:t>get</w:t>
      </w:r>
      <w:r w:rsidRPr="006A27C6">
        <w:t>Xform().</w:t>
      </w:r>
      <w:r>
        <w:t>set</w:t>
      </w:r>
      <w:r w:rsidRPr="006A27C6">
        <w:t>Size(4, 3.2);</w:t>
      </w:r>
    </w:p>
    <w:p w14:paraId="1B566EFA" w14:textId="77777777" w:rsidR="00805F53" w:rsidRPr="006A27C6" w:rsidRDefault="00805F53" w:rsidP="00FC7804">
      <w:pPr>
        <w:pStyle w:val="Code"/>
      </w:pPr>
      <w:r>
        <w:t xml:space="preserve">    </w:t>
      </w:r>
      <w:r w:rsidRPr="006A27C6">
        <w:t>this.</w:t>
      </w:r>
      <w:r>
        <w:t>m</w:t>
      </w:r>
      <w:r w:rsidRPr="006A27C6">
        <w:t>RightMinion.</w:t>
      </w:r>
      <w:r>
        <w:t>set</w:t>
      </w:r>
      <w:r w:rsidRPr="006A27C6">
        <w:t>SpriteSequence(</w:t>
      </w:r>
    </w:p>
    <w:p w14:paraId="5DEC1AD3" w14:textId="77777777" w:rsidR="00805F53" w:rsidRPr="006A27C6" w:rsidRDefault="00805F53" w:rsidP="00FC7804">
      <w:pPr>
        <w:pStyle w:val="Code"/>
      </w:pPr>
      <w:r w:rsidRPr="006A27C6">
        <w:t xml:space="preserve">    </w:t>
      </w:r>
      <w:r>
        <w:t xml:space="preserve">    </w:t>
      </w:r>
      <w:r w:rsidRPr="006A27C6">
        <w:t xml:space="preserve">512, 0,     // first element position: top-right, 512 is top, 0 is right     </w:t>
      </w:r>
    </w:p>
    <w:p w14:paraId="45CDFEB9" w14:textId="77777777" w:rsidR="00805F53" w:rsidRPr="006A27C6" w:rsidRDefault="00805F53" w:rsidP="00FC7804">
      <w:pPr>
        <w:pStyle w:val="Code"/>
      </w:pPr>
      <w:r>
        <w:t xml:space="preserve">    </w:t>
      </w:r>
      <w:r w:rsidRPr="006A27C6">
        <w:t xml:space="preserve">    204,164,    // width x height in pixels</w:t>
      </w:r>
    </w:p>
    <w:p w14:paraId="0AB1D288" w14:textId="77777777" w:rsidR="00805F53" w:rsidRPr="006A27C6" w:rsidRDefault="00805F53" w:rsidP="00FC7804">
      <w:pPr>
        <w:pStyle w:val="Code"/>
      </w:pPr>
      <w:r>
        <w:t xml:space="preserve">    </w:t>
      </w:r>
      <w:r w:rsidRPr="006A27C6">
        <w:t xml:space="preserve">    5,          // number of elements in this sequence</w:t>
      </w:r>
    </w:p>
    <w:p w14:paraId="62E65E48" w14:textId="77777777" w:rsidR="00805F53" w:rsidRPr="006A27C6" w:rsidRDefault="00805F53" w:rsidP="00FC7804">
      <w:pPr>
        <w:pStyle w:val="Code"/>
      </w:pPr>
      <w:r>
        <w:t xml:space="preserve">    </w:t>
      </w:r>
      <w:r w:rsidRPr="006A27C6">
        <w:t xml:space="preserve">    0);         /</w:t>
      </w:r>
      <w:r>
        <w:t>/ horizontal padding in between</w:t>
      </w:r>
    </w:p>
    <w:p w14:paraId="3ABBD6CF" w14:textId="77777777" w:rsidR="00805F53" w:rsidRPr="006A27C6" w:rsidRDefault="00805F53" w:rsidP="00FC7804">
      <w:pPr>
        <w:pStyle w:val="Code"/>
      </w:pPr>
      <w:r>
        <w:t xml:space="preserve">    </w:t>
      </w:r>
      <w:r w:rsidRPr="006A27C6">
        <w:t>this.</w:t>
      </w:r>
      <w:r>
        <w:t>m</w:t>
      </w:r>
      <w:r w:rsidRPr="006A27C6">
        <w:t>RightMinion.</w:t>
      </w:r>
      <w:r>
        <w:t>set</w:t>
      </w:r>
      <w:r w:rsidRPr="006A27C6">
        <w:t>AnimationType(SpriteAnimateRenderable.eAnimationType.eAnimateRight);</w:t>
      </w:r>
    </w:p>
    <w:p w14:paraId="532C9731" w14:textId="77777777" w:rsidR="00805F53" w:rsidRPr="006A27C6" w:rsidRDefault="00805F53" w:rsidP="00FC7804">
      <w:pPr>
        <w:pStyle w:val="Code"/>
      </w:pPr>
      <w:r>
        <w:t xml:space="preserve">    </w:t>
      </w:r>
      <w:r w:rsidRPr="006A27C6">
        <w:t>this.</w:t>
      </w:r>
      <w:r>
        <w:t>m</w:t>
      </w:r>
      <w:r w:rsidRPr="006A27C6">
        <w:t>RightMinion.</w:t>
      </w:r>
      <w:r>
        <w:t>set</w:t>
      </w:r>
      <w:r w:rsidRPr="006A27C6">
        <w:t>AnimationSpeed(50);</w:t>
      </w:r>
    </w:p>
    <w:p w14:paraId="70B12464" w14:textId="77777777" w:rsidR="00805F53" w:rsidRPr="006A27C6" w:rsidRDefault="00805F53" w:rsidP="00FC7804">
      <w:pPr>
        <w:pStyle w:val="Code"/>
      </w:pPr>
      <w:r w:rsidRPr="006A27C6">
        <w:t xml:space="preserve">                            </w:t>
      </w:r>
    </w:p>
    <w:p w14:paraId="56CDF841" w14:textId="77777777" w:rsidR="00805F53" w:rsidRPr="006A27C6" w:rsidRDefault="00805F53" w:rsidP="00FC7804">
      <w:pPr>
        <w:pStyle w:val="Code"/>
      </w:pPr>
      <w:r>
        <w:t xml:space="preserve">    </w:t>
      </w:r>
      <w:r w:rsidRPr="006A27C6">
        <w:t>// the left minion</w:t>
      </w:r>
    </w:p>
    <w:p w14:paraId="36B9AD0E" w14:textId="77777777" w:rsidR="00805F53" w:rsidRPr="006A27C6" w:rsidRDefault="00805F53" w:rsidP="00FC7804">
      <w:pPr>
        <w:pStyle w:val="Code"/>
      </w:pPr>
      <w:r>
        <w:t xml:space="preserve">    </w:t>
      </w:r>
      <w:r w:rsidRPr="006A27C6">
        <w:t>this.</w:t>
      </w:r>
      <w:r>
        <w:t>m</w:t>
      </w:r>
      <w:r w:rsidRPr="006A27C6">
        <w:t>LeftMinion= new SpriteAnimateRenderable(this.</w:t>
      </w:r>
      <w:r>
        <w:t>k</w:t>
      </w:r>
      <w:r w:rsidRPr="006A27C6">
        <w:t>MinionSprite);</w:t>
      </w:r>
    </w:p>
    <w:p w14:paraId="0C30CAF4" w14:textId="77777777" w:rsidR="00805F53" w:rsidRPr="006A27C6" w:rsidRDefault="00805F53" w:rsidP="00FC7804">
      <w:pPr>
        <w:pStyle w:val="Code"/>
      </w:pPr>
      <w:r>
        <w:t xml:space="preserve">    </w:t>
      </w:r>
      <w:r w:rsidRPr="006A27C6">
        <w:t>this.</w:t>
      </w:r>
      <w:r>
        <w:t>m</w:t>
      </w:r>
      <w:r w:rsidRPr="006A27C6">
        <w:t>LeftMinion.</w:t>
      </w:r>
      <w:r>
        <w:t>set</w:t>
      </w:r>
      <w:r w:rsidRPr="006A27C6">
        <w:t>Color([1, 1, 1, 0]);</w:t>
      </w:r>
    </w:p>
    <w:p w14:paraId="46E6B673" w14:textId="77777777" w:rsidR="00805F53" w:rsidRPr="006A27C6" w:rsidRDefault="00805F53" w:rsidP="00FC7804">
      <w:pPr>
        <w:pStyle w:val="Code"/>
      </w:pPr>
      <w:r>
        <w:t xml:space="preserve">    </w:t>
      </w:r>
      <w:r w:rsidRPr="006A27C6">
        <w:t>this.</w:t>
      </w:r>
      <w:r>
        <w:t>m</w:t>
      </w:r>
      <w:r w:rsidRPr="006A27C6">
        <w:t>LeftMinion.</w:t>
      </w:r>
      <w:r>
        <w:t>get</w:t>
      </w:r>
      <w:r w:rsidRPr="006A27C6">
        <w:t>Xform().</w:t>
      </w:r>
      <w:r>
        <w:t>set</w:t>
      </w:r>
      <w:r w:rsidRPr="006A27C6">
        <w:t>Position(15, 56.5);</w:t>
      </w:r>
    </w:p>
    <w:p w14:paraId="1BF24261" w14:textId="77777777" w:rsidR="00805F53" w:rsidRPr="006A27C6" w:rsidRDefault="00805F53" w:rsidP="00FC7804">
      <w:pPr>
        <w:pStyle w:val="Code"/>
      </w:pPr>
      <w:r>
        <w:t xml:space="preserve">    </w:t>
      </w:r>
      <w:r w:rsidRPr="006A27C6">
        <w:t>this.</w:t>
      </w:r>
      <w:r>
        <w:t>m</w:t>
      </w:r>
      <w:r w:rsidRPr="006A27C6">
        <w:t>LeftMinion.</w:t>
      </w:r>
      <w:r>
        <w:t>get</w:t>
      </w:r>
      <w:r w:rsidRPr="006A27C6">
        <w:t>Xform().</w:t>
      </w:r>
      <w:r>
        <w:t>set</w:t>
      </w:r>
      <w:r w:rsidRPr="006A27C6">
        <w:t>Size(4, 3.2);</w:t>
      </w:r>
    </w:p>
    <w:p w14:paraId="37E94C98" w14:textId="77777777" w:rsidR="00805F53" w:rsidRPr="006A27C6" w:rsidRDefault="00805F53" w:rsidP="00FC7804">
      <w:pPr>
        <w:pStyle w:val="Code"/>
      </w:pPr>
      <w:r>
        <w:t xml:space="preserve">    </w:t>
      </w:r>
      <w:r w:rsidRPr="006A27C6">
        <w:t>this.</w:t>
      </w:r>
      <w:r>
        <w:t>m</w:t>
      </w:r>
      <w:r w:rsidRPr="006A27C6">
        <w:t>LeftMinion.</w:t>
      </w:r>
      <w:r>
        <w:t>set</w:t>
      </w:r>
      <w:r w:rsidRPr="006A27C6">
        <w:t>SpriteSequence(</w:t>
      </w:r>
    </w:p>
    <w:p w14:paraId="0C2C3665" w14:textId="77777777" w:rsidR="00805F53" w:rsidRPr="006A27C6" w:rsidRDefault="00805F53" w:rsidP="00FC7804">
      <w:pPr>
        <w:pStyle w:val="Code"/>
      </w:pPr>
      <w:r w:rsidRPr="006A27C6">
        <w:t xml:space="preserve">    </w:t>
      </w:r>
      <w:r>
        <w:t xml:space="preserve">    </w:t>
      </w:r>
      <w:r w:rsidRPr="006A27C6">
        <w:t>348, 0,     // first element: top-right, 164 from 512 is top, 0 is right</w:t>
      </w:r>
    </w:p>
    <w:p w14:paraId="172F65A2" w14:textId="77777777" w:rsidR="00805F53" w:rsidRPr="006A27C6" w:rsidRDefault="00805F53" w:rsidP="00FC7804">
      <w:pPr>
        <w:pStyle w:val="Code"/>
      </w:pPr>
      <w:r>
        <w:t xml:space="preserve">    </w:t>
      </w:r>
      <w:r w:rsidRPr="006A27C6">
        <w:t xml:space="preserve">    204,164,    // widthxheight in pixels</w:t>
      </w:r>
    </w:p>
    <w:p w14:paraId="105AC063" w14:textId="77777777" w:rsidR="00805F53" w:rsidRPr="006A27C6" w:rsidRDefault="00805F53" w:rsidP="00FC7804">
      <w:pPr>
        <w:pStyle w:val="Code"/>
      </w:pPr>
      <w:r>
        <w:t xml:space="preserve">    </w:t>
      </w:r>
      <w:r w:rsidRPr="006A27C6">
        <w:t xml:space="preserve">    5,          // number of elements in this sequence</w:t>
      </w:r>
    </w:p>
    <w:p w14:paraId="049342DA" w14:textId="77777777" w:rsidR="00805F53" w:rsidRPr="006A27C6" w:rsidRDefault="00805F53" w:rsidP="00FC7804">
      <w:pPr>
        <w:pStyle w:val="Code"/>
      </w:pPr>
      <w:r>
        <w:t xml:space="preserve">    </w:t>
      </w:r>
      <w:r w:rsidRPr="006A27C6">
        <w:t xml:space="preserve">    0);         /</w:t>
      </w:r>
      <w:r>
        <w:t>/ horizontal padding in between</w:t>
      </w:r>
    </w:p>
    <w:p w14:paraId="2078511B" w14:textId="77777777" w:rsidR="00805F53" w:rsidRPr="006A27C6" w:rsidRDefault="00805F53" w:rsidP="00FC7804">
      <w:pPr>
        <w:pStyle w:val="Code"/>
      </w:pPr>
      <w:r>
        <w:t xml:space="preserve">    </w:t>
      </w:r>
      <w:r w:rsidRPr="006A27C6">
        <w:t>this.</w:t>
      </w:r>
      <w:r>
        <w:t>m</w:t>
      </w:r>
      <w:r w:rsidRPr="006A27C6">
        <w:t>LeftMinion.</w:t>
      </w:r>
      <w:r>
        <w:t>set</w:t>
      </w:r>
      <w:r w:rsidRPr="006A27C6">
        <w:t>AnimationType(SpriteAnimateRenderable.eAnimationType.eAnimateRight);</w:t>
      </w:r>
    </w:p>
    <w:p w14:paraId="42CC3D38" w14:textId="77777777" w:rsidR="00805F53" w:rsidRDefault="00805F53" w:rsidP="00FC7804">
      <w:pPr>
        <w:pStyle w:val="Code"/>
      </w:pPr>
      <w:r>
        <w:t xml:space="preserve">    </w:t>
      </w:r>
      <w:r w:rsidRPr="006A27C6">
        <w:t>this.</w:t>
      </w:r>
      <w:r>
        <w:t>m</w:t>
      </w:r>
      <w:r w:rsidRPr="006A27C6">
        <w:t>LeftMinion.</w:t>
      </w:r>
      <w:r>
        <w:t>set</w:t>
      </w:r>
      <w:r w:rsidRPr="006A27C6">
        <w:t>AnimationSpeed(50);</w:t>
      </w:r>
    </w:p>
    <w:p w14:paraId="305560F7" w14:textId="77777777" w:rsidR="00805F53" w:rsidRDefault="00805F53" w:rsidP="00FC7804">
      <w:pPr>
        <w:pStyle w:val="Code"/>
      </w:pPr>
    </w:p>
    <w:p w14:paraId="5675B27B" w14:textId="77777777" w:rsidR="00805F53" w:rsidRDefault="00805F53" w:rsidP="00FC7804">
      <w:pPr>
        <w:pStyle w:val="Code"/>
      </w:pPr>
      <w:r>
        <w:t xml:space="preserve">    // … Identical to previous code …</w:t>
      </w:r>
    </w:p>
    <w:p w14:paraId="7C4CEED9" w14:textId="77777777" w:rsidR="00805F53" w:rsidRDefault="00805F53" w:rsidP="00FC7804">
      <w:pPr>
        <w:pStyle w:val="Code"/>
      </w:pPr>
      <w:r>
        <w:t>}</w:t>
      </w:r>
    </w:p>
    <w:p w14:paraId="2E73F6B1" w14:textId="77777777" w:rsidR="00805F53" w:rsidRPr="006A27C6" w:rsidRDefault="00805F53" w:rsidP="00D07AC5">
      <w:pPr>
        <w:pStyle w:val="BodyText"/>
      </w:pPr>
      <w:r w:rsidRPr="006A27C6">
        <w:t xml:space="preserve">The </w:t>
      </w:r>
      <w:proofErr w:type="spellStart"/>
      <w:r w:rsidRPr="006A27C6">
        <w:rPr>
          <w:rStyle w:val="CodeInline"/>
        </w:rPr>
        <w:t>SpriteAnimateRenderable</w:t>
      </w:r>
      <w:proofErr w:type="spellEnd"/>
      <w:r w:rsidRPr="006A27C6">
        <w:t xml:space="preserve"> objects are created </w:t>
      </w:r>
      <w:r>
        <w:t xml:space="preserve">in similar ways as </w:t>
      </w:r>
      <w:proofErr w:type="spellStart"/>
      <w:r w:rsidRPr="006A27C6">
        <w:rPr>
          <w:rStyle w:val="CodeInline"/>
        </w:rPr>
        <w:t>SpriteRenderable</w:t>
      </w:r>
      <w:proofErr w:type="spellEnd"/>
      <w:r>
        <w:t xml:space="preserve"> objects with a sprite sheet as the texture parameter.</w:t>
      </w:r>
      <w:r w:rsidR="00DF5F83">
        <w:t xml:space="preserve"> </w:t>
      </w:r>
      <w:r>
        <w:t>Additionally, in this case</w:t>
      </w:r>
      <w:r w:rsidR="00C56D22">
        <w:t>,</w:t>
      </w:r>
      <w:r>
        <w:t xml:space="preserve"> it is essential to call the </w:t>
      </w:r>
      <w:proofErr w:type="spellStart"/>
      <w:r w:rsidRPr="00793720">
        <w:rPr>
          <w:rStyle w:val="CodeInline"/>
        </w:rPr>
        <w:t>setSpriteSequence</w:t>
      </w:r>
      <w:proofErr w:type="spellEnd"/>
      <w:r w:rsidRPr="00793720">
        <w:rPr>
          <w:rStyle w:val="CodeInline"/>
        </w:rPr>
        <w:t>()</w:t>
      </w:r>
      <w:r>
        <w:t xml:space="preserve"> function</w:t>
      </w:r>
      <w:r w:rsidR="005D21B5">
        <w:fldChar w:fldCharType="begin"/>
      </w:r>
      <w:r w:rsidR="005D21B5">
        <w:instrText xml:space="preserve"> XE "</w:instrText>
      </w:r>
      <w:r w:rsidR="005D21B5" w:rsidRPr="00DA7DDD">
        <w:rPr>
          <w:rStyle w:val="CodeInline"/>
        </w:rPr>
        <w:instrText>Sprite animations:setSpriteSequence()</w:instrText>
      </w:r>
      <w:r w:rsidR="005D21B5" w:rsidRPr="00DA7DDD">
        <w:instrText xml:space="preserve"> function</w:instrText>
      </w:r>
      <w:r w:rsidR="005D21B5">
        <w:instrText xml:space="preserve">" </w:instrText>
      </w:r>
      <w:r w:rsidR="005D21B5">
        <w:fldChar w:fldCharType="end"/>
      </w:r>
      <w:r>
        <w:t xml:space="preserve"> to identify the elements involved in the animation including the location, dimension, and total number of elements. </w:t>
      </w:r>
    </w:p>
    <w:p w14:paraId="31CBA185" w14:textId="77777777" w:rsidR="00D07AC5" w:rsidRPr="006A27C6" w:rsidRDefault="00805F53" w:rsidP="00D07AC5">
      <w:pPr>
        <w:pStyle w:val="NumList"/>
        <w:numPr>
          <w:ilvl w:val="0"/>
          <w:numId w:val="19"/>
        </w:numPr>
      </w:pPr>
      <w:r>
        <w:t xml:space="preserve">The </w:t>
      </w:r>
      <w:r w:rsidRPr="000A0087">
        <w:rPr>
          <w:rStyle w:val="CodeInline"/>
        </w:rPr>
        <w:t>update()</w:t>
      </w:r>
      <w:r>
        <w:t xml:space="preserve"> function must invoke the </w:t>
      </w:r>
      <w:proofErr w:type="spellStart"/>
      <w:r w:rsidRPr="000A0087">
        <w:rPr>
          <w:rStyle w:val="CodeInline"/>
        </w:rPr>
        <w:t>SpriteAnimateRenderable</w:t>
      </w:r>
      <w:proofErr w:type="spellEnd"/>
      <w:r>
        <w:t xml:space="preserve"> object</w:t>
      </w:r>
      <w:r w:rsidR="00C56D22">
        <w:t>’</w:t>
      </w:r>
      <w:r>
        <w:t xml:space="preserve">s </w:t>
      </w:r>
      <w:proofErr w:type="spellStart"/>
      <w:r w:rsidRPr="000A0087">
        <w:rPr>
          <w:rStyle w:val="CodeInline"/>
        </w:rPr>
        <w:t>updateAnimation</w:t>
      </w:r>
      <w:proofErr w:type="spellEnd"/>
      <w:r w:rsidRPr="000A0087">
        <w:rPr>
          <w:rStyle w:val="CodeInline"/>
        </w:rPr>
        <w:t>()</w:t>
      </w:r>
      <w:r>
        <w:t xml:space="preserve"> function to advance the sprite animation</w:t>
      </w:r>
      <w:r w:rsidR="00C56D22">
        <w:t>.</w:t>
      </w:r>
    </w:p>
    <w:p w14:paraId="6C002E26" w14:textId="77777777" w:rsidR="00805F53" w:rsidRPr="006A27C6" w:rsidRDefault="00805F53" w:rsidP="00FC7804">
      <w:pPr>
        <w:pStyle w:val="Code"/>
      </w:pPr>
      <w:r w:rsidRPr="006A27C6">
        <w:t>MyGame.prototype.</w:t>
      </w:r>
      <w:r>
        <w:t>update</w:t>
      </w:r>
      <w:r w:rsidRPr="006A27C6">
        <w:t xml:space="preserve"> = function()</w:t>
      </w:r>
      <w:r>
        <w:t xml:space="preserve"> </w:t>
      </w:r>
      <w:r w:rsidRPr="006A27C6">
        <w:t>{</w:t>
      </w:r>
    </w:p>
    <w:p w14:paraId="5DF768E8" w14:textId="77777777" w:rsidR="00805F53" w:rsidRDefault="00805F53" w:rsidP="00FC7804">
      <w:pPr>
        <w:pStyle w:val="Code"/>
      </w:pPr>
      <w:r w:rsidRPr="006A27C6">
        <w:t xml:space="preserve">    </w:t>
      </w:r>
      <w:r>
        <w:t>// … Identical to previous code …</w:t>
      </w:r>
    </w:p>
    <w:p w14:paraId="778064EB" w14:textId="77777777" w:rsidR="00805F53" w:rsidRPr="006A27C6" w:rsidRDefault="00805F53" w:rsidP="00FC7804">
      <w:pPr>
        <w:pStyle w:val="Code"/>
      </w:pPr>
      <w:r w:rsidRPr="006A27C6">
        <w:t xml:space="preserve">    </w:t>
      </w:r>
    </w:p>
    <w:p w14:paraId="13AC8701" w14:textId="77777777" w:rsidR="00805F53" w:rsidRPr="006A27C6" w:rsidRDefault="00805F53" w:rsidP="00FC7804">
      <w:pPr>
        <w:pStyle w:val="Code"/>
      </w:pPr>
      <w:r w:rsidRPr="006A27C6">
        <w:t xml:space="preserve">    // remember to update </w:t>
      </w:r>
      <w:r>
        <w:t>the minion's animation</w:t>
      </w:r>
    </w:p>
    <w:p w14:paraId="5CC4001D" w14:textId="77777777" w:rsidR="00805F53" w:rsidRPr="006A27C6" w:rsidRDefault="00805F53" w:rsidP="00FC7804">
      <w:pPr>
        <w:pStyle w:val="Code"/>
      </w:pPr>
      <w:r w:rsidRPr="006A27C6">
        <w:t xml:space="preserve">    this.</w:t>
      </w:r>
      <w:r>
        <w:t>m</w:t>
      </w:r>
      <w:r w:rsidRPr="006A27C6">
        <w:t>RightMinion.</w:t>
      </w:r>
      <w:r>
        <w:t>update</w:t>
      </w:r>
      <w:r w:rsidRPr="006A27C6">
        <w:t>Animation();</w:t>
      </w:r>
    </w:p>
    <w:p w14:paraId="66452EB3" w14:textId="77777777" w:rsidR="00805F53" w:rsidRPr="006A27C6" w:rsidRDefault="00805F53" w:rsidP="00FC7804">
      <w:pPr>
        <w:pStyle w:val="Code"/>
      </w:pPr>
      <w:r w:rsidRPr="006A27C6">
        <w:lastRenderedPageBreak/>
        <w:t xml:space="preserve">    this.</w:t>
      </w:r>
      <w:r>
        <w:t>m</w:t>
      </w:r>
      <w:r w:rsidRPr="006A27C6">
        <w:t>LeftMinion.</w:t>
      </w:r>
      <w:r>
        <w:t>update</w:t>
      </w:r>
      <w:r w:rsidRPr="006A27C6">
        <w:t>Animation();</w:t>
      </w:r>
    </w:p>
    <w:p w14:paraId="071D84E3" w14:textId="77777777" w:rsidR="00805F53" w:rsidRPr="006A27C6" w:rsidRDefault="00805F53" w:rsidP="00FC7804">
      <w:pPr>
        <w:pStyle w:val="Code"/>
      </w:pPr>
      <w:r w:rsidRPr="006A27C6">
        <w:t xml:space="preserve">    </w:t>
      </w:r>
    </w:p>
    <w:p w14:paraId="127FB59C" w14:textId="77777777" w:rsidR="00805F53" w:rsidRPr="006A27C6" w:rsidRDefault="00805F53" w:rsidP="00FC7804">
      <w:pPr>
        <w:pStyle w:val="Code"/>
      </w:pPr>
      <w:r w:rsidRPr="006A27C6">
        <w:t xml:space="preserve">    // Animate left on the sprite sheet</w:t>
      </w:r>
    </w:p>
    <w:p w14:paraId="4866DD8A" w14:textId="77777777" w:rsidR="00805F53" w:rsidRPr="006A27C6" w:rsidRDefault="00805F53" w:rsidP="00FC7804">
      <w:pPr>
        <w:pStyle w:val="Code"/>
      </w:pPr>
      <w:r w:rsidRPr="006A27C6">
        <w:t xml:space="preserve">    if (gEngine.Input.</w:t>
      </w:r>
      <w:r>
        <w:t>isKey</w:t>
      </w:r>
      <w:r w:rsidRPr="006A27C6">
        <w:t>Clicked(gEngine.Input.</w:t>
      </w:r>
      <w:r>
        <w:t>keys</w:t>
      </w:r>
      <w:r w:rsidRPr="006A27C6">
        <w:t>.One)) {</w:t>
      </w:r>
    </w:p>
    <w:p w14:paraId="2D4DD5FE" w14:textId="77777777" w:rsidR="00CA7F6C" w:rsidRDefault="00805F53" w:rsidP="00FC7804">
      <w:pPr>
        <w:pStyle w:val="Code"/>
      </w:pPr>
      <w:r w:rsidRPr="006A27C6">
        <w:t xml:space="preserve">        this.</w:t>
      </w:r>
      <w:r>
        <w:t>m</w:t>
      </w:r>
      <w:r w:rsidRPr="006A27C6">
        <w:t>RightMinion.</w:t>
      </w:r>
      <w:r>
        <w:t>set</w:t>
      </w:r>
      <w:r w:rsidRPr="006A27C6">
        <w:t>AnimationType(</w:t>
      </w:r>
    </w:p>
    <w:p w14:paraId="1E174977" w14:textId="77777777" w:rsidR="00206A2A" w:rsidRDefault="00CA7F6C">
      <w:pPr>
        <w:pStyle w:val="Code"/>
        <w:ind w:firstLine="720"/>
      </w:pPr>
      <w:r>
        <w:t xml:space="preserve">    </w:t>
      </w:r>
      <w:r w:rsidR="00805F53" w:rsidRPr="006A27C6">
        <w:t>SpriteAnimateRenderable.eAnimationType.eAnimateLeft);</w:t>
      </w:r>
    </w:p>
    <w:p w14:paraId="7E6A2C0C" w14:textId="77777777" w:rsidR="00CA7F6C" w:rsidRDefault="00805F53" w:rsidP="00FC7804">
      <w:pPr>
        <w:pStyle w:val="Code"/>
      </w:pPr>
      <w:r w:rsidRPr="006A27C6">
        <w:t xml:space="preserve">        this.</w:t>
      </w:r>
      <w:r>
        <w:t>m</w:t>
      </w:r>
      <w:r w:rsidRPr="006A27C6">
        <w:t>LeftMinion.</w:t>
      </w:r>
      <w:r>
        <w:t>set</w:t>
      </w:r>
      <w:r w:rsidRPr="006A27C6">
        <w:t>AnimationType(</w:t>
      </w:r>
    </w:p>
    <w:p w14:paraId="4A28D60C" w14:textId="77777777" w:rsidR="00206A2A" w:rsidRDefault="00CA7F6C">
      <w:pPr>
        <w:pStyle w:val="Code"/>
        <w:ind w:firstLine="720"/>
      </w:pPr>
      <w:r>
        <w:t xml:space="preserve">    </w:t>
      </w:r>
      <w:r w:rsidR="00805F53" w:rsidRPr="006A27C6">
        <w:t>SpriteAnimateRenderable.eAnimationType.eAnimateLeft);</w:t>
      </w:r>
    </w:p>
    <w:p w14:paraId="1BA876C8" w14:textId="77777777" w:rsidR="00805F53" w:rsidRPr="006A27C6" w:rsidRDefault="00805F53" w:rsidP="00FC7804">
      <w:pPr>
        <w:pStyle w:val="Code"/>
      </w:pPr>
      <w:r w:rsidRPr="006A27C6">
        <w:t xml:space="preserve">    }</w:t>
      </w:r>
    </w:p>
    <w:p w14:paraId="28E1AA21" w14:textId="77777777" w:rsidR="00805F53" w:rsidRPr="006A27C6" w:rsidRDefault="00805F53" w:rsidP="00FC7804">
      <w:pPr>
        <w:pStyle w:val="Code"/>
      </w:pPr>
      <w:r w:rsidRPr="006A27C6">
        <w:t xml:space="preserve">    </w:t>
      </w:r>
    </w:p>
    <w:p w14:paraId="744874CC" w14:textId="77777777" w:rsidR="00805F53" w:rsidRPr="006A27C6" w:rsidRDefault="00805F53" w:rsidP="00FC7804">
      <w:pPr>
        <w:pStyle w:val="Code"/>
      </w:pPr>
      <w:r w:rsidRPr="006A27C6">
        <w:t xml:space="preserve">    // swing animation </w:t>
      </w:r>
    </w:p>
    <w:p w14:paraId="1AB5BAE3" w14:textId="77777777" w:rsidR="00805F53" w:rsidRPr="006A27C6" w:rsidRDefault="00805F53" w:rsidP="00FC7804">
      <w:pPr>
        <w:pStyle w:val="Code"/>
      </w:pPr>
      <w:r w:rsidRPr="006A27C6">
        <w:t xml:space="preserve">    if (gEngine.Input.</w:t>
      </w:r>
      <w:r>
        <w:t>isKey</w:t>
      </w:r>
      <w:r w:rsidRPr="006A27C6">
        <w:t>Clicked(gEngine.Input.</w:t>
      </w:r>
      <w:r>
        <w:t>keys</w:t>
      </w:r>
      <w:r w:rsidRPr="006A27C6">
        <w:t>.Two)) {</w:t>
      </w:r>
    </w:p>
    <w:p w14:paraId="48CF44D8" w14:textId="77777777" w:rsidR="00CA7F6C" w:rsidRDefault="00805F53" w:rsidP="00FC7804">
      <w:pPr>
        <w:pStyle w:val="Code"/>
      </w:pPr>
      <w:r w:rsidRPr="006A27C6">
        <w:t xml:space="preserve">        this.</w:t>
      </w:r>
      <w:r>
        <w:t>m</w:t>
      </w:r>
      <w:r w:rsidRPr="006A27C6">
        <w:t>RightMinion.</w:t>
      </w:r>
      <w:r>
        <w:t>set</w:t>
      </w:r>
      <w:r w:rsidRPr="006A27C6">
        <w:t>AnimationType(</w:t>
      </w:r>
    </w:p>
    <w:p w14:paraId="5290FD04" w14:textId="77777777" w:rsidR="00206A2A" w:rsidRDefault="00CA7F6C">
      <w:pPr>
        <w:pStyle w:val="Code"/>
        <w:ind w:firstLine="720"/>
      </w:pPr>
      <w:r>
        <w:t xml:space="preserve">    </w:t>
      </w:r>
      <w:r w:rsidR="00805F53" w:rsidRPr="006A27C6">
        <w:t>SpriteAnimateRenderable.eAnimationType.eAnimateSwing);</w:t>
      </w:r>
    </w:p>
    <w:p w14:paraId="1F476789" w14:textId="77777777" w:rsidR="00CA7F6C" w:rsidRDefault="00805F53" w:rsidP="00FC7804">
      <w:pPr>
        <w:pStyle w:val="Code"/>
      </w:pPr>
      <w:r w:rsidRPr="006A27C6">
        <w:t xml:space="preserve">        this.</w:t>
      </w:r>
      <w:r>
        <w:t>m</w:t>
      </w:r>
      <w:r w:rsidRPr="006A27C6">
        <w:t>LeftMinion.</w:t>
      </w:r>
      <w:r>
        <w:t>set</w:t>
      </w:r>
      <w:r w:rsidRPr="006A27C6">
        <w:t>AnimationType(</w:t>
      </w:r>
    </w:p>
    <w:p w14:paraId="115BA786" w14:textId="77777777" w:rsidR="00206A2A" w:rsidRDefault="00CA7F6C">
      <w:pPr>
        <w:pStyle w:val="Code"/>
        <w:ind w:firstLine="720"/>
      </w:pPr>
      <w:r>
        <w:t xml:space="preserve">    </w:t>
      </w:r>
      <w:r w:rsidR="00805F53" w:rsidRPr="006A27C6">
        <w:t>SpriteAnimateRenderable.eAnimationType.eAnimateSwing);</w:t>
      </w:r>
    </w:p>
    <w:p w14:paraId="04366E5D" w14:textId="77777777" w:rsidR="00805F53" w:rsidRPr="006A27C6" w:rsidRDefault="00805F53" w:rsidP="00FC7804">
      <w:pPr>
        <w:pStyle w:val="Code"/>
      </w:pPr>
      <w:r w:rsidRPr="006A27C6">
        <w:t xml:space="preserve">    }</w:t>
      </w:r>
    </w:p>
    <w:p w14:paraId="37349F7B" w14:textId="77777777" w:rsidR="00805F53" w:rsidRPr="006A27C6" w:rsidRDefault="00805F53" w:rsidP="00FC7804">
      <w:pPr>
        <w:pStyle w:val="Code"/>
      </w:pPr>
      <w:r w:rsidRPr="006A27C6">
        <w:t xml:space="preserve">    </w:t>
      </w:r>
    </w:p>
    <w:p w14:paraId="78D70646" w14:textId="77777777" w:rsidR="00805F53" w:rsidRPr="006A27C6" w:rsidRDefault="00805F53" w:rsidP="00FC7804">
      <w:pPr>
        <w:pStyle w:val="Code"/>
      </w:pPr>
      <w:r w:rsidRPr="006A27C6">
        <w:t xml:space="preserve">    // Animate right on the sprite sheet</w:t>
      </w:r>
    </w:p>
    <w:p w14:paraId="6C18AE67" w14:textId="77777777" w:rsidR="00805F53" w:rsidRPr="006A27C6" w:rsidRDefault="00805F53" w:rsidP="00FC7804">
      <w:pPr>
        <w:pStyle w:val="Code"/>
      </w:pPr>
      <w:r w:rsidRPr="006A27C6">
        <w:t xml:space="preserve">    if (gEngine.Input.</w:t>
      </w:r>
      <w:r>
        <w:t>isKey</w:t>
      </w:r>
      <w:r w:rsidRPr="006A27C6">
        <w:t>Clicked(gEngine.Input.</w:t>
      </w:r>
      <w:r>
        <w:t>keys</w:t>
      </w:r>
      <w:r w:rsidRPr="006A27C6">
        <w:t>.Three)) {</w:t>
      </w:r>
    </w:p>
    <w:p w14:paraId="09E792BE" w14:textId="77777777" w:rsidR="005B20DA" w:rsidRDefault="00805F53" w:rsidP="00FC7804">
      <w:pPr>
        <w:pStyle w:val="Code"/>
      </w:pPr>
      <w:r w:rsidRPr="006A27C6">
        <w:t xml:space="preserve">        this.</w:t>
      </w:r>
      <w:r>
        <w:t>m</w:t>
      </w:r>
      <w:r w:rsidRPr="006A27C6">
        <w:t>RightMinion.</w:t>
      </w:r>
      <w:r>
        <w:t>set</w:t>
      </w:r>
      <w:r w:rsidRPr="006A27C6">
        <w:t>AnimationType(</w:t>
      </w:r>
    </w:p>
    <w:p w14:paraId="13F5371A" w14:textId="77777777" w:rsidR="00206A2A" w:rsidRDefault="005B20DA">
      <w:pPr>
        <w:pStyle w:val="Code"/>
        <w:ind w:firstLine="720"/>
      </w:pPr>
      <w:r>
        <w:t xml:space="preserve">    </w:t>
      </w:r>
      <w:r w:rsidR="00805F53" w:rsidRPr="006A27C6">
        <w:t>SpriteAnimateRenderable.eAnimationType.eAnimateRight);</w:t>
      </w:r>
    </w:p>
    <w:p w14:paraId="414F9D23" w14:textId="77777777" w:rsidR="005B20DA" w:rsidRDefault="00805F53" w:rsidP="00FC7804">
      <w:pPr>
        <w:pStyle w:val="Code"/>
      </w:pPr>
      <w:r w:rsidRPr="006A27C6">
        <w:t xml:space="preserve">        this.</w:t>
      </w:r>
      <w:r>
        <w:t>m</w:t>
      </w:r>
      <w:r w:rsidRPr="006A27C6">
        <w:t>LeftMinion.</w:t>
      </w:r>
      <w:r>
        <w:t>set</w:t>
      </w:r>
      <w:r w:rsidRPr="006A27C6">
        <w:t>AnimationType(</w:t>
      </w:r>
    </w:p>
    <w:p w14:paraId="264C2680" w14:textId="77777777" w:rsidR="00206A2A" w:rsidRDefault="005B20DA">
      <w:pPr>
        <w:pStyle w:val="Code"/>
        <w:ind w:firstLine="720"/>
      </w:pPr>
      <w:r>
        <w:t xml:space="preserve">    </w:t>
      </w:r>
      <w:r w:rsidR="00805F53" w:rsidRPr="006A27C6">
        <w:t>SpriteAnimateRenderable.eAnimationType.eAnimateRight);</w:t>
      </w:r>
    </w:p>
    <w:p w14:paraId="526DCDB9" w14:textId="77777777" w:rsidR="00805F53" w:rsidRPr="006A27C6" w:rsidRDefault="00805F53" w:rsidP="00FC7804">
      <w:pPr>
        <w:pStyle w:val="Code"/>
      </w:pPr>
      <w:r w:rsidRPr="006A27C6">
        <w:t xml:space="preserve">    }</w:t>
      </w:r>
    </w:p>
    <w:p w14:paraId="597A0826" w14:textId="77777777" w:rsidR="00805F53" w:rsidRPr="006A27C6" w:rsidRDefault="00805F53" w:rsidP="00FC7804">
      <w:pPr>
        <w:pStyle w:val="Code"/>
      </w:pPr>
      <w:r w:rsidRPr="006A27C6">
        <w:t xml:space="preserve">    </w:t>
      </w:r>
    </w:p>
    <w:p w14:paraId="399780C2" w14:textId="77777777" w:rsidR="00805F53" w:rsidRPr="006A27C6" w:rsidRDefault="00805F53" w:rsidP="00FC7804">
      <w:pPr>
        <w:pStyle w:val="Code"/>
      </w:pPr>
      <w:r w:rsidRPr="006A27C6">
        <w:t xml:space="preserve">    // decrease the duration of showing sprite elements, speeding up </w:t>
      </w:r>
      <w:r>
        <w:t xml:space="preserve">the </w:t>
      </w:r>
      <w:r w:rsidRPr="006A27C6">
        <w:t>animation</w:t>
      </w:r>
    </w:p>
    <w:p w14:paraId="04335BFC" w14:textId="77777777" w:rsidR="00805F53" w:rsidRPr="006A27C6" w:rsidRDefault="00805F53" w:rsidP="00FC7804">
      <w:pPr>
        <w:pStyle w:val="Code"/>
      </w:pPr>
      <w:r w:rsidRPr="006A27C6">
        <w:t xml:space="preserve">    if (gEngine.Input.</w:t>
      </w:r>
      <w:r>
        <w:t>isKey</w:t>
      </w:r>
      <w:r w:rsidRPr="006A27C6">
        <w:t>Clicked(gEngine.Input.</w:t>
      </w:r>
      <w:r>
        <w:t>keys</w:t>
      </w:r>
      <w:r w:rsidRPr="006A27C6">
        <w:t>.Four)) {</w:t>
      </w:r>
    </w:p>
    <w:p w14:paraId="415C8D4A" w14:textId="77777777" w:rsidR="00805F53" w:rsidRPr="006A27C6" w:rsidRDefault="00805F53" w:rsidP="00FC7804">
      <w:pPr>
        <w:pStyle w:val="Code"/>
      </w:pPr>
      <w:r w:rsidRPr="006A27C6">
        <w:t xml:space="preserve">        this.</w:t>
      </w:r>
      <w:r>
        <w:t>m</w:t>
      </w:r>
      <w:r w:rsidRPr="006A27C6">
        <w:t>RightMinion.</w:t>
      </w:r>
      <w:r>
        <w:t>inc</w:t>
      </w:r>
      <w:r w:rsidRPr="006A27C6">
        <w:t>AnimationSpeed(-2);</w:t>
      </w:r>
    </w:p>
    <w:p w14:paraId="16A5394F" w14:textId="77777777" w:rsidR="00805F53" w:rsidRPr="006A27C6" w:rsidRDefault="00805F53" w:rsidP="00FC7804">
      <w:pPr>
        <w:pStyle w:val="Code"/>
      </w:pPr>
      <w:r w:rsidRPr="006A27C6">
        <w:t xml:space="preserve">        this.</w:t>
      </w:r>
      <w:r>
        <w:t>m</w:t>
      </w:r>
      <w:r w:rsidRPr="006A27C6">
        <w:t>LeftMinion.</w:t>
      </w:r>
      <w:r>
        <w:t>inc</w:t>
      </w:r>
      <w:r w:rsidRPr="006A27C6">
        <w:t>AnimationSpeed(-2);</w:t>
      </w:r>
    </w:p>
    <w:p w14:paraId="5B9454FA" w14:textId="77777777" w:rsidR="00805F53" w:rsidRPr="006A27C6" w:rsidRDefault="00805F53" w:rsidP="00FC7804">
      <w:pPr>
        <w:pStyle w:val="Code"/>
      </w:pPr>
      <w:r w:rsidRPr="006A27C6">
        <w:t xml:space="preserve">    }</w:t>
      </w:r>
    </w:p>
    <w:p w14:paraId="648CED62" w14:textId="77777777" w:rsidR="00805F53" w:rsidRPr="006A27C6" w:rsidRDefault="00805F53" w:rsidP="00FC7804">
      <w:pPr>
        <w:pStyle w:val="Code"/>
      </w:pPr>
      <w:r w:rsidRPr="006A27C6">
        <w:t xml:space="preserve">    </w:t>
      </w:r>
    </w:p>
    <w:p w14:paraId="0D7BBE64" w14:textId="77777777" w:rsidR="00805F53" w:rsidRPr="006A27C6" w:rsidRDefault="00805F53" w:rsidP="00FC7804">
      <w:pPr>
        <w:pStyle w:val="Code"/>
      </w:pPr>
      <w:r w:rsidRPr="006A27C6">
        <w:t xml:space="preserve">    // increase the duration of showing sprite elements, slowing </w:t>
      </w:r>
      <w:r>
        <w:t xml:space="preserve">down </w:t>
      </w:r>
      <w:r w:rsidRPr="006A27C6">
        <w:t>the animation</w:t>
      </w:r>
    </w:p>
    <w:p w14:paraId="5F43CA7C" w14:textId="77777777" w:rsidR="00805F53" w:rsidRPr="006A27C6" w:rsidRDefault="00805F53" w:rsidP="00FC7804">
      <w:pPr>
        <w:pStyle w:val="Code"/>
      </w:pPr>
      <w:r w:rsidRPr="006A27C6">
        <w:t xml:space="preserve">    if (gEngine.Input.</w:t>
      </w:r>
      <w:r>
        <w:t>isKey</w:t>
      </w:r>
      <w:r w:rsidRPr="006A27C6">
        <w:t>Clicked(gEngine.Input.</w:t>
      </w:r>
      <w:r>
        <w:t>keys</w:t>
      </w:r>
      <w:r w:rsidRPr="006A27C6">
        <w:t>.Five)) {</w:t>
      </w:r>
    </w:p>
    <w:p w14:paraId="46BBCDD0" w14:textId="77777777" w:rsidR="00805F53" w:rsidRPr="006A27C6" w:rsidRDefault="00805F53" w:rsidP="00FC7804">
      <w:pPr>
        <w:pStyle w:val="Code"/>
      </w:pPr>
      <w:r w:rsidRPr="006A27C6">
        <w:t xml:space="preserve">        this.</w:t>
      </w:r>
      <w:r>
        <w:t>m</w:t>
      </w:r>
      <w:r w:rsidRPr="006A27C6">
        <w:t>RightMinion.</w:t>
      </w:r>
      <w:r>
        <w:t>inc</w:t>
      </w:r>
      <w:r w:rsidRPr="006A27C6">
        <w:t>AnimationSpeed(2);</w:t>
      </w:r>
    </w:p>
    <w:p w14:paraId="2DD38B71" w14:textId="77777777" w:rsidR="00805F53" w:rsidRPr="006A27C6" w:rsidRDefault="00805F53" w:rsidP="00FC7804">
      <w:pPr>
        <w:pStyle w:val="Code"/>
      </w:pPr>
      <w:r w:rsidRPr="006A27C6">
        <w:t xml:space="preserve">        this.</w:t>
      </w:r>
      <w:r>
        <w:t>m</w:t>
      </w:r>
      <w:r w:rsidRPr="006A27C6">
        <w:t>LeftMinion.</w:t>
      </w:r>
      <w:r>
        <w:t>inc</w:t>
      </w:r>
      <w:r w:rsidRPr="006A27C6">
        <w:t>AnimationSpeed(2);</w:t>
      </w:r>
    </w:p>
    <w:p w14:paraId="27993097" w14:textId="77777777" w:rsidR="00805F53" w:rsidRPr="006A27C6" w:rsidRDefault="00805F53" w:rsidP="00FC7804">
      <w:pPr>
        <w:pStyle w:val="Code"/>
      </w:pPr>
      <w:r w:rsidRPr="006A27C6">
        <w:t xml:space="preserve">    }</w:t>
      </w:r>
    </w:p>
    <w:p w14:paraId="3AE9CFB9" w14:textId="77777777" w:rsidR="00805F53" w:rsidRPr="006A27C6" w:rsidRDefault="00805F53" w:rsidP="00FC7804">
      <w:pPr>
        <w:pStyle w:val="Code"/>
      </w:pPr>
      <w:r w:rsidRPr="006A27C6">
        <w:t>};</w:t>
      </w:r>
    </w:p>
    <w:p w14:paraId="36D2AEE5" w14:textId="77777777" w:rsidR="00805F53" w:rsidRPr="006A27C6" w:rsidRDefault="00805F53" w:rsidP="00D07AC5">
      <w:pPr>
        <w:pStyle w:val="BodyText"/>
      </w:pPr>
      <w:r w:rsidRPr="006A27C6">
        <w:t xml:space="preserve">The keys 1, 2, </w:t>
      </w:r>
      <w:r>
        <w:t xml:space="preserve">and </w:t>
      </w:r>
      <w:r w:rsidRPr="006A27C6">
        <w:t>3 change the animation type</w:t>
      </w:r>
      <w:r w:rsidR="0058634B">
        <w:t>,</w:t>
      </w:r>
      <w:r w:rsidRPr="006A27C6">
        <w:t xml:space="preserve"> </w:t>
      </w:r>
      <w:r>
        <w:t>and keys</w:t>
      </w:r>
      <w:r w:rsidRPr="006A27C6">
        <w:t xml:space="preserve"> 4 and</w:t>
      </w:r>
      <w:r>
        <w:t xml:space="preserve"> 5 c</w:t>
      </w:r>
      <w:r w:rsidRPr="006A27C6">
        <w:t>hange the animation speed. Note that the limit of the animation speed is the update rate of the game loop</w:t>
      </w:r>
      <w:r>
        <w:t>.</w:t>
      </w:r>
    </w:p>
    <w:p w14:paraId="4B8C53FE" w14:textId="77777777" w:rsidR="00805F53" w:rsidRDefault="00805F53" w:rsidP="00FC7804">
      <w:pPr>
        <w:pStyle w:val="Heading1"/>
      </w:pPr>
      <w:r>
        <w:t>Fonts and Drawing of Text</w:t>
      </w:r>
    </w:p>
    <w:p w14:paraId="617F1814" w14:textId="77777777" w:rsidR="00805F53" w:rsidRDefault="00805F53" w:rsidP="00FC7804">
      <w:pPr>
        <w:pStyle w:val="BodyTextFirst"/>
      </w:pPr>
      <w:r w:rsidRPr="00967FFA">
        <w:t xml:space="preserve">A valuable tool that many games use for a variety of tasks is text output. </w:t>
      </w:r>
      <w:r>
        <w:t>Drawing of t</w:t>
      </w:r>
      <w:r w:rsidRPr="00967FFA">
        <w:t xml:space="preserve">ext </w:t>
      </w:r>
      <w:r>
        <w:t xml:space="preserve">messages is </w:t>
      </w:r>
      <w:r w:rsidRPr="00967FFA">
        <w:t xml:space="preserve">an efficient way to communicate to the user as well as you, the developer. For example, </w:t>
      </w:r>
      <w:r>
        <w:t xml:space="preserve">text messages </w:t>
      </w:r>
      <w:r w:rsidRPr="00967FFA">
        <w:t xml:space="preserve">can be used to communicate the game’s story, the player’s score, or debugging information during development. </w:t>
      </w:r>
      <w:r>
        <w:t>Unfortunately</w:t>
      </w:r>
      <w:r w:rsidR="00AA1841">
        <w:t>,</w:t>
      </w:r>
      <w:r w:rsidRPr="00967FFA">
        <w:t xml:space="preserve"> </w:t>
      </w:r>
      <w:r>
        <w:t>WebGL</w:t>
      </w:r>
      <w:r w:rsidRPr="00967FFA">
        <w:t xml:space="preserve"> does not </w:t>
      </w:r>
      <w:r>
        <w:t xml:space="preserve">support the drawing of </w:t>
      </w:r>
      <w:r w:rsidRPr="00967FFA">
        <w:t xml:space="preserve">text. </w:t>
      </w:r>
      <w:r>
        <w:t xml:space="preserve">This section briefly introduces bitmap fonts and introduces </w:t>
      </w:r>
      <w:proofErr w:type="spellStart"/>
      <w:r w:rsidRPr="007C6388">
        <w:rPr>
          <w:rStyle w:val="CodeInline"/>
        </w:rPr>
        <w:t>FontRenderable</w:t>
      </w:r>
      <w:proofErr w:type="spellEnd"/>
      <w:r>
        <w:t xml:space="preserve"> objects to support the drawing of texts. </w:t>
      </w:r>
    </w:p>
    <w:p w14:paraId="63CBAB2E" w14:textId="77777777" w:rsidR="00805F53" w:rsidRDefault="00805F53" w:rsidP="00FC7804">
      <w:pPr>
        <w:pStyle w:val="Heading2"/>
      </w:pPr>
      <w:r>
        <w:lastRenderedPageBreak/>
        <w:t>Bitmap Fonts</w:t>
      </w:r>
    </w:p>
    <w:p w14:paraId="1772DD7A" w14:textId="77777777" w:rsidR="00805F53" w:rsidRDefault="00805F53" w:rsidP="00FC7804">
      <w:pPr>
        <w:pStyle w:val="BodyTextFirst"/>
      </w:pPr>
      <w:r>
        <w:t>A font must be defined such that individual characters can be extracted for the drawing of text messages. A bitmap font</w:t>
      </w:r>
      <w:r w:rsidR="005D21B5">
        <w:fldChar w:fldCharType="begin"/>
      </w:r>
      <w:r w:rsidR="005D21B5">
        <w:instrText xml:space="preserve"> XE "</w:instrText>
      </w:r>
      <w:r w:rsidR="005D21B5" w:rsidRPr="008C0D28">
        <w:instrText>FontRenderable objects:bitmap fonts</w:instrText>
      </w:r>
      <w:r w:rsidR="005D21B5">
        <w:instrText xml:space="preserve">" </w:instrText>
      </w:r>
      <w:r w:rsidR="005D21B5">
        <w:fldChar w:fldCharType="end"/>
      </w:r>
      <w:r>
        <w:t xml:space="preserve">, as the name implies, is a simple map describing which bit (or pixel) must be switched on to represent characters in the font. Combining all characters of a bitmap font into a single image and defining an accompanied decoding description document provide a straightforward solution for drawing text output. For example, Figure </w:t>
      </w:r>
      <w:r w:rsidR="002F32E3">
        <w:t>5-14</w:t>
      </w:r>
      <w:r>
        <w:t xml:space="preserve"> shows a bitmap font sprite where all the defined characters are tightly organized into the same image. Figure </w:t>
      </w:r>
      <w:r w:rsidR="002F32E3">
        <w:t>5-15</w:t>
      </w:r>
      <w:r>
        <w:t xml:space="preserve"> is a snippet of the </w:t>
      </w:r>
      <w:r w:rsidR="00206E8F">
        <w:t xml:space="preserve">accompanying </w:t>
      </w:r>
      <w:r>
        <w:t>decoding description in XML format.</w:t>
      </w:r>
    </w:p>
    <w:p w14:paraId="2CA75C06" w14:textId="77777777" w:rsidR="00805F53" w:rsidRDefault="009D0AC9" w:rsidP="003A3233">
      <w:pPr>
        <w:pStyle w:val="Figure"/>
      </w:pPr>
      <w:r>
        <w:rPr>
          <w:noProof/>
        </w:rPr>
        <w:drawing>
          <wp:inline distT="0" distB="0" distL="0" distR="0" wp14:anchorId="6FD77384" wp14:editId="37777F92">
            <wp:extent cx="2440305" cy="1217295"/>
            <wp:effectExtent l="0" t="0" r="0" b="190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0305" cy="1217295"/>
                    </a:xfrm>
                    <a:prstGeom prst="rect">
                      <a:avLst/>
                    </a:prstGeom>
                    <a:noFill/>
                    <a:ln>
                      <a:noFill/>
                    </a:ln>
                  </pic:spPr>
                </pic:pic>
              </a:graphicData>
            </a:graphic>
          </wp:inline>
        </w:drawing>
      </w:r>
    </w:p>
    <w:p w14:paraId="2B822FB1" w14:textId="77777777" w:rsidR="00805F53" w:rsidRDefault="00805F53" w:rsidP="00FC7804">
      <w:pPr>
        <w:pStyle w:val="FigureCaption"/>
      </w:pPr>
      <w:r>
        <w:t xml:space="preserve">Figure </w:t>
      </w:r>
      <w:r w:rsidR="002F32E3">
        <w:t>5-14</w:t>
      </w:r>
      <w:r w:rsidR="00AC0592">
        <w:t xml:space="preserve">. </w:t>
      </w:r>
      <w:r>
        <w:t>An example bitmap font sprite image</w:t>
      </w:r>
    </w:p>
    <w:p w14:paraId="3C6C6727" w14:textId="77777777" w:rsidR="00805F53" w:rsidRPr="00594EC8" w:rsidRDefault="009D0AC9" w:rsidP="003A3233">
      <w:pPr>
        <w:pStyle w:val="Figure"/>
      </w:pPr>
      <w:r>
        <w:rPr>
          <w:noProof/>
        </w:rPr>
        <w:drawing>
          <wp:inline distT="0" distB="0" distL="0" distR="0" wp14:anchorId="7E65DE2D" wp14:editId="250951E5">
            <wp:extent cx="5480685" cy="1284605"/>
            <wp:effectExtent l="0" t="0" r="5715"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685" cy="1284605"/>
                    </a:xfrm>
                    <a:prstGeom prst="rect">
                      <a:avLst/>
                    </a:prstGeom>
                    <a:noFill/>
                    <a:ln>
                      <a:noFill/>
                    </a:ln>
                  </pic:spPr>
                </pic:pic>
              </a:graphicData>
            </a:graphic>
          </wp:inline>
        </w:drawing>
      </w:r>
    </w:p>
    <w:p w14:paraId="25BE1272" w14:textId="77777777" w:rsidR="00805F53" w:rsidRPr="00D640DD" w:rsidRDefault="00805F53" w:rsidP="00FC7804">
      <w:pPr>
        <w:pStyle w:val="FigureCaption"/>
      </w:pPr>
      <w:r>
        <w:t xml:space="preserve">Figure </w:t>
      </w:r>
      <w:r w:rsidR="002F32E3">
        <w:t>5-15</w:t>
      </w:r>
      <w:r w:rsidR="00AC0592">
        <w:t xml:space="preserve">. </w:t>
      </w:r>
      <w:r>
        <w:t xml:space="preserve">A snippet of the XML file with the decoding information for the bitmap font image shown in Figure </w:t>
      </w:r>
      <w:r w:rsidR="002F32E3">
        <w:t>5-14</w:t>
      </w:r>
    </w:p>
    <w:p w14:paraId="07D659A3" w14:textId="77777777" w:rsidR="00805F53" w:rsidRDefault="00805F53" w:rsidP="003A3233">
      <w:pPr>
        <w:pStyle w:val="BodyText"/>
      </w:pPr>
      <w:r>
        <w:t xml:space="preserve">Notice that the decoding information as shown in Figure </w:t>
      </w:r>
      <w:r w:rsidR="002F32E3">
        <w:t>5-15</w:t>
      </w:r>
      <w:r>
        <w:t xml:space="preserve"> uniquely defines the </w:t>
      </w:r>
      <w:proofErr w:type="spellStart"/>
      <w:r w:rsidR="003F6760">
        <w:t>uv</w:t>
      </w:r>
      <w:proofErr w:type="spellEnd"/>
      <w:r>
        <w:t xml:space="preserve"> coordinate positions for each character in the image</w:t>
      </w:r>
      <w:r w:rsidR="00BE61F0">
        <w:t>,</w:t>
      </w:r>
      <w:r>
        <w:t xml:space="preserve"> as shown in Figure </w:t>
      </w:r>
      <w:r w:rsidR="002F32E3">
        <w:t>5-14</w:t>
      </w:r>
      <w:r>
        <w:t>. In this way, the texture mapping of individual characters from a bitmap font sprite image can be performed in a straightforward</w:t>
      </w:r>
      <w:r w:rsidR="005D21B5">
        <w:fldChar w:fldCharType="begin"/>
      </w:r>
      <w:r w:rsidR="005D21B5">
        <w:instrText xml:space="preserve"> XE "</w:instrText>
      </w:r>
      <w:r w:rsidR="005D21B5" w:rsidRPr="00A209DE">
        <w:instrText>FontRenderable objects:bitmap fonts</w:instrText>
      </w:r>
      <w:r w:rsidR="005D21B5">
        <w:instrText xml:space="preserve">" </w:instrText>
      </w:r>
      <w:r w:rsidR="005D21B5">
        <w:fldChar w:fldCharType="end"/>
      </w:r>
      <w:r>
        <w:t xml:space="preserve"> manner by the </w:t>
      </w:r>
      <w:proofErr w:type="spellStart"/>
      <w:r w:rsidRPr="00975DF8">
        <w:rPr>
          <w:rStyle w:val="CodeInline"/>
        </w:rPr>
        <w:t>SpriteRenderable</w:t>
      </w:r>
      <w:proofErr w:type="spellEnd"/>
      <w:r>
        <w:t xml:space="preserve"> objects. </w:t>
      </w:r>
    </w:p>
    <w:p w14:paraId="45397ADC" w14:textId="77777777" w:rsidR="00805F53" w:rsidRPr="00967FFA" w:rsidRDefault="00DA3970" w:rsidP="00FC7804">
      <w:pPr>
        <w:pStyle w:val="NoteTipCaution"/>
      </w:pPr>
      <w:r w:rsidRPr="00DA3970">
        <w:rPr>
          <w:b/>
        </w:rPr>
        <w:t>Note</w:t>
      </w:r>
      <w:r w:rsidRPr="00DA3970">
        <w:rPr>
          <w:b/>
        </w:rPr>
        <w:tab/>
      </w:r>
      <w:r w:rsidR="003F03D2">
        <w:rPr>
          <w:b/>
        </w:rPr>
        <w:t xml:space="preserve"> </w:t>
      </w:r>
      <w:r w:rsidR="00805F53">
        <w:t>There are m</w:t>
      </w:r>
      <w:r w:rsidR="00805F53" w:rsidRPr="005A1282">
        <w:t xml:space="preserve">any bitmap </w:t>
      </w:r>
      <w:r w:rsidR="00805F53">
        <w:t xml:space="preserve">font </w:t>
      </w:r>
      <w:r w:rsidR="00805F53" w:rsidRPr="005A1282">
        <w:t>file formats</w:t>
      </w:r>
      <w:r w:rsidR="00805F53">
        <w:t>. T</w:t>
      </w:r>
      <w:r w:rsidR="00805F53" w:rsidRPr="005A1282">
        <w:t xml:space="preserve">he </w:t>
      </w:r>
      <w:r w:rsidR="00805F53">
        <w:t xml:space="preserve">format used </w:t>
      </w:r>
      <w:r w:rsidR="00805F53" w:rsidRPr="005A1282">
        <w:t xml:space="preserve">in this book </w:t>
      </w:r>
      <w:r w:rsidR="00805F53">
        <w:t xml:space="preserve">is </w:t>
      </w:r>
      <w:r w:rsidR="00DE1184">
        <w:t xml:space="preserve">the </w:t>
      </w:r>
      <w:proofErr w:type="spellStart"/>
      <w:r w:rsidR="00805F53" w:rsidRPr="005A1282">
        <w:t>AngleCod</w:t>
      </w:r>
      <w:r w:rsidR="00805F53">
        <w:t>e</w:t>
      </w:r>
      <w:proofErr w:type="spellEnd"/>
      <w:r w:rsidR="00805F53">
        <w:t xml:space="preserve"> </w:t>
      </w:r>
      <w:proofErr w:type="spellStart"/>
      <w:r w:rsidR="00805F53">
        <w:t>BMFont</w:t>
      </w:r>
      <w:proofErr w:type="spellEnd"/>
      <w:r w:rsidR="00DE1184">
        <w:t>-</w:t>
      </w:r>
      <w:r w:rsidR="00805F53">
        <w:t>compatible font in XML form</w:t>
      </w:r>
      <w:r w:rsidR="00805F53" w:rsidRPr="005A1282">
        <w:t>.</w:t>
      </w:r>
      <w:r w:rsidR="00805F53">
        <w:t xml:space="preserve"> </w:t>
      </w:r>
      <w:proofErr w:type="spellStart"/>
      <w:r w:rsidR="00805F53">
        <w:t>BMFont</w:t>
      </w:r>
      <w:proofErr w:type="spellEnd"/>
      <w:r w:rsidR="00805F53">
        <w:t xml:space="preserve"> is </w:t>
      </w:r>
      <w:r w:rsidR="00B94216">
        <w:t xml:space="preserve">an </w:t>
      </w:r>
      <w:r w:rsidR="00805F53">
        <w:t xml:space="preserve">open source software that converts </w:t>
      </w:r>
      <w:r w:rsidR="00805F53">
        <w:lastRenderedPageBreak/>
        <w:t xml:space="preserve">vector fonts, such as TrueType and OpenType, into bitmap fonts. See </w:t>
      </w:r>
      <w:r w:rsidR="001B387E" w:rsidRPr="001B387E">
        <w:rPr>
          <w:rStyle w:val="CodeInline"/>
        </w:rPr>
        <w:t>www.angelcode.com/products/bmfont/</w:t>
      </w:r>
      <w:r w:rsidR="00805F53">
        <w:t xml:space="preserve"> for more information.</w:t>
      </w:r>
    </w:p>
    <w:p w14:paraId="492B300D" w14:textId="77777777" w:rsidR="00805F53" w:rsidRDefault="00805F53" w:rsidP="00FC7804">
      <w:pPr>
        <w:pStyle w:val="Heading2"/>
      </w:pPr>
      <w:r>
        <w:t>The Font Support Project</w:t>
      </w:r>
    </w:p>
    <w:p w14:paraId="18DF2C4E" w14:textId="77777777" w:rsidR="00805F53" w:rsidRPr="006A27C6" w:rsidRDefault="00805F53" w:rsidP="00FC7804">
      <w:pPr>
        <w:pStyle w:val="BodyTextFirst"/>
      </w:pPr>
      <w:r>
        <w:t xml:space="preserve">This project demonstrates how to draw text from a bitmap font using the </w:t>
      </w:r>
      <w:proofErr w:type="spellStart"/>
      <w:r w:rsidRPr="00E23B18">
        <w:rPr>
          <w:rStyle w:val="CodeInline"/>
        </w:rPr>
        <w:t>SpriteRenderable</w:t>
      </w:r>
      <w:proofErr w:type="spellEnd"/>
      <w:r>
        <w:t xml:space="preserve"> object.</w:t>
      </w:r>
      <w:r w:rsidRPr="00813AB6">
        <w:t xml:space="preserve"> You can see an example of this project running in Figure </w:t>
      </w:r>
      <w:r w:rsidR="002F32E3">
        <w:t>5-16</w:t>
      </w:r>
      <w:r w:rsidRPr="00813AB6">
        <w:t>.</w:t>
      </w:r>
      <w:r>
        <w:t xml:space="preserve"> This project consists of two scenes. The first is a simple extension from the previous project with sample text output from different bitmap fonts. You can control the hero</w:t>
      </w:r>
      <w:r w:rsidR="0033202E">
        <w:t>’</w:t>
      </w:r>
      <w:r>
        <w:t xml:space="preserve">s position with the arrow keys. If the hero exits the window from the left boundary, the second scene will be invoked. The second scene simply shows the </w:t>
      </w:r>
      <w:r w:rsidR="0033202E">
        <w:t>“</w:t>
      </w:r>
      <w:r>
        <w:t>Game Over!</w:t>
      </w:r>
      <w:r w:rsidR="0033202E">
        <w:t>”</w:t>
      </w:r>
      <w:r>
        <w:t xml:space="preserve"> message and stops the game loop. The source code to this project is defined in the </w:t>
      </w:r>
      <w:r w:rsidRPr="00EE0655">
        <w:rPr>
          <w:rStyle w:val="CodeInline"/>
        </w:rPr>
        <w:t>C</w:t>
      </w:r>
      <w:r>
        <w:rPr>
          <w:rStyle w:val="CodeInline"/>
        </w:rPr>
        <w:t>hapter5/5.4</w:t>
      </w:r>
      <w:r w:rsidRPr="00EE0655">
        <w:rPr>
          <w:rStyle w:val="CodeInline"/>
        </w:rPr>
        <w:t>.</w:t>
      </w:r>
      <w:r>
        <w:rPr>
          <w:rStyle w:val="CodeInline"/>
        </w:rPr>
        <w:t>FontSupport</w:t>
      </w:r>
      <w:r>
        <w:t xml:space="preserve"> fo</w:t>
      </w:r>
      <w:r w:rsidRPr="009B6F1C">
        <w:t>lder</w:t>
      </w:r>
      <w:r w:rsidRPr="004E33BF">
        <w:t>.</w:t>
      </w:r>
    </w:p>
    <w:p w14:paraId="44B36E0C" w14:textId="77777777" w:rsidR="00805F53" w:rsidRDefault="009D0AC9" w:rsidP="003A3233">
      <w:pPr>
        <w:pStyle w:val="Figure"/>
      </w:pPr>
      <w:r>
        <w:rPr>
          <w:noProof/>
        </w:rPr>
        <w:drawing>
          <wp:inline distT="0" distB="0" distL="0" distR="0" wp14:anchorId="7197873E" wp14:editId="5D2C598C">
            <wp:extent cx="5060315" cy="1901825"/>
            <wp:effectExtent l="0" t="0" r="6985" b="317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5060315" cy="1901825"/>
                    </a:xfrm>
                    <a:prstGeom prst="rect">
                      <a:avLst/>
                    </a:prstGeom>
                    <a:noFill/>
                    <a:ln>
                      <a:noFill/>
                    </a:ln>
                  </pic:spPr>
                </pic:pic>
              </a:graphicData>
            </a:graphic>
          </wp:inline>
        </w:drawing>
      </w:r>
    </w:p>
    <w:p w14:paraId="3291A7AA" w14:textId="77777777" w:rsidR="00805F53" w:rsidRDefault="00805F53" w:rsidP="00FC7804">
      <w:pPr>
        <w:pStyle w:val="FigureCaption"/>
      </w:pPr>
      <w:r w:rsidRPr="004C36E3">
        <w:t xml:space="preserve">Figure </w:t>
      </w:r>
      <w:r w:rsidR="002F32E3">
        <w:t>5-16</w:t>
      </w:r>
      <w:r w:rsidR="0033202E">
        <w:t>.</w:t>
      </w:r>
      <w:r w:rsidR="0033202E" w:rsidRPr="004C36E3">
        <w:t xml:space="preserve"> </w:t>
      </w:r>
      <w:r w:rsidRPr="004C36E3">
        <w:t>Runn</w:t>
      </w:r>
      <w:r>
        <w:t xml:space="preserve">ing the Font Support </w:t>
      </w:r>
      <w:r w:rsidR="0033202E">
        <w:t>p</w:t>
      </w:r>
      <w:r>
        <w:t>roject</w:t>
      </w:r>
    </w:p>
    <w:p w14:paraId="18D9EE6A" w14:textId="77777777" w:rsidR="00805F53" w:rsidRDefault="00805F53" w:rsidP="00F17875">
      <w:pPr>
        <w:pStyle w:val="BodyText"/>
      </w:pPr>
      <w:r>
        <w:t>The controls of the project are as follows:</w:t>
      </w:r>
    </w:p>
    <w:p w14:paraId="7B9C212F" w14:textId="77777777" w:rsidR="00805F53" w:rsidRDefault="001B387E" w:rsidP="00FC7804">
      <w:pPr>
        <w:pStyle w:val="Bullet"/>
      </w:pPr>
      <w:r w:rsidRPr="001B387E">
        <w:rPr>
          <w:rStyle w:val="Strong"/>
          <w:b w:val="0"/>
          <w:i/>
        </w:rPr>
        <w:t xml:space="preserve">Number </w:t>
      </w:r>
      <w:r w:rsidR="0033202E">
        <w:rPr>
          <w:rStyle w:val="Strong"/>
          <w:b w:val="0"/>
          <w:i/>
        </w:rPr>
        <w:t>k</w:t>
      </w:r>
      <w:r w:rsidRPr="001B387E">
        <w:rPr>
          <w:rStyle w:val="Strong"/>
          <w:b w:val="0"/>
          <w:i/>
        </w:rPr>
        <w:t>eys 0, 1, 2, and 3</w:t>
      </w:r>
      <w:r w:rsidR="00805F53" w:rsidRPr="00A10F3A">
        <w:rPr>
          <w:rStyle w:val="Strong"/>
          <w:b w:val="0"/>
        </w:rPr>
        <w:t>:</w:t>
      </w:r>
      <w:r w:rsidR="00805F53">
        <w:t xml:space="preserve"> Select</w:t>
      </w:r>
      <w:r w:rsidR="00017727">
        <w:t>s</w:t>
      </w:r>
      <w:r w:rsidR="00805F53">
        <w:t xml:space="preserve"> the Consolas, 16, 24, 32, or 72 fonts</w:t>
      </w:r>
      <w:r w:rsidR="0033202E">
        <w:t>,</w:t>
      </w:r>
      <w:r w:rsidR="00805F53">
        <w:t xml:space="preserve"> respectively</w:t>
      </w:r>
      <w:r w:rsidR="0033202E">
        <w:t>,</w:t>
      </w:r>
      <w:r w:rsidR="00805F53">
        <w:t xml:space="preserve"> for size modification</w:t>
      </w:r>
    </w:p>
    <w:p w14:paraId="2FB20F9F" w14:textId="77777777" w:rsidR="00805F53" w:rsidRDefault="001B387E" w:rsidP="00FC7804">
      <w:pPr>
        <w:pStyle w:val="Bullet"/>
      </w:pPr>
      <w:r w:rsidRPr="001B387E">
        <w:rPr>
          <w:rStyle w:val="Strong"/>
          <w:b w:val="0"/>
          <w:i/>
        </w:rPr>
        <w:t>Up/</w:t>
      </w:r>
      <w:r w:rsidR="0033202E">
        <w:rPr>
          <w:rStyle w:val="Strong"/>
          <w:b w:val="0"/>
          <w:i/>
        </w:rPr>
        <w:t>d</w:t>
      </w:r>
      <w:r w:rsidRPr="001B387E">
        <w:rPr>
          <w:rStyle w:val="Strong"/>
          <w:b w:val="0"/>
          <w:i/>
        </w:rPr>
        <w:t xml:space="preserve">own </w:t>
      </w:r>
      <w:r w:rsidR="0033202E">
        <w:rPr>
          <w:rStyle w:val="Strong"/>
          <w:b w:val="0"/>
          <w:i/>
        </w:rPr>
        <w:t>k</w:t>
      </w:r>
      <w:r w:rsidRPr="001B387E">
        <w:rPr>
          <w:rStyle w:val="Strong"/>
          <w:b w:val="0"/>
          <w:i/>
        </w:rPr>
        <w:t>ey while holding down X/Y key</w:t>
      </w:r>
      <w:r w:rsidR="00805F53" w:rsidRPr="00A10F3A">
        <w:rPr>
          <w:rStyle w:val="Strong"/>
          <w:b w:val="0"/>
        </w:rPr>
        <w:t>:</w:t>
      </w:r>
      <w:r w:rsidR="00805F53">
        <w:t xml:space="preserve"> Increases or decreases (</w:t>
      </w:r>
      <w:r w:rsidR="00E40B87">
        <w:t xml:space="preserve">arrow </w:t>
      </w:r>
      <w:r w:rsidR="00805F53">
        <w:t>keys) the width (X key) or the height (Y key) of the selected font</w:t>
      </w:r>
    </w:p>
    <w:p w14:paraId="5D0E10DD" w14:textId="77777777" w:rsidR="00805F53" w:rsidRDefault="001B387E" w:rsidP="00FC7804">
      <w:pPr>
        <w:pStyle w:val="Bullet"/>
      </w:pPr>
      <w:r w:rsidRPr="001B387E">
        <w:rPr>
          <w:rStyle w:val="Strong"/>
          <w:b w:val="0"/>
          <w:i/>
        </w:rPr>
        <w:t xml:space="preserve">Left </w:t>
      </w:r>
      <w:r w:rsidR="0033202E">
        <w:rPr>
          <w:rStyle w:val="Strong"/>
          <w:b w:val="0"/>
          <w:i/>
        </w:rPr>
        <w:t>a</w:t>
      </w:r>
      <w:r w:rsidRPr="001B387E">
        <w:rPr>
          <w:rStyle w:val="Strong"/>
          <w:b w:val="0"/>
          <w:i/>
        </w:rPr>
        <w:t xml:space="preserve">rrow </w:t>
      </w:r>
      <w:r w:rsidR="0033202E">
        <w:rPr>
          <w:rStyle w:val="Strong"/>
          <w:b w:val="0"/>
          <w:i/>
        </w:rPr>
        <w:t>k</w:t>
      </w:r>
      <w:r w:rsidRPr="001B387E">
        <w:rPr>
          <w:rStyle w:val="Strong"/>
          <w:b w:val="0"/>
          <w:i/>
        </w:rPr>
        <w:t>ey</w:t>
      </w:r>
      <w:r w:rsidR="00805F53" w:rsidRPr="00A10F3A">
        <w:rPr>
          <w:rStyle w:val="Strong"/>
          <w:b w:val="0"/>
        </w:rPr>
        <w:t>:</w:t>
      </w:r>
      <w:r w:rsidR="00805F53">
        <w:t xml:space="preserve"> Moves the hero left</w:t>
      </w:r>
      <w:r w:rsidR="00E40B87">
        <w:t>;</w:t>
      </w:r>
      <w:r w:rsidR="00805F53">
        <w:t xml:space="preserve"> if the hero exits the screen from the left boundary</w:t>
      </w:r>
      <w:r w:rsidR="00E40B87">
        <w:t>,</w:t>
      </w:r>
      <w:r w:rsidR="00805F53">
        <w:t xml:space="preserve"> the </w:t>
      </w:r>
      <w:proofErr w:type="spellStart"/>
      <w:r w:rsidR="00805F53" w:rsidRPr="00F431AD">
        <w:rPr>
          <w:rStyle w:val="CodeInline"/>
        </w:rPr>
        <w:t>GameOver</w:t>
      </w:r>
      <w:proofErr w:type="spellEnd"/>
      <w:r w:rsidR="00805F53">
        <w:rPr>
          <w:rStyle w:val="CodeInline"/>
        </w:rPr>
        <w:t xml:space="preserve"> </w:t>
      </w:r>
      <w:r w:rsidR="00805F53">
        <w:t>level is invoked and the game ends</w:t>
      </w:r>
    </w:p>
    <w:p w14:paraId="7FA9E0C6" w14:textId="77777777" w:rsidR="00805F53" w:rsidRPr="006A27C6" w:rsidRDefault="001B387E" w:rsidP="00FC7804">
      <w:pPr>
        <w:pStyle w:val="Bullet"/>
      </w:pPr>
      <w:r w:rsidRPr="001B387E">
        <w:rPr>
          <w:rStyle w:val="Strong"/>
          <w:b w:val="0"/>
          <w:i/>
        </w:rPr>
        <w:lastRenderedPageBreak/>
        <w:t xml:space="preserve">Right </w:t>
      </w:r>
      <w:r w:rsidR="0033202E">
        <w:rPr>
          <w:rStyle w:val="Strong"/>
          <w:b w:val="0"/>
          <w:i/>
        </w:rPr>
        <w:t>a</w:t>
      </w:r>
      <w:r w:rsidRPr="001B387E">
        <w:rPr>
          <w:rStyle w:val="Strong"/>
          <w:b w:val="0"/>
          <w:i/>
        </w:rPr>
        <w:t xml:space="preserve">rrow </w:t>
      </w:r>
      <w:r w:rsidR="0033202E">
        <w:rPr>
          <w:rStyle w:val="Strong"/>
          <w:b w:val="0"/>
          <w:i/>
        </w:rPr>
        <w:t>k</w:t>
      </w:r>
      <w:r w:rsidRPr="001B387E">
        <w:rPr>
          <w:rStyle w:val="Strong"/>
          <w:b w:val="0"/>
          <w:i/>
        </w:rPr>
        <w:t>ey</w:t>
      </w:r>
      <w:r w:rsidR="00805F53" w:rsidRPr="00A10F3A">
        <w:rPr>
          <w:rStyle w:val="Strong"/>
          <w:b w:val="0"/>
        </w:rPr>
        <w:t>:</w:t>
      </w:r>
      <w:r w:rsidR="00805F53">
        <w:t xml:space="preserve"> Moves the hero right</w:t>
      </w:r>
      <w:r w:rsidR="00017727">
        <w:t>;</w:t>
      </w:r>
      <w:r w:rsidR="00805F53" w:rsidRPr="006A27C6">
        <w:t xml:space="preserve"> </w:t>
      </w:r>
      <w:r w:rsidR="00805F53">
        <w:t xml:space="preserve">when </w:t>
      </w:r>
      <w:r w:rsidR="00017727">
        <w:t xml:space="preserve">crossing </w:t>
      </w:r>
      <w:r w:rsidR="00805F53">
        <w:t xml:space="preserve">the right boundary, the hero is wrapped back </w:t>
      </w:r>
      <w:r w:rsidR="00805F53" w:rsidRPr="006A27C6">
        <w:t xml:space="preserve">to </w:t>
      </w:r>
      <w:r w:rsidR="00805F53">
        <w:t>the left boundary</w:t>
      </w:r>
    </w:p>
    <w:p w14:paraId="3320FAC0" w14:textId="77777777" w:rsidR="00805F53" w:rsidRDefault="00805F53" w:rsidP="00F17875">
      <w:pPr>
        <w:pStyle w:val="BodyText"/>
      </w:pPr>
      <w:r w:rsidRPr="00E67471">
        <w:t>The goals of the project are as follows</w:t>
      </w:r>
      <w:r>
        <w:t>:</w:t>
      </w:r>
    </w:p>
    <w:p w14:paraId="1340641B" w14:textId="77777777" w:rsidR="00805F53" w:rsidRDefault="00805F53" w:rsidP="00FC7804">
      <w:pPr>
        <w:pStyle w:val="Bullet"/>
      </w:pPr>
      <w:r>
        <w:t xml:space="preserve">To gain a basic understanding of drawing text strings in a game </w:t>
      </w:r>
    </w:p>
    <w:p w14:paraId="284D16CF" w14:textId="77777777" w:rsidR="00805F53" w:rsidRDefault="00805F53" w:rsidP="00FC7804">
      <w:pPr>
        <w:pStyle w:val="Bullet"/>
      </w:pPr>
      <w:r>
        <w:t>To understand what bitmap fonts</w:t>
      </w:r>
      <w:r w:rsidR="004E10C2" w:rsidRPr="004E10C2">
        <w:t xml:space="preserve"> </w:t>
      </w:r>
      <w:r w:rsidR="004E10C2">
        <w:t>are</w:t>
      </w:r>
    </w:p>
    <w:p w14:paraId="3070C31D" w14:textId="77777777" w:rsidR="00805F53" w:rsidRDefault="00805F53" w:rsidP="00FC7804">
      <w:pPr>
        <w:pStyle w:val="Bullet"/>
      </w:pPr>
      <w:r>
        <w:t>To implement text drawing support in your game engine</w:t>
      </w:r>
    </w:p>
    <w:p w14:paraId="70FA070C" w14:textId="77777777" w:rsidR="00805F53" w:rsidRDefault="00805F53" w:rsidP="00F17875">
      <w:pPr>
        <w:pStyle w:val="BodyText"/>
      </w:pPr>
      <w:r>
        <w:t>You can find the following external</w:t>
      </w:r>
      <w:r w:rsidRPr="00A146F5">
        <w:t xml:space="preserve"> </w:t>
      </w:r>
      <w:r>
        <w:t xml:space="preserve">resource </w:t>
      </w:r>
      <w:r w:rsidRPr="00A146F5">
        <w:t xml:space="preserve">files in the </w:t>
      </w:r>
      <w:r w:rsidRPr="00585DE1">
        <w:rPr>
          <w:rStyle w:val="CodeInline"/>
        </w:rPr>
        <w:t>assets</w:t>
      </w:r>
      <w:r>
        <w:t xml:space="preserve"> folder: </w:t>
      </w:r>
      <w:r w:rsidRPr="00585DE1">
        <w:rPr>
          <w:rStyle w:val="CodeInline"/>
        </w:rPr>
        <w:t>Consolas-72.png</w:t>
      </w:r>
      <w:r w:rsidR="005D21B5">
        <w:rPr>
          <w:rStyle w:val="CodeInline"/>
        </w:rPr>
        <w:fldChar w:fldCharType="begin"/>
      </w:r>
      <w:r w:rsidR="005D21B5">
        <w:instrText xml:space="preserve"> XE "</w:instrText>
      </w:r>
      <w:r w:rsidR="005D21B5" w:rsidRPr="009C3658">
        <w:rPr>
          <w:rStyle w:val="CodeInline"/>
        </w:rPr>
        <w:instrText>FontRenderable objects:Consolas-72.png</w:instrText>
      </w:r>
      <w:r w:rsidR="005D21B5">
        <w:instrText xml:space="preserve">" </w:instrText>
      </w:r>
      <w:r w:rsidR="005D21B5">
        <w:rPr>
          <w:rStyle w:val="CodeInline"/>
        </w:rPr>
        <w:fldChar w:fldCharType="end"/>
      </w:r>
      <w:r>
        <w:t xml:space="preserve"> and </w:t>
      </w:r>
      <w:r w:rsidRPr="00585DE1">
        <w:rPr>
          <w:rStyle w:val="CodeInline"/>
        </w:rPr>
        <w:t>minion_sprite.png</w:t>
      </w:r>
      <w:r w:rsidR="005D21B5">
        <w:rPr>
          <w:rStyle w:val="CodeInline"/>
        </w:rPr>
        <w:fldChar w:fldCharType="begin"/>
      </w:r>
      <w:r w:rsidR="005D21B5">
        <w:instrText xml:space="preserve"> XE "</w:instrText>
      </w:r>
      <w:r w:rsidR="005D21B5" w:rsidRPr="00C75DE8">
        <w:rPr>
          <w:rStyle w:val="CodeInline"/>
        </w:rPr>
        <w:instrText>FontRenderable objects:minion_sprite.png</w:instrText>
      </w:r>
      <w:r w:rsidR="005D21B5">
        <w:instrText xml:space="preserve">" </w:instrText>
      </w:r>
      <w:r w:rsidR="005D21B5">
        <w:rPr>
          <w:rStyle w:val="CodeInline"/>
        </w:rPr>
        <w:fldChar w:fldCharType="end"/>
      </w:r>
      <w:r w:rsidR="00B27E1B">
        <w:t>. I</w:t>
      </w:r>
      <w:r>
        <w:t xml:space="preserve">n the </w:t>
      </w:r>
      <w:r>
        <w:rPr>
          <w:rStyle w:val="CodeInline"/>
        </w:rPr>
        <w:t>assets/</w:t>
      </w:r>
      <w:r w:rsidRPr="00EC7AD6">
        <w:rPr>
          <w:rStyle w:val="CodeInline"/>
        </w:rPr>
        <w:t>fonts</w:t>
      </w:r>
      <w:r w:rsidRPr="00A146F5">
        <w:t xml:space="preserve"> folder</w:t>
      </w:r>
      <w:r>
        <w:t xml:space="preserve"> are the bitmap font sprite image files and the associated XML files that contain the decoding information: </w:t>
      </w:r>
      <w:r w:rsidRPr="001129C7">
        <w:rPr>
          <w:rStyle w:val="CodeInline"/>
        </w:rPr>
        <w:t>Consolas-16.fnt</w:t>
      </w:r>
      <w:r>
        <w:t xml:space="preserve">, </w:t>
      </w:r>
      <w:r w:rsidRPr="001129C7">
        <w:rPr>
          <w:rStyle w:val="CodeInline"/>
        </w:rPr>
        <w:t>Consolas-16.png</w:t>
      </w:r>
      <w:r>
        <w:t xml:space="preserve">, </w:t>
      </w:r>
      <w:r w:rsidRPr="001129C7">
        <w:rPr>
          <w:rStyle w:val="CodeInline"/>
        </w:rPr>
        <w:t>Consolas-24.fnt</w:t>
      </w:r>
      <w:r>
        <w:t xml:space="preserve">, </w:t>
      </w:r>
      <w:r w:rsidRPr="001129C7">
        <w:rPr>
          <w:rStyle w:val="CodeInline"/>
        </w:rPr>
        <w:t>Consolas-24.png</w:t>
      </w:r>
      <w:r>
        <w:t xml:space="preserve">, </w:t>
      </w:r>
      <w:r w:rsidRPr="001129C7">
        <w:rPr>
          <w:rStyle w:val="CodeInline"/>
        </w:rPr>
        <w:t>Consolas-32.fnt</w:t>
      </w:r>
      <w:r>
        <w:t xml:space="preserve">, </w:t>
      </w:r>
      <w:r w:rsidRPr="001129C7">
        <w:rPr>
          <w:rStyle w:val="CodeInline"/>
        </w:rPr>
        <w:t>Consolas-32.png</w:t>
      </w:r>
      <w:r>
        <w:t xml:space="preserve">, </w:t>
      </w:r>
      <w:r w:rsidRPr="001129C7">
        <w:rPr>
          <w:rStyle w:val="CodeInline"/>
        </w:rPr>
        <w:t>Consolas-72.fnt</w:t>
      </w:r>
      <w:r>
        <w:t xml:space="preserve">, </w:t>
      </w:r>
      <w:r w:rsidRPr="001129C7">
        <w:rPr>
          <w:rStyle w:val="CodeInline"/>
        </w:rPr>
        <w:t>Consolas-72.png</w:t>
      </w:r>
      <w:r>
        <w:t xml:space="preserve">, </w:t>
      </w:r>
      <w:r w:rsidRPr="001129C7">
        <w:rPr>
          <w:rStyle w:val="CodeInline"/>
        </w:rPr>
        <w:t>Segment7-96.fnt</w:t>
      </w:r>
      <w:r>
        <w:t xml:space="preserve">, </w:t>
      </w:r>
      <w:r w:rsidRPr="001129C7">
        <w:rPr>
          <w:rStyle w:val="CodeInline"/>
        </w:rPr>
        <w:t>Segment7-96.png</w:t>
      </w:r>
      <w:r>
        <w:t xml:space="preserve">, </w:t>
      </w:r>
      <w:r w:rsidRPr="001129C7">
        <w:rPr>
          <w:rStyle w:val="CodeInline"/>
        </w:rPr>
        <w:t>system-default-</w:t>
      </w:r>
      <w:proofErr w:type="spellStart"/>
      <w:r w:rsidRPr="001129C7">
        <w:rPr>
          <w:rStyle w:val="CodeInline"/>
        </w:rPr>
        <w:t>font.fnt</w:t>
      </w:r>
      <w:proofErr w:type="spellEnd"/>
      <w:r>
        <w:t xml:space="preserve">, </w:t>
      </w:r>
      <w:r w:rsidR="00B27E1B">
        <w:t xml:space="preserve">and </w:t>
      </w:r>
      <w:r w:rsidRPr="001129C7">
        <w:rPr>
          <w:rStyle w:val="CodeInline"/>
        </w:rPr>
        <w:t>system-default-font.png</w:t>
      </w:r>
      <w:r>
        <w:t>.</w:t>
      </w:r>
    </w:p>
    <w:p w14:paraId="42ED5D8E" w14:textId="77777777" w:rsidR="00805F53" w:rsidRDefault="00805F53" w:rsidP="00F17875">
      <w:pPr>
        <w:pStyle w:val="BodyText"/>
      </w:pPr>
      <w:r>
        <w:t xml:space="preserve">Notice that the </w:t>
      </w:r>
      <w:r w:rsidR="00B27E1B" w:rsidRPr="001129C7">
        <w:rPr>
          <w:rStyle w:val="CodeInline"/>
        </w:rPr>
        <w:t>.</w:t>
      </w:r>
      <w:proofErr w:type="spellStart"/>
      <w:r w:rsidRPr="00C61CDA">
        <w:rPr>
          <w:rStyle w:val="CodeInline"/>
        </w:rPr>
        <w:t>fnt</w:t>
      </w:r>
      <w:proofErr w:type="spellEnd"/>
      <w:r>
        <w:t xml:space="preserve"> and </w:t>
      </w:r>
      <w:r w:rsidR="00B27E1B" w:rsidRPr="001129C7">
        <w:rPr>
          <w:rStyle w:val="CodeInline"/>
        </w:rPr>
        <w:t>.</w:t>
      </w:r>
      <w:proofErr w:type="spellStart"/>
      <w:r w:rsidRPr="00C61CDA">
        <w:rPr>
          <w:rStyle w:val="CodeInline"/>
        </w:rPr>
        <w:t>png</w:t>
      </w:r>
      <w:proofErr w:type="spellEnd"/>
      <w:r>
        <w:t xml:space="preserve"> files are paired</w:t>
      </w:r>
      <w:r w:rsidR="002D56C3">
        <w:t>. T</w:t>
      </w:r>
      <w:r>
        <w:t xml:space="preserve">he former contains decoding information for the latter. These file pairs must be included in the same folder for the engine to load the font properly. </w:t>
      </w:r>
      <w:r w:rsidRPr="001129C7">
        <w:rPr>
          <w:rStyle w:val="CodeInline"/>
        </w:rPr>
        <w:t>system-default-font</w:t>
      </w:r>
      <w:r w:rsidR="005D21B5">
        <w:rPr>
          <w:rStyle w:val="CodeInline"/>
        </w:rPr>
        <w:fldChar w:fldCharType="begin"/>
      </w:r>
      <w:r w:rsidR="005D21B5">
        <w:instrText xml:space="preserve"> XE "</w:instrText>
      </w:r>
      <w:r w:rsidR="005D21B5" w:rsidRPr="00AE443B">
        <w:rPr>
          <w:rStyle w:val="CodeInline"/>
        </w:rPr>
        <w:instrText>FontRenderable objects:system-default-font</w:instrText>
      </w:r>
      <w:r w:rsidR="005D21B5">
        <w:instrText xml:space="preserve">" </w:instrText>
      </w:r>
      <w:r w:rsidR="005D21B5">
        <w:rPr>
          <w:rStyle w:val="CodeInline"/>
        </w:rPr>
        <w:fldChar w:fldCharType="end"/>
      </w:r>
      <w:r>
        <w:t xml:space="preserve"> is the default font for the game engine</w:t>
      </w:r>
      <w:r w:rsidR="002D56C3">
        <w:t>,</w:t>
      </w:r>
      <w:r>
        <w:t xml:space="preserve"> and it is assumed that this font is always present in the </w:t>
      </w:r>
      <w:r w:rsidRPr="00C61CDA">
        <w:rPr>
          <w:rStyle w:val="CodeInline"/>
        </w:rPr>
        <w:t>asset/fonts</w:t>
      </w:r>
      <w:r>
        <w:t xml:space="preserve"> folder. </w:t>
      </w:r>
    </w:p>
    <w:p w14:paraId="272AF6B7" w14:textId="77777777" w:rsidR="00805F53" w:rsidRDefault="00DA3970" w:rsidP="00FC7804">
      <w:pPr>
        <w:pStyle w:val="NoteTipCaution"/>
      </w:pPr>
      <w:r w:rsidRPr="00DA3970">
        <w:rPr>
          <w:b/>
        </w:rPr>
        <w:t>Note</w:t>
      </w:r>
      <w:r w:rsidRPr="00DA3970">
        <w:rPr>
          <w:b/>
        </w:rPr>
        <w:tab/>
      </w:r>
      <w:r w:rsidR="00053B20">
        <w:t xml:space="preserve"> </w:t>
      </w:r>
      <w:r w:rsidR="00805F53">
        <w:t xml:space="preserve">The </w:t>
      </w:r>
      <w:r w:rsidR="00612611">
        <w:t xml:space="preserve">actions of </w:t>
      </w:r>
      <w:r w:rsidR="00805F53">
        <w:t xml:space="preserve">parsing, decoding, and extracting </w:t>
      </w:r>
      <w:r w:rsidR="00612611">
        <w:t xml:space="preserve">of </w:t>
      </w:r>
      <w:r w:rsidR="00805F53">
        <w:t xml:space="preserve">character information from the </w:t>
      </w:r>
      <w:r w:rsidR="00050F81" w:rsidRPr="001129C7">
        <w:rPr>
          <w:rStyle w:val="CodeInline"/>
        </w:rPr>
        <w:t>.</w:t>
      </w:r>
      <w:proofErr w:type="spellStart"/>
      <w:r w:rsidR="00805F53" w:rsidRPr="00984100">
        <w:rPr>
          <w:rStyle w:val="CodeInline"/>
        </w:rPr>
        <w:t>fnt</w:t>
      </w:r>
      <w:proofErr w:type="spellEnd"/>
      <w:r w:rsidR="00805F53">
        <w:t xml:space="preserve"> files are independent from the foundational operations of a game engine. For this reason, the details </w:t>
      </w:r>
      <w:r w:rsidR="00612611">
        <w:t xml:space="preserve">of </w:t>
      </w:r>
      <w:r w:rsidR="00805F53">
        <w:t xml:space="preserve">these operations are not presented. </w:t>
      </w:r>
      <w:r w:rsidR="00612611">
        <w:t>If you are interested, you</w:t>
      </w:r>
      <w:r w:rsidR="00805F53">
        <w:t xml:space="preserve"> should consult the source code.</w:t>
      </w:r>
    </w:p>
    <w:p w14:paraId="36479410" w14:textId="77777777" w:rsidR="00805F53" w:rsidRPr="007D345D" w:rsidRDefault="00805F53" w:rsidP="005C6272">
      <w:pPr>
        <w:pStyle w:val="Heading3"/>
      </w:pPr>
      <w:r>
        <w:t>Loading and Storing Fonts in the Engine</w:t>
      </w:r>
    </w:p>
    <w:p w14:paraId="7307EB86" w14:textId="77777777" w:rsidR="00805F53" w:rsidRDefault="00805F53" w:rsidP="00FC7804">
      <w:pPr>
        <w:pStyle w:val="BodyTextFirst"/>
      </w:pPr>
      <w:r>
        <w:t xml:space="preserve">Loading font files is special because fonts are defined in pairs: the </w:t>
      </w:r>
      <w:r w:rsidR="00A7791A" w:rsidRPr="001129C7">
        <w:rPr>
          <w:rStyle w:val="CodeInline"/>
        </w:rPr>
        <w:t>.</w:t>
      </w:r>
      <w:proofErr w:type="spellStart"/>
      <w:r w:rsidRPr="00F457A3">
        <w:rPr>
          <w:rStyle w:val="CodeInline"/>
        </w:rPr>
        <w:t>fnt</w:t>
      </w:r>
      <w:proofErr w:type="spellEnd"/>
      <w:r>
        <w:t xml:space="preserve"> file that contains decoding information and the corresponding </w:t>
      </w:r>
      <w:r w:rsidR="00A7791A" w:rsidRPr="001129C7">
        <w:rPr>
          <w:rStyle w:val="CodeInline"/>
        </w:rPr>
        <w:t>.</w:t>
      </w:r>
      <w:proofErr w:type="spellStart"/>
      <w:r w:rsidRPr="00F457A3">
        <w:rPr>
          <w:rStyle w:val="CodeInline"/>
        </w:rPr>
        <w:t>png</w:t>
      </w:r>
      <w:proofErr w:type="spellEnd"/>
      <w:r>
        <w:t xml:space="preserve"> sprite image file. However, since the </w:t>
      </w:r>
      <w:r w:rsidR="00455BA8" w:rsidRPr="001129C7">
        <w:rPr>
          <w:rStyle w:val="CodeInline"/>
        </w:rPr>
        <w:t>.</w:t>
      </w:r>
      <w:proofErr w:type="spellStart"/>
      <w:r w:rsidRPr="002B1282">
        <w:rPr>
          <w:rStyle w:val="CodeInline"/>
        </w:rPr>
        <w:t>fnt</w:t>
      </w:r>
      <w:proofErr w:type="spellEnd"/>
      <w:r>
        <w:t xml:space="preserve"> file is an XML file and the </w:t>
      </w:r>
      <w:r w:rsidR="00455BA8" w:rsidRPr="001129C7">
        <w:rPr>
          <w:rStyle w:val="CodeInline"/>
        </w:rPr>
        <w:t>.</w:t>
      </w:r>
      <w:proofErr w:type="spellStart"/>
      <w:r w:rsidRPr="002B1282">
        <w:rPr>
          <w:rStyle w:val="CodeInline"/>
        </w:rPr>
        <w:t>png</w:t>
      </w:r>
      <w:proofErr w:type="spellEnd"/>
      <w:r>
        <w:t xml:space="preserve"> file is a simple texture image, the actual loading of these two files is already supported by the existing engine functionality. The details of loading and storing fonts in the engine will be hidden by a new engine component</w:t>
      </w:r>
      <w:r w:rsidR="00455BA8">
        <w:t>.</w:t>
      </w:r>
    </w:p>
    <w:p w14:paraId="11E358FC" w14:textId="77777777" w:rsidR="00805F53" w:rsidRPr="007D345D" w:rsidRDefault="00805F53" w:rsidP="00805F53">
      <w:pPr>
        <w:pStyle w:val="NumList"/>
        <w:numPr>
          <w:ilvl w:val="0"/>
          <w:numId w:val="20"/>
        </w:numPr>
      </w:pPr>
      <w:r w:rsidRPr="007D345D">
        <w:lastRenderedPageBreak/>
        <w:t xml:space="preserve">Create a new file in the </w:t>
      </w:r>
      <w:proofErr w:type="spellStart"/>
      <w:r w:rsidRPr="007D345D">
        <w:rPr>
          <w:rStyle w:val="CodeInline"/>
        </w:rPr>
        <w:t>src</w:t>
      </w:r>
      <w:proofErr w:type="spellEnd"/>
      <w:r w:rsidRPr="007D345D">
        <w:rPr>
          <w:rStyle w:val="CodeInline"/>
        </w:rPr>
        <w:t>/Engine/Resources</w:t>
      </w:r>
      <w:r w:rsidRPr="007D345D">
        <w:t xml:space="preserve"> folder and name it </w:t>
      </w:r>
      <w:r w:rsidRPr="007D345D">
        <w:rPr>
          <w:rStyle w:val="CodeInline"/>
        </w:rPr>
        <w:t>Engine_Fonts.js</w:t>
      </w:r>
      <w:r w:rsidRPr="007D345D">
        <w:t>.</w:t>
      </w:r>
    </w:p>
    <w:p w14:paraId="59D98533" w14:textId="77777777" w:rsidR="00D07AC5" w:rsidRPr="007D345D" w:rsidRDefault="00805F53" w:rsidP="00D07AC5">
      <w:pPr>
        <w:pStyle w:val="NumList"/>
        <w:numPr>
          <w:ilvl w:val="0"/>
          <w:numId w:val="20"/>
        </w:numPr>
      </w:pPr>
      <w:r>
        <w:t xml:space="preserve">Before implementing the </w:t>
      </w:r>
      <w:proofErr w:type="spellStart"/>
      <w:r>
        <w:rPr>
          <w:rStyle w:val="CodeInline"/>
        </w:rPr>
        <w:t>gE</w:t>
      </w:r>
      <w:r w:rsidRPr="00797223">
        <w:rPr>
          <w:rStyle w:val="CodeInline"/>
        </w:rPr>
        <w:t>ngine_Font</w:t>
      </w:r>
      <w:r>
        <w:rPr>
          <w:rStyle w:val="CodeInline"/>
        </w:rPr>
        <w:t>s</w:t>
      </w:r>
      <w:proofErr w:type="spellEnd"/>
      <w:r>
        <w:t xml:space="preserve"> component, first define an object for storing pixel location and display information </w:t>
      </w:r>
      <w:r w:rsidR="00455BA8">
        <w:t xml:space="preserve">associated </w:t>
      </w:r>
      <w:r>
        <w:t>with the characters</w:t>
      </w:r>
      <w:r w:rsidR="00455BA8">
        <w:t>.</w:t>
      </w:r>
    </w:p>
    <w:p w14:paraId="08D7E493" w14:textId="77777777" w:rsidR="00805F53" w:rsidRPr="007D345D" w:rsidRDefault="00805F53" w:rsidP="00FC7804">
      <w:pPr>
        <w:pStyle w:val="Code"/>
      </w:pPr>
      <w:r w:rsidRPr="007D345D">
        <w:t>function CharacterInfo()</w:t>
      </w:r>
      <w:r>
        <w:t xml:space="preserve"> </w:t>
      </w:r>
      <w:r w:rsidRPr="007D345D">
        <w:t>{</w:t>
      </w:r>
    </w:p>
    <w:p w14:paraId="5D689638" w14:textId="77777777" w:rsidR="00805F53" w:rsidRPr="007D345D" w:rsidRDefault="00805F53" w:rsidP="00FC7804">
      <w:pPr>
        <w:pStyle w:val="Code"/>
      </w:pPr>
      <w:r w:rsidRPr="007D345D">
        <w:t xml:space="preserve">  // in texture coordinate (0 to 1) maps to the entier image</w:t>
      </w:r>
    </w:p>
    <w:p w14:paraId="1057D2BD" w14:textId="77777777" w:rsidR="00805F53" w:rsidRPr="007D345D" w:rsidRDefault="00805F53" w:rsidP="00FC7804">
      <w:pPr>
        <w:pStyle w:val="Code"/>
      </w:pPr>
      <w:r w:rsidRPr="007D345D">
        <w:t xml:space="preserve">  this.mTexCoordLeft = 0;</w:t>
      </w:r>
    </w:p>
    <w:p w14:paraId="143C61D2" w14:textId="77777777" w:rsidR="00805F53" w:rsidRPr="007D345D" w:rsidRDefault="00805F53" w:rsidP="00FC7804">
      <w:pPr>
        <w:pStyle w:val="Code"/>
      </w:pPr>
      <w:r w:rsidRPr="007D345D">
        <w:t xml:space="preserve">  this.mTexCoordRight = 1;</w:t>
      </w:r>
    </w:p>
    <w:p w14:paraId="6B8181DD" w14:textId="77777777" w:rsidR="00805F53" w:rsidRPr="007D345D" w:rsidRDefault="00805F53" w:rsidP="00FC7804">
      <w:pPr>
        <w:pStyle w:val="Code"/>
      </w:pPr>
      <w:r w:rsidRPr="007D345D">
        <w:t xml:space="preserve">  this.mTexCoordBottom = 0;</w:t>
      </w:r>
    </w:p>
    <w:p w14:paraId="625FED8D" w14:textId="77777777" w:rsidR="00805F53" w:rsidRPr="007D345D" w:rsidRDefault="00805F53" w:rsidP="00FC7804">
      <w:pPr>
        <w:pStyle w:val="Code"/>
      </w:pPr>
      <w:r w:rsidRPr="007D345D">
        <w:t xml:space="preserve">  this.mTexCoordTop = 0;</w:t>
      </w:r>
    </w:p>
    <w:p w14:paraId="15291437" w14:textId="77777777" w:rsidR="00805F53" w:rsidRPr="007D345D" w:rsidRDefault="00805F53" w:rsidP="00FC7804">
      <w:pPr>
        <w:pStyle w:val="Code"/>
      </w:pPr>
      <w:r w:rsidRPr="007D345D">
        <w:t xml:space="preserve">  </w:t>
      </w:r>
    </w:p>
    <w:p w14:paraId="63F93B39" w14:textId="77777777" w:rsidR="00805F53" w:rsidRPr="007D345D" w:rsidRDefault="00805F53" w:rsidP="00FC7804">
      <w:pPr>
        <w:pStyle w:val="Code"/>
      </w:pPr>
      <w:r w:rsidRPr="007D345D">
        <w:t xml:space="preserve">  // nominal character size, 1 is "standard width/height" of a char</w:t>
      </w:r>
    </w:p>
    <w:p w14:paraId="6B61F137" w14:textId="77777777" w:rsidR="00805F53" w:rsidRPr="007D345D" w:rsidRDefault="00805F53" w:rsidP="00FC7804">
      <w:pPr>
        <w:pStyle w:val="Code"/>
      </w:pPr>
      <w:r w:rsidRPr="007D345D">
        <w:t xml:space="preserve">  this.mCharWidth = 1;</w:t>
      </w:r>
    </w:p>
    <w:p w14:paraId="276FC052" w14:textId="77777777" w:rsidR="00805F53" w:rsidRPr="007D345D" w:rsidRDefault="00805F53" w:rsidP="00FC7804">
      <w:pPr>
        <w:pStyle w:val="Code"/>
      </w:pPr>
      <w:r w:rsidRPr="007D345D">
        <w:t xml:space="preserve">  this.mCharHeight = 1;</w:t>
      </w:r>
    </w:p>
    <w:p w14:paraId="0531CEA7" w14:textId="77777777" w:rsidR="00805F53" w:rsidRPr="007D345D" w:rsidRDefault="00805F53" w:rsidP="00FC7804">
      <w:pPr>
        <w:pStyle w:val="Code"/>
      </w:pPr>
      <w:r w:rsidRPr="007D345D">
        <w:t xml:space="preserve">  this.mCharWidthOffset = 0;</w:t>
      </w:r>
    </w:p>
    <w:p w14:paraId="62D18D5F" w14:textId="77777777" w:rsidR="00805F53" w:rsidRPr="007D345D" w:rsidRDefault="00805F53" w:rsidP="00FC7804">
      <w:pPr>
        <w:pStyle w:val="Code"/>
      </w:pPr>
      <w:r w:rsidRPr="007D345D">
        <w:t xml:space="preserve">  this.mCharHeightOffset = 0;</w:t>
      </w:r>
    </w:p>
    <w:p w14:paraId="1C2951E7" w14:textId="77777777" w:rsidR="00805F53" w:rsidRPr="007D345D" w:rsidRDefault="00805F53" w:rsidP="00FC7804">
      <w:pPr>
        <w:pStyle w:val="Code"/>
      </w:pPr>
      <w:r w:rsidRPr="007D345D">
        <w:t xml:space="preserve">  </w:t>
      </w:r>
    </w:p>
    <w:p w14:paraId="7837BCF8" w14:textId="77777777" w:rsidR="00805F53" w:rsidRPr="007D345D" w:rsidRDefault="00805F53" w:rsidP="00FC7804">
      <w:pPr>
        <w:pStyle w:val="Code"/>
      </w:pPr>
      <w:r w:rsidRPr="007D345D">
        <w:t xml:space="preserve">  // reference of char width/height ration</w:t>
      </w:r>
    </w:p>
    <w:p w14:paraId="0D595CD3" w14:textId="77777777" w:rsidR="00805F53" w:rsidRPr="007D345D" w:rsidRDefault="00805F53" w:rsidP="00FC7804">
      <w:pPr>
        <w:pStyle w:val="Code"/>
      </w:pPr>
      <w:r w:rsidRPr="007D345D">
        <w:t xml:space="preserve">  this.mCharAspectRatio = 1;</w:t>
      </w:r>
    </w:p>
    <w:p w14:paraId="384ABF54" w14:textId="77777777" w:rsidR="00805F53" w:rsidRPr="007D345D" w:rsidRDefault="00805F53" w:rsidP="00FC7804">
      <w:pPr>
        <w:pStyle w:val="Code"/>
      </w:pPr>
      <w:r w:rsidRPr="007D345D">
        <w:t>}</w:t>
      </w:r>
    </w:p>
    <w:p w14:paraId="269AC798" w14:textId="77777777" w:rsidR="00805F53" w:rsidRPr="007D345D" w:rsidRDefault="00805F53" w:rsidP="00D07AC5">
      <w:pPr>
        <w:pStyle w:val="BodyText"/>
      </w:pPr>
      <w:r>
        <w:t xml:space="preserve">The </w:t>
      </w:r>
      <w:proofErr w:type="spellStart"/>
      <w:r w:rsidR="003F6760">
        <w:t>uv</w:t>
      </w:r>
      <w:proofErr w:type="spellEnd"/>
      <w:r>
        <w:t xml:space="preserve"> coordinate</w:t>
      </w:r>
      <w:r w:rsidR="005D21B5">
        <w:fldChar w:fldCharType="begin"/>
      </w:r>
      <w:r w:rsidR="005D21B5">
        <w:instrText xml:space="preserve"> XE "</w:instrText>
      </w:r>
      <w:r w:rsidR="005D21B5" w:rsidRPr="008574B1">
        <w:instrText>FontRenderable objects:uv coordinates</w:instrText>
      </w:r>
      <w:r w:rsidR="005D21B5">
        <w:instrText xml:space="preserve">" </w:instrText>
      </w:r>
      <w:r w:rsidR="005D21B5">
        <w:fldChar w:fldCharType="end"/>
      </w:r>
      <w:r>
        <w:t xml:space="preserve"> and character appearance information can be computed based on the contents from the </w:t>
      </w:r>
      <w:r w:rsidR="00455BA8" w:rsidRPr="001129C7">
        <w:rPr>
          <w:rStyle w:val="CodeInline"/>
        </w:rPr>
        <w:t>.</w:t>
      </w:r>
      <w:proofErr w:type="spellStart"/>
      <w:r w:rsidRPr="004A14CC">
        <w:rPr>
          <w:rStyle w:val="CodeInline"/>
        </w:rPr>
        <w:t>fnt</w:t>
      </w:r>
      <w:proofErr w:type="spellEnd"/>
      <w:r>
        <w:t xml:space="preserve"> file.</w:t>
      </w:r>
    </w:p>
    <w:p w14:paraId="1AE7D00A" w14:textId="77777777" w:rsidR="00D07AC5" w:rsidRPr="007D345D" w:rsidRDefault="00805F53" w:rsidP="00D07AC5">
      <w:pPr>
        <w:pStyle w:val="NumList"/>
        <w:numPr>
          <w:ilvl w:val="0"/>
          <w:numId w:val="20"/>
        </w:numPr>
      </w:pPr>
      <w:r>
        <w:t>Follow</w:t>
      </w:r>
      <w:r w:rsidR="00455BA8">
        <w:t>ing</w:t>
      </w:r>
      <w:r w:rsidRPr="007D345D">
        <w:t xml:space="preserve"> the pattern</w:t>
      </w:r>
      <w:r w:rsidRPr="00DB4C64">
        <w:t xml:space="preserve"> </w:t>
      </w:r>
      <w:r>
        <w:t xml:space="preserve">of </w:t>
      </w:r>
      <w:r w:rsidRPr="00DB4C64">
        <w:t xml:space="preserve">previous engine components, </w:t>
      </w:r>
      <w:r w:rsidRPr="007D345D">
        <w:t xml:space="preserve">implement the </w:t>
      </w:r>
      <w:r w:rsidRPr="007D345D">
        <w:rPr>
          <w:rStyle w:val="CodeInline"/>
        </w:rPr>
        <w:t>Fonts</w:t>
      </w:r>
      <w:r w:rsidRPr="007D345D">
        <w:t xml:space="preserve"> engine component</w:t>
      </w:r>
      <w:r w:rsidR="00455BA8">
        <w:t>.</w:t>
      </w:r>
    </w:p>
    <w:p w14:paraId="4A24BD7D" w14:textId="77777777" w:rsidR="00805F53" w:rsidRPr="007D345D" w:rsidRDefault="00805F53" w:rsidP="00FC7804">
      <w:pPr>
        <w:pStyle w:val="Code"/>
      </w:pPr>
      <w:r w:rsidRPr="007D345D">
        <w:t>var gEngine = gEngine || { };</w:t>
      </w:r>
    </w:p>
    <w:p w14:paraId="7E86448A" w14:textId="77777777" w:rsidR="00805F53" w:rsidRPr="007D345D" w:rsidRDefault="00805F53" w:rsidP="00FC7804">
      <w:pPr>
        <w:pStyle w:val="Code"/>
      </w:pPr>
    </w:p>
    <w:p w14:paraId="00006410" w14:textId="77777777" w:rsidR="00805F53" w:rsidRPr="007D345D" w:rsidRDefault="00805F53" w:rsidP="00FC7804">
      <w:pPr>
        <w:pStyle w:val="Code"/>
      </w:pPr>
      <w:r w:rsidRPr="007D345D">
        <w:t xml:space="preserve">gEngine.Fonts = </w:t>
      </w:r>
      <w:r>
        <w:t>(</w:t>
      </w:r>
      <w:r w:rsidRPr="007D345D">
        <w:t>function()</w:t>
      </w:r>
      <w:r>
        <w:t xml:space="preserve"> </w:t>
      </w:r>
      <w:r w:rsidRPr="007D345D">
        <w:t xml:space="preserve">{ </w:t>
      </w:r>
    </w:p>
    <w:p w14:paraId="2A0B6C17" w14:textId="77777777" w:rsidR="00805F53" w:rsidRPr="007D345D" w:rsidRDefault="00805F53" w:rsidP="00FC7804">
      <w:pPr>
        <w:pStyle w:val="Code"/>
      </w:pPr>
      <w:r w:rsidRPr="007D345D">
        <w:t xml:space="preserve">    var </w:t>
      </w:r>
      <w:r>
        <w:t>mPublic</w:t>
      </w:r>
      <w:r w:rsidRPr="007D345D">
        <w:t xml:space="preserve"> = { };</w:t>
      </w:r>
    </w:p>
    <w:p w14:paraId="133E83A1" w14:textId="77777777" w:rsidR="00805F53" w:rsidRPr="007D345D" w:rsidRDefault="00805F53" w:rsidP="00FC7804">
      <w:pPr>
        <w:pStyle w:val="Code"/>
      </w:pPr>
      <w:r w:rsidRPr="007D345D">
        <w:t xml:space="preserve">    return </w:t>
      </w:r>
      <w:r>
        <w:t>mPublic</w:t>
      </w:r>
      <w:r w:rsidRPr="007D345D">
        <w:t>;</w:t>
      </w:r>
    </w:p>
    <w:p w14:paraId="604C6D83" w14:textId="77777777" w:rsidR="00805F53" w:rsidRPr="007D345D" w:rsidRDefault="00805F53" w:rsidP="00FC7804">
      <w:pPr>
        <w:pStyle w:val="Code"/>
      </w:pPr>
      <w:r w:rsidRPr="007D345D">
        <w:t>}()</w:t>
      </w:r>
      <w:r>
        <w:t>)</w:t>
      </w:r>
      <w:r w:rsidRPr="007D345D">
        <w:t>;</w:t>
      </w:r>
    </w:p>
    <w:p w14:paraId="6F121301" w14:textId="77777777" w:rsidR="00D07AC5" w:rsidRPr="007D345D" w:rsidRDefault="00805F53" w:rsidP="00D07AC5">
      <w:pPr>
        <w:pStyle w:val="NumList"/>
        <w:numPr>
          <w:ilvl w:val="0"/>
          <w:numId w:val="20"/>
        </w:numPr>
      </w:pPr>
      <w:r w:rsidRPr="007D345D">
        <w:t xml:space="preserve">Define a function to load font </w:t>
      </w:r>
      <w:r>
        <w:t xml:space="preserve">files </w:t>
      </w:r>
      <w:r w:rsidRPr="007D345D">
        <w:t xml:space="preserve">from a </w:t>
      </w:r>
      <w:r>
        <w:t xml:space="preserve">given </w:t>
      </w:r>
      <w:r w:rsidRPr="007D345D">
        <w:t>path</w:t>
      </w:r>
      <w:r w:rsidR="00455BA8">
        <w:t>.</w:t>
      </w:r>
    </w:p>
    <w:p w14:paraId="236FF418" w14:textId="77777777" w:rsidR="00805F53" w:rsidRPr="007D345D" w:rsidRDefault="00805F53" w:rsidP="00FC7804">
      <w:pPr>
        <w:pStyle w:val="Code"/>
      </w:pPr>
      <w:r w:rsidRPr="007D345D">
        <w:t xml:space="preserve">var </w:t>
      </w:r>
      <w:r>
        <w:t>loadFont</w:t>
      </w:r>
      <w:r w:rsidRPr="007D345D">
        <w:t xml:space="preserve"> = function(fontName) {</w:t>
      </w:r>
    </w:p>
    <w:p w14:paraId="18F3F165" w14:textId="77777777" w:rsidR="00805F53" w:rsidRPr="007D345D" w:rsidRDefault="00805F53" w:rsidP="00FC7804">
      <w:pPr>
        <w:pStyle w:val="Code"/>
      </w:pPr>
      <w:r w:rsidRPr="007D345D">
        <w:t xml:space="preserve">    if (!(gEngine.ResourceMap.</w:t>
      </w:r>
      <w:r>
        <w:t>isAssetLoaded</w:t>
      </w:r>
      <w:r w:rsidRPr="007D345D">
        <w:t>(fontName)))</w:t>
      </w:r>
      <w:r>
        <w:t xml:space="preserve"> </w:t>
      </w:r>
      <w:r w:rsidRPr="007D345D">
        <w:t>{</w:t>
      </w:r>
    </w:p>
    <w:p w14:paraId="61807DC4" w14:textId="77777777" w:rsidR="00805F53" w:rsidRPr="007D345D" w:rsidRDefault="00805F53" w:rsidP="00FC7804">
      <w:pPr>
        <w:pStyle w:val="Code"/>
      </w:pPr>
      <w:r w:rsidRPr="007D345D">
        <w:t xml:space="preserve">        var fontInfoSourceString = fontName + ".fnt";</w:t>
      </w:r>
    </w:p>
    <w:p w14:paraId="1965AC63" w14:textId="77777777" w:rsidR="00805F53" w:rsidRPr="007D345D" w:rsidRDefault="00805F53" w:rsidP="00FC7804">
      <w:pPr>
        <w:pStyle w:val="Code"/>
      </w:pPr>
      <w:r w:rsidRPr="007D345D">
        <w:t xml:space="preserve">        var textureSourceString = fontName + ".png";</w:t>
      </w:r>
    </w:p>
    <w:p w14:paraId="6C92FFD2" w14:textId="77777777" w:rsidR="00805F53" w:rsidRPr="007D345D" w:rsidRDefault="00805F53" w:rsidP="00FC7804">
      <w:pPr>
        <w:pStyle w:val="Code"/>
      </w:pPr>
    </w:p>
    <w:p w14:paraId="5E6CFB6C" w14:textId="77777777" w:rsidR="00805F53" w:rsidRPr="007D345D" w:rsidRDefault="00805F53" w:rsidP="00FC7804">
      <w:pPr>
        <w:pStyle w:val="Code"/>
      </w:pPr>
      <w:r w:rsidRPr="007D345D">
        <w:t xml:space="preserve">        // register an entry in the map</w:t>
      </w:r>
    </w:p>
    <w:p w14:paraId="15F639E0" w14:textId="77777777" w:rsidR="00805F53" w:rsidRPr="007D345D" w:rsidRDefault="00805F53" w:rsidP="00FC7804">
      <w:pPr>
        <w:pStyle w:val="Code"/>
      </w:pPr>
      <w:r w:rsidRPr="007D345D">
        <w:t xml:space="preserve">        gEngine.ResourceMap.</w:t>
      </w:r>
      <w:r>
        <w:t>asyncLoadRequested</w:t>
      </w:r>
      <w:r w:rsidRPr="007D345D">
        <w:t xml:space="preserve">(fontName); </w:t>
      </w:r>
    </w:p>
    <w:p w14:paraId="2216FF79" w14:textId="77777777" w:rsidR="00805F53" w:rsidRPr="007D345D" w:rsidRDefault="00805F53" w:rsidP="00FC7804">
      <w:pPr>
        <w:pStyle w:val="Code"/>
      </w:pPr>
    </w:p>
    <w:p w14:paraId="6753882A" w14:textId="77777777" w:rsidR="00805F53" w:rsidRPr="007D345D" w:rsidRDefault="00805F53" w:rsidP="00FC7804">
      <w:pPr>
        <w:pStyle w:val="Code"/>
      </w:pPr>
      <w:r w:rsidRPr="007D345D">
        <w:t xml:space="preserve">        gEngine.Textures.</w:t>
      </w:r>
      <w:r>
        <w:t>loadTexture</w:t>
      </w:r>
      <w:r w:rsidRPr="007D345D">
        <w:t>(textureSourceString);</w:t>
      </w:r>
    </w:p>
    <w:p w14:paraId="0A9BB0D7" w14:textId="77777777" w:rsidR="00805F53" w:rsidRPr="007D345D" w:rsidRDefault="00805F53" w:rsidP="00FC7804">
      <w:pPr>
        <w:pStyle w:val="Code"/>
      </w:pPr>
      <w:r w:rsidRPr="007D345D">
        <w:t xml:space="preserve">        gEngine.TextFileLoader.</w:t>
      </w:r>
      <w:r>
        <w:t>loadTextFile</w:t>
      </w:r>
      <w:r w:rsidRPr="007D345D">
        <w:t xml:space="preserve">(fontInfoSourceString, </w:t>
      </w:r>
    </w:p>
    <w:p w14:paraId="11DBEC12" w14:textId="77777777" w:rsidR="00805F53" w:rsidRPr="007D345D" w:rsidRDefault="00805F53" w:rsidP="00FC7804">
      <w:pPr>
        <w:pStyle w:val="Code"/>
      </w:pPr>
      <w:r w:rsidRPr="007D345D">
        <w:t xml:space="preserve">                        gEngine.TextFileLoader.eTextFileType.eXMLFile,</w:t>
      </w:r>
    </w:p>
    <w:p w14:paraId="3CFC1859" w14:textId="77777777" w:rsidR="00805F53" w:rsidRPr="007D345D" w:rsidRDefault="00805F53" w:rsidP="00FC7804">
      <w:pPr>
        <w:pStyle w:val="Code"/>
      </w:pPr>
      <w:r w:rsidRPr="007D345D">
        <w:t xml:space="preserve">                        </w:t>
      </w:r>
      <w:r>
        <w:t>_storeLoadedFont</w:t>
      </w:r>
      <w:r w:rsidRPr="007D345D">
        <w:t xml:space="preserve">); </w:t>
      </w:r>
    </w:p>
    <w:p w14:paraId="2E3EF5CF" w14:textId="77777777" w:rsidR="00805F53" w:rsidRPr="007D345D" w:rsidRDefault="00805F53" w:rsidP="00FC7804">
      <w:pPr>
        <w:pStyle w:val="Code"/>
      </w:pPr>
      <w:r w:rsidRPr="007D345D">
        <w:t xml:space="preserve">    } else {</w:t>
      </w:r>
    </w:p>
    <w:p w14:paraId="4068DA1F" w14:textId="77777777" w:rsidR="00805F53" w:rsidRPr="007D345D" w:rsidRDefault="00805F53" w:rsidP="00FC7804">
      <w:pPr>
        <w:pStyle w:val="Code"/>
      </w:pPr>
      <w:r w:rsidRPr="007D345D">
        <w:t xml:space="preserve">        gEngine.ResourceMap.</w:t>
      </w:r>
      <w:r>
        <w:t>inc</w:t>
      </w:r>
      <w:r w:rsidRPr="007D345D">
        <w:t>AssetRefCount(fontName);</w:t>
      </w:r>
    </w:p>
    <w:p w14:paraId="11849B86" w14:textId="77777777" w:rsidR="00805F53" w:rsidRPr="007D345D" w:rsidRDefault="00805F53" w:rsidP="00FC7804">
      <w:pPr>
        <w:pStyle w:val="Code"/>
      </w:pPr>
      <w:r w:rsidRPr="007D345D">
        <w:t xml:space="preserve">    }</w:t>
      </w:r>
    </w:p>
    <w:p w14:paraId="274F295D" w14:textId="77777777" w:rsidR="00805F53" w:rsidRPr="007D345D" w:rsidRDefault="00805F53" w:rsidP="00FC7804">
      <w:pPr>
        <w:pStyle w:val="Code"/>
      </w:pPr>
      <w:r w:rsidRPr="007D345D">
        <w:t>};</w:t>
      </w:r>
    </w:p>
    <w:p w14:paraId="22F2ABC7" w14:textId="77777777" w:rsidR="00805F53" w:rsidRDefault="00805F53" w:rsidP="003A3233">
      <w:pPr>
        <w:pStyle w:val="NumSubList"/>
        <w:keepLines w:val="0"/>
        <w:numPr>
          <w:ilvl w:val="0"/>
          <w:numId w:val="38"/>
        </w:numPr>
        <w:tabs>
          <w:tab w:val="left" w:pos="216"/>
          <w:tab w:val="left" w:pos="720"/>
        </w:tabs>
        <w:ind w:right="1440"/>
        <w:jc w:val="both"/>
      </w:pPr>
      <w:proofErr w:type="spellStart"/>
      <w:r w:rsidRPr="001B0D86">
        <w:rPr>
          <w:rStyle w:val="CodeInline"/>
        </w:rPr>
        <w:t>fontName</w:t>
      </w:r>
      <w:proofErr w:type="spellEnd"/>
      <w:r>
        <w:t xml:space="preserve"> is a path to the font files but without any file extensions. For example</w:t>
      </w:r>
      <w:r w:rsidR="00455BA8">
        <w:t>,</w:t>
      </w:r>
      <w:r>
        <w:t xml:space="preserve"> </w:t>
      </w:r>
      <w:r w:rsidRPr="001B0D86">
        <w:rPr>
          <w:rStyle w:val="CodeInline"/>
        </w:rPr>
        <w:t>assets/fonts</w:t>
      </w:r>
      <w:r>
        <w:t>/</w:t>
      </w:r>
      <w:r w:rsidRPr="001129C7">
        <w:rPr>
          <w:rStyle w:val="CodeInline"/>
        </w:rPr>
        <w:t>system-default-font</w:t>
      </w:r>
      <w:r>
        <w:rPr>
          <w:rStyle w:val="CodeInline"/>
        </w:rPr>
        <w:t xml:space="preserve"> </w:t>
      </w:r>
      <w:r>
        <w:lastRenderedPageBreak/>
        <w:t xml:space="preserve">is the string that identifies the two associated </w:t>
      </w:r>
      <w:r w:rsidR="00455BA8" w:rsidRPr="001129C7">
        <w:rPr>
          <w:rStyle w:val="CodeInline"/>
        </w:rPr>
        <w:t>.</w:t>
      </w:r>
      <w:proofErr w:type="spellStart"/>
      <w:r w:rsidRPr="00ED00F8">
        <w:rPr>
          <w:rStyle w:val="CodeInline"/>
        </w:rPr>
        <w:t>fnt</w:t>
      </w:r>
      <w:proofErr w:type="spellEnd"/>
      <w:r>
        <w:t xml:space="preserve"> and </w:t>
      </w:r>
      <w:r w:rsidR="00455BA8" w:rsidRPr="001129C7">
        <w:rPr>
          <w:rStyle w:val="CodeInline"/>
        </w:rPr>
        <w:t>.</w:t>
      </w:r>
      <w:proofErr w:type="spellStart"/>
      <w:r w:rsidRPr="00ED00F8">
        <w:rPr>
          <w:rStyle w:val="CodeInline"/>
        </w:rPr>
        <w:t>png</w:t>
      </w:r>
      <w:proofErr w:type="spellEnd"/>
      <w:r>
        <w:t xml:space="preserve"> files. </w:t>
      </w:r>
    </w:p>
    <w:p w14:paraId="52B4C6B6" w14:textId="77777777" w:rsidR="00805F53" w:rsidRDefault="00805F53" w:rsidP="003A3233">
      <w:pPr>
        <w:pStyle w:val="NumSubList"/>
        <w:keepLines w:val="0"/>
        <w:numPr>
          <w:ilvl w:val="0"/>
          <w:numId w:val="38"/>
        </w:numPr>
        <w:tabs>
          <w:tab w:val="left" w:pos="216"/>
          <w:tab w:val="left" w:pos="720"/>
        </w:tabs>
        <w:ind w:right="1440"/>
        <w:jc w:val="both"/>
      </w:pPr>
      <w:r>
        <w:t xml:space="preserve">Two file load operations are actually invoked: one to load </w:t>
      </w:r>
      <w:r w:rsidR="00A7791A">
        <w:t xml:space="preserve">the </w:t>
      </w:r>
      <w:r w:rsidR="00A7791A" w:rsidRPr="001129C7">
        <w:rPr>
          <w:rStyle w:val="CodeInline"/>
        </w:rPr>
        <w:t>.</w:t>
      </w:r>
      <w:proofErr w:type="spellStart"/>
      <w:r w:rsidRPr="00D161B0">
        <w:rPr>
          <w:rStyle w:val="CodeInline"/>
        </w:rPr>
        <w:t>fnt</w:t>
      </w:r>
      <w:proofErr w:type="spellEnd"/>
      <w:r>
        <w:t xml:space="preserve"> as a text file and </w:t>
      </w:r>
      <w:r w:rsidR="00455BA8">
        <w:t xml:space="preserve">the </w:t>
      </w:r>
      <w:r>
        <w:t xml:space="preserve">second to load </w:t>
      </w:r>
      <w:r w:rsidR="00455BA8">
        <w:t xml:space="preserve">the </w:t>
      </w:r>
      <w:r w:rsidR="00455BA8" w:rsidRPr="001129C7">
        <w:rPr>
          <w:rStyle w:val="CodeInline"/>
        </w:rPr>
        <w:t>.</w:t>
      </w:r>
      <w:proofErr w:type="spellStart"/>
      <w:r w:rsidRPr="00D161B0">
        <w:rPr>
          <w:rStyle w:val="CodeInline"/>
        </w:rPr>
        <w:t>png</w:t>
      </w:r>
      <w:proofErr w:type="spellEnd"/>
      <w:r>
        <w:t xml:space="preserve"> as a texture image file. </w:t>
      </w:r>
    </w:p>
    <w:p w14:paraId="7C3810A6" w14:textId="77777777" w:rsidR="00805F53" w:rsidRDefault="00805F53" w:rsidP="003A3233">
      <w:pPr>
        <w:pStyle w:val="NumSubList"/>
        <w:keepLines w:val="0"/>
        <w:numPr>
          <w:ilvl w:val="0"/>
          <w:numId w:val="38"/>
        </w:numPr>
        <w:tabs>
          <w:tab w:val="left" w:pos="216"/>
          <w:tab w:val="left" w:pos="720"/>
        </w:tabs>
        <w:ind w:right="1440"/>
        <w:jc w:val="both"/>
      </w:pPr>
      <w:r>
        <w:t xml:space="preserve">The last parameter of the </w:t>
      </w:r>
      <w:proofErr w:type="spellStart"/>
      <w:r w:rsidRPr="00C563D1">
        <w:rPr>
          <w:rStyle w:val="CodeInline"/>
        </w:rPr>
        <w:t>loadTextFile</w:t>
      </w:r>
      <w:proofErr w:type="spellEnd"/>
      <w:r w:rsidRPr="00C563D1">
        <w:rPr>
          <w:rStyle w:val="CodeInline"/>
        </w:rPr>
        <w:t>()</w:t>
      </w:r>
      <w:r>
        <w:t xml:space="preserve"> function specifies that </w:t>
      </w:r>
      <w:r w:rsidR="00455BA8">
        <w:t xml:space="preserve">the </w:t>
      </w:r>
      <w:r w:rsidRPr="00186152">
        <w:rPr>
          <w:rStyle w:val="CodeInline"/>
        </w:rPr>
        <w:t>_</w:t>
      </w:r>
      <w:proofErr w:type="spellStart"/>
      <w:r w:rsidRPr="00186152">
        <w:rPr>
          <w:rStyle w:val="CodeInline"/>
        </w:rPr>
        <w:t>storeLoadedFont</w:t>
      </w:r>
      <w:proofErr w:type="spellEnd"/>
      <w:r w:rsidRPr="00186152">
        <w:rPr>
          <w:rStyle w:val="CodeInline"/>
        </w:rPr>
        <w:t>()</w:t>
      </w:r>
      <w:r>
        <w:t xml:space="preserve"> function</w:t>
      </w:r>
      <w:r w:rsidR="005D21B5">
        <w:fldChar w:fldCharType="begin"/>
      </w:r>
      <w:r w:rsidR="005D21B5">
        <w:instrText xml:space="preserve"> XE "</w:instrText>
      </w:r>
      <w:r w:rsidR="005D21B5" w:rsidRPr="000649B9">
        <w:rPr>
          <w:rStyle w:val="CodeInline"/>
        </w:rPr>
        <w:instrText>FontRenderable objects:storeLoadedFont()</w:instrText>
      </w:r>
      <w:r w:rsidR="005D21B5" w:rsidRPr="000649B9">
        <w:instrText xml:space="preserve"> function</w:instrText>
      </w:r>
      <w:r w:rsidR="005D21B5">
        <w:instrText xml:space="preserve">" </w:instrText>
      </w:r>
      <w:r w:rsidR="005D21B5">
        <w:fldChar w:fldCharType="end"/>
      </w:r>
      <w:r>
        <w:t xml:space="preserve"> should be invoked when the load operation is completed.</w:t>
      </w:r>
    </w:p>
    <w:p w14:paraId="0DE3BD06" w14:textId="77777777" w:rsidR="00D07AC5" w:rsidRPr="007D345D" w:rsidRDefault="00805F53" w:rsidP="00D07AC5">
      <w:pPr>
        <w:pStyle w:val="NumList"/>
        <w:numPr>
          <w:ilvl w:val="0"/>
          <w:numId w:val="20"/>
        </w:numPr>
      </w:pPr>
      <w:r w:rsidRPr="007D345D">
        <w:t xml:space="preserve">Define </w:t>
      </w:r>
      <w:r>
        <w:t xml:space="preserve">the </w:t>
      </w:r>
      <w:r w:rsidRPr="00186152">
        <w:rPr>
          <w:rStyle w:val="CodeInline"/>
        </w:rPr>
        <w:t>_</w:t>
      </w:r>
      <w:proofErr w:type="spellStart"/>
      <w:r w:rsidRPr="00186152">
        <w:rPr>
          <w:rStyle w:val="CodeInline"/>
        </w:rPr>
        <w:t>storeLoadedFont</w:t>
      </w:r>
      <w:proofErr w:type="spellEnd"/>
      <w:r w:rsidRPr="00186152">
        <w:rPr>
          <w:rStyle w:val="CodeInline"/>
        </w:rPr>
        <w:t>()</w:t>
      </w:r>
      <w:r>
        <w:t xml:space="preserve"> function </w:t>
      </w:r>
      <w:r w:rsidRPr="007D345D">
        <w:t xml:space="preserve">to </w:t>
      </w:r>
      <w:r>
        <w:t xml:space="preserve">store the </w:t>
      </w:r>
      <w:r w:rsidRPr="007D345D">
        <w:t xml:space="preserve">loaded </w:t>
      </w:r>
      <w:r>
        <w:t xml:space="preserve">results in the </w:t>
      </w:r>
      <w:proofErr w:type="spellStart"/>
      <w:r w:rsidRPr="007D345D">
        <w:rPr>
          <w:rStyle w:val="CodeInline"/>
        </w:rPr>
        <w:t>ResourceMap</w:t>
      </w:r>
      <w:proofErr w:type="spellEnd"/>
      <w:r w:rsidR="00455BA8">
        <w:t>.</w:t>
      </w:r>
    </w:p>
    <w:p w14:paraId="74D74773" w14:textId="77777777" w:rsidR="00805F53" w:rsidRPr="007D345D" w:rsidRDefault="00805F53" w:rsidP="00FC7804">
      <w:pPr>
        <w:pStyle w:val="Code"/>
      </w:pPr>
      <w:r w:rsidRPr="007D345D">
        <w:t xml:space="preserve">var </w:t>
      </w:r>
      <w:r>
        <w:t>_storeLoadedFont</w:t>
      </w:r>
      <w:r w:rsidRPr="007D345D">
        <w:t xml:space="preserve"> = function(fontInfoSourceString) {</w:t>
      </w:r>
    </w:p>
    <w:p w14:paraId="01DCF06E" w14:textId="77777777" w:rsidR="00805F53" w:rsidRPr="007D345D" w:rsidRDefault="00805F53" w:rsidP="00FC7804">
      <w:pPr>
        <w:pStyle w:val="Code"/>
      </w:pPr>
      <w:r w:rsidRPr="007D345D">
        <w:t xml:space="preserve">    var fontName = fontInfoSourceString.slice(0, -4);  // trims .fnt extension</w:t>
      </w:r>
    </w:p>
    <w:p w14:paraId="140063EF" w14:textId="77777777" w:rsidR="00805F53" w:rsidRPr="007D345D" w:rsidRDefault="00805F53" w:rsidP="00FC7804">
      <w:pPr>
        <w:pStyle w:val="Code"/>
      </w:pPr>
      <w:r w:rsidRPr="007D345D">
        <w:t xml:space="preserve">    var fontInfo = gEngine.ResourceMap.</w:t>
      </w:r>
      <w:r>
        <w:t>retrieveAsset</w:t>
      </w:r>
      <w:r w:rsidRPr="007D345D">
        <w:t>(fontInfoSourceString);</w:t>
      </w:r>
    </w:p>
    <w:p w14:paraId="6E06959A" w14:textId="77777777" w:rsidR="00805F53" w:rsidRPr="007D345D" w:rsidRDefault="00805F53" w:rsidP="00FC7804">
      <w:pPr>
        <w:pStyle w:val="Code"/>
      </w:pPr>
      <w:r w:rsidRPr="007D345D">
        <w:t xml:space="preserve">    fontInfo.FontImage = fontName + ".png";</w:t>
      </w:r>
    </w:p>
    <w:p w14:paraId="0DA61442" w14:textId="77777777" w:rsidR="00805F53" w:rsidRPr="007D345D" w:rsidRDefault="00805F53" w:rsidP="00FC7804">
      <w:pPr>
        <w:pStyle w:val="Code"/>
      </w:pPr>
      <w:r w:rsidRPr="007D345D">
        <w:t xml:space="preserve">    gEngine.ResourceMap.</w:t>
      </w:r>
      <w:r>
        <w:t>ayncLoadCompleted</w:t>
      </w:r>
      <w:r w:rsidRPr="007D345D">
        <w:t xml:space="preserve">(fontName, fontInfo); </w:t>
      </w:r>
    </w:p>
    <w:p w14:paraId="3763DD40" w14:textId="77777777" w:rsidR="00805F53" w:rsidRPr="007D345D" w:rsidRDefault="00805F53" w:rsidP="00FC7804">
      <w:pPr>
        <w:pStyle w:val="Code"/>
      </w:pPr>
      <w:r w:rsidRPr="007D345D">
        <w:t>};</w:t>
      </w:r>
    </w:p>
    <w:p w14:paraId="0D2BBFB6" w14:textId="77777777" w:rsidR="00805F53" w:rsidRDefault="00805F53" w:rsidP="00D07AC5">
      <w:pPr>
        <w:pStyle w:val="BodyText"/>
      </w:pPr>
      <w:r>
        <w:t xml:space="preserve">Recall that the </w:t>
      </w:r>
      <w:proofErr w:type="spellStart"/>
      <w:r w:rsidRPr="00DC7268">
        <w:rPr>
          <w:rStyle w:val="CodeInline"/>
        </w:rPr>
        <w:t>ResourceMap.retrieveAsset</w:t>
      </w:r>
      <w:proofErr w:type="spellEnd"/>
      <w:r w:rsidRPr="00DC7268">
        <w:rPr>
          <w:rStyle w:val="CodeInline"/>
        </w:rPr>
        <w:t>(</w:t>
      </w:r>
      <w:r>
        <w:rPr>
          <w:rStyle w:val="CodeInline"/>
        </w:rPr>
        <w:t>)</w:t>
      </w:r>
      <w:r w:rsidR="005D21B5">
        <w:rPr>
          <w:rStyle w:val="CodeInline"/>
        </w:rPr>
        <w:fldChar w:fldCharType="begin"/>
      </w:r>
      <w:r w:rsidR="005D21B5">
        <w:instrText xml:space="preserve"> XE "</w:instrText>
      </w:r>
      <w:r w:rsidR="005D21B5" w:rsidRPr="00A576B3">
        <w:rPr>
          <w:rStyle w:val="CodeInline"/>
        </w:rPr>
        <w:instrText>FontRenderable objects:ResourceMap.retrieveAsset()</w:instrText>
      </w:r>
      <w:r w:rsidR="005D21B5">
        <w:instrText xml:space="preserve">" </w:instrText>
      </w:r>
      <w:r w:rsidR="005D21B5">
        <w:rPr>
          <w:rStyle w:val="CodeInline"/>
        </w:rPr>
        <w:fldChar w:fldCharType="end"/>
      </w:r>
      <w:r>
        <w:t xml:space="preserve"> function returns an </w:t>
      </w:r>
      <w:proofErr w:type="spellStart"/>
      <w:r w:rsidRPr="005F4DD9">
        <w:rPr>
          <w:rStyle w:val="CodeInline"/>
        </w:rPr>
        <w:t>MapEntry</w:t>
      </w:r>
      <w:proofErr w:type="spellEnd"/>
      <w:r>
        <w:t xml:space="preserve"> object that contains the reference to the loaded asset, the XML file content in this case, and a reference count. The </w:t>
      </w:r>
      <w:r w:rsidR="00455BA8">
        <w:t xml:space="preserve">previous </w:t>
      </w:r>
      <w:r>
        <w:t xml:space="preserve">code creates an additional property, </w:t>
      </w:r>
      <w:proofErr w:type="spellStart"/>
      <w:r w:rsidRPr="00EF3951">
        <w:rPr>
          <w:rStyle w:val="CodeInline"/>
        </w:rPr>
        <w:t>FontImage</w:t>
      </w:r>
      <w:proofErr w:type="spellEnd"/>
      <w:r>
        <w:t xml:space="preserve">, on the returned </w:t>
      </w:r>
      <w:proofErr w:type="spellStart"/>
      <w:r w:rsidRPr="00EF3951">
        <w:rPr>
          <w:rStyle w:val="CodeInline"/>
        </w:rPr>
        <w:t>MapEntry</w:t>
      </w:r>
      <w:proofErr w:type="spellEnd"/>
      <w:r>
        <w:t xml:space="preserve"> to record the associated sprite image for the font.</w:t>
      </w:r>
    </w:p>
    <w:p w14:paraId="62666C53" w14:textId="77777777" w:rsidR="00D07AC5" w:rsidRPr="007D345D" w:rsidRDefault="00805F53" w:rsidP="00D07AC5">
      <w:pPr>
        <w:pStyle w:val="NumList"/>
        <w:numPr>
          <w:ilvl w:val="0"/>
          <w:numId w:val="20"/>
        </w:numPr>
      </w:pPr>
      <w:r w:rsidRPr="007D345D">
        <w:t xml:space="preserve">Define a function to unload a font and </w:t>
      </w:r>
      <w:r>
        <w:t xml:space="preserve">release the </w:t>
      </w:r>
      <w:r w:rsidRPr="007D345D">
        <w:t>associated memory</w:t>
      </w:r>
      <w:r w:rsidR="00B0297A">
        <w:t>.</w:t>
      </w:r>
    </w:p>
    <w:p w14:paraId="0E56A9BC" w14:textId="77777777" w:rsidR="00805F53" w:rsidRPr="007D345D" w:rsidRDefault="00805F53" w:rsidP="00FC7804">
      <w:pPr>
        <w:pStyle w:val="Code"/>
      </w:pPr>
      <w:r w:rsidRPr="007D345D">
        <w:t xml:space="preserve">var </w:t>
      </w:r>
      <w:r>
        <w:t>unload</w:t>
      </w:r>
      <w:r w:rsidRPr="007D345D">
        <w:t>Font = function(fontName)</w:t>
      </w:r>
      <w:r>
        <w:t xml:space="preserve"> </w:t>
      </w:r>
      <w:r w:rsidRPr="007D345D">
        <w:t>{</w:t>
      </w:r>
    </w:p>
    <w:p w14:paraId="2DBA5542" w14:textId="77777777" w:rsidR="00805F53" w:rsidRPr="007D345D" w:rsidRDefault="00805F53" w:rsidP="00FC7804">
      <w:pPr>
        <w:pStyle w:val="Code"/>
      </w:pPr>
      <w:r w:rsidRPr="007D345D">
        <w:t xml:space="preserve">    gEngine.ResourceMap.</w:t>
      </w:r>
      <w:r>
        <w:t>unload</w:t>
      </w:r>
      <w:r w:rsidRPr="007D345D">
        <w:t>Asset(fontName);</w:t>
      </w:r>
    </w:p>
    <w:p w14:paraId="60659526" w14:textId="77777777" w:rsidR="00805F53" w:rsidRPr="007D345D" w:rsidRDefault="00805F53" w:rsidP="00FC7804">
      <w:pPr>
        <w:pStyle w:val="Code"/>
      </w:pPr>
      <w:r w:rsidRPr="007D345D">
        <w:t xml:space="preserve">    if (!(gEngine.ResourceMap.</w:t>
      </w:r>
      <w:r>
        <w:t>isAssetLoaded</w:t>
      </w:r>
      <w:r w:rsidRPr="007D345D">
        <w:t>(fontName))) {</w:t>
      </w:r>
    </w:p>
    <w:p w14:paraId="3417BA48" w14:textId="77777777" w:rsidR="00805F53" w:rsidRPr="007D345D" w:rsidRDefault="00805F53" w:rsidP="00FC7804">
      <w:pPr>
        <w:pStyle w:val="Code"/>
      </w:pPr>
      <w:r w:rsidRPr="007D345D">
        <w:t xml:space="preserve">        var fontInfoSourceString = fontName + ".fnt";</w:t>
      </w:r>
    </w:p>
    <w:p w14:paraId="0D523014" w14:textId="77777777" w:rsidR="00805F53" w:rsidRPr="007D345D" w:rsidRDefault="00805F53" w:rsidP="00FC7804">
      <w:pPr>
        <w:pStyle w:val="Code"/>
      </w:pPr>
      <w:r w:rsidRPr="007D345D">
        <w:t xml:space="preserve">        var textureSourceString = fontName + ".png";</w:t>
      </w:r>
    </w:p>
    <w:p w14:paraId="250B3387" w14:textId="77777777" w:rsidR="00805F53" w:rsidRPr="007D345D" w:rsidRDefault="00805F53" w:rsidP="00FC7804">
      <w:pPr>
        <w:pStyle w:val="Code"/>
      </w:pPr>
    </w:p>
    <w:p w14:paraId="39C487BA" w14:textId="77777777" w:rsidR="00805F53" w:rsidRPr="007D345D" w:rsidRDefault="00805F53" w:rsidP="00FC7804">
      <w:pPr>
        <w:pStyle w:val="Code"/>
      </w:pPr>
      <w:r w:rsidRPr="007D345D">
        <w:t xml:space="preserve">        gEngine.Textures.</w:t>
      </w:r>
      <w:r>
        <w:t>unloadTexture</w:t>
      </w:r>
      <w:r w:rsidRPr="007D345D">
        <w:t>(textureSourceString);</w:t>
      </w:r>
    </w:p>
    <w:p w14:paraId="4397C190" w14:textId="77777777" w:rsidR="00805F53" w:rsidRPr="007D345D" w:rsidRDefault="00805F53" w:rsidP="00FC7804">
      <w:pPr>
        <w:pStyle w:val="Code"/>
      </w:pPr>
      <w:r w:rsidRPr="007D345D">
        <w:t xml:space="preserve">        gEngine.TextFileLoader.</w:t>
      </w:r>
      <w:r>
        <w:t>unloadTextFile</w:t>
      </w:r>
      <w:r w:rsidRPr="007D345D">
        <w:t xml:space="preserve">(fontInfoSourceString); </w:t>
      </w:r>
    </w:p>
    <w:p w14:paraId="2FE986BB" w14:textId="77777777" w:rsidR="00805F53" w:rsidRPr="007D345D" w:rsidRDefault="00805F53" w:rsidP="00FC7804">
      <w:pPr>
        <w:pStyle w:val="Code"/>
      </w:pPr>
      <w:r w:rsidRPr="007D345D">
        <w:t xml:space="preserve">    };</w:t>
      </w:r>
    </w:p>
    <w:p w14:paraId="2CE29079" w14:textId="77777777" w:rsidR="00805F53" w:rsidRPr="007D345D" w:rsidRDefault="00805F53" w:rsidP="00FC7804">
      <w:pPr>
        <w:pStyle w:val="Code"/>
      </w:pPr>
      <w:r w:rsidRPr="007D345D">
        <w:t>};</w:t>
      </w:r>
    </w:p>
    <w:p w14:paraId="0ACD31F3" w14:textId="77777777" w:rsidR="00805F53" w:rsidRDefault="00805F53" w:rsidP="00D07AC5">
      <w:pPr>
        <w:pStyle w:val="BodyText"/>
      </w:pPr>
      <w:r>
        <w:t xml:space="preserve">It is important to remember to unload both the text </w:t>
      </w:r>
      <w:r w:rsidR="00455BA8" w:rsidRPr="001129C7">
        <w:rPr>
          <w:rStyle w:val="CodeInline"/>
        </w:rPr>
        <w:t>.</w:t>
      </w:r>
      <w:proofErr w:type="spellStart"/>
      <w:r w:rsidRPr="00E85C54">
        <w:rPr>
          <w:rStyle w:val="CodeInline"/>
        </w:rPr>
        <w:t>fnt</w:t>
      </w:r>
      <w:proofErr w:type="spellEnd"/>
      <w:r>
        <w:t xml:space="preserve"> file and the </w:t>
      </w:r>
      <w:r w:rsidR="00455BA8" w:rsidRPr="001129C7">
        <w:rPr>
          <w:rStyle w:val="CodeInline"/>
        </w:rPr>
        <w:t>.</w:t>
      </w:r>
      <w:proofErr w:type="spellStart"/>
      <w:r w:rsidRPr="00E85C54">
        <w:rPr>
          <w:rStyle w:val="CodeInline"/>
        </w:rPr>
        <w:t>png</w:t>
      </w:r>
      <w:proofErr w:type="spellEnd"/>
      <w:r>
        <w:t xml:space="preserve"> texture image file.</w:t>
      </w:r>
    </w:p>
    <w:p w14:paraId="7D01EF65" w14:textId="77777777" w:rsidR="00D07AC5" w:rsidRPr="007D345D" w:rsidRDefault="00805F53" w:rsidP="00D07AC5">
      <w:pPr>
        <w:pStyle w:val="NumList"/>
        <w:numPr>
          <w:ilvl w:val="0"/>
          <w:numId w:val="20"/>
        </w:numPr>
      </w:pPr>
      <w:r w:rsidRPr="007D345D">
        <w:t xml:space="preserve">Define a function to </w:t>
      </w:r>
      <w:r>
        <w:t xml:space="preserve">compute </w:t>
      </w:r>
      <w:proofErr w:type="spellStart"/>
      <w:r w:rsidRPr="007D345D">
        <w:rPr>
          <w:rStyle w:val="CodeInline"/>
        </w:rPr>
        <w:t>CharacterInfo</w:t>
      </w:r>
      <w:proofErr w:type="spellEnd"/>
      <w:r w:rsidR="005D21B5">
        <w:rPr>
          <w:rStyle w:val="CodeInline"/>
        </w:rPr>
        <w:fldChar w:fldCharType="begin"/>
      </w:r>
      <w:r w:rsidR="005D21B5">
        <w:instrText xml:space="preserve"> XE "</w:instrText>
      </w:r>
      <w:r w:rsidR="005D21B5" w:rsidRPr="001405D2">
        <w:rPr>
          <w:rStyle w:val="CodeInline"/>
        </w:rPr>
        <w:instrText>FontRenderable objects:CharacterInfo</w:instrText>
      </w:r>
      <w:r w:rsidR="005D21B5">
        <w:instrText xml:space="preserve">" </w:instrText>
      </w:r>
      <w:r w:rsidR="005D21B5">
        <w:rPr>
          <w:rStyle w:val="CodeInline"/>
        </w:rPr>
        <w:fldChar w:fldCharType="end"/>
      </w:r>
      <w:r w:rsidRPr="007D345D">
        <w:t xml:space="preserve"> </w:t>
      </w:r>
      <w:r>
        <w:t xml:space="preserve">based on the information presented in the </w:t>
      </w:r>
      <w:r w:rsidR="00455BA8" w:rsidRPr="001129C7">
        <w:rPr>
          <w:rStyle w:val="CodeInline"/>
        </w:rPr>
        <w:t>.</w:t>
      </w:r>
      <w:proofErr w:type="spellStart"/>
      <w:r>
        <w:rPr>
          <w:rStyle w:val="CodeInline"/>
        </w:rPr>
        <w:t>fnt</w:t>
      </w:r>
      <w:proofErr w:type="spellEnd"/>
      <w:r>
        <w:t xml:space="preserve"> file</w:t>
      </w:r>
      <w:r w:rsidR="00455BA8">
        <w:t>.</w:t>
      </w:r>
    </w:p>
    <w:p w14:paraId="4E49F7C4" w14:textId="77777777" w:rsidR="00805F53" w:rsidRPr="007D345D" w:rsidRDefault="00805F53" w:rsidP="00FC7804">
      <w:pPr>
        <w:pStyle w:val="Code"/>
      </w:pPr>
      <w:r w:rsidRPr="007D345D">
        <w:t xml:space="preserve">var </w:t>
      </w:r>
      <w:r>
        <w:t>get</w:t>
      </w:r>
      <w:r w:rsidRPr="007D345D">
        <w:t>CharInfo = function(fontName, aChar)</w:t>
      </w:r>
      <w:r>
        <w:t xml:space="preserve"> </w:t>
      </w:r>
      <w:r w:rsidRPr="007D345D">
        <w:t>{</w:t>
      </w:r>
    </w:p>
    <w:p w14:paraId="06B300A2" w14:textId="77777777" w:rsidR="00805F53" w:rsidRPr="007D345D" w:rsidRDefault="00805F53" w:rsidP="00FC7804">
      <w:pPr>
        <w:pStyle w:val="Code"/>
      </w:pPr>
      <w:r w:rsidRPr="007D345D">
        <w:t xml:space="preserve">    </w:t>
      </w:r>
      <w:r>
        <w:t>// … details omitted for lack of relevancy</w:t>
      </w:r>
    </w:p>
    <w:p w14:paraId="1C2C05F2" w14:textId="77777777" w:rsidR="00805F53" w:rsidRDefault="00805F53" w:rsidP="00FC7804">
      <w:pPr>
        <w:pStyle w:val="Code"/>
      </w:pPr>
    </w:p>
    <w:p w14:paraId="5FECC624" w14:textId="77777777" w:rsidR="00805F53" w:rsidRDefault="00805F53" w:rsidP="00FC7804">
      <w:pPr>
        <w:pStyle w:val="Code"/>
      </w:pPr>
      <w:r w:rsidRPr="007D345D">
        <w:t xml:space="preserve">    returnInfo = new CharacterInfo();</w:t>
      </w:r>
    </w:p>
    <w:p w14:paraId="197A39E2" w14:textId="77777777" w:rsidR="00805F53" w:rsidRDefault="00805F53" w:rsidP="00FC7804">
      <w:pPr>
        <w:pStyle w:val="Code"/>
      </w:pPr>
    </w:p>
    <w:p w14:paraId="010B4EAC" w14:textId="77777777" w:rsidR="00805F53" w:rsidRDefault="00805F53" w:rsidP="00FC7804">
      <w:pPr>
        <w:pStyle w:val="Code"/>
      </w:pPr>
      <w:r>
        <w:t xml:space="preserve">    // computes and fills in the contents of CharacterInfo</w:t>
      </w:r>
    </w:p>
    <w:p w14:paraId="29D5DF79" w14:textId="77777777" w:rsidR="00805F53" w:rsidRDefault="00805F53" w:rsidP="00FC7804">
      <w:pPr>
        <w:pStyle w:val="Code"/>
      </w:pPr>
      <w:r w:rsidRPr="007D345D">
        <w:t xml:space="preserve">    </w:t>
      </w:r>
      <w:r>
        <w:t>// … details omitted for lack of relevancy</w:t>
      </w:r>
    </w:p>
    <w:p w14:paraId="0CEAE746" w14:textId="77777777" w:rsidR="00805F53" w:rsidRPr="007D345D" w:rsidRDefault="00805F53" w:rsidP="00FC7804">
      <w:pPr>
        <w:pStyle w:val="Code"/>
      </w:pPr>
    </w:p>
    <w:p w14:paraId="2AB71DE5" w14:textId="77777777" w:rsidR="00805F53" w:rsidRPr="007D345D" w:rsidRDefault="00805F53" w:rsidP="00FC7804">
      <w:pPr>
        <w:pStyle w:val="Code"/>
      </w:pPr>
      <w:r w:rsidRPr="007D345D">
        <w:t xml:space="preserve">    return returnInfo;</w:t>
      </w:r>
    </w:p>
    <w:p w14:paraId="4E029187" w14:textId="77777777" w:rsidR="00805F53" w:rsidRDefault="00805F53" w:rsidP="00FC7804">
      <w:pPr>
        <w:pStyle w:val="Code"/>
      </w:pPr>
      <w:r w:rsidRPr="007D345D">
        <w:t>};</w:t>
      </w:r>
    </w:p>
    <w:p w14:paraId="5395B422" w14:textId="77777777" w:rsidR="00805F53" w:rsidRPr="007D345D" w:rsidRDefault="00805F53" w:rsidP="00D07AC5">
      <w:pPr>
        <w:pStyle w:val="BodyText"/>
      </w:pPr>
      <w:r>
        <w:t xml:space="preserve">Details of decoding and extracting information for the given character are omitted because they are unrelated to the rest of the game engine implementation. </w:t>
      </w:r>
    </w:p>
    <w:p w14:paraId="312C5478" w14:textId="77777777" w:rsidR="00805F53" w:rsidRPr="007D345D" w:rsidRDefault="00DA3970" w:rsidP="00FC7804">
      <w:pPr>
        <w:pStyle w:val="NoteTipCaution"/>
      </w:pPr>
      <w:r w:rsidRPr="00DA3970">
        <w:rPr>
          <w:b/>
        </w:rPr>
        <w:t>Note</w:t>
      </w:r>
      <w:r w:rsidRPr="00DA3970">
        <w:rPr>
          <w:b/>
        </w:rPr>
        <w:tab/>
      </w:r>
      <w:r w:rsidR="000B2555">
        <w:t xml:space="preserve"> </w:t>
      </w:r>
      <w:r w:rsidR="00805F53">
        <w:t xml:space="preserve">For details of the </w:t>
      </w:r>
      <w:r w:rsidR="00B0297A" w:rsidRPr="001129C7">
        <w:rPr>
          <w:rStyle w:val="CodeInline"/>
        </w:rPr>
        <w:t>.</w:t>
      </w:r>
      <w:proofErr w:type="spellStart"/>
      <w:r w:rsidR="00805F53" w:rsidRPr="00435389">
        <w:rPr>
          <w:rStyle w:val="CodeInline"/>
        </w:rPr>
        <w:t>fnt</w:t>
      </w:r>
      <w:proofErr w:type="spellEnd"/>
      <w:r w:rsidR="00805F53">
        <w:t xml:space="preserve"> format information, please refer to </w:t>
      </w:r>
      <w:r w:rsidR="001B387E" w:rsidRPr="001B387E">
        <w:rPr>
          <w:rStyle w:val="CodeInline"/>
        </w:rPr>
        <w:t>www.angelcode.com/products/bmfont/doc/file_format.html</w:t>
      </w:r>
      <w:r w:rsidR="00451FE2">
        <w:t>.</w:t>
      </w:r>
    </w:p>
    <w:p w14:paraId="0CB14A73" w14:textId="77777777" w:rsidR="00D07AC5" w:rsidRPr="007D345D" w:rsidRDefault="00805F53" w:rsidP="00D07AC5">
      <w:pPr>
        <w:pStyle w:val="NumList"/>
        <w:numPr>
          <w:ilvl w:val="0"/>
          <w:numId w:val="20"/>
        </w:numPr>
      </w:pPr>
      <w:r w:rsidRPr="007D345D">
        <w:t>Finally, remember to add the public functions to the public interface</w:t>
      </w:r>
      <w:r w:rsidR="00451FE2">
        <w:t>.</w:t>
      </w:r>
    </w:p>
    <w:p w14:paraId="0881E2DD" w14:textId="77777777" w:rsidR="00805F53" w:rsidRPr="007D345D" w:rsidRDefault="00805F53" w:rsidP="00FC7804">
      <w:pPr>
        <w:pStyle w:val="Code"/>
      </w:pPr>
      <w:r w:rsidRPr="007D345D">
        <w:t xml:space="preserve">var </w:t>
      </w:r>
      <w:r>
        <w:t>mPublic</w:t>
      </w:r>
      <w:r w:rsidRPr="007D345D">
        <w:t xml:space="preserve"> =</w:t>
      </w:r>
      <w:r>
        <w:t xml:space="preserve"> </w:t>
      </w:r>
      <w:r w:rsidRPr="007D345D">
        <w:t>{</w:t>
      </w:r>
    </w:p>
    <w:p w14:paraId="79E8FDE4" w14:textId="77777777" w:rsidR="00805F53" w:rsidRPr="007D345D" w:rsidRDefault="00805F53" w:rsidP="00FC7804">
      <w:pPr>
        <w:pStyle w:val="Code"/>
      </w:pPr>
      <w:r w:rsidRPr="007D345D">
        <w:t xml:space="preserve">    </w:t>
      </w:r>
      <w:r>
        <w:t>loadFont</w:t>
      </w:r>
      <w:r w:rsidRPr="007D345D">
        <w:t xml:space="preserve">: </w:t>
      </w:r>
      <w:r>
        <w:t>loadFont</w:t>
      </w:r>
      <w:r w:rsidRPr="007D345D">
        <w:t>,</w:t>
      </w:r>
    </w:p>
    <w:p w14:paraId="7A610A36" w14:textId="77777777" w:rsidR="00805F53" w:rsidRPr="007D345D" w:rsidRDefault="00805F53" w:rsidP="00FC7804">
      <w:pPr>
        <w:pStyle w:val="Code"/>
      </w:pPr>
      <w:r w:rsidRPr="007D345D">
        <w:t xml:space="preserve">    </w:t>
      </w:r>
      <w:r>
        <w:t>unload</w:t>
      </w:r>
      <w:r w:rsidRPr="007D345D">
        <w:t xml:space="preserve">Font: </w:t>
      </w:r>
      <w:r>
        <w:t>unload</w:t>
      </w:r>
      <w:r w:rsidRPr="007D345D">
        <w:t>Font,</w:t>
      </w:r>
    </w:p>
    <w:p w14:paraId="77D1B984" w14:textId="77777777" w:rsidR="00805F53" w:rsidRPr="007D345D" w:rsidRDefault="00805F53" w:rsidP="00FC7804">
      <w:pPr>
        <w:pStyle w:val="Code"/>
      </w:pPr>
      <w:r w:rsidRPr="007D345D">
        <w:t xml:space="preserve">    </w:t>
      </w:r>
      <w:r>
        <w:t>get</w:t>
      </w:r>
      <w:r w:rsidRPr="007D345D">
        <w:t xml:space="preserve">CharInfo: </w:t>
      </w:r>
      <w:r>
        <w:t>get</w:t>
      </w:r>
      <w:r w:rsidRPr="007D345D">
        <w:t>CharInfo</w:t>
      </w:r>
    </w:p>
    <w:p w14:paraId="43C6FF8E" w14:textId="77777777" w:rsidR="00805F53" w:rsidRPr="007D345D" w:rsidRDefault="00805F53" w:rsidP="00FC7804">
      <w:pPr>
        <w:pStyle w:val="Code"/>
      </w:pPr>
      <w:r w:rsidRPr="007D345D">
        <w:t>};</w:t>
      </w:r>
    </w:p>
    <w:p w14:paraId="4446B524" w14:textId="77777777" w:rsidR="00805F53" w:rsidRDefault="00805F53" w:rsidP="00FC7804">
      <w:pPr>
        <w:pStyle w:val="Code"/>
      </w:pPr>
      <w:r w:rsidRPr="007D345D">
        <w:t xml:space="preserve">return </w:t>
      </w:r>
      <w:r>
        <w:t>mPublic</w:t>
      </w:r>
      <w:r w:rsidRPr="007D345D">
        <w:t>;</w:t>
      </w:r>
    </w:p>
    <w:p w14:paraId="679FF5A6" w14:textId="77777777" w:rsidR="00805F53" w:rsidRDefault="00AA6098" w:rsidP="005C6272">
      <w:pPr>
        <w:pStyle w:val="Heading3"/>
      </w:pPr>
      <w:r>
        <w:t xml:space="preserve">Defining </w:t>
      </w:r>
      <w:r w:rsidR="00805F53">
        <w:t xml:space="preserve">a </w:t>
      </w:r>
      <w:proofErr w:type="spellStart"/>
      <w:r w:rsidR="00805F53">
        <w:t>FontRenderable</w:t>
      </w:r>
      <w:proofErr w:type="spellEnd"/>
      <w:r w:rsidR="00805F53">
        <w:t xml:space="preserve"> Object to Draw Texts</w:t>
      </w:r>
    </w:p>
    <w:p w14:paraId="7E9FDDC2" w14:textId="77777777" w:rsidR="00805F53" w:rsidRDefault="00805F53" w:rsidP="00FC7804">
      <w:pPr>
        <w:pStyle w:val="BodyTextFirst"/>
      </w:pPr>
      <w:r>
        <w:t xml:space="preserve">The defined </w:t>
      </w:r>
      <w:proofErr w:type="spellStart"/>
      <w:r>
        <w:rPr>
          <w:rStyle w:val="CodeInline"/>
        </w:rPr>
        <w:t>gE</w:t>
      </w:r>
      <w:r w:rsidRPr="00BC6A64">
        <w:rPr>
          <w:rStyle w:val="CodeInline"/>
        </w:rPr>
        <w:t>ngine_Fonts</w:t>
      </w:r>
      <w:proofErr w:type="spellEnd"/>
      <w:r w:rsidR="005D21B5">
        <w:rPr>
          <w:rStyle w:val="CodeInline"/>
        </w:rPr>
        <w:fldChar w:fldCharType="begin"/>
      </w:r>
      <w:r w:rsidR="005D21B5">
        <w:instrText xml:space="preserve"> XE "</w:instrText>
      </w:r>
      <w:r w:rsidR="005D21B5" w:rsidRPr="00C22E86">
        <w:rPr>
          <w:rStyle w:val="CodeInline"/>
        </w:rPr>
        <w:instrText>FontRenderable objects:gEngine_Fonts</w:instrText>
      </w:r>
      <w:r w:rsidR="005D21B5">
        <w:instrText xml:space="preserve">" </w:instrText>
      </w:r>
      <w:r w:rsidR="005D21B5">
        <w:rPr>
          <w:rStyle w:val="CodeInline"/>
        </w:rPr>
        <w:fldChar w:fldCharType="end"/>
      </w:r>
      <w:r>
        <w:t xml:space="preserve"> component is capable of loading font files and extracting per</w:t>
      </w:r>
      <w:r w:rsidR="00BD6653">
        <w:t>-</w:t>
      </w:r>
      <w:r>
        <w:t xml:space="preserve">character </w:t>
      </w:r>
      <w:proofErr w:type="spellStart"/>
      <w:r w:rsidR="003F6760">
        <w:t>uv</w:t>
      </w:r>
      <w:proofErr w:type="spellEnd"/>
      <w:r>
        <w:t xml:space="preserve"> coordinate and appearance information. With this functionality, the drawing of a text string can be accomplished by identifying each character in the string, extracting the corresponding texture mapping information from </w:t>
      </w:r>
      <w:r w:rsidR="00BD6653">
        <w:t xml:space="preserve">the </w:t>
      </w:r>
      <w:proofErr w:type="spellStart"/>
      <w:r>
        <w:rPr>
          <w:rStyle w:val="CodeInline"/>
        </w:rPr>
        <w:t>gE</w:t>
      </w:r>
      <w:r w:rsidRPr="000C21A5">
        <w:rPr>
          <w:rStyle w:val="CodeInline"/>
        </w:rPr>
        <w:t>ngine_Fonts</w:t>
      </w:r>
      <w:proofErr w:type="spellEnd"/>
      <w:r>
        <w:t xml:space="preserve"> component, and rendering the character using the </w:t>
      </w:r>
      <w:proofErr w:type="spellStart"/>
      <w:r w:rsidRPr="000C21A5">
        <w:rPr>
          <w:rStyle w:val="CodeInline"/>
        </w:rPr>
        <w:t>SpriteRenderable</w:t>
      </w:r>
      <w:proofErr w:type="spellEnd"/>
      <w:r>
        <w:t xml:space="preserve"> object. The </w:t>
      </w:r>
      <w:proofErr w:type="spellStart"/>
      <w:r w:rsidRPr="00D24616">
        <w:rPr>
          <w:rStyle w:val="CodeInline"/>
        </w:rPr>
        <w:t>FontRenderable</w:t>
      </w:r>
      <w:proofErr w:type="spellEnd"/>
      <w:r>
        <w:t xml:space="preserve"> object will be defined to accomplish this</w:t>
      </w:r>
      <w:r w:rsidR="003F463D">
        <w:t>.</w:t>
      </w:r>
    </w:p>
    <w:p w14:paraId="560B505D" w14:textId="77777777" w:rsidR="00805F53" w:rsidRDefault="00805F53" w:rsidP="00805F53">
      <w:pPr>
        <w:pStyle w:val="NumList"/>
        <w:numPr>
          <w:ilvl w:val="0"/>
          <w:numId w:val="21"/>
        </w:numPr>
      </w:pPr>
      <w:r>
        <w:t xml:space="preserve">Create a new file in the </w:t>
      </w:r>
      <w:proofErr w:type="spellStart"/>
      <w:r w:rsidRPr="009803FF">
        <w:rPr>
          <w:rStyle w:val="CodeInline"/>
        </w:rPr>
        <w:t>src</w:t>
      </w:r>
      <w:proofErr w:type="spellEnd"/>
      <w:r w:rsidRPr="009803FF">
        <w:rPr>
          <w:rStyle w:val="CodeInline"/>
        </w:rPr>
        <w:t>/Engine/</w:t>
      </w:r>
      <w:proofErr w:type="spellStart"/>
      <w:r>
        <w:rPr>
          <w:rStyle w:val="CodeInline"/>
        </w:rPr>
        <w:t>Renderables</w:t>
      </w:r>
      <w:proofErr w:type="spellEnd"/>
      <w:r>
        <w:t xml:space="preserve"> folder and name it </w:t>
      </w:r>
      <w:r>
        <w:rPr>
          <w:rStyle w:val="CodeInline"/>
        </w:rPr>
        <w:t>FontRenderable</w:t>
      </w:r>
      <w:r w:rsidRPr="009803FF">
        <w:rPr>
          <w:rStyle w:val="CodeInline"/>
        </w:rPr>
        <w:t>.js</w:t>
      </w:r>
      <w:r>
        <w:t>.</w:t>
      </w:r>
    </w:p>
    <w:p w14:paraId="0B16E76A" w14:textId="77777777" w:rsidR="00D07AC5" w:rsidRDefault="00805F53" w:rsidP="00D07AC5">
      <w:pPr>
        <w:pStyle w:val="NumList"/>
        <w:numPr>
          <w:ilvl w:val="0"/>
          <w:numId w:val="21"/>
        </w:numPr>
      </w:pPr>
      <w:r>
        <w:t xml:space="preserve">Implement a constructor for </w:t>
      </w:r>
      <w:proofErr w:type="spellStart"/>
      <w:r w:rsidRPr="00987A2F">
        <w:rPr>
          <w:rStyle w:val="CodeInline"/>
        </w:rPr>
        <w:t>FontRenderable</w:t>
      </w:r>
      <w:proofErr w:type="spellEnd"/>
      <w:r>
        <w:t xml:space="preserve"> that accepts a string as its parameter</w:t>
      </w:r>
      <w:r w:rsidR="003F463D">
        <w:t>.</w:t>
      </w:r>
    </w:p>
    <w:p w14:paraId="08B88901" w14:textId="77777777" w:rsidR="00805F53" w:rsidRPr="00472EC6" w:rsidRDefault="00805F53" w:rsidP="00FC7804">
      <w:pPr>
        <w:pStyle w:val="Code"/>
      </w:pPr>
      <w:r w:rsidRPr="00472EC6">
        <w:t>function FontRenderable(aString)</w:t>
      </w:r>
      <w:r>
        <w:t xml:space="preserve"> </w:t>
      </w:r>
      <w:r w:rsidRPr="00472EC6">
        <w:t>{</w:t>
      </w:r>
    </w:p>
    <w:p w14:paraId="2A6CA762" w14:textId="77777777" w:rsidR="00805F53" w:rsidRPr="00472EC6" w:rsidRDefault="00805F53" w:rsidP="00FC7804">
      <w:pPr>
        <w:pStyle w:val="Code"/>
      </w:pPr>
      <w:r w:rsidRPr="00472EC6">
        <w:t xml:space="preserve">    this.</w:t>
      </w:r>
      <w:r>
        <w:t>m</w:t>
      </w:r>
      <w:r w:rsidRPr="00472EC6">
        <w:t>Font = gEngine.DefaultResources.</w:t>
      </w:r>
      <w:r>
        <w:t>get</w:t>
      </w:r>
      <w:r w:rsidRPr="00472EC6">
        <w:t>DefaultFont();</w:t>
      </w:r>
    </w:p>
    <w:p w14:paraId="255E2109" w14:textId="77777777" w:rsidR="00805F53" w:rsidRPr="00472EC6" w:rsidRDefault="00805F53" w:rsidP="00FC7804">
      <w:pPr>
        <w:pStyle w:val="Code"/>
      </w:pPr>
      <w:r w:rsidRPr="00472EC6">
        <w:t xml:space="preserve">    this.</w:t>
      </w:r>
      <w:r>
        <w:t>m</w:t>
      </w:r>
      <w:r w:rsidRPr="00472EC6">
        <w:t>OneChar = new SpriteRenderable(this.</w:t>
      </w:r>
      <w:r>
        <w:t>m</w:t>
      </w:r>
      <w:r w:rsidRPr="00472EC6">
        <w:t>Font + ".png");</w:t>
      </w:r>
    </w:p>
    <w:p w14:paraId="27262638" w14:textId="77777777" w:rsidR="00805F53" w:rsidRPr="00472EC6" w:rsidRDefault="00805F53" w:rsidP="00FC7804">
      <w:pPr>
        <w:pStyle w:val="Code"/>
      </w:pPr>
      <w:r w:rsidRPr="00472EC6">
        <w:t xml:space="preserve">    this.</w:t>
      </w:r>
      <w:r>
        <w:t>m</w:t>
      </w:r>
      <w:r w:rsidRPr="00472EC6">
        <w:t>Xform = new Transform(); // transform that moves this object around</w:t>
      </w:r>
    </w:p>
    <w:p w14:paraId="7D9504E9" w14:textId="77777777" w:rsidR="00805F53" w:rsidRPr="00472EC6" w:rsidRDefault="00805F53" w:rsidP="00FC7804">
      <w:pPr>
        <w:pStyle w:val="Code"/>
      </w:pPr>
      <w:r w:rsidRPr="00472EC6">
        <w:t xml:space="preserve">    this.</w:t>
      </w:r>
      <w:r>
        <w:t>m</w:t>
      </w:r>
      <w:r w:rsidRPr="00472EC6">
        <w:t>Text = aString;</w:t>
      </w:r>
    </w:p>
    <w:p w14:paraId="58EA654A" w14:textId="77777777" w:rsidR="00805F53" w:rsidRPr="00472EC6" w:rsidRDefault="00805F53" w:rsidP="00FC7804">
      <w:pPr>
        <w:pStyle w:val="Code"/>
      </w:pPr>
      <w:r w:rsidRPr="00472EC6">
        <w:t>}</w:t>
      </w:r>
    </w:p>
    <w:p w14:paraId="333CB175" w14:textId="77777777" w:rsidR="00805F53" w:rsidRDefault="00805F53" w:rsidP="003A3233">
      <w:pPr>
        <w:pStyle w:val="NumSubList"/>
        <w:keepLines w:val="0"/>
        <w:numPr>
          <w:ilvl w:val="0"/>
          <w:numId w:val="39"/>
        </w:numPr>
        <w:tabs>
          <w:tab w:val="left" w:pos="216"/>
          <w:tab w:val="left" w:pos="720"/>
        </w:tabs>
        <w:ind w:right="1440"/>
        <w:jc w:val="both"/>
      </w:pPr>
      <w:r>
        <w:t xml:space="preserve">The </w:t>
      </w:r>
      <w:proofErr w:type="spellStart"/>
      <w:r w:rsidRPr="00872F5F">
        <w:rPr>
          <w:rStyle w:val="CodeInline"/>
        </w:rPr>
        <w:t>aString</w:t>
      </w:r>
      <w:proofErr w:type="spellEnd"/>
      <w:r>
        <w:t xml:space="preserve"> variable</w:t>
      </w:r>
      <w:r w:rsidR="005D21B5">
        <w:fldChar w:fldCharType="begin"/>
      </w:r>
      <w:r w:rsidR="005D21B5">
        <w:instrText xml:space="preserve"> XE "</w:instrText>
      </w:r>
      <w:r w:rsidR="005D21B5" w:rsidRPr="004C7AA6">
        <w:rPr>
          <w:rStyle w:val="CodeInline"/>
        </w:rPr>
        <w:instrText>FontRenderable objects:aString</w:instrText>
      </w:r>
      <w:r w:rsidR="005D21B5" w:rsidRPr="004C7AA6">
        <w:instrText xml:space="preserve"> variable</w:instrText>
      </w:r>
      <w:r w:rsidR="005D21B5">
        <w:instrText xml:space="preserve">" </w:instrText>
      </w:r>
      <w:r w:rsidR="005D21B5">
        <w:fldChar w:fldCharType="end"/>
      </w:r>
      <w:r>
        <w:t xml:space="preserve"> is the message to be drawn.</w:t>
      </w:r>
    </w:p>
    <w:p w14:paraId="3A70ACB9" w14:textId="77777777" w:rsidR="00805F53" w:rsidRDefault="00805F53" w:rsidP="003A3233">
      <w:pPr>
        <w:pStyle w:val="NumSubList"/>
        <w:keepLines w:val="0"/>
        <w:numPr>
          <w:ilvl w:val="0"/>
          <w:numId w:val="39"/>
        </w:numPr>
        <w:tabs>
          <w:tab w:val="left" w:pos="216"/>
          <w:tab w:val="left" w:pos="720"/>
        </w:tabs>
        <w:ind w:right="1440"/>
        <w:jc w:val="both"/>
      </w:pPr>
      <w:r>
        <w:t xml:space="preserve">Notice that </w:t>
      </w:r>
      <w:proofErr w:type="spellStart"/>
      <w:r w:rsidRPr="00D24616">
        <w:rPr>
          <w:rStyle w:val="CodeInline"/>
        </w:rPr>
        <w:t>FontRenderable</w:t>
      </w:r>
      <w:proofErr w:type="spellEnd"/>
      <w:r>
        <w:t xml:space="preserve"> objects do not customize the behaviors of </w:t>
      </w:r>
      <w:proofErr w:type="spellStart"/>
      <w:r w:rsidRPr="00C54DD1">
        <w:rPr>
          <w:rStyle w:val="CodeInline"/>
        </w:rPr>
        <w:t>SpriteRenderable</w:t>
      </w:r>
      <w:proofErr w:type="spellEnd"/>
      <w:r>
        <w:t xml:space="preserve"> objects. Rather, it relies on a </w:t>
      </w:r>
      <w:proofErr w:type="spellStart"/>
      <w:r w:rsidRPr="00872F5F">
        <w:rPr>
          <w:rStyle w:val="CodeInline"/>
        </w:rPr>
        <w:t>SpriteRenderable</w:t>
      </w:r>
      <w:proofErr w:type="spellEnd"/>
      <w:r>
        <w:t xml:space="preserve"> object to </w:t>
      </w:r>
      <w:r>
        <w:lastRenderedPageBreak/>
        <w:t xml:space="preserve">draw each character in the string. For this reason, </w:t>
      </w:r>
      <w:proofErr w:type="spellStart"/>
      <w:r w:rsidRPr="00D24616">
        <w:rPr>
          <w:rStyle w:val="CodeInline"/>
        </w:rPr>
        <w:t>FontRenderable</w:t>
      </w:r>
      <w:proofErr w:type="spellEnd"/>
      <w:r w:rsidRPr="00E31EA2">
        <w:t xml:space="preserve"> </w:t>
      </w:r>
      <w:r>
        <w:t xml:space="preserve">is not a subclass of but instead contains an instance of the </w:t>
      </w:r>
      <w:proofErr w:type="spellStart"/>
      <w:r w:rsidRPr="00E31EA2">
        <w:rPr>
          <w:rStyle w:val="CodeInline"/>
        </w:rPr>
        <w:t>SpriteRenderable</w:t>
      </w:r>
      <w:proofErr w:type="spellEnd"/>
      <w:r>
        <w:t xml:space="preserve"> object, the </w:t>
      </w:r>
      <w:proofErr w:type="spellStart"/>
      <w:r w:rsidRPr="00C54DD1">
        <w:rPr>
          <w:rStyle w:val="CodeInline"/>
        </w:rPr>
        <w:t>mOneChar</w:t>
      </w:r>
      <w:proofErr w:type="spellEnd"/>
      <w:r>
        <w:t xml:space="preserve"> variable.</w:t>
      </w:r>
    </w:p>
    <w:p w14:paraId="0F9EF92C" w14:textId="77777777" w:rsidR="00D07AC5" w:rsidRDefault="00805F53" w:rsidP="00D07AC5">
      <w:pPr>
        <w:pStyle w:val="NumList"/>
        <w:numPr>
          <w:ilvl w:val="0"/>
          <w:numId w:val="21"/>
        </w:numPr>
      </w:pPr>
      <w:r>
        <w:t xml:space="preserve">Define the </w:t>
      </w:r>
      <w:r w:rsidRPr="003611E5">
        <w:rPr>
          <w:rStyle w:val="CodeInline"/>
        </w:rPr>
        <w:t>draw()</w:t>
      </w:r>
      <w:r>
        <w:t xml:space="preserve"> function</w:t>
      </w:r>
      <w:r w:rsidR="005D21B5">
        <w:fldChar w:fldCharType="begin"/>
      </w:r>
      <w:r w:rsidR="005D21B5">
        <w:instrText xml:space="preserve"> XE "</w:instrText>
      </w:r>
      <w:r w:rsidR="005D21B5" w:rsidRPr="00CD78E5">
        <w:rPr>
          <w:rStyle w:val="CodeInline"/>
        </w:rPr>
        <w:instrText>FontRenderable objects:draw()</w:instrText>
      </w:r>
      <w:r w:rsidR="005D21B5" w:rsidRPr="00CD78E5">
        <w:instrText xml:space="preserve"> function</w:instrText>
      </w:r>
      <w:r w:rsidR="005D21B5">
        <w:instrText xml:space="preserve">" </w:instrText>
      </w:r>
      <w:r w:rsidR="005D21B5">
        <w:fldChar w:fldCharType="end"/>
      </w:r>
      <w:r>
        <w:t xml:space="preserve"> to parse and draw each character in the string using the </w:t>
      </w:r>
      <w:proofErr w:type="spellStart"/>
      <w:r w:rsidRPr="008D705D">
        <w:rPr>
          <w:rStyle w:val="CodeInline"/>
        </w:rPr>
        <w:t>mOneChar</w:t>
      </w:r>
      <w:proofErr w:type="spellEnd"/>
      <w:r>
        <w:t xml:space="preserve"> variable</w:t>
      </w:r>
      <w:r w:rsidR="005D21B5">
        <w:fldChar w:fldCharType="begin"/>
      </w:r>
      <w:r w:rsidR="005D21B5">
        <w:instrText xml:space="preserve"> XE "</w:instrText>
      </w:r>
      <w:r w:rsidR="005D21B5" w:rsidRPr="001D0F1E">
        <w:rPr>
          <w:rStyle w:val="CodeInline"/>
        </w:rPr>
        <w:instrText>FontRenderable objects:mOneChar</w:instrText>
      </w:r>
      <w:r w:rsidR="005D21B5" w:rsidRPr="001D0F1E">
        <w:instrText xml:space="preserve"> variable</w:instrText>
      </w:r>
      <w:r w:rsidR="005D21B5">
        <w:instrText xml:space="preserve">" </w:instrText>
      </w:r>
      <w:r w:rsidR="005D21B5">
        <w:fldChar w:fldCharType="end"/>
      </w:r>
      <w:r w:rsidR="003F463D">
        <w:t>.</w:t>
      </w:r>
    </w:p>
    <w:p w14:paraId="60C9B6CB" w14:textId="77777777" w:rsidR="00805F53" w:rsidRPr="009669B9" w:rsidRDefault="00805F53" w:rsidP="00FC7804">
      <w:pPr>
        <w:pStyle w:val="Code"/>
      </w:pPr>
      <w:r w:rsidRPr="009669B9">
        <w:t>FontRenderable.prototype.</w:t>
      </w:r>
      <w:r>
        <w:t>draw</w:t>
      </w:r>
      <w:r w:rsidRPr="009669B9">
        <w:t xml:space="preserve"> = function(vpMatrix) {</w:t>
      </w:r>
    </w:p>
    <w:p w14:paraId="35767139" w14:textId="77777777" w:rsidR="00805F53" w:rsidRPr="00566958" w:rsidRDefault="00805F53" w:rsidP="00FC7804">
      <w:pPr>
        <w:pStyle w:val="Code"/>
      </w:pPr>
      <w:r w:rsidRPr="009669B9">
        <w:t xml:space="preserve">    </w:t>
      </w:r>
      <w:r w:rsidRPr="00566958">
        <w:t>var widthOfOneChar = this.mXform.getWidth() / this.mText.length;</w:t>
      </w:r>
    </w:p>
    <w:p w14:paraId="1BE26BA1" w14:textId="77777777" w:rsidR="00805F53" w:rsidRPr="00566958" w:rsidRDefault="00805F53" w:rsidP="00FC7804">
      <w:pPr>
        <w:pStyle w:val="Code"/>
      </w:pPr>
      <w:r w:rsidRPr="00566958">
        <w:t xml:space="preserve">    var heightOfOneChar = this.mXform.getHeight();</w:t>
      </w:r>
    </w:p>
    <w:p w14:paraId="5847C3BF" w14:textId="77777777" w:rsidR="00805F53" w:rsidRPr="00566958" w:rsidRDefault="00805F53" w:rsidP="00FC7804">
      <w:pPr>
        <w:pStyle w:val="Code"/>
      </w:pPr>
      <w:r w:rsidRPr="00566958">
        <w:t xml:space="preserve">    var yPos = this.mXform.getYPos();</w:t>
      </w:r>
    </w:p>
    <w:p w14:paraId="542D626F" w14:textId="77777777" w:rsidR="00805F53" w:rsidRPr="00566958" w:rsidRDefault="00805F53" w:rsidP="00FC7804">
      <w:pPr>
        <w:pStyle w:val="Code"/>
      </w:pPr>
    </w:p>
    <w:p w14:paraId="6C261350" w14:textId="77777777" w:rsidR="00805F53" w:rsidRPr="00566958" w:rsidRDefault="00805F53" w:rsidP="00FC7804">
      <w:pPr>
        <w:pStyle w:val="Code"/>
      </w:pPr>
      <w:r w:rsidRPr="00566958">
        <w:t xml:space="preserve">    // center position of the first char</w:t>
      </w:r>
    </w:p>
    <w:p w14:paraId="0BBFDFD9" w14:textId="77777777" w:rsidR="00805F53" w:rsidRPr="00566958" w:rsidRDefault="00805F53" w:rsidP="00FC7804">
      <w:pPr>
        <w:pStyle w:val="Code"/>
      </w:pPr>
      <w:r w:rsidRPr="00566958">
        <w:t xml:space="preserve">    var xPos = this.mXform.getXPos() - (widthOfOneChar / 2) + (widthOfOneChar * 0.5);</w:t>
      </w:r>
    </w:p>
    <w:p w14:paraId="5AFB3E01" w14:textId="77777777" w:rsidR="00805F53" w:rsidRPr="00566958" w:rsidRDefault="00805F53" w:rsidP="00FC7804">
      <w:pPr>
        <w:pStyle w:val="Code"/>
      </w:pPr>
      <w:r w:rsidRPr="00566958">
        <w:t xml:space="preserve">    var charIndex, aChar, charInfo, xSize, ySize, xOffset, yOffset;</w:t>
      </w:r>
    </w:p>
    <w:p w14:paraId="738692B6" w14:textId="77777777" w:rsidR="00805F53" w:rsidRPr="00566958" w:rsidRDefault="00805F53" w:rsidP="00FC7804">
      <w:pPr>
        <w:pStyle w:val="Code"/>
      </w:pPr>
      <w:r w:rsidRPr="00566958">
        <w:t xml:space="preserve">    for (charIndex = 0; charIndex &lt; this.mText.length; charIndex++) {</w:t>
      </w:r>
    </w:p>
    <w:p w14:paraId="0CB754F8" w14:textId="77777777" w:rsidR="00805F53" w:rsidRPr="00566958" w:rsidRDefault="00805F53" w:rsidP="00FC7804">
      <w:pPr>
        <w:pStyle w:val="Code"/>
      </w:pPr>
      <w:r w:rsidRPr="00566958">
        <w:t xml:space="preserve">        aChar = this.mText.charCodeAt(charIndex);</w:t>
      </w:r>
    </w:p>
    <w:p w14:paraId="70436384" w14:textId="77777777" w:rsidR="00805F53" w:rsidRPr="00566958" w:rsidRDefault="00805F53" w:rsidP="00FC7804">
      <w:pPr>
        <w:pStyle w:val="Code"/>
      </w:pPr>
      <w:r w:rsidRPr="00566958">
        <w:t xml:space="preserve">        charInfo = gEngine.Fonts.getCharInfo(this.mFont, aChar);</w:t>
      </w:r>
    </w:p>
    <w:p w14:paraId="644DAC59" w14:textId="77777777" w:rsidR="00805F53" w:rsidRPr="00566958" w:rsidRDefault="00805F53" w:rsidP="00FC7804">
      <w:pPr>
        <w:pStyle w:val="Code"/>
      </w:pPr>
    </w:p>
    <w:p w14:paraId="12D9B3AB" w14:textId="77777777" w:rsidR="00805F53" w:rsidRPr="00566958" w:rsidRDefault="00805F53" w:rsidP="00FC7804">
      <w:pPr>
        <w:pStyle w:val="Code"/>
      </w:pPr>
      <w:r w:rsidRPr="00566958">
        <w:t xml:space="preserve">        // set the texture coordinate</w:t>
      </w:r>
    </w:p>
    <w:p w14:paraId="44CE58B9" w14:textId="77777777" w:rsidR="00805F53" w:rsidRPr="00566958" w:rsidRDefault="00805F53" w:rsidP="00FC7804">
      <w:pPr>
        <w:pStyle w:val="Code"/>
      </w:pPr>
      <w:r w:rsidRPr="00566958">
        <w:t xml:space="preserve">        this.mOneChar.setElementUVCoordinate(charInfo.mTexCoordLeft, charInfo.mTexCoordRight,</w:t>
      </w:r>
    </w:p>
    <w:p w14:paraId="3B2E947D" w14:textId="77777777" w:rsidR="00805F53" w:rsidRPr="00566958" w:rsidRDefault="00805F53" w:rsidP="00FC7804">
      <w:pPr>
        <w:pStyle w:val="Code"/>
      </w:pPr>
      <w:r w:rsidRPr="00566958">
        <w:t xml:space="preserve">            charInfo.mTexCoordBottom, charInfo.mTexCoordTop);</w:t>
      </w:r>
    </w:p>
    <w:p w14:paraId="05034CBD" w14:textId="77777777" w:rsidR="00805F53" w:rsidRPr="00566958" w:rsidRDefault="00805F53" w:rsidP="00FC7804">
      <w:pPr>
        <w:pStyle w:val="Code"/>
      </w:pPr>
    </w:p>
    <w:p w14:paraId="6AA3B384" w14:textId="77777777" w:rsidR="00805F53" w:rsidRPr="00566958" w:rsidRDefault="00805F53" w:rsidP="00FC7804">
      <w:pPr>
        <w:pStyle w:val="Code"/>
      </w:pPr>
      <w:r w:rsidRPr="00566958">
        <w:t xml:space="preserve">        // now the size of the char</w:t>
      </w:r>
    </w:p>
    <w:p w14:paraId="252ACC63" w14:textId="77777777" w:rsidR="00805F53" w:rsidRPr="00566958" w:rsidRDefault="00805F53" w:rsidP="00FC7804">
      <w:pPr>
        <w:pStyle w:val="Code"/>
      </w:pPr>
      <w:r w:rsidRPr="00566958">
        <w:t xml:space="preserve">        xSize = widthOfOneChar * charInfo.mCharWidth;</w:t>
      </w:r>
    </w:p>
    <w:p w14:paraId="75EFA7FC" w14:textId="77777777" w:rsidR="00805F53" w:rsidRPr="00566958" w:rsidRDefault="00805F53" w:rsidP="00FC7804">
      <w:pPr>
        <w:pStyle w:val="Code"/>
      </w:pPr>
      <w:r w:rsidRPr="00566958">
        <w:t xml:space="preserve">        ySize = heightOfOneChar * charInfo.mCharHeight;</w:t>
      </w:r>
    </w:p>
    <w:p w14:paraId="060C6D54" w14:textId="77777777" w:rsidR="00805F53" w:rsidRPr="00566958" w:rsidRDefault="00805F53" w:rsidP="00FC7804">
      <w:pPr>
        <w:pStyle w:val="Code"/>
      </w:pPr>
      <w:r w:rsidRPr="00566958">
        <w:t xml:space="preserve">        this.mOneChar.getXform().setSize(xSize, ySize);</w:t>
      </w:r>
    </w:p>
    <w:p w14:paraId="25CAEFE2" w14:textId="77777777" w:rsidR="00805F53" w:rsidRPr="00566958" w:rsidRDefault="00805F53" w:rsidP="00FC7804">
      <w:pPr>
        <w:pStyle w:val="Code"/>
      </w:pPr>
    </w:p>
    <w:p w14:paraId="756165B3" w14:textId="77777777" w:rsidR="00805F53" w:rsidRPr="00566958" w:rsidRDefault="00805F53" w:rsidP="00FC7804">
      <w:pPr>
        <w:pStyle w:val="Code"/>
      </w:pPr>
      <w:r w:rsidRPr="00566958">
        <w:t xml:space="preserve">        // how much to offset from the center</w:t>
      </w:r>
    </w:p>
    <w:p w14:paraId="34877180" w14:textId="77777777" w:rsidR="00805F53" w:rsidRPr="00566958" w:rsidRDefault="00805F53" w:rsidP="00FC7804">
      <w:pPr>
        <w:pStyle w:val="Code"/>
      </w:pPr>
      <w:r w:rsidRPr="00566958">
        <w:t xml:space="preserve">        xOffset = widthOfOneChar * charInfo.mCharWidthOffset * 0.5;</w:t>
      </w:r>
    </w:p>
    <w:p w14:paraId="4B19FD83" w14:textId="77777777" w:rsidR="00805F53" w:rsidRPr="00566958" w:rsidRDefault="00805F53" w:rsidP="00FC7804">
      <w:pPr>
        <w:pStyle w:val="Code"/>
      </w:pPr>
      <w:r w:rsidRPr="00566958">
        <w:t xml:space="preserve">        yOffset = heightOfOneChar * charInfo.mCharHeightOffset * 0.5;</w:t>
      </w:r>
    </w:p>
    <w:p w14:paraId="3F1F6567" w14:textId="77777777" w:rsidR="00805F53" w:rsidRPr="00566958" w:rsidRDefault="00805F53" w:rsidP="00FC7804">
      <w:pPr>
        <w:pStyle w:val="Code"/>
      </w:pPr>
    </w:p>
    <w:p w14:paraId="3281FFF4" w14:textId="77777777" w:rsidR="00805F53" w:rsidRPr="00566958" w:rsidRDefault="00805F53" w:rsidP="00FC7804">
      <w:pPr>
        <w:pStyle w:val="Code"/>
      </w:pPr>
      <w:r w:rsidRPr="00566958">
        <w:t xml:space="preserve">        this.mOneChar.getXform().setPosition(xPos - xOffset, yPos - yOffset);</w:t>
      </w:r>
    </w:p>
    <w:p w14:paraId="4044FDD2" w14:textId="77777777" w:rsidR="00805F53" w:rsidRPr="00566958" w:rsidRDefault="00805F53" w:rsidP="00FC7804">
      <w:pPr>
        <w:pStyle w:val="Code"/>
      </w:pPr>
    </w:p>
    <w:p w14:paraId="31CA3463" w14:textId="77777777" w:rsidR="00805F53" w:rsidRPr="00566958" w:rsidRDefault="00805F53" w:rsidP="00FC7804">
      <w:pPr>
        <w:pStyle w:val="Code"/>
      </w:pPr>
      <w:r w:rsidRPr="00566958">
        <w:t xml:space="preserve">        this.mOneChar.draw(vpMatrix);</w:t>
      </w:r>
    </w:p>
    <w:p w14:paraId="35487E4D" w14:textId="77777777" w:rsidR="00805F53" w:rsidRPr="00566958" w:rsidRDefault="00805F53" w:rsidP="00FC7804">
      <w:pPr>
        <w:pStyle w:val="Code"/>
      </w:pPr>
    </w:p>
    <w:p w14:paraId="39221CA0" w14:textId="77777777" w:rsidR="00805F53" w:rsidRPr="00566958" w:rsidRDefault="00805F53" w:rsidP="00FC7804">
      <w:pPr>
        <w:pStyle w:val="Code"/>
      </w:pPr>
      <w:r w:rsidRPr="00566958">
        <w:t xml:space="preserve">        xPos += widthOfOneChar;</w:t>
      </w:r>
    </w:p>
    <w:p w14:paraId="6CB0F8FE" w14:textId="77777777" w:rsidR="00805F53" w:rsidRDefault="00805F53" w:rsidP="00FC7804">
      <w:pPr>
        <w:pStyle w:val="Code"/>
      </w:pPr>
      <w:r w:rsidRPr="00566958">
        <w:t xml:space="preserve">    } </w:t>
      </w:r>
    </w:p>
    <w:p w14:paraId="5C4D246E" w14:textId="77777777" w:rsidR="00805F53" w:rsidRDefault="00805F53" w:rsidP="00FC7804">
      <w:pPr>
        <w:pStyle w:val="Code"/>
      </w:pPr>
      <w:r w:rsidRPr="009669B9">
        <w:t>};</w:t>
      </w:r>
    </w:p>
    <w:p w14:paraId="167B690E" w14:textId="77777777" w:rsidR="00805F53" w:rsidRDefault="00805F53" w:rsidP="00D07AC5">
      <w:pPr>
        <w:pStyle w:val="BodyText"/>
      </w:pPr>
      <w:r>
        <w:t>The dimension of each character is defined by</w:t>
      </w:r>
      <w:r w:rsidRPr="0090310F">
        <w:rPr>
          <w:rStyle w:val="CodeInline"/>
        </w:rPr>
        <w:t xml:space="preserve"> </w:t>
      </w:r>
      <w:proofErr w:type="spellStart"/>
      <w:r w:rsidRPr="00786626">
        <w:rPr>
          <w:rStyle w:val="CodeInline"/>
        </w:rPr>
        <w:t>widthOfOneChar</w:t>
      </w:r>
      <w:proofErr w:type="spellEnd"/>
      <w:r>
        <w:t xml:space="preserve"> and </w:t>
      </w:r>
      <w:proofErr w:type="spellStart"/>
      <w:r w:rsidRPr="00786626">
        <w:rPr>
          <w:rStyle w:val="CodeInline"/>
        </w:rPr>
        <w:t>heightOfOneChar</w:t>
      </w:r>
      <w:proofErr w:type="spellEnd"/>
      <w:r>
        <w:t xml:space="preserve"> where the width is simply dividing the total </w:t>
      </w:r>
      <w:proofErr w:type="spellStart"/>
      <w:r w:rsidRPr="00786626">
        <w:rPr>
          <w:rStyle w:val="CodeInline"/>
        </w:rPr>
        <w:t>FontRenderable</w:t>
      </w:r>
      <w:proofErr w:type="spellEnd"/>
      <w:r>
        <w:t xml:space="preserve"> width by the number of characters in the string. The </w:t>
      </w:r>
      <w:r w:rsidRPr="001D6E36">
        <w:rPr>
          <w:rStyle w:val="CodeInline"/>
        </w:rPr>
        <w:t>for</w:t>
      </w:r>
      <w:r w:rsidRPr="001D6E36">
        <w:t xml:space="preserve"> loop</w:t>
      </w:r>
      <w:r>
        <w:t xml:space="preserve"> then</w:t>
      </w:r>
      <w:r w:rsidR="003F463D">
        <w:t xml:space="preserve"> does the following</w:t>
      </w:r>
      <w:r>
        <w:t>:</w:t>
      </w:r>
    </w:p>
    <w:p w14:paraId="1779F071" w14:textId="77777777" w:rsidR="00805F53" w:rsidRDefault="00805F53" w:rsidP="003A3233">
      <w:pPr>
        <w:pStyle w:val="NumSubList"/>
        <w:keepLines w:val="0"/>
        <w:numPr>
          <w:ilvl w:val="0"/>
          <w:numId w:val="40"/>
        </w:numPr>
        <w:tabs>
          <w:tab w:val="left" w:pos="216"/>
          <w:tab w:val="left" w:pos="720"/>
        </w:tabs>
        <w:ind w:right="1440"/>
        <w:jc w:val="both"/>
      </w:pPr>
      <w:r>
        <w:t>Extracts each character in the string</w:t>
      </w:r>
    </w:p>
    <w:p w14:paraId="3C09D4ED" w14:textId="77777777" w:rsidR="00805F53" w:rsidRDefault="00805F53" w:rsidP="003A3233">
      <w:pPr>
        <w:pStyle w:val="NumSubList"/>
        <w:keepLines w:val="0"/>
        <w:numPr>
          <w:ilvl w:val="0"/>
          <w:numId w:val="40"/>
        </w:numPr>
        <w:tabs>
          <w:tab w:val="left" w:pos="216"/>
          <w:tab w:val="left" w:pos="720"/>
        </w:tabs>
        <w:ind w:right="1440"/>
        <w:jc w:val="both"/>
      </w:pPr>
      <w:r>
        <w:t>C</w:t>
      </w:r>
      <w:r w:rsidRPr="00BA0E93">
        <w:t xml:space="preserve">alls </w:t>
      </w:r>
      <w:r>
        <w:t xml:space="preserve">the </w:t>
      </w:r>
      <w:proofErr w:type="spellStart"/>
      <w:r w:rsidRPr="00BA0E93">
        <w:rPr>
          <w:rStyle w:val="CodeInline"/>
        </w:rPr>
        <w:t>getCharInfo</w:t>
      </w:r>
      <w:proofErr w:type="spellEnd"/>
      <w:r w:rsidRPr="00BA0E93">
        <w:rPr>
          <w:rStyle w:val="CodeInline"/>
        </w:rPr>
        <w:t>()</w:t>
      </w:r>
      <w:r>
        <w:t xml:space="preserve"> function</w:t>
      </w:r>
      <w:r w:rsidR="005D21B5">
        <w:fldChar w:fldCharType="begin"/>
      </w:r>
      <w:r w:rsidR="005D21B5">
        <w:instrText xml:space="preserve"> XE "</w:instrText>
      </w:r>
      <w:r w:rsidR="005D21B5" w:rsidRPr="0083302B">
        <w:rPr>
          <w:rStyle w:val="CodeInline"/>
        </w:rPr>
        <w:instrText>FontRenderable objects:getCharInfo()</w:instrText>
      </w:r>
      <w:r w:rsidR="005D21B5" w:rsidRPr="0083302B">
        <w:instrText xml:space="preserve"> function</w:instrText>
      </w:r>
      <w:r w:rsidR="005D21B5">
        <w:instrText xml:space="preserve">" </w:instrText>
      </w:r>
      <w:r w:rsidR="005D21B5">
        <w:fldChar w:fldCharType="end"/>
      </w:r>
      <w:r>
        <w:t xml:space="preserve"> to receive the character</w:t>
      </w:r>
      <w:r w:rsidR="00BD6653">
        <w:t>’</w:t>
      </w:r>
      <w:r>
        <w:t xml:space="preserve">s </w:t>
      </w:r>
      <w:proofErr w:type="spellStart"/>
      <w:r w:rsidR="003F6760">
        <w:t>uv</w:t>
      </w:r>
      <w:proofErr w:type="spellEnd"/>
      <w:r>
        <w:t xml:space="preserve"> values and appearance information in </w:t>
      </w:r>
      <w:proofErr w:type="spellStart"/>
      <w:r w:rsidRPr="000B7DE8">
        <w:rPr>
          <w:rStyle w:val="CodeInline"/>
        </w:rPr>
        <w:t>charInfo</w:t>
      </w:r>
      <w:proofErr w:type="spellEnd"/>
    </w:p>
    <w:p w14:paraId="603A5293" w14:textId="77777777" w:rsidR="00805F53" w:rsidRDefault="00805F53" w:rsidP="003A3233">
      <w:pPr>
        <w:pStyle w:val="NumSubList"/>
        <w:keepLines w:val="0"/>
        <w:numPr>
          <w:ilvl w:val="0"/>
          <w:numId w:val="40"/>
        </w:numPr>
        <w:tabs>
          <w:tab w:val="left" w:pos="216"/>
          <w:tab w:val="left" w:pos="720"/>
        </w:tabs>
        <w:ind w:right="1440"/>
        <w:jc w:val="both"/>
      </w:pPr>
      <w:r>
        <w:t xml:space="preserve">Uses the </w:t>
      </w:r>
      <w:proofErr w:type="spellStart"/>
      <w:r w:rsidR="003F6760">
        <w:t>uv</w:t>
      </w:r>
      <w:proofErr w:type="spellEnd"/>
      <w:r>
        <w:t xml:space="preserve"> values from </w:t>
      </w:r>
      <w:proofErr w:type="spellStart"/>
      <w:r w:rsidRPr="000B7DE8">
        <w:rPr>
          <w:rStyle w:val="CodeInline"/>
        </w:rPr>
        <w:t>charInfo</w:t>
      </w:r>
      <w:proofErr w:type="spellEnd"/>
      <w:r>
        <w:t xml:space="preserve"> to identify the sprite element location for </w:t>
      </w:r>
      <w:proofErr w:type="spellStart"/>
      <w:r w:rsidRPr="001D6E36">
        <w:rPr>
          <w:rStyle w:val="CodeInline"/>
        </w:rPr>
        <w:t>mOneChar</w:t>
      </w:r>
      <w:proofErr w:type="spellEnd"/>
      <w:r>
        <w:t xml:space="preserve"> (by calling and passing the information to the </w:t>
      </w:r>
      <w:proofErr w:type="spellStart"/>
      <w:r>
        <w:rPr>
          <w:rStyle w:val="CodeInline"/>
        </w:rPr>
        <w:lastRenderedPageBreak/>
        <w:t>mOneChar.s</w:t>
      </w:r>
      <w:r w:rsidRPr="00BD0E59">
        <w:rPr>
          <w:rStyle w:val="CodeInline"/>
        </w:rPr>
        <w:t>etElementUVCoordinate</w:t>
      </w:r>
      <w:proofErr w:type="spellEnd"/>
      <w:r w:rsidRPr="00BD0E59">
        <w:rPr>
          <w:rStyle w:val="CodeInline"/>
        </w:rPr>
        <w:t>()</w:t>
      </w:r>
      <w:r w:rsidR="00BD6653">
        <w:t xml:space="preserve"> f</w:t>
      </w:r>
      <w:r>
        <w:t>unction</w:t>
      </w:r>
      <w:r w:rsidR="005D21B5">
        <w:fldChar w:fldCharType="begin"/>
      </w:r>
      <w:r w:rsidR="005D21B5">
        <w:instrText xml:space="preserve"> XE "</w:instrText>
      </w:r>
      <w:r w:rsidR="005D21B5" w:rsidRPr="00E04480">
        <w:rPr>
          <w:rStyle w:val="CodeInline"/>
        </w:rPr>
        <w:instrText>FontRenderable objects:mOneChar.setElementUVCoordinate()</w:instrText>
      </w:r>
      <w:r w:rsidR="005D21B5" w:rsidRPr="00E04480">
        <w:instrText xml:space="preserve"> function</w:instrText>
      </w:r>
      <w:r w:rsidR="005D21B5">
        <w:instrText xml:space="preserve">" </w:instrText>
      </w:r>
      <w:r w:rsidR="005D21B5">
        <w:fldChar w:fldCharType="end"/>
      </w:r>
      <w:r>
        <w:t>)</w:t>
      </w:r>
    </w:p>
    <w:p w14:paraId="387EC05F" w14:textId="77777777" w:rsidR="00805F53" w:rsidRDefault="00805F53" w:rsidP="003A3233">
      <w:pPr>
        <w:pStyle w:val="NumSubList"/>
        <w:keepLines w:val="0"/>
        <w:numPr>
          <w:ilvl w:val="0"/>
          <w:numId w:val="40"/>
        </w:numPr>
        <w:tabs>
          <w:tab w:val="left" w:pos="216"/>
          <w:tab w:val="left" w:pos="720"/>
        </w:tabs>
        <w:ind w:right="1440"/>
        <w:jc w:val="both"/>
      </w:pPr>
      <w:r>
        <w:t xml:space="preserve">Uses the appearance information from </w:t>
      </w:r>
      <w:proofErr w:type="spellStart"/>
      <w:r w:rsidRPr="001D6E36">
        <w:rPr>
          <w:rStyle w:val="CodeInline"/>
        </w:rPr>
        <w:t>charInfo</w:t>
      </w:r>
      <w:proofErr w:type="spellEnd"/>
      <w:r>
        <w:rPr>
          <w:rStyle w:val="CodeInline"/>
        </w:rPr>
        <w:t xml:space="preserve"> </w:t>
      </w:r>
      <w:r w:rsidRPr="001D6E36">
        <w:t xml:space="preserve">to </w:t>
      </w:r>
      <w:r>
        <w:t>compute the actual size</w:t>
      </w:r>
      <w:r w:rsidR="00BD6653">
        <w:t xml:space="preserve"> (</w:t>
      </w:r>
      <w:proofErr w:type="spellStart"/>
      <w:r w:rsidRPr="00086547">
        <w:rPr>
          <w:rStyle w:val="CodeInline"/>
        </w:rPr>
        <w:t>xSize</w:t>
      </w:r>
      <w:proofErr w:type="spellEnd"/>
      <w:r>
        <w:t xml:space="preserve"> and </w:t>
      </w:r>
      <w:proofErr w:type="spellStart"/>
      <w:r w:rsidRPr="00086547">
        <w:rPr>
          <w:rStyle w:val="CodeInline"/>
        </w:rPr>
        <w:t>ySize</w:t>
      </w:r>
      <w:proofErr w:type="spellEnd"/>
      <w:r w:rsidR="00BD6653">
        <w:t xml:space="preserve">) and </w:t>
      </w:r>
      <w:r>
        <w:t>location offset for the character</w:t>
      </w:r>
      <w:r w:rsidR="00BD6653">
        <w:t xml:space="preserve"> (</w:t>
      </w:r>
      <w:proofErr w:type="spellStart"/>
      <w:r w:rsidRPr="00086547">
        <w:rPr>
          <w:rStyle w:val="CodeInline"/>
        </w:rPr>
        <w:t>xOffset</w:t>
      </w:r>
      <w:proofErr w:type="spellEnd"/>
      <w:r>
        <w:t xml:space="preserve"> and </w:t>
      </w:r>
      <w:proofErr w:type="spellStart"/>
      <w:r w:rsidRPr="00086547">
        <w:rPr>
          <w:rStyle w:val="CodeInline"/>
        </w:rPr>
        <w:t>yOffset</w:t>
      </w:r>
      <w:proofErr w:type="spellEnd"/>
      <w:r w:rsidR="00BD6653">
        <w:t xml:space="preserve">) </w:t>
      </w:r>
      <w:r>
        <w:t xml:space="preserve">and draws the character </w:t>
      </w:r>
      <w:proofErr w:type="spellStart"/>
      <w:r w:rsidRPr="00086547">
        <w:rPr>
          <w:rStyle w:val="CodeInline"/>
        </w:rPr>
        <w:t>mOneChar</w:t>
      </w:r>
      <w:proofErr w:type="spellEnd"/>
      <w:r w:rsidRPr="00086547">
        <w:t xml:space="preserve"> </w:t>
      </w:r>
      <w:r>
        <w:t>with the appropriate settings</w:t>
      </w:r>
    </w:p>
    <w:p w14:paraId="71A6D6B9" w14:textId="77777777" w:rsidR="00D07AC5" w:rsidRDefault="00805F53" w:rsidP="00D07AC5">
      <w:pPr>
        <w:pStyle w:val="NumList"/>
        <w:numPr>
          <w:ilvl w:val="0"/>
          <w:numId w:val="21"/>
        </w:numPr>
      </w:pPr>
      <w:r>
        <w:t>Implement the getters and setters for the transform,</w:t>
      </w:r>
      <w:r w:rsidR="00BD6653">
        <w:t xml:space="preserve"> the</w:t>
      </w:r>
      <w:r>
        <w:t xml:space="preserve"> text message to be drawn, </w:t>
      </w:r>
      <w:r w:rsidR="00BD6653">
        <w:t xml:space="preserve">the </w:t>
      </w:r>
      <w:r>
        <w:t xml:space="preserve">font to use for drawing, and </w:t>
      </w:r>
      <w:r w:rsidR="00BD6653">
        <w:t xml:space="preserve">the </w:t>
      </w:r>
      <w:r>
        <w:t>color</w:t>
      </w:r>
      <w:r w:rsidR="00B316F3">
        <w:t>.</w:t>
      </w:r>
    </w:p>
    <w:p w14:paraId="28886BB9" w14:textId="77777777" w:rsidR="00805F53" w:rsidRPr="00472EC6" w:rsidRDefault="00805F53" w:rsidP="00FC7804">
      <w:pPr>
        <w:pStyle w:val="Code"/>
      </w:pPr>
      <w:r w:rsidRPr="00472EC6">
        <w:t>FontRenderable.prototype.</w:t>
      </w:r>
      <w:r>
        <w:t>get</w:t>
      </w:r>
      <w:r w:rsidRPr="00472EC6">
        <w:t>Xform = function() { return this.</w:t>
      </w:r>
      <w:r>
        <w:t>m</w:t>
      </w:r>
      <w:r w:rsidRPr="00472EC6">
        <w:t>Xform; };</w:t>
      </w:r>
    </w:p>
    <w:p w14:paraId="14995D12" w14:textId="77777777" w:rsidR="00805F53" w:rsidRPr="00472EC6" w:rsidRDefault="00805F53" w:rsidP="00FC7804">
      <w:pPr>
        <w:pStyle w:val="Code"/>
      </w:pPr>
      <w:r w:rsidRPr="00472EC6">
        <w:t>FontRenderable.prototype.</w:t>
      </w:r>
      <w:r>
        <w:t>get</w:t>
      </w:r>
      <w:r w:rsidRPr="00472EC6">
        <w:t>Text = function() { return this.</w:t>
      </w:r>
      <w:r>
        <w:t>m</w:t>
      </w:r>
      <w:r w:rsidRPr="00472EC6">
        <w:t>Text; };</w:t>
      </w:r>
    </w:p>
    <w:p w14:paraId="5A942C3E" w14:textId="77777777" w:rsidR="00805F53" w:rsidRPr="00472EC6" w:rsidRDefault="00805F53" w:rsidP="00FC7804">
      <w:pPr>
        <w:pStyle w:val="Code"/>
      </w:pPr>
      <w:r w:rsidRPr="00472EC6">
        <w:t>FontRenderable.prototype.</w:t>
      </w:r>
      <w:r>
        <w:t>set</w:t>
      </w:r>
      <w:r w:rsidRPr="00472EC6">
        <w:t xml:space="preserve">Text = function(t) { </w:t>
      </w:r>
    </w:p>
    <w:p w14:paraId="017222EA" w14:textId="77777777" w:rsidR="00805F53" w:rsidRPr="00472EC6" w:rsidRDefault="00805F53" w:rsidP="00FC7804">
      <w:pPr>
        <w:pStyle w:val="Code"/>
      </w:pPr>
      <w:r w:rsidRPr="00472EC6">
        <w:t xml:space="preserve">    this.</w:t>
      </w:r>
      <w:r>
        <w:t>m</w:t>
      </w:r>
      <w:r w:rsidRPr="00472EC6">
        <w:t>Text = t;</w:t>
      </w:r>
    </w:p>
    <w:p w14:paraId="12B21D10" w14:textId="77777777" w:rsidR="00805F53" w:rsidRPr="00472EC6" w:rsidRDefault="00805F53" w:rsidP="00FC7804">
      <w:pPr>
        <w:pStyle w:val="Code"/>
      </w:pPr>
      <w:r w:rsidRPr="00472EC6">
        <w:t xml:space="preserve">    this.</w:t>
      </w:r>
      <w:r>
        <w:t>set</w:t>
      </w:r>
      <w:r w:rsidRPr="00472EC6">
        <w:t>TextHeight(this.</w:t>
      </w:r>
      <w:r>
        <w:t>get</w:t>
      </w:r>
      <w:r w:rsidRPr="00472EC6">
        <w:t>Xform().</w:t>
      </w:r>
      <w:r>
        <w:t>get</w:t>
      </w:r>
      <w:r w:rsidRPr="00472EC6">
        <w:t>Height());</w:t>
      </w:r>
    </w:p>
    <w:p w14:paraId="5611AF2D" w14:textId="77777777" w:rsidR="00805F53" w:rsidRPr="00472EC6" w:rsidRDefault="00805F53" w:rsidP="00FC7804">
      <w:pPr>
        <w:pStyle w:val="Code"/>
      </w:pPr>
      <w:r w:rsidRPr="00472EC6">
        <w:t>};</w:t>
      </w:r>
    </w:p>
    <w:p w14:paraId="7F7A37CF" w14:textId="77777777" w:rsidR="00805F53" w:rsidRPr="00472EC6" w:rsidRDefault="00805F53" w:rsidP="00FC7804">
      <w:pPr>
        <w:pStyle w:val="Code"/>
      </w:pPr>
    </w:p>
    <w:p w14:paraId="0EBBFC49" w14:textId="77777777" w:rsidR="00805F53" w:rsidRPr="00472EC6" w:rsidRDefault="00805F53" w:rsidP="00FC7804">
      <w:pPr>
        <w:pStyle w:val="Code"/>
      </w:pPr>
      <w:r w:rsidRPr="00472EC6">
        <w:t>FontRenderable.prototype.</w:t>
      </w:r>
      <w:r>
        <w:t>get</w:t>
      </w:r>
      <w:r w:rsidRPr="00472EC6">
        <w:t>Font = function() { return this.</w:t>
      </w:r>
      <w:r>
        <w:t>m</w:t>
      </w:r>
      <w:r w:rsidRPr="00472EC6">
        <w:t>Font; };</w:t>
      </w:r>
    </w:p>
    <w:p w14:paraId="5CCA2834" w14:textId="77777777" w:rsidR="00805F53" w:rsidRPr="00472EC6" w:rsidRDefault="00805F53" w:rsidP="00FC7804">
      <w:pPr>
        <w:pStyle w:val="Code"/>
      </w:pPr>
      <w:r w:rsidRPr="00472EC6">
        <w:t>FontRenderable.prototype.</w:t>
      </w:r>
      <w:r>
        <w:t>set</w:t>
      </w:r>
      <w:r w:rsidRPr="00472EC6">
        <w:t xml:space="preserve">Font = function(f) { </w:t>
      </w:r>
    </w:p>
    <w:p w14:paraId="527528C2" w14:textId="77777777" w:rsidR="00805F53" w:rsidRPr="00472EC6" w:rsidRDefault="00805F53" w:rsidP="00FC7804">
      <w:pPr>
        <w:pStyle w:val="Code"/>
      </w:pPr>
      <w:r w:rsidRPr="00472EC6">
        <w:t xml:space="preserve">    this.</w:t>
      </w:r>
      <w:r>
        <w:t>m</w:t>
      </w:r>
      <w:r w:rsidRPr="00472EC6">
        <w:t xml:space="preserve">Font = f; </w:t>
      </w:r>
    </w:p>
    <w:p w14:paraId="73A97A75" w14:textId="77777777" w:rsidR="00805F53" w:rsidRPr="00472EC6" w:rsidRDefault="00805F53" w:rsidP="00FC7804">
      <w:pPr>
        <w:pStyle w:val="Code"/>
      </w:pPr>
      <w:r w:rsidRPr="00472EC6">
        <w:t xml:space="preserve">    this.</w:t>
      </w:r>
      <w:r>
        <w:t>m</w:t>
      </w:r>
      <w:r w:rsidRPr="00472EC6">
        <w:t>OneChar.</w:t>
      </w:r>
      <w:r>
        <w:t>set</w:t>
      </w:r>
      <w:r w:rsidRPr="00472EC6">
        <w:t>Texture(this.</w:t>
      </w:r>
      <w:r>
        <w:t>m</w:t>
      </w:r>
      <w:r w:rsidRPr="00472EC6">
        <w:t>Font + ".png");</w:t>
      </w:r>
    </w:p>
    <w:p w14:paraId="47CBCE7E" w14:textId="77777777" w:rsidR="00805F53" w:rsidRPr="00472EC6" w:rsidRDefault="00805F53" w:rsidP="00FC7804">
      <w:pPr>
        <w:pStyle w:val="Code"/>
      </w:pPr>
      <w:r w:rsidRPr="00472EC6">
        <w:t>};</w:t>
      </w:r>
    </w:p>
    <w:p w14:paraId="70BD9881" w14:textId="77777777" w:rsidR="00805F53" w:rsidRPr="00472EC6" w:rsidRDefault="00805F53" w:rsidP="00FC7804">
      <w:pPr>
        <w:pStyle w:val="Code"/>
      </w:pPr>
    </w:p>
    <w:p w14:paraId="349079CF" w14:textId="77777777" w:rsidR="00805F53" w:rsidRPr="00472EC6" w:rsidRDefault="00805F53" w:rsidP="00FC7804">
      <w:pPr>
        <w:pStyle w:val="Code"/>
      </w:pPr>
      <w:r w:rsidRPr="00472EC6">
        <w:t>FontRenderable.p</w:t>
      </w:r>
      <w:r>
        <w:t>rototype.setColor = function(c)</w:t>
      </w:r>
      <w:r w:rsidRPr="00472EC6">
        <w:t>{ this.</w:t>
      </w:r>
      <w:r>
        <w:t>m</w:t>
      </w:r>
      <w:r w:rsidRPr="00472EC6">
        <w:t>OneChar.</w:t>
      </w:r>
      <w:r>
        <w:t>set</w:t>
      </w:r>
      <w:r w:rsidRPr="00472EC6">
        <w:t>Color(c); };</w:t>
      </w:r>
    </w:p>
    <w:p w14:paraId="259DD83C" w14:textId="77777777" w:rsidR="00805F53" w:rsidRDefault="00805F53" w:rsidP="00FC7804">
      <w:pPr>
        <w:pStyle w:val="Code"/>
      </w:pPr>
      <w:r w:rsidRPr="00472EC6">
        <w:t>FontRenderable.</w:t>
      </w:r>
      <w:r>
        <w:t xml:space="preserve">prototype.getColor = function() </w:t>
      </w:r>
      <w:r w:rsidRPr="00472EC6">
        <w:t xml:space="preserve">{ </w:t>
      </w:r>
    </w:p>
    <w:p w14:paraId="337D4E10" w14:textId="77777777" w:rsidR="00805F53" w:rsidRDefault="00805F53" w:rsidP="00FC7804">
      <w:pPr>
        <w:pStyle w:val="Code"/>
      </w:pPr>
      <w:r>
        <w:t xml:space="preserve">    </w:t>
      </w:r>
      <w:r w:rsidRPr="00472EC6">
        <w:t>return this.</w:t>
      </w:r>
      <w:r>
        <w:t>m</w:t>
      </w:r>
      <w:r w:rsidRPr="00472EC6">
        <w:t>OneChar.</w:t>
      </w:r>
      <w:r>
        <w:t>get</w:t>
      </w:r>
      <w:r w:rsidRPr="00472EC6">
        <w:t xml:space="preserve">Color(); </w:t>
      </w:r>
    </w:p>
    <w:p w14:paraId="6928949A" w14:textId="77777777" w:rsidR="00805F53" w:rsidRDefault="00805F53" w:rsidP="00FC7804">
      <w:pPr>
        <w:pStyle w:val="Code"/>
      </w:pPr>
      <w:r w:rsidRPr="00472EC6">
        <w:t>};</w:t>
      </w:r>
    </w:p>
    <w:p w14:paraId="54D9BB26" w14:textId="77777777" w:rsidR="00D07AC5" w:rsidRDefault="00805F53" w:rsidP="00D07AC5">
      <w:pPr>
        <w:pStyle w:val="NumList"/>
        <w:numPr>
          <w:ilvl w:val="0"/>
          <w:numId w:val="21"/>
        </w:numPr>
      </w:pPr>
      <w:r>
        <w:t xml:space="preserve">Define the </w:t>
      </w:r>
      <w:proofErr w:type="spellStart"/>
      <w:r w:rsidRPr="00F73084">
        <w:rPr>
          <w:rStyle w:val="CodeInline"/>
        </w:rPr>
        <w:t>setTextHeight</w:t>
      </w:r>
      <w:proofErr w:type="spellEnd"/>
      <w:r w:rsidRPr="00F73084">
        <w:rPr>
          <w:rStyle w:val="CodeInline"/>
        </w:rPr>
        <w:t>()</w:t>
      </w:r>
      <w:r>
        <w:t xml:space="preserve"> function</w:t>
      </w:r>
      <w:r w:rsidR="005D21B5">
        <w:fldChar w:fldCharType="begin"/>
      </w:r>
      <w:r w:rsidR="005D21B5">
        <w:instrText xml:space="preserve"> XE "</w:instrText>
      </w:r>
      <w:r w:rsidR="005D21B5" w:rsidRPr="00896316">
        <w:rPr>
          <w:rStyle w:val="CodeInline"/>
        </w:rPr>
        <w:instrText>FontRenderable objects:setTextHeight()</w:instrText>
      </w:r>
      <w:r w:rsidR="005D21B5" w:rsidRPr="00896316">
        <w:instrText xml:space="preserve"> function</w:instrText>
      </w:r>
      <w:r w:rsidR="005D21B5">
        <w:instrText xml:space="preserve">" </w:instrText>
      </w:r>
      <w:r w:rsidR="005D21B5">
        <w:fldChar w:fldCharType="end"/>
      </w:r>
      <w:r>
        <w:t xml:space="preserve"> to define the height of the message to be output</w:t>
      </w:r>
      <w:r w:rsidR="00B316F3">
        <w:t>.</w:t>
      </w:r>
    </w:p>
    <w:p w14:paraId="3FED8D87" w14:textId="77777777" w:rsidR="00805F53" w:rsidRDefault="00805F53" w:rsidP="00FC7804">
      <w:pPr>
        <w:pStyle w:val="Code"/>
      </w:pPr>
      <w:r w:rsidRPr="00472EC6">
        <w:t>FontRenderable.prototype.</w:t>
      </w:r>
      <w:r>
        <w:t>set</w:t>
      </w:r>
      <w:r w:rsidRPr="00472EC6">
        <w:t xml:space="preserve">TextHeight = function(h) { </w:t>
      </w:r>
    </w:p>
    <w:p w14:paraId="175B3D07" w14:textId="77777777" w:rsidR="00805F53" w:rsidRPr="00472EC6" w:rsidRDefault="00805F53" w:rsidP="00FC7804">
      <w:pPr>
        <w:pStyle w:val="Code"/>
      </w:pPr>
      <w:r>
        <w:t xml:space="preserve">    </w:t>
      </w:r>
      <w:r w:rsidRPr="00472EC6">
        <w:t>// this is for "A"</w:t>
      </w:r>
    </w:p>
    <w:p w14:paraId="2240E5E0" w14:textId="77777777" w:rsidR="00805F53" w:rsidRPr="00472EC6" w:rsidRDefault="00805F53" w:rsidP="00FC7804">
      <w:pPr>
        <w:pStyle w:val="Code"/>
      </w:pPr>
      <w:r w:rsidRPr="00472EC6">
        <w:t xml:space="preserve">    var charInfo = gEngine.Fonts.</w:t>
      </w:r>
      <w:r>
        <w:t>get</w:t>
      </w:r>
      <w:r w:rsidRPr="00472EC6">
        <w:t>CharInfo(this.</w:t>
      </w:r>
      <w:r>
        <w:t>m</w:t>
      </w:r>
      <w:r w:rsidRPr="00472EC6">
        <w:t xml:space="preserve">Font, "A".charCodeAt(0)); </w:t>
      </w:r>
    </w:p>
    <w:p w14:paraId="2EBF7BEC" w14:textId="77777777" w:rsidR="00805F53" w:rsidRPr="00472EC6" w:rsidRDefault="00805F53" w:rsidP="00FC7804">
      <w:pPr>
        <w:pStyle w:val="Code"/>
      </w:pPr>
      <w:r w:rsidRPr="00472EC6">
        <w:t xml:space="preserve">    var w = h * charInfo.mCharAspectRatio;</w:t>
      </w:r>
    </w:p>
    <w:p w14:paraId="0301D365" w14:textId="77777777" w:rsidR="00805F53" w:rsidRPr="00472EC6" w:rsidRDefault="00805F53" w:rsidP="00FC7804">
      <w:pPr>
        <w:pStyle w:val="Code"/>
      </w:pPr>
      <w:r w:rsidRPr="00472EC6">
        <w:t xml:space="preserve">    this.</w:t>
      </w:r>
      <w:r>
        <w:t>get</w:t>
      </w:r>
      <w:r w:rsidRPr="00472EC6">
        <w:t>Xform().</w:t>
      </w:r>
      <w:r>
        <w:t>set</w:t>
      </w:r>
      <w:r w:rsidRPr="00472EC6">
        <w:t>Size(w * this.</w:t>
      </w:r>
      <w:r>
        <w:t>m</w:t>
      </w:r>
      <w:r w:rsidRPr="00472EC6">
        <w:t>Text.length, h);</w:t>
      </w:r>
    </w:p>
    <w:p w14:paraId="7817882E" w14:textId="77777777" w:rsidR="00805F53" w:rsidRDefault="00805F53" w:rsidP="00FC7804">
      <w:pPr>
        <w:pStyle w:val="Code"/>
      </w:pPr>
      <w:r>
        <w:t>};</w:t>
      </w:r>
    </w:p>
    <w:p w14:paraId="39D03949" w14:textId="77777777" w:rsidR="00805F53" w:rsidRDefault="00805F53" w:rsidP="00D07AC5">
      <w:pPr>
        <w:pStyle w:val="BodyText"/>
      </w:pPr>
      <w:r>
        <w:t xml:space="preserve">Notice that the width of the entire message to be drawn is automatically computed based on the message string length and maintaining the character width to height aspect ratio. </w:t>
      </w:r>
    </w:p>
    <w:p w14:paraId="04327792" w14:textId="77777777" w:rsidR="00805F53" w:rsidRPr="005152AE" w:rsidRDefault="00DA3970" w:rsidP="00FC7804">
      <w:pPr>
        <w:pStyle w:val="NoteTipCaution"/>
      </w:pPr>
      <w:r w:rsidRPr="00DA3970">
        <w:rPr>
          <w:b/>
        </w:rPr>
        <w:t>Note</w:t>
      </w:r>
      <w:r w:rsidRPr="00DA3970">
        <w:rPr>
          <w:b/>
        </w:rPr>
        <w:tab/>
      </w:r>
      <w:r w:rsidR="00E26297">
        <w:t xml:space="preserve"> </w:t>
      </w:r>
      <w:proofErr w:type="spellStart"/>
      <w:r w:rsidR="00805F53" w:rsidRPr="005152AE">
        <w:rPr>
          <w:rStyle w:val="CodeInline"/>
        </w:rPr>
        <w:t>FontRenderable</w:t>
      </w:r>
      <w:proofErr w:type="spellEnd"/>
      <w:r w:rsidR="00805F53">
        <w:t xml:space="preserve"> does not support the rotation of the entire message. Text messages are always drawn horizontally from left </w:t>
      </w:r>
      <w:r w:rsidR="00AA6348">
        <w:t>to</w:t>
      </w:r>
      <w:r w:rsidR="00805F53">
        <w:t xml:space="preserve"> right. </w:t>
      </w:r>
    </w:p>
    <w:p w14:paraId="1F21CB8C" w14:textId="77777777" w:rsidR="00805F53" w:rsidRDefault="00805F53" w:rsidP="005C6272">
      <w:pPr>
        <w:pStyle w:val="Heading3"/>
      </w:pPr>
      <w:r>
        <w:t>Adding a Default Font to the Engine</w:t>
      </w:r>
    </w:p>
    <w:p w14:paraId="6E8A737A" w14:textId="77777777" w:rsidR="00805F53" w:rsidRPr="0055667D" w:rsidRDefault="00805F53" w:rsidP="00FC7804">
      <w:pPr>
        <w:pStyle w:val="BodyTextFirst"/>
      </w:pPr>
      <w:r>
        <w:t xml:space="preserve">A default system font should be provided by the game engine for the convenience of the game programmer. This can be </w:t>
      </w:r>
      <w:r>
        <w:lastRenderedPageBreak/>
        <w:t xml:space="preserve">accomplished with simple modifications to the </w:t>
      </w:r>
      <w:proofErr w:type="spellStart"/>
      <w:r>
        <w:rPr>
          <w:rStyle w:val="CodeInline"/>
        </w:rPr>
        <w:t>gEngine_D</w:t>
      </w:r>
      <w:r w:rsidRPr="007D345D">
        <w:rPr>
          <w:rStyle w:val="CodeInline"/>
        </w:rPr>
        <w:t>efaultResources</w:t>
      </w:r>
      <w:proofErr w:type="spellEnd"/>
      <w:r>
        <w:t xml:space="preserve"> component</w:t>
      </w:r>
      <w:r w:rsidR="00B316F3">
        <w:t>.</w:t>
      </w:r>
    </w:p>
    <w:p w14:paraId="507D034F" w14:textId="77777777" w:rsidR="00805F53" w:rsidRPr="006645FC" w:rsidRDefault="00805F53" w:rsidP="00805F53">
      <w:pPr>
        <w:pStyle w:val="NumList"/>
        <w:numPr>
          <w:ilvl w:val="0"/>
          <w:numId w:val="22"/>
        </w:numPr>
      </w:pPr>
      <w:r>
        <w:t xml:space="preserve">Edit the </w:t>
      </w:r>
      <w:r w:rsidRPr="00434C7E">
        <w:rPr>
          <w:rStyle w:val="CodeInline"/>
        </w:rPr>
        <w:t>Engine_DefaultResources.js</w:t>
      </w:r>
      <w:r>
        <w:t xml:space="preserve"> file to define the default system font name and </w:t>
      </w:r>
      <w:r w:rsidR="00B316F3">
        <w:t xml:space="preserve">to define </w:t>
      </w:r>
      <w:r>
        <w:t>a getter function to retrieve it</w:t>
      </w:r>
      <w:r w:rsidR="008273D3">
        <w:t>.</w:t>
      </w:r>
    </w:p>
    <w:p w14:paraId="66F4CE6E" w14:textId="77777777" w:rsidR="00805F53" w:rsidRPr="006645FC" w:rsidRDefault="00805F53" w:rsidP="00FC7804">
      <w:pPr>
        <w:pStyle w:val="Code"/>
      </w:pPr>
      <w:r w:rsidRPr="006645FC">
        <w:t>// Default font</w:t>
      </w:r>
    </w:p>
    <w:p w14:paraId="58A03EE8" w14:textId="77777777" w:rsidR="00805F53" w:rsidRPr="006645FC" w:rsidRDefault="00805F53" w:rsidP="00FC7804">
      <w:pPr>
        <w:pStyle w:val="Code"/>
      </w:pPr>
      <w:r w:rsidRPr="006645FC">
        <w:t xml:space="preserve">var </w:t>
      </w:r>
      <w:r>
        <w:t>k</w:t>
      </w:r>
      <w:r w:rsidRPr="006645FC">
        <w:t>DefaultFont = "</w:t>
      </w:r>
      <w:r>
        <w:t>assets</w:t>
      </w:r>
      <w:r w:rsidRPr="006645FC">
        <w:t>/fonts/system-default-font";</w:t>
      </w:r>
    </w:p>
    <w:p w14:paraId="169A282B" w14:textId="77777777" w:rsidR="00805F53" w:rsidRPr="006645FC" w:rsidRDefault="00805F53" w:rsidP="00FC7804">
      <w:pPr>
        <w:pStyle w:val="Code"/>
      </w:pPr>
      <w:r w:rsidRPr="006645FC">
        <w:t xml:space="preserve">var </w:t>
      </w:r>
      <w:r>
        <w:t>get</w:t>
      </w:r>
      <w:r w:rsidRPr="006645FC">
        <w:t xml:space="preserve">DefaultFont = function() { return </w:t>
      </w:r>
      <w:r>
        <w:t>k</w:t>
      </w:r>
      <w:r w:rsidRPr="006645FC">
        <w:t>DefaultFont; };</w:t>
      </w:r>
    </w:p>
    <w:p w14:paraId="3303C3F3" w14:textId="77777777" w:rsidR="00D07AC5" w:rsidRPr="006645FC" w:rsidRDefault="00805F53" w:rsidP="00D07AC5">
      <w:pPr>
        <w:pStyle w:val="NumList"/>
        <w:numPr>
          <w:ilvl w:val="0"/>
          <w:numId w:val="22"/>
        </w:numPr>
      </w:pPr>
      <w:r>
        <w:t>M</w:t>
      </w:r>
      <w:r w:rsidRPr="006645FC">
        <w:t xml:space="preserve">odify </w:t>
      </w:r>
      <w:r>
        <w:t xml:space="preserve">the </w:t>
      </w:r>
      <w:r>
        <w:rPr>
          <w:rStyle w:val="CodeInline"/>
        </w:rPr>
        <w:t>initialize()</w:t>
      </w:r>
      <w:r>
        <w:t xml:space="preserve"> function</w:t>
      </w:r>
      <w:r w:rsidR="005D21B5">
        <w:fldChar w:fldCharType="begin"/>
      </w:r>
      <w:r w:rsidR="005D21B5">
        <w:instrText xml:space="preserve"> XE "</w:instrText>
      </w:r>
      <w:r w:rsidR="005D21B5" w:rsidRPr="00762B9D">
        <w:rPr>
          <w:rStyle w:val="CodeInline"/>
        </w:rPr>
        <w:instrText>FontRenderable objects:initialize()</w:instrText>
      </w:r>
      <w:r w:rsidR="005D21B5" w:rsidRPr="00762B9D">
        <w:instrText xml:space="preserve"> function</w:instrText>
      </w:r>
      <w:r w:rsidR="005D21B5">
        <w:instrText xml:space="preserve">" </w:instrText>
      </w:r>
      <w:r w:rsidR="005D21B5">
        <w:fldChar w:fldCharType="end"/>
      </w:r>
      <w:r>
        <w:t xml:space="preserve"> to also load the default font</w:t>
      </w:r>
      <w:r w:rsidR="00B316F3">
        <w:t>.</w:t>
      </w:r>
    </w:p>
    <w:p w14:paraId="32812250" w14:textId="77777777" w:rsidR="00805F53" w:rsidRPr="006645FC" w:rsidRDefault="00805F53" w:rsidP="00FC7804">
      <w:pPr>
        <w:pStyle w:val="Code"/>
      </w:pPr>
      <w:r w:rsidRPr="006645FC">
        <w:t xml:space="preserve">var </w:t>
      </w:r>
      <w:r>
        <w:t>initialize</w:t>
      </w:r>
      <w:r w:rsidRPr="006645FC">
        <w:t xml:space="preserve"> = function(callBackFunction) {</w:t>
      </w:r>
    </w:p>
    <w:p w14:paraId="1F0E1328" w14:textId="77777777" w:rsidR="00805F53" w:rsidRDefault="00805F53" w:rsidP="00FC7804">
      <w:pPr>
        <w:pStyle w:val="Code"/>
      </w:pPr>
      <w:r>
        <w:t xml:space="preserve">    // … Identical to previous code …</w:t>
      </w:r>
    </w:p>
    <w:p w14:paraId="7A01B2EE" w14:textId="77777777" w:rsidR="00805F53" w:rsidRPr="006645FC" w:rsidRDefault="00805F53" w:rsidP="00FC7804">
      <w:pPr>
        <w:pStyle w:val="Code"/>
      </w:pPr>
      <w:r w:rsidRPr="006645FC">
        <w:t xml:space="preserve">        </w:t>
      </w:r>
    </w:p>
    <w:p w14:paraId="2E3A46A7" w14:textId="77777777" w:rsidR="00805F53" w:rsidRPr="006645FC" w:rsidRDefault="00805F53" w:rsidP="00FC7804">
      <w:pPr>
        <w:pStyle w:val="Code"/>
      </w:pPr>
      <w:r w:rsidRPr="006645FC">
        <w:t xml:space="preserve">    // load default font</w:t>
      </w:r>
    </w:p>
    <w:p w14:paraId="0CB5479E" w14:textId="77777777" w:rsidR="00805F53" w:rsidRPr="006645FC" w:rsidRDefault="00805F53" w:rsidP="00FC7804">
      <w:pPr>
        <w:pStyle w:val="Code"/>
        <w:rPr>
          <w:rStyle w:val="CodeBold"/>
        </w:rPr>
      </w:pPr>
      <w:r w:rsidRPr="006645FC">
        <w:t xml:space="preserve">    </w:t>
      </w:r>
      <w:r w:rsidRPr="006645FC">
        <w:rPr>
          <w:rStyle w:val="CodeBold"/>
        </w:rPr>
        <w:t>gEngine.Fonts.</w:t>
      </w:r>
      <w:r>
        <w:rPr>
          <w:rStyle w:val="CodeBold"/>
        </w:rPr>
        <w:t>loadFont</w:t>
      </w:r>
      <w:r w:rsidRPr="006645FC">
        <w:rPr>
          <w:rStyle w:val="CodeBold"/>
        </w:rPr>
        <w:t>(</w:t>
      </w:r>
      <w:r>
        <w:rPr>
          <w:rStyle w:val="CodeBold"/>
        </w:rPr>
        <w:t>k</w:t>
      </w:r>
      <w:r w:rsidRPr="006645FC">
        <w:rPr>
          <w:rStyle w:val="CodeBold"/>
        </w:rPr>
        <w:t>DefaultFont);</w:t>
      </w:r>
    </w:p>
    <w:p w14:paraId="21892ECC" w14:textId="77777777" w:rsidR="00805F53" w:rsidRDefault="00805F53" w:rsidP="00FC7804">
      <w:pPr>
        <w:pStyle w:val="Code"/>
      </w:pPr>
      <w:r>
        <w:t xml:space="preserve"> </w:t>
      </w:r>
    </w:p>
    <w:p w14:paraId="26D51D01" w14:textId="77777777" w:rsidR="00805F53" w:rsidRDefault="00805F53" w:rsidP="00FC7804">
      <w:pPr>
        <w:pStyle w:val="Code"/>
      </w:pPr>
      <w:r>
        <w:t xml:space="preserve">    // … Identical to previous code …</w:t>
      </w:r>
    </w:p>
    <w:p w14:paraId="58C6817C" w14:textId="77777777" w:rsidR="00805F53" w:rsidRPr="006645FC" w:rsidRDefault="00805F53" w:rsidP="00FC7804">
      <w:pPr>
        <w:pStyle w:val="Code"/>
      </w:pPr>
      <w:r w:rsidRPr="006645FC">
        <w:t>};</w:t>
      </w:r>
    </w:p>
    <w:p w14:paraId="52624EE2" w14:textId="77777777" w:rsidR="00805F53" w:rsidRDefault="00805F53" w:rsidP="005C6272">
      <w:pPr>
        <w:pStyle w:val="Heading3"/>
      </w:pPr>
      <w:r>
        <w:t>After Game Cleanup</w:t>
      </w:r>
    </w:p>
    <w:p w14:paraId="20790FF7" w14:textId="77777777" w:rsidR="00805F53" w:rsidRDefault="00805F53" w:rsidP="00FC7804">
      <w:pPr>
        <w:pStyle w:val="BodyTextFirst"/>
      </w:pPr>
      <w:r>
        <w:t xml:space="preserve">In all the examples, the WebGL resource allocation and cleanup have been carefully handled during scene transitions where loaded external resources are always unloaded. However, when the entire game is ready to terminate, there is no current support to release the allocated shared resources. In the game engine, there are two components that allocated WebGL resources for sharing: </w:t>
      </w:r>
      <w:proofErr w:type="spellStart"/>
      <w:r w:rsidRPr="008210D7">
        <w:rPr>
          <w:rStyle w:val="CodeInline"/>
        </w:rPr>
        <w:t>gEngine_VertexBuffer</w:t>
      </w:r>
      <w:proofErr w:type="spellEnd"/>
      <w:r>
        <w:t xml:space="preserve"> for sharing unit square vertex positions and static texture coordinate buffers, and </w:t>
      </w:r>
      <w:proofErr w:type="spellStart"/>
      <w:r w:rsidRPr="008210D7">
        <w:rPr>
          <w:rStyle w:val="CodeInline"/>
        </w:rPr>
        <w:t>gEngine_</w:t>
      </w:r>
      <w:r w:rsidR="0090797D">
        <w:rPr>
          <w:rStyle w:val="CodeInline"/>
        </w:rPr>
        <w:t>DefaultResources</w:t>
      </w:r>
      <w:proofErr w:type="spellEnd"/>
      <w:r w:rsidR="005D21B5">
        <w:rPr>
          <w:rStyle w:val="CodeInline"/>
        </w:rPr>
        <w:fldChar w:fldCharType="begin"/>
      </w:r>
      <w:r w:rsidR="005D21B5">
        <w:instrText xml:space="preserve"> XE "</w:instrText>
      </w:r>
      <w:r w:rsidR="005D21B5" w:rsidRPr="004A05F7">
        <w:rPr>
          <w:rStyle w:val="CodeInline"/>
        </w:rPr>
        <w:instrText>FontRenderable objects:gEngine_DefaultResources</w:instrText>
      </w:r>
      <w:r w:rsidR="005D21B5">
        <w:instrText xml:space="preserve">" </w:instrText>
      </w:r>
      <w:r w:rsidR="005D21B5">
        <w:rPr>
          <w:rStyle w:val="CodeInline"/>
        </w:rPr>
        <w:fldChar w:fldCharType="end"/>
      </w:r>
      <w:r>
        <w:t xml:space="preserve"> for the allocated shared resources. </w:t>
      </w:r>
    </w:p>
    <w:p w14:paraId="5F6644BB" w14:textId="77777777" w:rsidR="00805F53" w:rsidRPr="00472EC6" w:rsidRDefault="00805F53" w:rsidP="00F17875">
      <w:pPr>
        <w:pStyle w:val="BodyText"/>
      </w:pPr>
      <w:r>
        <w:t>The following files must be modified to support proper cleanup at the end of a game:</w:t>
      </w:r>
    </w:p>
    <w:p w14:paraId="71679724" w14:textId="77777777" w:rsidR="00805F53" w:rsidRDefault="00805F53" w:rsidP="00805F53">
      <w:pPr>
        <w:pStyle w:val="NumList"/>
        <w:numPr>
          <w:ilvl w:val="0"/>
          <w:numId w:val="23"/>
        </w:numPr>
      </w:pPr>
      <w:r>
        <w:t xml:space="preserve">In the </w:t>
      </w:r>
      <w:r w:rsidRPr="00225254">
        <w:rPr>
          <w:rStyle w:val="CodeInline"/>
        </w:rPr>
        <w:t>Engine_Core.js</w:t>
      </w:r>
      <w:r>
        <w:t xml:space="preserve"> file, add the following function to instruct </w:t>
      </w:r>
      <w:proofErr w:type="spellStart"/>
      <w:r w:rsidRPr="002A469E">
        <w:rPr>
          <w:rStyle w:val="CodeInline"/>
        </w:rPr>
        <w:t>VertexBuffer</w:t>
      </w:r>
      <w:proofErr w:type="spellEnd"/>
      <w:r>
        <w:t xml:space="preserve"> and </w:t>
      </w:r>
      <w:proofErr w:type="spellStart"/>
      <w:r w:rsidRPr="002A469E">
        <w:rPr>
          <w:rStyle w:val="CodeInline"/>
        </w:rPr>
        <w:t>DefaultResources</w:t>
      </w:r>
      <w:proofErr w:type="spellEnd"/>
      <w:r>
        <w:t xml:space="preserve"> to release their allocated resources,</w:t>
      </w:r>
      <w:r w:rsidR="00B316F3">
        <w:t xml:space="preserve"> and</w:t>
      </w:r>
      <w:r>
        <w:t xml:space="preserve"> </w:t>
      </w:r>
      <w:r w:rsidR="00AA06C6">
        <w:t>r</w:t>
      </w:r>
      <w:r>
        <w:t xml:space="preserve">emember to add the </w:t>
      </w:r>
      <w:r w:rsidRPr="00AA2D3D">
        <w:rPr>
          <w:rStyle w:val="CodeInline"/>
        </w:rPr>
        <w:t>cleanup()</w:t>
      </w:r>
      <w:r>
        <w:t xml:space="preserve"> function</w:t>
      </w:r>
      <w:r w:rsidR="005D21B5">
        <w:fldChar w:fldCharType="begin"/>
      </w:r>
      <w:r w:rsidR="005D21B5">
        <w:instrText xml:space="preserve"> XE "</w:instrText>
      </w:r>
      <w:r w:rsidR="005D21B5" w:rsidRPr="002C0E4C">
        <w:rPr>
          <w:rStyle w:val="CodeInline"/>
        </w:rPr>
        <w:instrText>FontRenderable objects:cleanup()</w:instrText>
      </w:r>
      <w:r w:rsidR="005D21B5" w:rsidRPr="002C0E4C">
        <w:instrText xml:space="preserve"> function</w:instrText>
      </w:r>
      <w:r w:rsidR="005D21B5">
        <w:instrText xml:space="preserve">" </w:instrText>
      </w:r>
      <w:r w:rsidR="005D21B5">
        <w:fldChar w:fldCharType="end"/>
      </w:r>
      <w:r>
        <w:t xml:space="preserve"> to the public interface:</w:t>
      </w:r>
    </w:p>
    <w:p w14:paraId="2E1E3EC9" w14:textId="77777777" w:rsidR="00805F53" w:rsidRPr="00E11210" w:rsidRDefault="00805F53" w:rsidP="00FC7804">
      <w:pPr>
        <w:pStyle w:val="Code"/>
      </w:pPr>
      <w:r w:rsidRPr="00E11210">
        <w:t xml:space="preserve">var </w:t>
      </w:r>
      <w:r>
        <w:t>cleanUp</w:t>
      </w:r>
      <w:r w:rsidRPr="00E11210">
        <w:t xml:space="preserve"> = function()</w:t>
      </w:r>
      <w:r>
        <w:t xml:space="preserve"> </w:t>
      </w:r>
      <w:r w:rsidRPr="00E11210">
        <w:t>{</w:t>
      </w:r>
    </w:p>
    <w:p w14:paraId="595B5E7D" w14:textId="77777777" w:rsidR="00805F53" w:rsidRDefault="00805F53" w:rsidP="00FC7804">
      <w:pPr>
        <w:pStyle w:val="Code"/>
      </w:pPr>
      <w:r>
        <w:t xml:space="preserve">    </w:t>
      </w:r>
      <w:r w:rsidRPr="002C5205">
        <w:t>gEngine.VertexBuffer.cleanUp();</w:t>
      </w:r>
    </w:p>
    <w:p w14:paraId="2144C777" w14:textId="77777777" w:rsidR="00805F53" w:rsidRPr="00E11210" w:rsidRDefault="00805F53" w:rsidP="00FC7804">
      <w:pPr>
        <w:pStyle w:val="Code"/>
      </w:pPr>
      <w:r w:rsidRPr="00AA2D3D">
        <w:t xml:space="preserve">    gEngine.DefaultResources.cleanUp();</w:t>
      </w:r>
    </w:p>
    <w:p w14:paraId="66A4E2D7" w14:textId="77777777" w:rsidR="00805F53" w:rsidRDefault="00805F53" w:rsidP="00FC7804">
      <w:pPr>
        <w:pStyle w:val="Code"/>
      </w:pPr>
      <w:r w:rsidRPr="00E11210">
        <w:t>};</w:t>
      </w:r>
    </w:p>
    <w:p w14:paraId="5E9F3E4D" w14:textId="77777777" w:rsidR="00805F53" w:rsidRDefault="00805F53" w:rsidP="00FC7804">
      <w:pPr>
        <w:pStyle w:val="Code"/>
      </w:pPr>
    </w:p>
    <w:p w14:paraId="1E25F4E7" w14:textId="77777777" w:rsidR="00805F53" w:rsidRPr="00403C1A" w:rsidRDefault="00805F53" w:rsidP="00FC7804">
      <w:pPr>
        <w:pStyle w:val="Code"/>
      </w:pPr>
      <w:r w:rsidRPr="00403C1A">
        <w:t>var mPublic = {</w:t>
      </w:r>
    </w:p>
    <w:p w14:paraId="31310F18" w14:textId="77777777" w:rsidR="00805F53" w:rsidRPr="00403C1A" w:rsidRDefault="00805F53" w:rsidP="00FC7804">
      <w:pPr>
        <w:pStyle w:val="Code"/>
      </w:pPr>
      <w:r w:rsidRPr="00403C1A">
        <w:t xml:space="preserve">    </w:t>
      </w:r>
      <w:r w:rsidRPr="00865799">
        <w:t>// … Identical to previous code …</w:t>
      </w:r>
    </w:p>
    <w:p w14:paraId="421CE901" w14:textId="77777777" w:rsidR="00805F53" w:rsidRPr="00403C1A" w:rsidRDefault="00805F53" w:rsidP="00FC7804">
      <w:pPr>
        <w:pStyle w:val="Code"/>
      </w:pPr>
      <w:r w:rsidRPr="00403C1A">
        <w:t xml:space="preserve">    cleanUp: cleanUp</w:t>
      </w:r>
    </w:p>
    <w:p w14:paraId="6A23AAAB" w14:textId="77777777" w:rsidR="00805F53" w:rsidRDefault="00805F53" w:rsidP="00FC7804">
      <w:pPr>
        <w:pStyle w:val="Code"/>
      </w:pPr>
      <w:r w:rsidRPr="00403C1A">
        <w:t>};</w:t>
      </w:r>
    </w:p>
    <w:p w14:paraId="7557641E" w14:textId="77777777" w:rsidR="00D07AC5" w:rsidRDefault="00805F53" w:rsidP="00D07AC5">
      <w:pPr>
        <w:pStyle w:val="NumList"/>
        <w:numPr>
          <w:ilvl w:val="0"/>
          <w:numId w:val="23"/>
        </w:numPr>
      </w:pPr>
      <w:r w:rsidRPr="00225254">
        <w:lastRenderedPageBreak/>
        <w:t>In</w:t>
      </w:r>
      <w:r>
        <w:t xml:space="preserve"> the</w:t>
      </w:r>
      <w:r w:rsidRPr="00225254">
        <w:t xml:space="preserve"> </w:t>
      </w:r>
      <w:r w:rsidRPr="00225254">
        <w:rPr>
          <w:rStyle w:val="CodeInline"/>
        </w:rPr>
        <w:t>Engine_DefaultResources.js</w:t>
      </w:r>
      <w:r>
        <w:t xml:space="preserve"> file, add</w:t>
      </w:r>
      <w:r w:rsidRPr="00225254">
        <w:t xml:space="preserve"> the following</w:t>
      </w:r>
      <w:r>
        <w:t xml:space="preserve"> function to release all default resources</w:t>
      </w:r>
      <w:r w:rsidR="00394D05">
        <w:t xml:space="preserve">, </w:t>
      </w:r>
      <w:r w:rsidR="00B316F3">
        <w:t xml:space="preserve">and </w:t>
      </w:r>
      <w:r w:rsidR="00394D05">
        <w:t xml:space="preserve">remember to add the </w:t>
      </w:r>
      <w:r w:rsidR="00394D05" w:rsidRPr="00BB2D12">
        <w:rPr>
          <w:rStyle w:val="CodeInline"/>
        </w:rPr>
        <w:t>cleanup()</w:t>
      </w:r>
      <w:r w:rsidR="00394D05">
        <w:t xml:space="preserve"> function to the public interface so that this function is accessible</w:t>
      </w:r>
      <w:r w:rsidR="00B316F3">
        <w:t>:</w:t>
      </w:r>
    </w:p>
    <w:p w14:paraId="34A8D8B9" w14:textId="77777777" w:rsidR="00805F53" w:rsidRPr="001044BB" w:rsidRDefault="00805F53" w:rsidP="00FC7804">
      <w:pPr>
        <w:pStyle w:val="Code"/>
      </w:pPr>
      <w:r w:rsidRPr="001044BB">
        <w:t xml:space="preserve">var </w:t>
      </w:r>
      <w:r>
        <w:t>cleanUp</w:t>
      </w:r>
      <w:r w:rsidRPr="001044BB">
        <w:t xml:space="preserve"> = function() {</w:t>
      </w:r>
    </w:p>
    <w:p w14:paraId="4C8EF491" w14:textId="77777777" w:rsidR="00805F53" w:rsidRDefault="00805F53" w:rsidP="00FC7804">
      <w:pPr>
        <w:pStyle w:val="Code"/>
      </w:pPr>
      <w:r>
        <w:t xml:space="preserve">    m</w:t>
      </w:r>
      <w:r w:rsidRPr="001044BB">
        <w:t>ConstColorShader.</w:t>
      </w:r>
      <w:r>
        <w:t>cleanUp</w:t>
      </w:r>
      <w:r w:rsidRPr="001044BB">
        <w:t>();</w:t>
      </w:r>
    </w:p>
    <w:p w14:paraId="234943D5" w14:textId="77777777" w:rsidR="00805F53" w:rsidRPr="001044BB" w:rsidRDefault="00805F53" w:rsidP="00FC7804">
      <w:pPr>
        <w:pStyle w:val="Code"/>
      </w:pPr>
      <w:r>
        <w:t xml:space="preserve">    mTextureShader.cleanUp();</w:t>
      </w:r>
    </w:p>
    <w:p w14:paraId="4CBBFE19" w14:textId="77777777" w:rsidR="00805F53" w:rsidRPr="001044BB" w:rsidRDefault="00805F53" w:rsidP="00FC7804">
      <w:pPr>
        <w:pStyle w:val="Code"/>
      </w:pPr>
      <w:r>
        <w:t xml:space="preserve">    m</w:t>
      </w:r>
      <w:r w:rsidRPr="001044BB">
        <w:t>SpriteShader.</w:t>
      </w:r>
      <w:r>
        <w:t>cleanUp</w:t>
      </w:r>
      <w:r w:rsidRPr="001044BB">
        <w:t>();</w:t>
      </w:r>
    </w:p>
    <w:p w14:paraId="630FD601" w14:textId="77777777" w:rsidR="00805F53" w:rsidRPr="001044BB" w:rsidRDefault="00805F53" w:rsidP="00FC7804">
      <w:pPr>
        <w:pStyle w:val="Code"/>
      </w:pPr>
      <w:r w:rsidRPr="001044BB">
        <w:t xml:space="preserve">        </w:t>
      </w:r>
    </w:p>
    <w:p w14:paraId="7191C4CB" w14:textId="77777777" w:rsidR="00805F53" w:rsidRPr="001044BB" w:rsidRDefault="00805F53" w:rsidP="00FC7804">
      <w:pPr>
        <w:pStyle w:val="Code"/>
      </w:pPr>
      <w:r w:rsidRPr="001044BB">
        <w:t xml:space="preserve">    gEngine.TextFileLoader.</w:t>
      </w:r>
      <w:r>
        <w:t>unloadTextFile</w:t>
      </w:r>
      <w:r w:rsidRPr="001044BB">
        <w:t>(</w:t>
      </w:r>
      <w:r>
        <w:t>k</w:t>
      </w:r>
      <w:r w:rsidRPr="001044BB">
        <w:t>SimpleVS);</w:t>
      </w:r>
    </w:p>
    <w:p w14:paraId="00379730" w14:textId="77777777" w:rsidR="00805F53" w:rsidRPr="001044BB" w:rsidRDefault="00805F53" w:rsidP="00FC7804">
      <w:pPr>
        <w:pStyle w:val="Code"/>
      </w:pPr>
      <w:r w:rsidRPr="001044BB">
        <w:t xml:space="preserve">    gEngine.TextFileLoader.</w:t>
      </w:r>
      <w:r>
        <w:t>unloadTextFile</w:t>
      </w:r>
      <w:r w:rsidRPr="001044BB">
        <w:t>(</w:t>
      </w:r>
      <w:r>
        <w:t>k</w:t>
      </w:r>
      <w:r w:rsidRPr="001044BB">
        <w:t>SimpleFS);</w:t>
      </w:r>
    </w:p>
    <w:p w14:paraId="6FAFAE3A" w14:textId="77777777" w:rsidR="00805F53" w:rsidRPr="001044BB" w:rsidRDefault="00805F53" w:rsidP="00FC7804">
      <w:pPr>
        <w:pStyle w:val="Code"/>
      </w:pPr>
      <w:r w:rsidRPr="001044BB">
        <w:t xml:space="preserve">        </w:t>
      </w:r>
    </w:p>
    <w:p w14:paraId="41BBE434" w14:textId="77777777" w:rsidR="00805F53" w:rsidRPr="001044BB" w:rsidRDefault="00805F53" w:rsidP="00FC7804">
      <w:pPr>
        <w:pStyle w:val="Code"/>
      </w:pPr>
      <w:r w:rsidRPr="001044BB">
        <w:t xml:space="preserve">    // textuire shader: </w:t>
      </w:r>
    </w:p>
    <w:p w14:paraId="602E6DCA" w14:textId="77777777" w:rsidR="00805F53" w:rsidRPr="001044BB" w:rsidRDefault="00805F53" w:rsidP="00FC7804">
      <w:pPr>
        <w:pStyle w:val="Code"/>
      </w:pPr>
      <w:r>
        <w:t xml:space="preserve">  </w:t>
      </w:r>
      <w:r w:rsidRPr="001044BB">
        <w:t xml:space="preserve">  gEngine.TextFileLoader.</w:t>
      </w:r>
      <w:r>
        <w:t>unloadTextFile</w:t>
      </w:r>
      <w:r w:rsidRPr="001044BB">
        <w:t>(</w:t>
      </w:r>
      <w:r>
        <w:t>k</w:t>
      </w:r>
      <w:r w:rsidRPr="001044BB">
        <w:t>TextureVS);</w:t>
      </w:r>
    </w:p>
    <w:p w14:paraId="7036C27C" w14:textId="77777777" w:rsidR="00805F53" w:rsidRPr="001044BB" w:rsidRDefault="00805F53" w:rsidP="00FC7804">
      <w:pPr>
        <w:pStyle w:val="Code"/>
      </w:pPr>
      <w:r>
        <w:t xml:space="preserve">   </w:t>
      </w:r>
      <w:r w:rsidRPr="001044BB">
        <w:t xml:space="preserve"> gEngine.TextFileLoader.</w:t>
      </w:r>
      <w:r>
        <w:t>unloadTextFile</w:t>
      </w:r>
      <w:r w:rsidRPr="001044BB">
        <w:t>(</w:t>
      </w:r>
      <w:r>
        <w:t>k</w:t>
      </w:r>
      <w:r w:rsidRPr="001044BB">
        <w:t>TextureFS);</w:t>
      </w:r>
    </w:p>
    <w:p w14:paraId="7FD002A8" w14:textId="77777777" w:rsidR="00805F53" w:rsidRPr="001044BB" w:rsidRDefault="00805F53" w:rsidP="00FC7804">
      <w:pPr>
        <w:pStyle w:val="Code"/>
      </w:pPr>
      <w:r w:rsidRPr="001044BB">
        <w:t xml:space="preserve">        </w:t>
      </w:r>
    </w:p>
    <w:p w14:paraId="6A02F1B9" w14:textId="77777777" w:rsidR="00805F53" w:rsidRPr="001044BB" w:rsidRDefault="00805F53" w:rsidP="00FC7804">
      <w:pPr>
        <w:pStyle w:val="Code"/>
      </w:pPr>
      <w:r w:rsidRPr="001044BB">
        <w:t xml:space="preserve">    // default font</w:t>
      </w:r>
    </w:p>
    <w:p w14:paraId="0E002871" w14:textId="77777777" w:rsidR="00805F53" w:rsidRDefault="00805F53" w:rsidP="00FC7804">
      <w:pPr>
        <w:pStyle w:val="Code"/>
      </w:pPr>
      <w:r w:rsidRPr="001044BB">
        <w:t xml:space="preserve">    gEngine.F</w:t>
      </w:r>
      <w:r>
        <w:t>onts.unloadFont(kDefaultFont);</w:t>
      </w:r>
    </w:p>
    <w:p w14:paraId="371C2F8C" w14:textId="77777777" w:rsidR="00805F53" w:rsidRDefault="00805F53" w:rsidP="00FC7804">
      <w:pPr>
        <w:pStyle w:val="Code"/>
      </w:pPr>
      <w:r w:rsidRPr="001044BB">
        <w:t>};</w:t>
      </w:r>
    </w:p>
    <w:p w14:paraId="4F58E60D" w14:textId="77777777" w:rsidR="00D07AC5" w:rsidRDefault="00805F53" w:rsidP="00D07AC5">
      <w:pPr>
        <w:pStyle w:val="NumList"/>
        <w:numPr>
          <w:ilvl w:val="0"/>
          <w:numId w:val="23"/>
        </w:numPr>
      </w:pPr>
      <w:r w:rsidRPr="00225254">
        <w:t>In</w:t>
      </w:r>
      <w:r>
        <w:t xml:space="preserve"> the</w:t>
      </w:r>
      <w:r w:rsidRPr="00225254">
        <w:t xml:space="preserve"> </w:t>
      </w:r>
      <w:r w:rsidRPr="001F1E46">
        <w:rPr>
          <w:rStyle w:val="CodeInline"/>
        </w:rPr>
        <w:t>Engine_VertexBuffer.js</w:t>
      </w:r>
      <w:r w:rsidR="00615ECC">
        <w:rPr>
          <w:rStyle w:val="CodeInline"/>
        </w:rPr>
        <w:fldChar w:fldCharType="begin"/>
      </w:r>
      <w:r w:rsidR="00615ECC">
        <w:instrText xml:space="preserve"> XE "</w:instrText>
      </w:r>
      <w:r w:rsidR="00615ECC" w:rsidRPr="00644B27">
        <w:rPr>
          <w:rStyle w:val="CodeInline"/>
        </w:rPr>
        <w:instrText>FontRenderable objects:Engine_VertexBuffer.js</w:instrText>
      </w:r>
      <w:r w:rsidR="00615ECC">
        <w:instrText xml:space="preserve">" </w:instrText>
      </w:r>
      <w:r w:rsidR="00615ECC">
        <w:rPr>
          <w:rStyle w:val="CodeInline"/>
        </w:rPr>
        <w:fldChar w:fldCharType="end"/>
      </w:r>
      <w:r>
        <w:t xml:space="preserve"> file,</w:t>
      </w:r>
      <w:r w:rsidRPr="00225254">
        <w:t xml:space="preserve"> add the following function </w:t>
      </w:r>
      <w:r>
        <w:t>to release the allocated WebGL buffers</w:t>
      </w:r>
      <w:r w:rsidR="005D47E6">
        <w:t xml:space="preserve">, </w:t>
      </w:r>
      <w:r w:rsidR="00B316F3">
        <w:t xml:space="preserve">and </w:t>
      </w:r>
      <w:r w:rsidR="005D47E6">
        <w:t xml:space="preserve">remember to add the </w:t>
      </w:r>
      <w:r w:rsidR="005D47E6" w:rsidRPr="001A5F07">
        <w:rPr>
          <w:rStyle w:val="CodeInline"/>
        </w:rPr>
        <w:t>cleanup()</w:t>
      </w:r>
      <w:r w:rsidR="005D47E6">
        <w:t xml:space="preserve"> function to the public interface so that this function is accessible</w:t>
      </w:r>
      <w:r w:rsidRPr="00225254">
        <w:t>:</w:t>
      </w:r>
    </w:p>
    <w:p w14:paraId="207E528C" w14:textId="77777777" w:rsidR="00805F53" w:rsidRPr="00E11210" w:rsidRDefault="00805F53" w:rsidP="00FC7804">
      <w:pPr>
        <w:pStyle w:val="Code"/>
      </w:pPr>
      <w:r w:rsidRPr="00E11210">
        <w:t xml:space="preserve">    var </w:t>
      </w:r>
      <w:r>
        <w:t>cleanUp</w:t>
      </w:r>
      <w:r w:rsidRPr="00E11210">
        <w:t xml:space="preserve"> = function() {</w:t>
      </w:r>
    </w:p>
    <w:p w14:paraId="293185D3" w14:textId="77777777" w:rsidR="00805F53" w:rsidRPr="00E11210" w:rsidRDefault="00805F53" w:rsidP="00FC7804">
      <w:pPr>
        <w:pStyle w:val="Code"/>
      </w:pPr>
      <w:r w:rsidRPr="00E11210">
        <w:t xml:space="preserve">        var gl = gEngine.Core.</w:t>
      </w:r>
      <w:r>
        <w:t>get</w:t>
      </w:r>
      <w:r w:rsidRPr="00E11210">
        <w:t>GL();</w:t>
      </w:r>
    </w:p>
    <w:p w14:paraId="6BE7B5A2" w14:textId="77777777" w:rsidR="00805F53" w:rsidRPr="00E11210" w:rsidRDefault="00805F53" w:rsidP="00FC7804">
      <w:pPr>
        <w:pStyle w:val="Code"/>
      </w:pPr>
      <w:r w:rsidRPr="00E11210">
        <w:t xml:space="preserve">        gl.deleteBuffer(</w:t>
      </w:r>
      <w:r>
        <w:t>m</w:t>
      </w:r>
      <w:r w:rsidRPr="00E11210">
        <w:t>SquareVertexBuffer);</w:t>
      </w:r>
    </w:p>
    <w:p w14:paraId="332FFAB8" w14:textId="77777777" w:rsidR="00805F53" w:rsidRPr="00E11210" w:rsidRDefault="00805F53" w:rsidP="00FC7804">
      <w:pPr>
        <w:pStyle w:val="Code"/>
      </w:pPr>
      <w:r w:rsidRPr="00E11210">
        <w:t xml:space="preserve">        gl.deleteBuffer(</w:t>
      </w:r>
      <w:r>
        <w:t>m</w:t>
      </w:r>
      <w:r w:rsidRPr="00E11210">
        <w:t>TextureCoordBuffer);</w:t>
      </w:r>
    </w:p>
    <w:p w14:paraId="52B229DA" w14:textId="77777777" w:rsidR="00805F53" w:rsidRDefault="00805F53" w:rsidP="00FC7804">
      <w:pPr>
        <w:pStyle w:val="Code"/>
      </w:pPr>
      <w:r w:rsidRPr="00E11210">
        <w:t xml:space="preserve">    };</w:t>
      </w:r>
    </w:p>
    <w:p w14:paraId="17FC7534" w14:textId="77777777" w:rsidR="00D07AC5" w:rsidRDefault="00805F53" w:rsidP="00D07AC5">
      <w:pPr>
        <w:pStyle w:val="NumList"/>
        <w:numPr>
          <w:ilvl w:val="0"/>
          <w:numId w:val="23"/>
        </w:numPr>
      </w:pPr>
      <w:r w:rsidRPr="00225254">
        <w:t>In</w:t>
      </w:r>
      <w:r>
        <w:t xml:space="preserve"> the</w:t>
      </w:r>
      <w:r w:rsidRPr="00225254">
        <w:t xml:space="preserve"> </w:t>
      </w:r>
      <w:r w:rsidRPr="008406E7">
        <w:rPr>
          <w:rStyle w:val="CodeInline"/>
        </w:rPr>
        <w:t>SpriteShader.js</w:t>
      </w:r>
      <w:r>
        <w:t xml:space="preserve"> file,</w:t>
      </w:r>
      <w:r w:rsidRPr="00225254">
        <w:t xml:space="preserve"> add</w:t>
      </w:r>
      <w:r>
        <w:t xml:space="preserve"> the following function to release the allocated texture coordinate buffer:</w:t>
      </w:r>
    </w:p>
    <w:p w14:paraId="4B28F9AC" w14:textId="77777777" w:rsidR="00805F53" w:rsidRPr="00225254" w:rsidRDefault="00805F53" w:rsidP="00FC7804">
      <w:pPr>
        <w:pStyle w:val="Code"/>
      </w:pPr>
      <w:r w:rsidRPr="00225254">
        <w:t>SpriteShader.prototype.</w:t>
      </w:r>
      <w:r>
        <w:t>cleanUp</w:t>
      </w:r>
      <w:r w:rsidRPr="00225254">
        <w:t xml:space="preserve"> = function()</w:t>
      </w:r>
      <w:r>
        <w:t xml:space="preserve"> </w:t>
      </w:r>
      <w:r w:rsidRPr="00225254">
        <w:t>{</w:t>
      </w:r>
    </w:p>
    <w:p w14:paraId="7DFF14A5" w14:textId="77777777" w:rsidR="00805F53" w:rsidRPr="00225254" w:rsidRDefault="00805F53" w:rsidP="00FC7804">
      <w:pPr>
        <w:pStyle w:val="Code"/>
      </w:pPr>
      <w:r w:rsidRPr="00225254">
        <w:t xml:space="preserve">    var gl = gEngine.Core.</w:t>
      </w:r>
      <w:r>
        <w:t>get</w:t>
      </w:r>
      <w:r w:rsidRPr="00225254">
        <w:t>GL();</w:t>
      </w:r>
    </w:p>
    <w:p w14:paraId="3DC803FD" w14:textId="77777777" w:rsidR="00805F53" w:rsidRPr="00225254" w:rsidRDefault="00805F53" w:rsidP="00FC7804">
      <w:pPr>
        <w:pStyle w:val="Code"/>
      </w:pPr>
      <w:r w:rsidRPr="00225254">
        <w:t xml:space="preserve">    gl.deleteBuffer(this.</w:t>
      </w:r>
      <w:r>
        <w:t>m</w:t>
      </w:r>
      <w:r w:rsidRPr="00225254">
        <w:t>TexCoordBuffer);</w:t>
      </w:r>
    </w:p>
    <w:p w14:paraId="3D4DD91A" w14:textId="77777777" w:rsidR="00805F53" w:rsidRPr="00225254" w:rsidRDefault="00805F53" w:rsidP="00FC7804">
      <w:pPr>
        <w:pStyle w:val="Code"/>
      </w:pPr>
      <w:r w:rsidRPr="00225254">
        <w:t xml:space="preserve">    </w:t>
      </w:r>
    </w:p>
    <w:p w14:paraId="6E8E8C44" w14:textId="77777777" w:rsidR="00805F53" w:rsidRPr="00225254" w:rsidRDefault="00805F53" w:rsidP="00FC7804">
      <w:pPr>
        <w:pStyle w:val="Code"/>
      </w:pPr>
      <w:r w:rsidRPr="00225254">
        <w:t xml:space="preserve">    // now call super class's clean up ...</w:t>
      </w:r>
    </w:p>
    <w:p w14:paraId="6DA7F407" w14:textId="77777777" w:rsidR="00805F53" w:rsidRPr="00225254" w:rsidRDefault="00805F53" w:rsidP="00FC7804">
      <w:pPr>
        <w:pStyle w:val="Code"/>
      </w:pPr>
      <w:r w:rsidRPr="00225254">
        <w:t xml:space="preserve">    SimpleShader.prototype.</w:t>
      </w:r>
      <w:r>
        <w:t>cleanUp</w:t>
      </w:r>
      <w:r w:rsidRPr="00225254">
        <w:t>.call(this);</w:t>
      </w:r>
    </w:p>
    <w:p w14:paraId="5F499CF6" w14:textId="77777777" w:rsidR="00805F53" w:rsidRPr="00E11210" w:rsidRDefault="00805F53" w:rsidP="00FC7804">
      <w:pPr>
        <w:pStyle w:val="Code"/>
      </w:pPr>
      <w:r w:rsidRPr="00225254">
        <w:t>};</w:t>
      </w:r>
    </w:p>
    <w:p w14:paraId="26178347" w14:textId="77777777" w:rsidR="00D07AC5" w:rsidRDefault="00805F53" w:rsidP="00D07AC5">
      <w:pPr>
        <w:pStyle w:val="NumList"/>
        <w:numPr>
          <w:ilvl w:val="0"/>
          <w:numId w:val="23"/>
        </w:numPr>
      </w:pPr>
      <w:r>
        <w:t xml:space="preserve">In the </w:t>
      </w:r>
      <w:r w:rsidRPr="00225254">
        <w:rPr>
          <w:rStyle w:val="CodeInline"/>
        </w:rPr>
        <w:t>SimpleShader.js</w:t>
      </w:r>
      <w:r w:rsidR="00615ECC">
        <w:rPr>
          <w:rStyle w:val="CodeInline"/>
        </w:rPr>
        <w:fldChar w:fldCharType="begin"/>
      </w:r>
      <w:r w:rsidR="00615ECC">
        <w:instrText xml:space="preserve"> XE "</w:instrText>
      </w:r>
      <w:r w:rsidR="00615ECC" w:rsidRPr="0097525C">
        <w:rPr>
          <w:rStyle w:val="CodeInline"/>
        </w:rPr>
        <w:instrText>FontRenderable objects:SimpleShader.js</w:instrText>
      </w:r>
      <w:r w:rsidR="00615ECC">
        <w:instrText xml:space="preserve">" </w:instrText>
      </w:r>
      <w:r w:rsidR="00615ECC">
        <w:rPr>
          <w:rStyle w:val="CodeInline"/>
        </w:rPr>
        <w:fldChar w:fldCharType="end"/>
      </w:r>
      <w:r>
        <w:t xml:space="preserve"> file, </w:t>
      </w:r>
      <w:r w:rsidR="00ED4616">
        <w:t xml:space="preserve">the </w:t>
      </w:r>
      <w:r>
        <w:t xml:space="preserve">WebGL memory allocated for vertex shader, fragment shader, and compiled GLSL </w:t>
      </w:r>
      <w:r w:rsidR="003849B4">
        <w:t>s</w:t>
      </w:r>
      <w:r>
        <w:t xml:space="preserve">hader must all be released. </w:t>
      </w:r>
      <w:r w:rsidR="00EA151D">
        <w:t xml:space="preserve">To </w:t>
      </w:r>
      <w:r>
        <w:t>accomplish this, instance variables must be defined to refer to the corresponding shaders</w:t>
      </w:r>
      <w:r w:rsidR="00B316F3">
        <w:t>.</w:t>
      </w:r>
    </w:p>
    <w:p w14:paraId="6F140292" w14:textId="77777777" w:rsidR="00805F53" w:rsidRPr="00E11210" w:rsidRDefault="00805F53" w:rsidP="00FC7804">
      <w:pPr>
        <w:pStyle w:val="Code"/>
      </w:pPr>
      <w:r w:rsidRPr="00E11210">
        <w:t>function SimpleShader(vertexShaderPath, fragmentShaderPath)</w:t>
      </w:r>
      <w:r>
        <w:t xml:space="preserve"> </w:t>
      </w:r>
      <w:r w:rsidRPr="00E11210">
        <w:t>{</w:t>
      </w:r>
    </w:p>
    <w:p w14:paraId="6DB39BB0" w14:textId="77777777" w:rsidR="00805F53" w:rsidRDefault="00805F53" w:rsidP="00FC7804">
      <w:pPr>
        <w:pStyle w:val="Code"/>
      </w:pPr>
      <w:r>
        <w:t xml:space="preserve">   </w:t>
      </w:r>
    </w:p>
    <w:p w14:paraId="1E68AA7F" w14:textId="77777777" w:rsidR="00805F53" w:rsidRDefault="00805F53" w:rsidP="00FC7804">
      <w:pPr>
        <w:pStyle w:val="Code"/>
      </w:pPr>
      <w:r>
        <w:t xml:space="preserve">    // … Identical to previous code …</w:t>
      </w:r>
    </w:p>
    <w:p w14:paraId="306191D8" w14:textId="77777777" w:rsidR="00805F53" w:rsidRDefault="00805F53" w:rsidP="00FC7804">
      <w:pPr>
        <w:pStyle w:val="Code"/>
      </w:pPr>
    </w:p>
    <w:p w14:paraId="2A24DECA" w14:textId="77777777" w:rsidR="00805F53" w:rsidRPr="00E11210" w:rsidRDefault="00805F53" w:rsidP="00FC7804">
      <w:pPr>
        <w:pStyle w:val="Code"/>
      </w:pPr>
      <w:r w:rsidRPr="00E11210">
        <w:t xml:space="preserve">    // Step A: load and compile vertex and fragment shaders</w:t>
      </w:r>
    </w:p>
    <w:p w14:paraId="6383C49F" w14:textId="77777777" w:rsidR="00805F53" w:rsidRDefault="00805F53" w:rsidP="00FC7804">
      <w:pPr>
        <w:pStyle w:val="Code"/>
        <w:rPr>
          <w:rStyle w:val="CodeBold"/>
        </w:rPr>
      </w:pPr>
      <w:r w:rsidRPr="00E11210">
        <w:rPr>
          <w:rStyle w:val="CodeBold"/>
        </w:rPr>
        <w:t xml:space="preserve">    this.</w:t>
      </w:r>
      <w:r>
        <w:rPr>
          <w:rStyle w:val="CodeBold"/>
        </w:rPr>
        <w:t>m</w:t>
      </w:r>
      <w:r w:rsidRPr="00E11210">
        <w:rPr>
          <w:rStyle w:val="CodeBold"/>
        </w:rPr>
        <w:t>VertexShader = this._CompileShader(vertexShaderPath,</w:t>
      </w:r>
    </w:p>
    <w:p w14:paraId="511AEE6A" w14:textId="77777777" w:rsidR="00805F53" w:rsidRPr="00E11210" w:rsidRDefault="00805F53" w:rsidP="00FC7804">
      <w:pPr>
        <w:pStyle w:val="Code"/>
        <w:rPr>
          <w:rStyle w:val="CodeBold"/>
        </w:rPr>
      </w:pPr>
      <w:r>
        <w:rPr>
          <w:rStyle w:val="CodeBold"/>
        </w:rPr>
        <w:t xml:space="preserve">                                            </w:t>
      </w:r>
      <w:r w:rsidRPr="00E11210">
        <w:rPr>
          <w:rStyle w:val="CodeBold"/>
        </w:rPr>
        <w:t xml:space="preserve"> gl.VERTEX_SHADER);</w:t>
      </w:r>
    </w:p>
    <w:p w14:paraId="11392C81" w14:textId="77777777" w:rsidR="00805F53" w:rsidRDefault="00805F53" w:rsidP="00FC7804">
      <w:pPr>
        <w:pStyle w:val="Code"/>
        <w:rPr>
          <w:rStyle w:val="CodeBold"/>
        </w:rPr>
      </w:pPr>
      <w:r w:rsidRPr="00E11210">
        <w:rPr>
          <w:rStyle w:val="CodeBold"/>
        </w:rPr>
        <w:t xml:space="preserve">    this.</w:t>
      </w:r>
      <w:r>
        <w:rPr>
          <w:rStyle w:val="CodeBold"/>
        </w:rPr>
        <w:t>m</w:t>
      </w:r>
      <w:r w:rsidRPr="00E11210">
        <w:rPr>
          <w:rStyle w:val="CodeBold"/>
        </w:rPr>
        <w:t>FragmentShader = this._CompileShader(fragmentShaderPath,</w:t>
      </w:r>
    </w:p>
    <w:p w14:paraId="596D1C17" w14:textId="77777777" w:rsidR="00805F53" w:rsidRPr="00E11210" w:rsidRDefault="00805F53" w:rsidP="00FC7804">
      <w:pPr>
        <w:pStyle w:val="Code"/>
        <w:rPr>
          <w:rStyle w:val="CodeBold"/>
        </w:rPr>
      </w:pPr>
      <w:r>
        <w:rPr>
          <w:rStyle w:val="CodeBold"/>
        </w:rPr>
        <w:t xml:space="preserve">                                            </w:t>
      </w:r>
      <w:r w:rsidRPr="00E11210">
        <w:rPr>
          <w:rStyle w:val="CodeBold"/>
        </w:rPr>
        <w:t xml:space="preserve"> gl.FRAGMENT_SHADER);</w:t>
      </w:r>
    </w:p>
    <w:p w14:paraId="49DB8648" w14:textId="77777777" w:rsidR="00805F53" w:rsidRPr="00E11210" w:rsidRDefault="00805F53" w:rsidP="00FC7804">
      <w:pPr>
        <w:pStyle w:val="Code"/>
      </w:pPr>
      <w:r w:rsidRPr="00E11210">
        <w:t xml:space="preserve">    </w:t>
      </w:r>
    </w:p>
    <w:p w14:paraId="05BB4F87" w14:textId="77777777" w:rsidR="00805F53" w:rsidRPr="00E11210" w:rsidRDefault="00805F53" w:rsidP="00FC7804">
      <w:pPr>
        <w:pStyle w:val="Code"/>
      </w:pPr>
      <w:r w:rsidRPr="00E11210">
        <w:lastRenderedPageBreak/>
        <w:t xml:space="preserve">    // Step B: Create and link the shaders into a program.</w:t>
      </w:r>
    </w:p>
    <w:p w14:paraId="7DE69993" w14:textId="77777777" w:rsidR="00805F53" w:rsidRPr="00E11210" w:rsidRDefault="00805F53" w:rsidP="00FC7804">
      <w:pPr>
        <w:pStyle w:val="Code"/>
      </w:pPr>
      <w:r w:rsidRPr="00E11210">
        <w:t xml:space="preserve">    this.</w:t>
      </w:r>
      <w:r>
        <w:t>m</w:t>
      </w:r>
      <w:r w:rsidRPr="00E11210">
        <w:t>CompiledShader = gl.createProgram();</w:t>
      </w:r>
    </w:p>
    <w:p w14:paraId="129E8AB3" w14:textId="77777777" w:rsidR="00805F53" w:rsidRPr="00E11210" w:rsidRDefault="001B387E" w:rsidP="00FC7804">
      <w:pPr>
        <w:pStyle w:val="Code"/>
        <w:rPr>
          <w:rStyle w:val="CodeBold"/>
        </w:rPr>
      </w:pPr>
      <w:r w:rsidRPr="001B387E">
        <w:t xml:space="preserve">    </w:t>
      </w:r>
      <w:r w:rsidR="00805F53" w:rsidRPr="00E11210">
        <w:rPr>
          <w:rStyle w:val="CodeBold"/>
        </w:rPr>
        <w:t>gl.attachShader(this.</w:t>
      </w:r>
      <w:r w:rsidR="00805F53">
        <w:rPr>
          <w:rStyle w:val="CodeBold"/>
        </w:rPr>
        <w:t>m</w:t>
      </w:r>
      <w:r w:rsidR="00805F53" w:rsidRPr="00E11210">
        <w:rPr>
          <w:rStyle w:val="CodeBold"/>
        </w:rPr>
        <w:t>CompiledShader, this.</w:t>
      </w:r>
      <w:r w:rsidR="00805F53">
        <w:rPr>
          <w:rStyle w:val="CodeBold"/>
        </w:rPr>
        <w:t>m</w:t>
      </w:r>
      <w:r w:rsidR="00805F53" w:rsidRPr="00E11210">
        <w:rPr>
          <w:rStyle w:val="CodeBold"/>
        </w:rPr>
        <w:t>VertexShader);</w:t>
      </w:r>
    </w:p>
    <w:p w14:paraId="673BB6E3" w14:textId="77777777" w:rsidR="00805F53" w:rsidRPr="00E11210" w:rsidRDefault="001B387E" w:rsidP="00FC7804">
      <w:pPr>
        <w:pStyle w:val="Code"/>
        <w:rPr>
          <w:rStyle w:val="CodeBold"/>
        </w:rPr>
      </w:pPr>
      <w:r w:rsidRPr="001B387E">
        <w:t xml:space="preserve">    </w:t>
      </w:r>
      <w:r w:rsidR="00805F53" w:rsidRPr="00E11210">
        <w:rPr>
          <w:rStyle w:val="CodeBold"/>
        </w:rPr>
        <w:t>gl.attachShader(this.</w:t>
      </w:r>
      <w:r w:rsidR="00805F53">
        <w:rPr>
          <w:rStyle w:val="CodeBold"/>
        </w:rPr>
        <w:t>m</w:t>
      </w:r>
      <w:r w:rsidR="00805F53" w:rsidRPr="00E11210">
        <w:rPr>
          <w:rStyle w:val="CodeBold"/>
        </w:rPr>
        <w:t>CompiledShader, this.</w:t>
      </w:r>
      <w:r w:rsidR="00805F53">
        <w:rPr>
          <w:rStyle w:val="CodeBold"/>
        </w:rPr>
        <w:t>m</w:t>
      </w:r>
      <w:r w:rsidR="00805F53" w:rsidRPr="00E11210">
        <w:rPr>
          <w:rStyle w:val="CodeBold"/>
        </w:rPr>
        <w:t>FragmentShader);</w:t>
      </w:r>
    </w:p>
    <w:p w14:paraId="78E415B4" w14:textId="77777777" w:rsidR="00805F53" w:rsidRPr="00E11210" w:rsidRDefault="00805F53" w:rsidP="00FC7804">
      <w:pPr>
        <w:pStyle w:val="Code"/>
      </w:pPr>
      <w:r w:rsidRPr="00193F31">
        <w:t xml:space="preserve">    </w:t>
      </w:r>
      <w:r w:rsidRPr="00E11210">
        <w:t>gl.linkProgram(this.</w:t>
      </w:r>
      <w:r>
        <w:t>m</w:t>
      </w:r>
      <w:r w:rsidRPr="00E11210">
        <w:t>CompiledShader);</w:t>
      </w:r>
    </w:p>
    <w:p w14:paraId="6121822A" w14:textId="77777777" w:rsidR="00805F53" w:rsidRPr="00E11210" w:rsidRDefault="00805F53" w:rsidP="00FC7804">
      <w:pPr>
        <w:pStyle w:val="Code"/>
      </w:pPr>
    </w:p>
    <w:p w14:paraId="5D8B7520" w14:textId="77777777" w:rsidR="00805F53" w:rsidRDefault="00805F53" w:rsidP="00FC7804">
      <w:pPr>
        <w:pStyle w:val="Code"/>
      </w:pPr>
      <w:r w:rsidRPr="00E11210">
        <w:t xml:space="preserve">    // Step C</w:t>
      </w:r>
      <w:r>
        <w:t>, D, E, F, G</w:t>
      </w:r>
      <w:r w:rsidRPr="00E11210">
        <w:t xml:space="preserve">: </w:t>
      </w:r>
    </w:p>
    <w:p w14:paraId="4A192DBB" w14:textId="77777777" w:rsidR="00805F53" w:rsidRPr="00E11210" w:rsidRDefault="00805F53" w:rsidP="00FC7804">
      <w:pPr>
        <w:pStyle w:val="Code"/>
      </w:pPr>
      <w:r>
        <w:t xml:space="preserve">    // … Identical to previous code …</w:t>
      </w:r>
    </w:p>
    <w:p w14:paraId="42FC485C" w14:textId="77777777" w:rsidR="00805F53" w:rsidRDefault="00805F53" w:rsidP="00FC7804">
      <w:pPr>
        <w:pStyle w:val="Code"/>
      </w:pPr>
      <w:r w:rsidRPr="00E11210">
        <w:t>};</w:t>
      </w:r>
    </w:p>
    <w:p w14:paraId="6370BAB3" w14:textId="77777777" w:rsidR="00805F53" w:rsidRDefault="00805F53" w:rsidP="00FC7804">
      <w:pPr>
        <w:pStyle w:val="Code"/>
      </w:pPr>
    </w:p>
    <w:p w14:paraId="76B75797" w14:textId="77777777" w:rsidR="00805F53" w:rsidRPr="00E11210" w:rsidRDefault="00805F53" w:rsidP="00FC7804">
      <w:pPr>
        <w:pStyle w:val="Code"/>
      </w:pPr>
      <w:r w:rsidRPr="00E11210">
        <w:t>SimpleShader.prototype.</w:t>
      </w:r>
      <w:r>
        <w:t>cleanUp</w:t>
      </w:r>
      <w:r w:rsidRPr="00E11210">
        <w:t xml:space="preserve"> = function() {</w:t>
      </w:r>
    </w:p>
    <w:p w14:paraId="72A831A4" w14:textId="77777777" w:rsidR="00805F53" w:rsidRPr="00E11210" w:rsidRDefault="00805F53" w:rsidP="00FC7804">
      <w:pPr>
        <w:pStyle w:val="Code"/>
      </w:pPr>
      <w:r w:rsidRPr="00E11210">
        <w:t xml:space="preserve">    var gl = gEngine.Core.</w:t>
      </w:r>
      <w:r>
        <w:t>get</w:t>
      </w:r>
      <w:r w:rsidRPr="00E11210">
        <w:t>GL();</w:t>
      </w:r>
    </w:p>
    <w:p w14:paraId="39854F19" w14:textId="77777777" w:rsidR="00805F53" w:rsidRPr="00E11210" w:rsidRDefault="00805F53" w:rsidP="00FC7804">
      <w:pPr>
        <w:pStyle w:val="Code"/>
      </w:pPr>
      <w:r w:rsidRPr="00E11210">
        <w:t xml:space="preserve">    gl.detachShader(this.</w:t>
      </w:r>
      <w:r>
        <w:t>m</w:t>
      </w:r>
      <w:r w:rsidRPr="00E11210">
        <w:t>CompiledShader, this.</w:t>
      </w:r>
      <w:r>
        <w:t>m</w:t>
      </w:r>
      <w:r w:rsidRPr="00E11210">
        <w:t>VertexShader);</w:t>
      </w:r>
    </w:p>
    <w:p w14:paraId="4A3848EC" w14:textId="77777777" w:rsidR="00805F53" w:rsidRPr="00E11210" w:rsidRDefault="00805F53" w:rsidP="00FC7804">
      <w:pPr>
        <w:pStyle w:val="Code"/>
      </w:pPr>
      <w:r w:rsidRPr="00E11210">
        <w:t xml:space="preserve">    gl.detachShader(this.</w:t>
      </w:r>
      <w:r>
        <w:t>m</w:t>
      </w:r>
      <w:r w:rsidRPr="00E11210">
        <w:t>CompiledShader, this.</w:t>
      </w:r>
      <w:r>
        <w:t>m</w:t>
      </w:r>
      <w:r w:rsidRPr="00E11210">
        <w:t>FragmentShader);</w:t>
      </w:r>
    </w:p>
    <w:p w14:paraId="6C527394" w14:textId="77777777" w:rsidR="00805F53" w:rsidRPr="00E11210" w:rsidRDefault="00805F53" w:rsidP="00FC7804">
      <w:pPr>
        <w:pStyle w:val="Code"/>
      </w:pPr>
      <w:r w:rsidRPr="00E11210">
        <w:t xml:space="preserve">    gl.deleteShader(this.</w:t>
      </w:r>
      <w:r>
        <w:t>m</w:t>
      </w:r>
      <w:r w:rsidRPr="00E11210">
        <w:t>VertexShader);</w:t>
      </w:r>
    </w:p>
    <w:p w14:paraId="3228D98C" w14:textId="77777777" w:rsidR="00805F53" w:rsidRPr="00E11210" w:rsidRDefault="00805F53" w:rsidP="00FC7804">
      <w:pPr>
        <w:pStyle w:val="Code"/>
      </w:pPr>
      <w:r w:rsidRPr="00E11210">
        <w:t xml:space="preserve">    gl.deleteShader(this.</w:t>
      </w:r>
      <w:r>
        <w:t>m</w:t>
      </w:r>
      <w:r w:rsidRPr="00E11210">
        <w:t>FragmentShader);</w:t>
      </w:r>
    </w:p>
    <w:p w14:paraId="642E8F2C" w14:textId="77777777" w:rsidR="00805F53" w:rsidRPr="00E11210" w:rsidRDefault="00805F53" w:rsidP="00FC7804">
      <w:pPr>
        <w:pStyle w:val="Code"/>
      </w:pPr>
      <w:r w:rsidRPr="00E11210">
        <w:t>};</w:t>
      </w:r>
    </w:p>
    <w:p w14:paraId="6937777A" w14:textId="77777777" w:rsidR="00805F53" w:rsidRDefault="00805F53" w:rsidP="003A3233">
      <w:pPr>
        <w:pStyle w:val="NumSubList"/>
        <w:keepLines w:val="0"/>
        <w:numPr>
          <w:ilvl w:val="0"/>
          <w:numId w:val="41"/>
        </w:numPr>
        <w:tabs>
          <w:tab w:val="left" w:pos="216"/>
          <w:tab w:val="left" w:pos="720"/>
        </w:tabs>
        <w:ind w:right="1440"/>
        <w:jc w:val="both"/>
      </w:pPr>
      <w:r>
        <w:t xml:space="preserve">The constructor is modified to reference the vertex and fragment shaders with the </w:t>
      </w:r>
      <w:proofErr w:type="spellStart"/>
      <w:r w:rsidRPr="0059355F">
        <w:rPr>
          <w:rStyle w:val="CodeInline"/>
        </w:rPr>
        <w:t>mVertexShader</w:t>
      </w:r>
      <w:proofErr w:type="spellEnd"/>
      <w:r>
        <w:t xml:space="preserve"> and </w:t>
      </w:r>
      <w:proofErr w:type="spellStart"/>
      <w:r w:rsidRPr="0059355F">
        <w:rPr>
          <w:rStyle w:val="CodeInline"/>
        </w:rPr>
        <w:t>mFragmentShader</w:t>
      </w:r>
      <w:proofErr w:type="spellEnd"/>
      <w:r>
        <w:t xml:space="preserve"> variables. </w:t>
      </w:r>
    </w:p>
    <w:p w14:paraId="0FEF8420" w14:textId="77777777" w:rsidR="00805F53" w:rsidRDefault="00805F53" w:rsidP="003A3233">
      <w:pPr>
        <w:pStyle w:val="NumSubList"/>
        <w:keepLines w:val="0"/>
        <w:numPr>
          <w:ilvl w:val="0"/>
          <w:numId w:val="41"/>
        </w:numPr>
        <w:tabs>
          <w:tab w:val="left" w:pos="216"/>
          <w:tab w:val="left" w:pos="720"/>
        </w:tabs>
        <w:ind w:right="1440"/>
        <w:jc w:val="both"/>
      </w:pPr>
      <w:r>
        <w:t xml:space="preserve">The new </w:t>
      </w:r>
      <w:proofErr w:type="spellStart"/>
      <w:r w:rsidRPr="0059355F">
        <w:rPr>
          <w:rStyle w:val="CodeInline"/>
        </w:rPr>
        <w:t>cleanUp</w:t>
      </w:r>
      <w:proofErr w:type="spellEnd"/>
      <w:r w:rsidRPr="0059355F">
        <w:rPr>
          <w:rStyle w:val="CodeInline"/>
        </w:rPr>
        <w:t>()</w:t>
      </w:r>
      <w:r>
        <w:t xml:space="preserve"> function releases the memory associated with the shaders. </w:t>
      </w:r>
    </w:p>
    <w:p w14:paraId="72AC7C50" w14:textId="77777777" w:rsidR="00805F53" w:rsidRDefault="00805F53" w:rsidP="005C6272">
      <w:pPr>
        <w:pStyle w:val="Heading3"/>
      </w:pPr>
      <w:r>
        <w:t>Testing Font</w:t>
      </w:r>
      <w:r w:rsidR="00AA6098">
        <w:t>s</w:t>
      </w:r>
    </w:p>
    <w:p w14:paraId="5E2A0E35" w14:textId="77777777" w:rsidR="00805F53" w:rsidRDefault="00805F53" w:rsidP="00FC7804">
      <w:pPr>
        <w:pStyle w:val="BodyTextFirst"/>
      </w:pPr>
      <w:r>
        <w:t xml:space="preserve">You are now ready to test the system font support for drawing text messages and to actually end the game by stopping the game loop. The first step is to define the </w:t>
      </w:r>
      <w:proofErr w:type="spellStart"/>
      <w:r w:rsidRPr="002D6BDD">
        <w:rPr>
          <w:rStyle w:val="CodeInline"/>
        </w:rPr>
        <w:t>GameOver</w:t>
      </w:r>
      <w:proofErr w:type="spellEnd"/>
      <w:r>
        <w:t xml:space="preserve"> scene</w:t>
      </w:r>
      <w:r w:rsidR="00615ECC">
        <w:fldChar w:fldCharType="begin"/>
      </w:r>
      <w:r w:rsidR="00615ECC">
        <w:instrText xml:space="preserve"> XE "</w:instrText>
      </w:r>
      <w:r w:rsidR="00615ECC" w:rsidRPr="00027659">
        <w:rPr>
          <w:rStyle w:val="CodeInline"/>
        </w:rPr>
        <w:instrText>FontRenderable objects:GameOver</w:instrText>
      </w:r>
      <w:r w:rsidR="00615ECC" w:rsidRPr="00027659">
        <w:instrText xml:space="preserve"> scene</w:instrText>
      </w:r>
      <w:r w:rsidR="00615ECC">
        <w:instrText xml:space="preserve">" </w:instrText>
      </w:r>
      <w:r w:rsidR="00615ECC">
        <w:fldChar w:fldCharType="end"/>
      </w:r>
      <w:r>
        <w:t xml:space="preserve">. </w:t>
      </w:r>
    </w:p>
    <w:p w14:paraId="0E6FFEEB" w14:textId="77777777" w:rsidR="00805F53" w:rsidRPr="00591A5C" w:rsidRDefault="00805F53" w:rsidP="00FC7804">
      <w:pPr>
        <w:pStyle w:val="Heading4"/>
      </w:pPr>
      <w:r>
        <w:t xml:space="preserve">The </w:t>
      </w:r>
      <w:proofErr w:type="spellStart"/>
      <w:r>
        <w:t>GameOver</w:t>
      </w:r>
      <w:proofErr w:type="spellEnd"/>
      <w:r>
        <w:t xml:space="preserve"> S</w:t>
      </w:r>
      <w:r w:rsidRPr="00591A5C">
        <w:t>cene</w:t>
      </w:r>
    </w:p>
    <w:p w14:paraId="799333EA" w14:textId="77777777" w:rsidR="00805F53" w:rsidRPr="00591A5C" w:rsidRDefault="00805F53" w:rsidP="00FC7804">
      <w:pPr>
        <w:pStyle w:val="BodyTextFirst"/>
      </w:pPr>
      <w:r>
        <w:t xml:space="preserve">The goal of this scene is to output a </w:t>
      </w:r>
      <w:r w:rsidR="00E17978">
        <w:t>“</w:t>
      </w:r>
      <w:r>
        <w:t>Game Over</w:t>
      </w:r>
      <w:r w:rsidR="00E17978">
        <w:t>”</w:t>
      </w:r>
      <w:r>
        <w:t xml:space="preserve"> message for the player and end the game gracefully. The scene will </w:t>
      </w:r>
      <w:r w:rsidR="00E17978">
        <w:t xml:space="preserve">set up </w:t>
      </w:r>
      <w:r>
        <w:t xml:space="preserve">a proper WC system, draw the </w:t>
      </w:r>
      <w:r w:rsidR="00E17978">
        <w:t>“</w:t>
      </w:r>
      <w:r>
        <w:t>Game Over</w:t>
      </w:r>
      <w:r w:rsidR="00E17978">
        <w:t>”</w:t>
      </w:r>
      <w:r>
        <w:t xml:space="preserve"> text, and stop the game loop</w:t>
      </w:r>
      <w:r w:rsidR="00E17978">
        <w:t>.</w:t>
      </w:r>
    </w:p>
    <w:p w14:paraId="1F3BA134" w14:textId="77777777" w:rsidR="00805F53" w:rsidRPr="00591A5C" w:rsidRDefault="00805F53" w:rsidP="00805F53">
      <w:pPr>
        <w:pStyle w:val="NumList"/>
        <w:numPr>
          <w:ilvl w:val="0"/>
          <w:numId w:val="29"/>
        </w:numPr>
      </w:pPr>
      <w:r w:rsidRPr="00591A5C">
        <w:t xml:space="preserve">Create a new file in the </w:t>
      </w:r>
      <w:proofErr w:type="spellStart"/>
      <w:r w:rsidRPr="00591A5C">
        <w:rPr>
          <w:rStyle w:val="CodeInline"/>
        </w:rPr>
        <w:t>src</w:t>
      </w:r>
      <w:proofErr w:type="spellEnd"/>
      <w:r w:rsidRPr="00591A5C">
        <w:rPr>
          <w:rStyle w:val="CodeInline"/>
        </w:rPr>
        <w:t>/Engine/</w:t>
      </w:r>
      <w:proofErr w:type="spellStart"/>
      <w:r w:rsidRPr="00591A5C">
        <w:rPr>
          <w:rStyle w:val="CodeInline"/>
        </w:rPr>
        <w:t>MyGame</w:t>
      </w:r>
      <w:proofErr w:type="spellEnd"/>
      <w:r w:rsidRPr="00591A5C">
        <w:t xml:space="preserve"> folder and name it </w:t>
      </w:r>
      <w:r w:rsidRPr="00591A5C">
        <w:rPr>
          <w:rStyle w:val="CodeInline"/>
        </w:rPr>
        <w:t>GameOver.js</w:t>
      </w:r>
      <w:r w:rsidRPr="00591A5C">
        <w:t>.</w:t>
      </w:r>
    </w:p>
    <w:p w14:paraId="4DA411D8" w14:textId="77777777" w:rsidR="00D07AC5" w:rsidRPr="00591A5C" w:rsidRDefault="00805F53" w:rsidP="00D07AC5">
      <w:pPr>
        <w:pStyle w:val="NumList"/>
        <w:numPr>
          <w:ilvl w:val="0"/>
          <w:numId w:val="29"/>
        </w:numPr>
      </w:pPr>
      <w:r w:rsidRPr="00591A5C">
        <w:t>Implement the construct</w:t>
      </w:r>
      <w:r>
        <w:t xml:space="preserve">or, with the </w:t>
      </w:r>
      <w:proofErr w:type="spellStart"/>
      <w:r w:rsidRPr="005C5530">
        <w:rPr>
          <w:rStyle w:val="CodeInline"/>
        </w:rPr>
        <w:t>mCamera</w:t>
      </w:r>
      <w:proofErr w:type="spellEnd"/>
      <w:r>
        <w:t xml:space="preserve"> to set up a convenient W</w:t>
      </w:r>
      <w:r w:rsidR="00E6036B">
        <w:t>orld Coordinate (WC) system</w:t>
      </w:r>
      <w:r>
        <w:t xml:space="preserve"> and the </w:t>
      </w:r>
      <w:proofErr w:type="spellStart"/>
      <w:r w:rsidRPr="005C5530">
        <w:rPr>
          <w:rStyle w:val="CodeInline"/>
        </w:rPr>
        <w:t>mMsg</w:t>
      </w:r>
      <w:proofErr w:type="spellEnd"/>
      <w:r>
        <w:t xml:space="preserve"> to contain the </w:t>
      </w:r>
      <w:r w:rsidR="00E17978">
        <w:t>“</w:t>
      </w:r>
      <w:r>
        <w:t>Game Over</w:t>
      </w:r>
      <w:r w:rsidR="00E17978">
        <w:t>”</w:t>
      </w:r>
      <w:r>
        <w:t xml:space="preserve"> message</w:t>
      </w:r>
      <w:r w:rsidR="00E17978">
        <w:t>.</w:t>
      </w:r>
    </w:p>
    <w:p w14:paraId="2A4D7006" w14:textId="77777777" w:rsidR="00805F53" w:rsidRPr="00591A5C" w:rsidRDefault="00805F53" w:rsidP="00FC7804">
      <w:pPr>
        <w:pStyle w:val="Code"/>
      </w:pPr>
      <w:r w:rsidRPr="00591A5C">
        <w:t xml:space="preserve">function GameOver() {           </w:t>
      </w:r>
    </w:p>
    <w:p w14:paraId="77CF66E0" w14:textId="77777777" w:rsidR="00805F53" w:rsidRPr="00591A5C" w:rsidRDefault="00805F53" w:rsidP="00FC7804">
      <w:pPr>
        <w:pStyle w:val="Code"/>
      </w:pPr>
      <w:r w:rsidRPr="00591A5C">
        <w:t xml:space="preserve">    this.mCamera = null;</w:t>
      </w:r>
    </w:p>
    <w:p w14:paraId="6AAA9144" w14:textId="77777777" w:rsidR="00805F53" w:rsidRPr="00591A5C" w:rsidRDefault="00805F53" w:rsidP="00FC7804">
      <w:pPr>
        <w:pStyle w:val="Code"/>
      </w:pPr>
      <w:r w:rsidRPr="00591A5C">
        <w:t xml:space="preserve">    this.mMsg = null;</w:t>
      </w:r>
    </w:p>
    <w:p w14:paraId="2C93BB24" w14:textId="77777777" w:rsidR="00805F53" w:rsidRPr="00591A5C" w:rsidRDefault="00805F53" w:rsidP="00FC7804">
      <w:pPr>
        <w:pStyle w:val="Code"/>
      </w:pPr>
      <w:r w:rsidRPr="00591A5C">
        <w:t>};</w:t>
      </w:r>
    </w:p>
    <w:p w14:paraId="3A7F1AF6" w14:textId="77777777" w:rsidR="00805F53" w:rsidRPr="00591A5C" w:rsidRDefault="00805F53" w:rsidP="00FC7804">
      <w:pPr>
        <w:pStyle w:val="Code"/>
      </w:pPr>
      <w:r w:rsidRPr="00591A5C">
        <w:t>gEngine.Core.inheritPrototype(GameOver, Scene);</w:t>
      </w:r>
    </w:p>
    <w:p w14:paraId="393A22C3" w14:textId="77777777" w:rsidR="00D07AC5" w:rsidRPr="00591A5C" w:rsidRDefault="00805F53" w:rsidP="00D07AC5">
      <w:pPr>
        <w:pStyle w:val="NumList"/>
        <w:numPr>
          <w:ilvl w:val="0"/>
          <w:numId w:val="29"/>
        </w:numPr>
      </w:pPr>
      <w:r>
        <w:lastRenderedPageBreak/>
        <w:t xml:space="preserve">In the </w:t>
      </w:r>
      <w:r w:rsidRPr="00767775">
        <w:rPr>
          <w:rStyle w:val="CodeInline"/>
        </w:rPr>
        <w:t>initialize()</w:t>
      </w:r>
      <w:r>
        <w:t xml:space="preserve"> function, define a convenient WC and initialize the </w:t>
      </w:r>
      <w:proofErr w:type="spellStart"/>
      <w:r w:rsidRPr="00767775">
        <w:rPr>
          <w:rStyle w:val="CodeInline"/>
        </w:rPr>
        <w:t>mMsg</w:t>
      </w:r>
      <w:proofErr w:type="spellEnd"/>
      <w:r>
        <w:t xml:space="preserve"> object</w:t>
      </w:r>
      <w:r w:rsidR="00E17978">
        <w:t>.</w:t>
      </w:r>
    </w:p>
    <w:p w14:paraId="0654730D" w14:textId="77777777" w:rsidR="00805F53" w:rsidRPr="00591A5C" w:rsidRDefault="00805F53" w:rsidP="00FC7804">
      <w:pPr>
        <w:pStyle w:val="Code"/>
      </w:pPr>
      <w:r w:rsidRPr="00591A5C">
        <w:t>GameOver.prototype.initialize = function() {</w:t>
      </w:r>
    </w:p>
    <w:p w14:paraId="70CE75E3" w14:textId="77777777" w:rsidR="00805F53" w:rsidRPr="00591A5C" w:rsidRDefault="00805F53" w:rsidP="00FC7804">
      <w:pPr>
        <w:pStyle w:val="Code"/>
      </w:pPr>
      <w:r w:rsidRPr="00591A5C">
        <w:t xml:space="preserve">    // Step A: set up the cameras</w:t>
      </w:r>
    </w:p>
    <w:p w14:paraId="3B8D8033" w14:textId="77777777" w:rsidR="00805F53" w:rsidRPr="00591A5C" w:rsidRDefault="00805F53" w:rsidP="00FC7804">
      <w:pPr>
        <w:pStyle w:val="Code"/>
      </w:pPr>
      <w:r w:rsidRPr="00591A5C">
        <w:t xml:space="preserve">    this.mCamera = new Camera(</w:t>
      </w:r>
    </w:p>
    <w:p w14:paraId="3E7BEC62" w14:textId="77777777" w:rsidR="00805F53" w:rsidRPr="00591A5C" w:rsidRDefault="00805F53" w:rsidP="00FC7804">
      <w:pPr>
        <w:pStyle w:val="Code"/>
      </w:pPr>
      <w:r w:rsidRPr="00591A5C">
        <w:t xml:space="preserve">            vec2.fromValues(50, 33),  // position of the camera</w:t>
      </w:r>
    </w:p>
    <w:p w14:paraId="33284CDC" w14:textId="77777777" w:rsidR="00805F53" w:rsidRPr="00591A5C" w:rsidRDefault="00805F53" w:rsidP="00FC7804">
      <w:pPr>
        <w:pStyle w:val="Code"/>
      </w:pPr>
      <w:r w:rsidRPr="00591A5C">
        <w:t xml:space="preserve">            100,                     </w:t>
      </w:r>
      <w:r w:rsidR="003920A9">
        <w:t xml:space="preserve"> </w:t>
      </w:r>
      <w:r w:rsidRPr="00591A5C">
        <w:t>// width of camera</w:t>
      </w:r>
    </w:p>
    <w:p w14:paraId="2C1964EC" w14:textId="77777777" w:rsidR="00805F53" w:rsidRPr="00591A5C" w:rsidRDefault="00805F53" w:rsidP="00FC7804">
      <w:pPr>
        <w:pStyle w:val="Code"/>
      </w:pPr>
      <w:r w:rsidRPr="00591A5C">
        <w:t xml:space="preserve">            [0, 0, 600, 400]          </w:t>
      </w:r>
      <w:r>
        <w:t>/</w:t>
      </w:r>
      <w:r w:rsidRPr="00591A5C">
        <w:t>/ viewport (orgX, orgY, width, height)</w:t>
      </w:r>
    </w:p>
    <w:p w14:paraId="654172C5" w14:textId="77777777" w:rsidR="00805F53" w:rsidRPr="00591A5C" w:rsidRDefault="00805F53" w:rsidP="00FC7804">
      <w:pPr>
        <w:pStyle w:val="Code"/>
      </w:pPr>
      <w:r w:rsidRPr="00591A5C">
        <w:t xml:space="preserve">            );</w:t>
      </w:r>
    </w:p>
    <w:p w14:paraId="1ADCE2E2" w14:textId="77777777" w:rsidR="00805F53" w:rsidRPr="00591A5C" w:rsidRDefault="00805F53" w:rsidP="00FC7804">
      <w:pPr>
        <w:pStyle w:val="Code"/>
      </w:pPr>
      <w:r w:rsidRPr="00591A5C">
        <w:t xml:space="preserve">    this.mCamera.setBackgroundColor([0.9, 0.9, 0.9, 1]);</w:t>
      </w:r>
    </w:p>
    <w:p w14:paraId="26F8C07C" w14:textId="77777777" w:rsidR="00805F53" w:rsidRPr="00591A5C" w:rsidRDefault="00805F53" w:rsidP="00FC7804">
      <w:pPr>
        <w:pStyle w:val="Code"/>
      </w:pPr>
      <w:r w:rsidRPr="00591A5C">
        <w:t xml:space="preserve">    </w:t>
      </w:r>
    </w:p>
    <w:p w14:paraId="2FFD1A5B" w14:textId="77777777" w:rsidR="00805F53" w:rsidRPr="00591A5C" w:rsidRDefault="00805F53" w:rsidP="00FC7804">
      <w:pPr>
        <w:pStyle w:val="Code"/>
      </w:pPr>
      <w:r w:rsidRPr="00591A5C">
        <w:t xml:space="preserve">    this.mMsg = new FontRenderable("Game Over!");</w:t>
      </w:r>
    </w:p>
    <w:p w14:paraId="1BE8EF93" w14:textId="77777777" w:rsidR="00805F53" w:rsidRPr="00591A5C" w:rsidRDefault="00805F53" w:rsidP="00FC7804">
      <w:pPr>
        <w:pStyle w:val="Code"/>
      </w:pPr>
      <w:r w:rsidRPr="00591A5C">
        <w:t xml:space="preserve">    this.mMsg.setColor([0, 0, 0, 1]);</w:t>
      </w:r>
    </w:p>
    <w:p w14:paraId="523B9E10" w14:textId="77777777" w:rsidR="00805F53" w:rsidRPr="00591A5C" w:rsidRDefault="00805F53" w:rsidP="00FC7804">
      <w:pPr>
        <w:pStyle w:val="Code"/>
      </w:pPr>
      <w:r w:rsidRPr="00591A5C">
        <w:t xml:space="preserve">    this.mMsg.getXform().setPosition(22, 32);</w:t>
      </w:r>
    </w:p>
    <w:p w14:paraId="542BA67A" w14:textId="77777777" w:rsidR="00805F53" w:rsidRPr="00591A5C" w:rsidRDefault="00805F53" w:rsidP="00FC7804">
      <w:pPr>
        <w:pStyle w:val="Code"/>
      </w:pPr>
      <w:r w:rsidRPr="00591A5C">
        <w:t xml:space="preserve">    this.mMsg.setTextHeight(10); </w:t>
      </w:r>
    </w:p>
    <w:p w14:paraId="299E67EB" w14:textId="77777777" w:rsidR="00805F53" w:rsidRPr="00591A5C" w:rsidRDefault="00805F53" w:rsidP="00FC7804">
      <w:pPr>
        <w:pStyle w:val="Code"/>
      </w:pPr>
      <w:r w:rsidRPr="00591A5C">
        <w:t>};</w:t>
      </w:r>
    </w:p>
    <w:p w14:paraId="3D0574CB" w14:textId="77777777" w:rsidR="00805F53" w:rsidRDefault="00805F53" w:rsidP="00D07AC5">
      <w:pPr>
        <w:pStyle w:val="BodyText"/>
      </w:pPr>
      <w:r>
        <w:t xml:space="preserve">The </w:t>
      </w:r>
      <w:proofErr w:type="spellStart"/>
      <w:r w:rsidRPr="00090273">
        <w:rPr>
          <w:rStyle w:val="CodeInline"/>
        </w:rPr>
        <w:t>mMsg</w:t>
      </w:r>
      <w:proofErr w:type="spellEnd"/>
      <w:r>
        <w:t xml:space="preserve"> is instantiated as a </w:t>
      </w:r>
      <w:proofErr w:type="spellStart"/>
      <w:r w:rsidRPr="00090273">
        <w:rPr>
          <w:rStyle w:val="CodeInline"/>
        </w:rPr>
        <w:t>FontRenderable</w:t>
      </w:r>
      <w:proofErr w:type="spellEnd"/>
      <w:r>
        <w:t xml:space="preserve"> object with </w:t>
      </w:r>
      <w:r w:rsidR="00B21090">
        <w:t>“</w:t>
      </w:r>
      <w:r>
        <w:t>Game Over</w:t>
      </w:r>
      <w:r w:rsidR="00B21090">
        <w:t>”</w:t>
      </w:r>
      <w:r>
        <w:t xml:space="preserve"> as the default message. Notice that only the height of the text is set, </w:t>
      </w:r>
      <w:proofErr w:type="spellStart"/>
      <w:r w:rsidRPr="00443FBF">
        <w:rPr>
          <w:rStyle w:val="CodeInline"/>
        </w:rPr>
        <w:t>setTextHeight</w:t>
      </w:r>
      <w:proofErr w:type="spellEnd"/>
      <w:r w:rsidRPr="00443FBF">
        <w:rPr>
          <w:rStyle w:val="CodeInline"/>
        </w:rPr>
        <w:t>()</w:t>
      </w:r>
      <w:r w:rsidR="00BF0B6D">
        <w:t>;</w:t>
      </w:r>
      <w:r>
        <w:t xml:space="preserve"> the width of the entire message is computed based on preserving the aspect ratio of the font.</w:t>
      </w:r>
    </w:p>
    <w:p w14:paraId="155E6218" w14:textId="77777777" w:rsidR="00D07AC5" w:rsidRPr="00591A5C" w:rsidRDefault="00805F53" w:rsidP="00D07AC5">
      <w:pPr>
        <w:pStyle w:val="NumList"/>
        <w:numPr>
          <w:ilvl w:val="0"/>
          <w:numId w:val="29"/>
        </w:numPr>
      </w:pPr>
      <w:r w:rsidRPr="00591A5C">
        <w:t xml:space="preserve">Draw the text </w:t>
      </w:r>
      <w:r>
        <w:t xml:space="preserve">in the same manner as all </w:t>
      </w:r>
      <w:proofErr w:type="spellStart"/>
      <w:r w:rsidRPr="00A23A7E">
        <w:rPr>
          <w:rStyle w:val="CodeInline"/>
        </w:rPr>
        <w:t>Renderable</w:t>
      </w:r>
      <w:proofErr w:type="spellEnd"/>
      <w:r>
        <w:t xml:space="preserve"> objects</w:t>
      </w:r>
      <w:r w:rsidR="00B21090">
        <w:t>.</w:t>
      </w:r>
    </w:p>
    <w:p w14:paraId="60E5FE18" w14:textId="77777777" w:rsidR="00805F53" w:rsidRPr="00591A5C" w:rsidRDefault="00805F53" w:rsidP="00FC7804">
      <w:pPr>
        <w:pStyle w:val="Code"/>
      </w:pPr>
      <w:r w:rsidRPr="00591A5C">
        <w:t xml:space="preserve">GameOver.prototype.draw = function() {   </w:t>
      </w:r>
    </w:p>
    <w:p w14:paraId="7251D494" w14:textId="77777777" w:rsidR="00805F53" w:rsidRPr="00591A5C" w:rsidRDefault="00805F53" w:rsidP="00FC7804">
      <w:pPr>
        <w:pStyle w:val="Code"/>
      </w:pPr>
      <w:r w:rsidRPr="00591A5C">
        <w:t xml:space="preserve">    // Step A: clear the canvas</w:t>
      </w:r>
    </w:p>
    <w:p w14:paraId="48552741" w14:textId="77777777" w:rsidR="00805F53" w:rsidRPr="00591A5C" w:rsidRDefault="00805F53" w:rsidP="00FC7804">
      <w:pPr>
        <w:pStyle w:val="Code"/>
      </w:pPr>
      <w:r w:rsidRPr="00591A5C">
        <w:t xml:space="preserve">    gEngine.Core.clearCanvas([0.9, 0.9, 0.9, 1.0]); // clear to light gray</w:t>
      </w:r>
    </w:p>
    <w:p w14:paraId="05CFBB43" w14:textId="77777777" w:rsidR="00805F53" w:rsidRPr="00591A5C" w:rsidRDefault="00805F53" w:rsidP="00FC7804">
      <w:pPr>
        <w:pStyle w:val="Code"/>
      </w:pPr>
      <w:r w:rsidRPr="00591A5C">
        <w:t xml:space="preserve">    </w:t>
      </w:r>
    </w:p>
    <w:p w14:paraId="0D4FBA3B" w14:textId="77777777" w:rsidR="00805F53" w:rsidRPr="00591A5C" w:rsidRDefault="00805F53" w:rsidP="00FC7804">
      <w:pPr>
        <w:pStyle w:val="Code"/>
      </w:pPr>
      <w:r w:rsidRPr="00591A5C">
        <w:t xml:space="preserve">    // Step  B: Activate the drawing Camera</w:t>
      </w:r>
    </w:p>
    <w:p w14:paraId="46A82873" w14:textId="77777777" w:rsidR="00805F53" w:rsidRPr="00591A5C" w:rsidRDefault="00805F53" w:rsidP="00FC7804">
      <w:pPr>
        <w:pStyle w:val="Code"/>
      </w:pPr>
      <w:r w:rsidRPr="00591A5C">
        <w:t xml:space="preserve">    this.mCamera.setupViewProjection();</w:t>
      </w:r>
    </w:p>
    <w:p w14:paraId="3C249467" w14:textId="77777777" w:rsidR="00805F53" w:rsidRPr="00591A5C" w:rsidRDefault="00805F53" w:rsidP="00FC7804">
      <w:pPr>
        <w:pStyle w:val="Code"/>
      </w:pPr>
      <w:r w:rsidRPr="00591A5C">
        <w:t xml:space="preserve">    this.mMsg.draw(this.mCamera.getVPMatrix());</w:t>
      </w:r>
    </w:p>
    <w:p w14:paraId="625DF7FA" w14:textId="77777777" w:rsidR="00805F53" w:rsidRPr="00591A5C" w:rsidRDefault="00805F53" w:rsidP="00FC7804">
      <w:pPr>
        <w:pStyle w:val="Code"/>
      </w:pPr>
      <w:r w:rsidRPr="00591A5C">
        <w:t>};</w:t>
      </w:r>
    </w:p>
    <w:p w14:paraId="49FF1360" w14:textId="77777777" w:rsidR="00D07AC5" w:rsidRPr="00591A5C" w:rsidRDefault="00805F53" w:rsidP="00D07AC5">
      <w:pPr>
        <w:pStyle w:val="NumList"/>
        <w:numPr>
          <w:ilvl w:val="0"/>
          <w:numId w:val="29"/>
        </w:numPr>
      </w:pPr>
      <w:r>
        <w:t xml:space="preserve">In the </w:t>
      </w:r>
      <w:r w:rsidRPr="00490A04">
        <w:rPr>
          <w:rStyle w:val="CodeInline"/>
        </w:rPr>
        <w:t>update()</w:t>
      </w:r>
      <w:r>
        <w:t xml:space="preserve"> function, stop the </w:t>
      </w:r>
      <w:proofErr w:type="spellStart"/>
      <w:r w:rsidRPr="00490A04">
        <w:rPr>
          <w:rStyle w:val="CodeInline"/>
        </w:rPr>
        <w:t>GameLoop</w:t>
      </w:r>
      <w:proofErr w:type="spellEnd"/>
      <w:r w:rsidRPr="00591A5C">
        <w:t xml:space="preserve"> </w:t>
      </w:r>
      <w:r>
        <w:t xml:space="preserve">to trigger the call to </w:t>
      </w:r>
      <w:r w:rsidR="00BF0B6D">
        <w:t xml:space="preserve">the </w:t>
      </w:r>
      <w:proofErr w:type="spellStart"/>
      <w:r w:rsidRPr="00490A04">
        <w:rPr>
          <w:rStyle w:val="CodeInline"/>
        </w:rPr>
        <w:t>unloadScene</w:t>
      </w:r>
      <w:proofErr w:type="spellEnd"/>
      <w:r w:rsidRPr="00490A04">
        <w:rPr>
          <w:rStyle w:val="CodeInline"/>
        </w:rPr>
        <w:t>()</w:t>
      </w:r>
      <w:r>
        <w:t xml:space="preserve"> function</w:t>
      </w:r>
      <w:r w:rsidR="00B21090">
        <w:t>.</w:t>
      </w:r>
    </w:p>
    <w:p w14:paraId="599736BF" w14:textId="77777777" w:rsidR="00805F53" w:rsidRPr="00591A5C" w:rsidRDefault="00805F53" w:rsidP="00FC7804">
      <w:pPr>
        <w:pStyle w:val="Code"/>
      </w:pPr>
      <w:r w:rsidRPr="00591A5C">
        <w:t>GameOver.prototype.update = function() {</w:t>
      </w:r>
    </w:p>
    <w:p w14:paraId="191C144E" w14:textId="77777777" w:rsidR="00805F53" w:rsidRPr="00591A5C" w:rsidRDefault="00805F53" w:rsidP="00FC7804">
      <w:pPr>
        <w:pStyle w:val="Code"/>
      </w:pPr>
      <w:r w:rsidRPr="00591A5C">
        <w:t xml:space="preserve">    gEngine.GameLoop.stop();</w:t>
      </w:r>
    </w:p>
    <w:p w14:paraId="6543C2C9" w14:textId="77777777" w:rsidR="00805F53" w:rsidRDefault="00805F53" w:rsidP="00FC7804">
      <w:pPr>
        <w:pStyle w:val="Code"/>
      </w:pPr>
      <w:r w:rsidRPr="00591A5C">
        <w:t>};</w:t>
      </w:r>
    </w:p>
    <w:p w14:paraId="739479AD" w14:textId="77777777" w:rsidR="00D07AC5" w:rsidRPr="00591A5C" w:rsidRDefault="00805F53" w:rsidP="00D07AC5">
      <w:pPr>
        <w:pStyle w:val="NumList"/>
        <w:numPr>
          <w:ilvl w:val="0"/>
          <w:numId w:val="29"/>
        </w:numPr>
      </w:pPr>
      <w:r>
        <w:t xml:space="preserve">In the </w:t>
      </w:r>
      <w:proofErr w:type="spellStart"/>
      <w:r w:rsidRPr="00490A04">
        <w:rPr>
          <w:rStyle w:val="CodeInline"/>
        </w:rPr>
        <w:t>unloadScene</w:t>
      </w:r>
      <w:proofErr w:type="spellEnd"/>
      <w:r w:rsidRPr="00490A04">
        <w:rPr>
          <w:rStyle w:val="CodeInline"/>
        </w:rPr>
        <w:t>()</w:t>
      </w:r>
      <w:r>
        <w:t xml:space="preserve"> function, call </w:t>
      </w:r>
      <w:proofErr w:type="spellStart"/>
      <w:r w:rsidRPr="00490A04">
        <w:rPr>
          <w:rStyle w:val="CodeInline"/>
        </w:rPr>
        <w:t>gEngine_Core</w:t>
      </w:r>
      <w:proofErr w:type="spellEnd"/>
      <w:r>
        <w:t xml:space="preserve"> to </w:t>
      </w:r>
      <w:r w:rsidR="00B21090">
        <w:t xml:space="preserve">clean up </w:t>
      </w:r>
      <w:r>
        <w:t>all system default resources</w:t>
      </w:r>
      <w:r w:rsidR="00B21090">
        <w:t>.</w:t>
      </w:r>
    </w:p>
    <w:p w14:paraId="220CC7D4" w14:textId="77777777" w:rsidR="00805F53" w:rsidRPr="00181586" w:rsidRDefault="00805F53" w:rsidP="00FC7804">
      <w:pPr>
        <w:pStyle w:val="Code"/>
      </w:pPr>
      <w:r w:rsidRPr="00181586">
        <w:t xml:space="preserve">GameOver.prototype.unloadScene = function() {  </w:t>
      </w:r>
    </w:p>
    <w:p w14:paraId="5F5ACBBB" w14:textId="77777777" w:rsidR="00805F53" w:rsidRPr="00181586" w:rsidRDefault="00805F53" w:rsidP="00FC7804">
      <w:pPr>
        <w:pStyle w:val="Code"/>
      </w:pPr>
      <w:r w:rsidRPr="00181586">
        <w:t xml:space="preserve">    gEngine.Core.cleanUp(); // release gl resources</w:t>
      </w:r>
    </w:p>
    <w:p w14:paraId="3946BC38" w14:textId="77777777" w:rsidR="00805F53" w:rsidRDefault="00805F53" w:rsidP="00FC7804">
      <w:pPr>
        <w:pStyle w:val="Code"/>
      </w:pPr>
      <w:r>
        <w:t>};</w:t>
      </w:r>
    </w:p>
    <w:p w14:paraId="69AF90C6" w14:textId="77777777" w:rsidR="00805F53" w:rsidRDefault="00805F53" w:rsidP="00F17875">
      <w:pPr>
        <w:pStyle w:val="BodyText"/>
      </w:pPr>
      <w:r>
        <w:t xml:space="preserve">The </w:t>
      </w:r>
      <w:proofErr w:type="spellStart"/>
      <w:r w:rsidRPr="009E3962">
        <w:rPr>
          <w:rStyle w:val="CodeInline"/>
        </w:rPr>
        <w:t>GameOver</w:t>
      </w:r>
      <w:proofErr w:type="spellEnd"/>
      <w:r>
        <w:t xml:space="preserve"> scene</w:t>
      </w:r>
      <w:r w:rsidR="00615ECC">
        <w:fldChar w:fldCharType="begin"/>
      </w:r>
      <w:r w:rsidR="00615ECC">
        <w:instrText xml:space="preserve"> XE "</w:instrText>
      </w:r>
      <w:r w:rsidR="00615ECC" w:rsidRPr="000669F8">
        <w:rPr>
          <w:rStyle w:val="CodeInline"/>
        </w:rPr>
        <w:instrText>FontRenderable objects:GameOver</w:instrText>
      </w:r>
      <w:r w:rsidR="00615ECC" w:rsidRPr="000669F8">
        <w:instrText xml:space="preserve"> scene</w:instrText>
      </w:r>
      <w:r w:rsidR="00615ECC">
        <w:instrText xml:space="preserve">" </w:instrText>
      </w:r>
      <w:r w:rsidR="00615ECC">
        <w:fldChar w:fldCharType="end"/>
      </w:r>
      <w:r>
        <w:t xml:space="preserve"> is designed to print the </w:t>
      </w:r>
      <w:r w:rsidR="00B21090">
        <w:t>“</w:t>
      </w:r>
      <w:r>
        <w:t>Game Over</w:t>
      </w:r>
      <w:r w:rsidR="00B21090">
        <w:t>”</w:t>
      </w:r>
      <w:r>
        <w:t xml:space="preserve"> message and terminate the entire game.</w:t>
      </w:r>
    </w:p>
    <w:p w14:paraId="0F51F35E" w14:textId="77777777" w:rsidR="00805F53" w:rsidRDefault="00805F53" w:rsidP="00FC7804">
      <w:pPr>
        <w:pStyle w:val="Heading4"/>
      </w:pPr>
      <w:r>
        <w:t xml:space="preserve">The </w:t>
      </w:r>
      <w:proofErr w:type="spellStart"/>
      <w:r>
        <w:t>MyGame</w:t>
      </w:r>
      <w:proofErr w:type="spellEnd"/>
      <w:r>
        <w:t xml:space="preserve"> Scene</w:t>
      </w:r>
    </w:p>
    <w:p w14:paraId="55F22527" w14:textId="77777777" w:rsidR="00805F53" w:rsidRPr="009804BE" w:rsidRDefault="00805F53" w:rsidP="00FC7804">
      <w:pPr>
        <w:pStyle w:val="BodyTextFirst"/>
      </w:pPr>
      <w:r>
        <w:t xml:space="preserve">You can now finally modify the </w:t>
      </w:r>
      <w:proofErr w:type="spellStart"/>
      <w:r w:rsidRPr="00A5245B">
        <w:rPr>
          <w:rStyle w:val="CodeInline"/>
        </w:rPr>
        <w:t>MyGame</w:t>
      </w:r>
      <w:proofErr w:type="spellEnd"/>
      <w:r>
        <w:t xml:space="preserve"> scene</w:t>
      </w:r>
      <w:r w:rsidR="00615ECC">
        <w:fldChar w:fldCharType="begin"/>
      </w:r>
      <w:r w:rsidR="00615ECC">
        <w:instrText xml:space="preserve"> XE "</w:instrText>
      </w:r>
      <w:r w:rsidR="00615ECC" w:rsidRPr="005E2271">
        <w:rPr>
          <w:rStyle w:val="CodeInline"/>
        </w:rPr>
        <w:instrText>FontRenderable objects:MyGame</w:instrText>
      </w:r>
      <w:r w:rsidR="00615ECC" w:rsidRPr="005E2271">
        <w:instrText xml:space="preserve"> scene</w:instrText>
      </w:r>
      <w:r w:rsidR="00615ECC">
        <w:instrText xml:space="preserve">" </w:instrText>
      </w:r>
      <w:r w:rsidR="00615ECC">
        <w:fldChar w:fldCharType="end"/>
      </w:r>
      <w:r>
        <w:t xml:space="preserve"> to print messages with the various fonts found in the </w:t>
      </w:r>
      <w:r w:rsidRPr="00A5245B">
        <w:rPr>
          <w:rStyle w:val="CodeInline"/>
        </w:rPr>
        <w:t>assets</w:t>
      </w:r>
      <w:r>
        <w:t xml:space="preserve"> folder</w:t>
      </w:r>
      <w:r w:rsidR="00B21090">
        <w:t>.</w:t>
      </w:r>
    </w:p>
    <w:p w14:paraId="4588385D" w14:textId="77777777" w:rsidR="00805F53" w:rsidRPr="00D71B6D" w:rsidRDefault="00805F53" w:rsidP="00805F53">
      <w:pPr>
        <w:pStyle w:val="NumList"/>
        <w:numPr>
          <w:ilvl w:val="0"/>
          <w:numId w:val="30"/>
        </w:numPr>
      </w:pPr>
      <w:r>
        <w:lastRenderedPageBreak/>
        <w:t xml:space="preserve">In the </w:t>
      </w:r>
      <w:r w:rsidRPr="00547723">
        <w:rPr>
          <w:rStyle w:val="CodeInline"/>
        </w:rPr>
        <w:t>MyGame.js</w:t>
      </w:r>
      <w:r>
        <w:t xml:space="preserve"> file, modify the constructor to contain corresponding variables for printing the messages</w:t>
      </w:r>
      <w:r w:rsidR="00BF0B6D">
        <w:t>,</w:t>
      </w:r>
      <w:r>
        <w:t xml:space="preserve"> and </w:t>
      </w:r>
      <w:r w:rsidR="00B21090">
        <w:t xml:space="preserve">modify </w:t>
      </w:r>
      <w:r>
        <w:t xml:space="preserve">the </w:t>
      </w:r>
      <w:r w:rsidRPr="0030662B">
        <w:rPr>
          <w:rStyle w:val="CodeInline"/>
        </w:rPr>
        <w:t>draw()</w:t>
      </w:r>
      <w:r>
        <w:t xml:space="preserve"> function to draw all objects accordingly. Please refer to the </w:t>
      </w:r>
      <w:proofErr w:type="spellStart"/>
      <w:r w:rsidRPr="000F235C">
        <w:rPr>
          <w:rStyle w:val="CodeInline"/>
        </w:rPr>
        <w:t>src</w:t>
      </w:r>
      <w:proofErr w:type="spellEnd"/>
      <w:r w:rsidRPr="000F235C">
        <w:rPr>
          <w:rStyle w:val="CodeInline"/>
        </w:rPr>
        <w:t>/</w:t>
      </w:r>
      <w:proofErr w:type="spellStart"/>
      <w:r w:rsidRPr="000F235C">
        <w:rPr>
          <w:rStyle w:val="CodeInline"/>
        </w:rPr>
        <w:t>MyGame</w:t>
      </w:r>
      <w:proofErr w:type="spellEnd"/>
      <w:r>
        <w:rPr>
          <w:rStyle w:val="CodeInline"/>
        </w:rPr>
        <w:t>/MyGame.js</w:t>
      </w:r>
      <w:r>
        <w:t xml:space="preserve"> file for the details of the code.</w:t>
      </w:r>
    </w:p>
    <w:p w14:paraId="15E7108B" w14:textId="77777777" w:rsidR="00D07AC5" w:rsidRPr="00D71B6D" w:rsidRDefault="00805F53" w:rsidP="00D07AC5">
      <w:pPr>
        <w:pStyle w:val="NumList"/>
        <w:numPr>
          <w:ilvl w:val="0"/>
          <w:numId w:val="30"/>
        </w:numPr>
      </w:pPr>
      <w:r>
        <w:t xml:space="preserve">Modify the </w:t>
      </w:r>
      <w:proofErr w:type="spellStart"/>
      <w:r w:rsidRPr="00E50FF6">
        <w:rPr>
          <w:rStyle w:val="CodeInline"/>
        </w:rPr>
        <w:t>loadScene</w:t>
      </w:r>
      <w:proofErr w:type="spellEnd"/>
      <w:r w:rsidRPr="00E50FF6">
        <w:rPr>
          <w:rStyle w:val="CodeInline"/>
        </w:rPr>
        <w:t>()</w:t>
      </w:r>
      <w:r>
        <w:t xml:space="preserve"> function</w:t>
      </w:r>
      <w:r w:rsidR="00615ECC">
        <w:fldChar w:fldCharType="begin"/>
      </w:r>
      <w:r w:rsidR="00615ECC">
        <w:instrText xml:space="preserve"> XE "</w:instrText>
      </w:r>
      <w:r w:rsidR="00615ECC" w:rsidRPr="00EA0E98">
        <w:rPr>
          <w:rStyle w:val="CodeInline"/>
        </w:rPr>
        <w:instrText>FontRenderable objects:loadScene()</w:instrText>
      </w:r>
      <w:r w:rsidR="00615ECC" w:rsidRPr="00EA0E98">
        <w:instrText xml:space="preserve"> function</w:instrText>
      </w:r>
      <w:r w:rsidR="00615ECC">
        <w:instrText xml:space="preserve">" </w:instrText>
      </w:r>
      <w:r w:rsidR="00615ECC">
        <w:fldChar w:fldCharType="end"/>
      </w:r>
      <w:r>
        <w:t xml:space="preserve"> to load the textures and fonts</w:t>
      </w:r>
      <w:r w:rsidR="0052135D">
        <w:t>.</w:t>
      </w:r>
    </w:p>
    <w:p w14:paraId="5C726648" w14:textId="77777777" w:rsidR="00805F53" w:rsidRPr="00D71B6D" w:rsidRDefault="00805F53" w:rsidP="00FC7804">
      <w:pPr>
        <w:pStyle w:val="Code"/>
      </w:pPr>
      <w:r w:rsidRPr="00D71B6D">
        <w:t>MyGame.prototype.</w:t>
      </w:r>
      <w:r>
        <w:t>loadScene</w:t>
      </w:r>
      <w:r w:rsidRPr="00D71B6D">
        <w:t xml:space="preserve"> = function() {</w:t>
      </w:r>
    </w:p>
    <w:p w14:paraId="2BCAC46E" w14:textId="77777777" w:rsidR="00805F53" w:rsidRPr="00D71B6D" w:rsidRDefault="00805F53" w:rsidP="00FC7804">
      <w:pPr>
        <w:pStyle w:val="Code"/>
      </w:pPr>
      <w:r w:rsidRPr="00D71B6D">
        <w:t xml:space="preserve">   </w:t>
      </w:r>
      <w:r w:rsidR="00B00563">
        <w:t xml:space="preserve"> </w:t>
      </w:r>
      <w:r w:rsidRPr="00D71B6D">
        <w:t>// Step A: loads the textures</w:t>
      </w:r>
    </w:p>
    <w:p w14:paraId="1CDE757F" w14:textId="77777777" w:rsidR="00805F53" w:rsidRPr="00D71B6D" w:rsidRDefault="00805F53" w:rsidP="00FC7804">
      <w:pPr>
        <w:pStyle w:val="Code"/>
      </w:pPr>
      <w:r w:rsidRPr="00D71B6D">
        <w:t xml:space="preserve">   </w:t>
      </w:r>
      <w:r w:rsidR="00B00563">
        <w:t xml:space="preserve"> </w:t>
      </w:r>
      <w:r w:rsidRPr="00D71B6D">
        <w:t>gEngine.Textures.</w:t>
      </w:r>
      <w:r>
        <w:t>loadTexture</w:t>
      </w:r>
      <w:r w:rsidRPr="00D71B6D">
        <w:t>(this.</w:t>
      </w:r>
      <w:r>
        <w:t>k</w:t>
      </w:r>
      <w:r w:rsidRPr="00D71B6D">
        <w:t>FontImage);</w:t>
      </w:r>
    </w:p>
    <w:p w14:paraId="1D4E5232" w14:textId="77777777" w:rsidR="00805F53" w:rsidRPr="00D71B6D" w:rsidRDefault="00805F53" w:rsidP="00FC7804">
      <w:pPr>
        <w:pStyle w:val="Code"/>
      </w:pPr>
      <w:r w:rsidRPr="00D71B6D">
        <w:t xml:space="preserve">   </w:t>
      </w:r>
      <w:r w:rsidR="00B00563">
        <w:t xml:space="preserve"> </w:t>
      </w:r>
      <w:r w:rsidRPr="00D71B6D">
        <w:t>gEngine.Textures.</w:t>
      </w:r>
      <w:r>
        <w:t>loadTexture</w:t>
      </w:r>
      <w:r w:rsidRPr="00D71B6D">
        <w:t>(this.</w:t>
      </w:r>
      <w:r>
        <w:t>k</w:t>
      </w:r>
      <w:r w:rsidRPr="00D71B6D">
        <w:t>MinionSprite);</w:t>
      </w:r>
    </w:p>
    <w:p w14:paraId="60B3FF76" w14:textId="77777777" w:rsidR="00805F53" w:rsidRPr="00D71B6D" w:rsidRDefault="00805F53" w:rsidP="00FC7804">
      <w:pPr>
        <w:pStyle w:val="Code"/>
      </w:pPr>
      <w:r w:rsidRPr="00D71B6D">
        <w:t xml:space="preserve">   </w:t>
      </w:r>
    </w:p>
    <w:p w14:paraId="745C2DA7" w14:textId="77777777" w:rsidR="00805F53" w:rsidRPr="00D71B6D" w:rsidRDefault="00805F53" w:rsidP="00FC7804">
      <w:pPr>
        <w:pStyle w:val="Code"/>
      </w:pPr>
      <w:r w:rsidRPr="00D71B6D">
        <w:t xml:space="preserve">   </w:t>
      </w:r>
      <w:r w:rsidR="00B00563">
        <w:t xml:space="preserve"> </w:t>
      </w:r>
      <w:r w:rsidRPr="00D71B6D">
        <w:t>// Step B: loads all the fonts</w:t>
      </w:r>
    </w:p>
    <w:p w14:paraId="0F504D11"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FontCon16);</w:t>
      </w:r>
    </w:p>
    <w:p w14:paraId="16A94026"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FontCon24);</w:t>
      </w:r>
    </w:p>
    <w:p w14:paraId="760EA367"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FontCon32);</w:t>
      </w:r>
    </w:p>
    <w:p w14:paraId="2A9FB010"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FontCon72);</w:t>
      </w:r>
    </w:p>
    <w:p w14:paraId="4B322337" w14:textId="77777777" w:rsidR="00805F53" w:rsidRPr="00D71B6D" w:rsidRDefault="00805F53" w:rsidP="00FC7804">
      <w:pPr>
        <w:pStyle w:val="Code"/>
      </w:pPr>
      <w:r w:rsidRPr="00D71B6D">
        <w:t xml:space="preserve">   </w:t>
      </w:r>
      <w:r w:rsidR="00B00563">
        <w:t xml:space="preserve"> </w:t>
      </w:r>
      <w:r w:rsidRPr="00D71B6D">
        <w:t>gEngine.Fonts.</w:t>
      </w:r>
      <w:r>
        <w:t>loadFont</w:t>
      </w:r>
      <w:r w:rsidRPr="00D71B6D">
        <w:t>(this.</w:t>
      </w:r>
      <w:r>
        <w:t>k</w:t>
      </w:r>
      <w:r w:rsidRPr="00D71B6D">
        <w:t>FontSeg96);</w:t>
      </w:r>
    </w:p>
    <w:p w14:paraId="5D7DC0CE" w14:textId="77777777" w:rsidR="00805F53" w:rsidRPr="00D71B6D" w:rsidRDefault="00805F53" w:rsidP="00FC7804">
      <w:pPr>
        <w:pStyle w:val="Code"/>
      </w:pPr>
      <w:r w:rsidRPr="00D71B6D">
        <w:t>};</w:t>
      </w:r>
    </w:p>
    <w:p w14:paraId="3C5A9825" w14:textId="77777777" w:rsidR="00D07AC5" w:rsidRPr="00D71B6D" w:rsidRDefault="00805F53" w:rsidP="00D07AC5">
      <w:pPr>
        <w:pStyle w:val="NumList"/>
        <w:numPr>
          <w:ilvl w:val="0"/>
          <w:numId w:val="30"/>
        </w:numPr>
      </w:pPr>
      <w:r>
        <w:t xml:space="preserve">Modify </w:t>
      </w:r>
      <w:r w:rsidR="00464D69">
        <w:t xml:space="preserve">the </w:t>
      </w:r>
      <w:proofErr w:type="spellStart"/>
      <w:r>
        <w:rPr>
          <w:rStyle w:val="CodeInline"/>
        </w:rPr>
        <w:t>unloadScene</w:t>
      </w:r>
      <w:proofErr w:type="spellEnd"/>
      <w:r>
        <w:rPr>
          <w:rStyle w:val="CodeInline"/>
        </w:rPr>
        <w:t>()</w:t>
      </w:r>
      <w:r>
        <w:t xml:space="preserve"> function</w:t>
      </w:r>
      <w:r w:rsidR="00615ECC">
        <w:fldChar w:fldCharType="begin"/>
      </w:r>
      <w:r w:rsidR="00615ECC">
        <w:instrText xml:space="preserve"> XE "</w:instrText>
      </w:r>
      <w:r w:rsidR="00615ECC" w:rsidRPr="00C1624B">
        <w:rPr>
          <w:rStyle w:val="CodeInline"/>
        </w:rPr>
        <w:instrText>FontRenderable objects:unloadScene()</w:instrText>
      </w:r>
      <w:r w:rsidR="00615ECC" w:rsidRPr="00C1624B">
        <w:instrText xml:space="preserve"> function</w:instrText>
      </w:r>
      <w:r w:rsidR="00615ECC">
        <w:instrText xml:space="preserve">" </w:instrText>
      </w:r>
      <w:r w:rsidR="00615ECC">
        <w:fldChar w:fldCharType="end"/>
      </w:r>
      <w:r>
        <w:t xml:space="preserve"> to unload </w:t>
      </w:r>
      <w:r w:rsidR="00BF0B6D">
        <w:t xml:space="preserve">the </w:t>
      </w:r>
      <w:r>
        <w:t xml:space="preserve">textures and fonts and to start the </w:t>
      </w:r>
      <w:proofErr w:type="spellStart"/>
      <w:r w:rsidRPr="00BB1F34">
        <w:rPr>
          <w:rStyle w:val="CodeInline"/>
        </w:rPr>
        <w:t>GameOver</w:t>
      </w:r>
      <w:proofErr w:type="spellEnd"/>
      <w:r>
        <w:t xml:space="preserve"> scene</w:t>
      </w:r>
      <w:r w:rsidR="00464D69">
        <w:t>.</w:t>
      </w:r>
    </w:p>
    <w:p w14:paraId="7A8BA033" w14:textId="77777777" w:rsidR="00805F53" w:rsidRPr="00D71B6D" w:rsidRDefault="00805F53" w:rsidP="00FC7804">
      <w:pPr>
        <w:pStyle w:val="Code"/>
      </w:pPr>
      <w:r w:rsidRPr="00D71B6D">
        <w:t>MyGame.prototype.</w:t>
      </w:r>
      <w:r>
        <w:t>unloadScene</w:t>
      </w:r>
      <w:r w:rsidRPr="00D71B6D">
        <w:t xml:space="preserve"> = function() {  </w:t>
      </w:r>
    </w:p>
    <w:p w14:paraId="598DBFC8" w14:textId="77777777" w:rsidR="00805F53" w:rsidRPr="00D71B6D" w:rsidRDefault="00805F53" w:rsidP="00FC7804">
      <w:pPr>
        <w:pStyle w:val="Code"/>
      </w:pPr>
      <w:r w:rsidRPr="00D71B6D">
        <w:t xml:space="preserve">    gEngine.Textures.</w:t>
      </w:r>
      <w:r>
        <w:t>unloadTexture</w:t>
      </w:r>
      <w:r w:rsidRPr="00D71B6D">
        <w:t>(this.</w:t>
      </w:r>
      <w:r>
        <w:t>k</w:t>
      </w:r>
      <w:r w:rsidRPr="00D71B6D">
        <w:t>FontImage);</w:t>
      </w:r>
    </w:p>
    <w:p w14:paraId="2E035438" w14:textId="77777777" w:rsidR="00805F53" w:rsidRPr="00D71B6D" w:rsidRDefault="00805F53" w:rsidP="00FC7804">
      <w:pPr>
        <w:pStyle w:val="Code"/>
      </w:pPr>
      <w:r w:rsidRPr="00D71B6D">
        <w:t xml:space="preserve">    gEngine.Textures.</w:t>
      </w:r>
      <w:r>
        <w:t>unloadTexture</w:t>
      </w:r>
      <w:r w:rsidRPr="00D71B6D">
        <w:t>(this.</w:t>
      </w:r>
      <w:r>
        <w:t>k</w:t>
      </w:r>
      <w:r w:rsidRPr="00D71B6D">
        <w:t>MinionSprite);</w:t>
      </w:r>
    </w:p>
    <w:p w14:paraId="50C2A5C9" w14:textId="77777777" w:rsidR="00805F53" w:rsidRPr="00D71B6D" w:rsidRDefault="00805F53" w:rsidP="00FC7804">
      <w:pPr>
        <w:pStyle w:val="Code"/>
      </w:pPr>
      <w:r w:rsidRPr="00D71B6D">
        <w:t xml:space="preserve">    </w:t>
      </w:r>
    </w:p>
    <w:p w14:paraId="565EE7C2" w14:textId="77777777" w:rsidR="00805F53" w:rsidRPr="00D71B6D" w:rsidRDefault="00805F53" w:rsidP="00FC7804">
      <w:pPr>
        <w:pStyle w:val="Code"/>
      </w:pPr>
      <w:r w:rsidRPr="00D71B6D">
        <w:t xml:space="preserve">    // unload the fonts</w:t>
      </w:r>
    </w:p>
    <w:p w14:paraId="11EDF238" w14:textId="77777777" w:rsidR="00805F53" w:rsidRPr="00D71B6D" w:rsidRDefault="00805F53" w:rsidP="00FC7804">
      <w:pPr>
        <w:pStyle w:val="Code"/>
      </w:pPr>
      <w:r w:rsidRPr="00D71B6D">
        <w:t xml:space="preserve">    gEngine.Fonts.</w:t>
      </w:r>
      <w:r>
        <w:t>unload</w:t>
      </w:r>
      <w:r w:rsidRPr="00D71B6D">
        <w:t>Font(this.</w:t>
      </w:r>
      <w:r>
        <w:t>k</w:t>
      </w:r>
      <w:r w:rsidRPr="00D71B6D">
        <w:t>FontCon16);</w:t>
      </w:r>
    </w:p>
    <w:p w14:paraId="707201AB" w14:textId="77777777" w:rsidR="00805F53" w:rsidRPr="00D71B6D" w:rsidRDefault="00805F53" w:rsidP="00FC7804">
      <w:pPr>
        <w:pStyle w:val="Code"/>
      </w:pPr>
      <w:r w:rsidRPr="00D71B6D">
        <w:t xml:space="preserve">    gEngine.Fonts.</w:t>
      </w:r>
      <w:r>
        <w:t>unload</w:t>
      </w:r>
      <w:r w:rsidRPr="00D71B6D">
        <w:t>Font(this.</w:t>
      </w:r>
      <w:r>
        <w:t>k</w:t>
      </w:r>
      <w:r w:rsidRPr="00D71B6D">
        <w:t>FontCon24);</w:t>
      </w:r>
    </w:p>
    <w:p w14:paraId="60B6E738" w14:textId="77777777" w:rsidR="00805F53" w:rsidRPr="00D71B6D" w:rsidRDefault="00805F53" w:rsidP="00FC7804">
      <w:pPr>
        <w:pStyle w:val="Code"/>
      </w:pPr>
      <w:r w:rsidRPr="00D71B6D">
        <w:t xml:space="preserve">    gEngine.Fonts.</w:t>
      </w:r>
      <w:r>
        <w:t>unload</w:t>
      </w:r>
      <w:r w:rsidRPr="00D71B6D">
        <w:t>Font(this.</w:t>
      </w:r>
      <w:r>
        <w:t>k</w:t>
      </w:r>
      <w:r w:rsidRPr="00D71B6D">
        <w:t>FontCon32);</w:t>
      </w:r>
    </w:p>
    <w:p w14:paraId="63D130F9" w14:textId="77777777" w:rsidR="00805F53" w:rsidRPr="00D71B6D" w:rsidRDefault="00805F53" w:rsidP="00FC7804">
      <w:pPr>
        <w:pStyle w:val="Code"/>
      </w:pPr>
      <w:r w:rsidRPr="00D71B6D">
        <w:t xml:space="preserve">    gEngine.Fonts.</w:t>
      </w:r>
      <w:r>
        <w:t>unload</w:t>
      </w:r>
      <w:r w:rsidRPr="00D71B6D">
        <w:t>Font(this.</w:t>
      </w:r>
      <w:r>
        <w:t>k</w:t>
      </w:r>
      <w:r w:rsidRPr="00D71B6D">
        <w:t>FontCon72);</w:t>
      </w:r>
    </w:p>
    <w:p w14:paraId="6B50B44B" w14:textId="77777777" w:rsidR="00805F53" w:rsidRPr="00D71B6D" w:rsidRDefault="00805F53" w:rsidP="00FC7804">
      <w:pPr>
        <w:pStyle w:val="Code"/>
      </w:pPr>
      <w:r w:rsidRPr="00D71B6D">
        <w:t xml:space="preserve">    gEngine.Fonts.</w:t>
      </w:r>
      <w:r>
        <w:t>unload</w:t>
      </w:r>
      <w:r w:rsidRPr="00D71B6D">
        <w:t>Font(this.</w:t>
      </w:r>
      <w:r>
        <w:t>k</w:t>
      </w:r>
      <w:r w:rsidRPr="00D71B6D">
        <w:t>FontSeg96);</w:t>
      </w:r>
    </w:p>
    <w:p w14:paraId="12219A69" w14:textId="77777777" w:rsidR="00805F53" w:rsidRPr="00D71B6D" w:rsidRDefault="00805F53" w:rsidP="00FC7804">
      <w:pPr>
        <w:pStyle w:val="Code"/>
      </w:pPr>
    </w:p>
    <w:p w14:paraId="2E2D56AF" w14:textId="77777777" w:rsidR="00805F53" w:rsidRPr="00D71B6D" w:rsidRDefault="00805F53" w:rsidP="00FC7804">
      <w:pPr>
        <w:pStyle w:val="Code"/>
      </w:pPr>
      <w:r w:rsidRPr="00D71B6D">
        <w:t xml:space="preserve">    // Step B: starts the next level</w:t>
      </w:r>
    </w:p>
    <w:p w14:paraId="1C633551" w14:textId="77777777" w:rsidR="00805F53" w:rsidRPr="00D71B6D" w:rsidRDefault="00805F53" w:rsidP="00FC7804">
      <w:pPr>
        <w:pStyle w:val="Code"/>
      </w:pPr>
      <w:r w:rsidRPr="00D71B6D">
        <w:t xml:space="preserve">    var nextLevel = new GameOver();  // next level to be loaded</w:t>
      </w:r>
    </w:p>
    <w:p w14:paraId="250131AE" w14:textId="77777777" w:rsidR="00805F53" w:rsidRPr="00D71B6D" w:rsidRDefault="00805F53" w:rsidP="00FC7804">
      <w:pPr>
        <w:pStyle w:val="Code"/>
      </w:pPr>
      <w:r w:rsidRPr="00D71B6D">
        <w:t xml:space="preserve">    gEngine.Core.</w:t>
      </w:r>
      <w:r>
        <w:t>startScene</w:t>
      </w:r>
      <w:r w:rsidRPr="00D71B6D">
        <w:t>(nextLevel);</w:t>
      </w:r>
    </w:p>
    <w:p w14:paraId="39DB9E1A" w14:textId="77777777" w:rsidR="00805F53" w:rsidRPr="00D71B6D" w:rsidRDefault="00805F53" w:rsidP="00FC7804">
      <w:pPr>
        <w:pStyle w:val="Code"/>
      </w:pPr>
      <w:r w:rsidRPr="00D71B6D">
        <w:t>};</w:t>
      </w:r>
    </w:p>
    <w:p w14:paraId="394D26A2" w14:textId="77777777" w:rsidR="00D07AC5" w:rsidRPr="00D71B6D" w:rsidRDefault="00805F53" w:rsidP="00D07AC5">
      <w:pPr>
        <w:pStyle w:val="NumList"/>
        <w:numPr>
          <w:ilvl w:val="0"/>
          <w:numId w:val="30"/>
        </w:numPr>
      </w:pPr>
      <w:r>
        <w:t xml:space="preserve">Define a private </w:t>
      </w:r>
      <w:r w:rsidRPr="001C5079">
        <w:rPr>
          <w:rStyle w:val="CodeInline"/>
        </w:rPr>
        <w:t>_</w:t>
      </w:r>
      <w:proofErr w:type="spellStart"/>
      <w:r w:rsidRPr="001C5079">
        <w:rPr>
          <w:rStyle w:val="CodeInline"/>
        </w:rPr>
        <w:t>initText</w:t>
      </w:r>
      <w:proofErr w:type="spellEnd"/>
      <w:r w:rsidRPr="001C5079">
        <w:rPr>
          <w:rStyle w:val="CodeInline"/>
        </w:rPr>
        <w:t>()</w:t>
      </w:r>
      <w:r>
        <w:t xml:space="preserve"> function</w:t>
      </w:r>
      <w:r w:rsidR="00615ECC">
        <w:fldChar w:fldCharType="begin"/>
      </w:r>
      <w:r w:rsidR="00615ECC">
        <w:instrText xml:space="preserve"> XE "</w:instrText>
      </w:r>
      <w:r w:rsidR="00615ECC" w:rsidRPr="00590235">
        <w:rPr>
          <w:rStyle w:val="CodeInline"/>
        </w:rPr>
        <w:instrText>FontRenderable objects:initText()</w:instrText>
      </w:r>
      <w:r w:rsidR="00615ECC" w:rsidRPr="00590235">
        <w:instrText xml:space="preserve"> function</w:instrText>
      </w:r>
      <w:r w:rsidR="00615ECC">
        <w:instrText xml:space="preserve">" </w:instrText>
      </w:r>
      <w:r w:rsidR="00615ECC">
        <w:fldChar w:fldCharType="end"/>
      </w:r>
      <w:r>
        <w:t xml:space="preserve"> to set the color, location, and height of a </w:t>
      </w:r>
      <w:proofErr w:type="spellStart"/>
      <w:r w:rsidRPr="001C5079">
        <w:rPr>
          <w:rStyle w:val="CodeInline"/>
        </w:rPr>
        <w:t>FontRenderable</w:t>
      </w:r>
      <w:proofErr w:type="spellEnd"/>
      <w:r>
        <w:t xml:space="preserve"> object.</w:t>
      </w:r>
      <w:r w:rsidR="00DF5F83">
        <w:t xml:space="preserve"> </w:t>
      </w:r>
      <w:r>
        <w:t xml:space="preserve">Modify the </w:t>
      </w:r>
      <w:r>
        <w:rPr>
          <w:rStyle w:val="CodeInline"/>
        </w:rPr>
        <w:t>initialize()</w:t>
      </w:r>
      <w:r>
        <w:t xml:space="preserve"> function to set up the proper WC system and initialize the fonts. </w:t>
      </w:r>
    </w:p>
    <w:p w14:paraId="5FCFF0DD" w14:textId="77777777" w:rsidR="00805F53" w:rsidRPr="001C5079" w:rsidRDefault="00805F53" w:rsidP="00FC7804">
      <w:pPr>
        <w:pStyle w:val="Code"/>
      </w:pPr>
      <w:r w:rsidRPr="001C5079">
        <w:t>MyGame.prototype._InitText = function(font, posX, posY, color, textH)</w:t>
      </w:r>
      <w:r>
        <w:t xml:space="preserve"> </w:t>
      </w:r>
      <w:r w:rsidRPr="001C5079">
        <w:t>{</w:t>
      </w:r>
    </w:p>
    <w:p w14:paraId="47582A39" w14:textId="77777777" w:rsidR="00805F53" w:rsidRPr="001C5079" w:rsidRDefault="00805F53" w:rsidP="00FC7804">
      <w:pPr>
        <w:pStyle w:val="Code"/>
      </w:pPr>
      <w:r w:rsidRPr="001C5079">
        <w:t xml:space="preserve">    font.setColor(color);</w:t>
      </w:r>
    </w:p>
    <w:p w14:paraId="1C58A1AE" w14:textId="77777777" w:rsidR="00805F53" w:rsidRPr="001C5079" w:rsidRDefault="00805F53" w:rsidP="00FC7804">
      <w:pPr>
        <w:pStyle w:val="Code"/>
      </w:pPr>
      <w:r w:rsidRPr="001C5079">
        <w:t xml:space="preserve">    font.getXform().setPosition(posX, posY);</w:t>
      </w:r>
    </w:p>
    <w:p w14:paraId="0F3F42F1" w14:textId="77777777" w:rsidR="00805F53" w:rsidRPr="001C5079" w:rsidRDefault="00805F53" w:rsidP="00FC7804">
      <w:pPr>
        <w:pStyle w:val="Code"/>
      </w:pPr>
      <w:r w:rsidRPr="001C5079">
        <w:t xml:space="preserve">    font.setTextHeight(textH); </w:t>
      </w:r>
    </w:p>
    <w:p w14:paraId="08F7C9E8" w14:textId="77777777" w:rsidR="00805F53" w:rsidRPr="001C5079" w:rsidRDefault="00805F53" w:rsidP="00FC7804">
      <w:pPr>
        <w:pStyle w:val="Code"/>
      </w:pPr>
      <w:r w:rsidRPr="001C5079">
        <w:t>};</w:t>
      </w:r>
    </w:p>
    <w:p w14:paraId="25097F28" w14:textId="77777777" w:rsidR="00805F53" w:rsidRDefault="00805F53" w:rsidP="00FC7804">
      <w:pPr>
        <w:pStyle w:val="Code"/>
      </w:pPr>
    </w:p>
    <w:p w14:paraId="785FEC02" w14:textId="77777777" w:rsidR="00805F53" w:rsidRPr="00D71B6D" w:rsidRDefault="00805F53" w:rsidP="00FC7804">
      <w:pPr>
        <w:pStyle w:val="Code"/>
      </w:pPr>
      <w:r w:rsidRPr="00D71B6D">
        <w:t>MyGame.prototype.</w:t>
      </w:r>
      <w:r>
        <w:t>initialize</w:t>
      </w:r>
      <w:r w:rsidRPr="00D71B6D">
        <w:t xml:space="preserve"> = function() {</w:t>
      </w:r>
    </w:p>
    <w:p w14:paraId="12EDF7B3" w14:textId="77777777" w:rsidR="00805F53" w:rsidRPr="00D71B6D" w:rsidRDefault="00805F53" w:rsidP="00FC7804">
      <w:pPr>
        <w:pStyle w:val="Code"/>
      </w:pPr>
      <w:r w:rsidRPr="00D71B6D">
        <w:t xml:space="preserve">    // Step A: set up the cameras</w:t>
      </w:r>
    </w:p>
    <w:p w14:paraId="4E4441F4" w14:textId="77777777" w:rsidR="00805F53" w:rsidRPr="00D71B6D" w:rsidRDefault="00805F53" w:rsidP="00FC7804">
      <w:pPr>
        <w:pStyle w:val="Code"/>
      </w:pPr>
      <w:r>
        <w:t xml:space="preserve">    //</w:t>
      </w:r>
      <w:r w:rsidRPr="00776930">
        <w:t xml:space="preserve"> … Identical to previous code …</w:t>
      </w:r>
    </w:p>
    <w:p w14:paraId="2BA302C3" w14:textId="77777777" w:rsidR="00805F53" w:rsidRPr="00D71B6D" w:rsidRDefault="00805F53" w:rsidP="00FC7804">
      <w:pPr>
        <w:pStyle w:val="Code"/>
      </w:pPr>
      <w:r w:rsidRPr="00D71B6D">
        <w:t xml:space="preserve">      </w:t>
      </w:r>
    </w:p>
    <w:p w14:paraId="27ADB381" w14:textId="77777777" w:rsidR="00805F53" w:rsidRPr="00D71B6D" w:rsidRDefault="00805F53" w:rsidP="00FC7804">
      <w:pPr>
        <w:pStyle w:val="Code"/>
      </w:pPr>
      <w:r w:rsidRPr="00D71B6D">
        <w:t xml:space="preserve"> </w:t>
      </w:r>
      <w:r>
        <w:t xml:space="preserve">   // Step B</w:t>
      </w:r>
      <w:r w:rsidRPr="00D71B6D">
        <w:t>: Create the font and minion images using sprite</w:t>
      </w:r>
    </w:p>
    <w:p w14:paraId="4DCC2C56" w14:textId="77777777" w:rsidR="00805F53" w:rsidRPr="00B47F98" w:rsidRDefault="00805F53" w:rsidP="00FC7804">
      <w:pPr>
        <w:pStyle w:val="Code"/>
      </w:pPr>
      <w:r w:rsidRPr="00B47F98">
        <w:t xml:space="preserve">    // … Identical to previous code …</w:t>
      </w:r>
    </w:p>
    <w:p w14:paraId="2CCDBC3B" w14:textId="77777777" w:rsidR="00805F53" w:rsidRPr="00D71B6D" w:rsidRDefault="00805F53" w:rsidP="00FC7804">
      <w:pPr>
        <w:pStyle w:val="Code"/>
      </w:pPr>
      <w:r w:rsidRPr="00D71B6D">
        <w:t xml:space="preserve">    </w:t>
      </w:r>
    </w:p>
    <w:p w14:paraId="6BBAE6DE" w14:textId="77777777" w:rsidR="00805F53" w:rsidRPr="00D71B6D" w:rsidRDefault="00805F53" w:rsidP="00FC7804">
      <w:pPr>
        <w:pStyle w:val="Code"/>
      </w:pPr>
      <w:r w:rsidRPr="00D71B6D">
        <w:t xml:space="preserve">    //</w:t>
      </w:r>
      <w:r>
        <w:t xml:space="preserve"> Create the fonts!</w:t>
      </w:r>
    </w:p>
    <w:p w14:paraId="7C37BEC4" w14:textId="77777777" w:rsidR="00805F53" w:rsidRPr="00D71B6D" w:rsidRDefault="00805F53" w:rsidP="00FC7804">
      <w:pPr>
        <w:pStyle w:val="Code"/>
      </w:pPr>
      <w:r w:rsidRPr="00D71B6D">
        <w:lastRenderedPageBreak/>
        <w:t xml:space="preserve">    this.</w:t>
      </w:r>
      <w:r>
        <w:t>m</w:t>
      </w:r>
      <w:r w:rsidRPr="00D71B6D">
        <w:t>TextSysFont = new FontRenderable("System Font: in Red");</w:t>
      </w:r>
    </w:p>
    <w:p w14:paraId="019E699B" w14:textId="77777777" w:rsidR="00805F53" w:rsidRPr="00D71B6D" w:rsidRDefault="00805F53" w:rsidP="00FC7804">
      <w:pPr>
        <w:pStyle w:val="Code"/>
      </w:pPr>
      <w:r w:rsidRPr="00D71B6D">
        <w:t xml:space="preserve">    this._InitText(this.</w:t>
      </w:r>
      <w:r>
        <w:t>m</w:t>
      </w:r>
      <w:r w:rsidRPr="00D71B6D">
        <w:t>TextSysFont, 50, 60, [1, 0, 0, 1], 3);</w:t>
      </w:r>
    </w:p>
    <w:p w14:paraId="35461149" w14:textId="77777777" w:rsidR="00805F53" w:rsidRPr="00D71B6D" w:rsidRDefault="00805F53" w:rsidP="00FC7804">
      <w:pPr>
        <w:pStyle w:val="Code"/>
      </w:pPr>
      <w:r w:rsidRPr="00D71B6D">
        <w:t xml:space="preserve">    </w:t>
      </w:r>
    </w:p>
    <w:p w14:paraId="5C11FD47" w14:textId="77777777" w:rsidR="00805F53" w:rsidRPr="00D71B6D" w:rsidRDefault="00805F53" w:rsidP="00FC7804">
      <w:pPr>
        <w:pStyle w:val="Code"/>
      </w:pPr>
      <w:r w:rsidRPr="00D71B6D">
        <w:t xml:space="preserve">    this.</w:t>
      </w:r>
      <w:r>
        <w:t>m</w:t>
      </w:r>
      <w:r w:rsidRPr="00D71B6D">
        <w:t>TextCon16 = new FontRenderable("Consolas 16: in black");</w:t>
      </w:r>
    </w:p>
    <w:p w14:paraId="392E7761" w14:textId="77777777" w:rsidR="00805F53" w:rsidRPr="00D71B6D" w:rsidRDefault="00805F53" w:rsidP="00FC7804">
      <w:pPr>
        <w:pStyle w:val="Code"/>
      </w:pPr>
      <w:r w:rsidRPr="00D71B6D">
        <w:t xml:space="preserve">    this.</w:t>
      </w:r>
      <w:r>
        <w:t>m</w:t>
      </w:r>
      <w:r w:rsidRPr="00D71B6D">
        <w:t>TextCon16.</w:t>
      </w:r>
      <w:r>
        <w:t>set</w:t>
      </w:r>
      <w:r w:rsidRPr="00D71B6D">
        <w:t>Font(this.</w:t>
      </w:r>
      <w:r>
        <w:t>k</w:t>
      </w:r>
      <w:r w:rsidRPr="00D71B6D">
        <w:t>FontCon16);</w:t>
      </w:r>
    </w:p>
    <w:p w14:paraId="46A699A8" w14:textId="77777777" w:rsidR="00805F53" w:rsidRPr="00D71B6D" w:rsidRDefault="00805F53" w:rsidP="00FC7804">
      <w:pPr>
        <w:pStyle w:val="Code"/>
      </w:pPr>
      <w:r w:rsidRPr="00D71B6D">
        <w:t xml:space="preserve">    this._InitText(this.</w:t>
      </w:r>
      <w:r>
        <w:t>m</w:t>
      </w:r>
      <w:r w:rsidRPr="00D71B6D">
        <w:t>TextCon16, 50, 55, [0, 0, 0, 1], 2);</w:t>
      </w:r>
    </w:p>
    <w:p w14:paraId="00619E92" w14:textId="77777777" w:rsidR="00805F53" w:rsidRPr="00D71B6D" w:rsidRDefault="00805F53" w:rsidP="00FC7804">
      <w:pPr>
        <w:pStyle w:val="Code"/>
      </w:pPr>
      <w:r w:rsidRPr="00D71B6D">
        <w:t xml:space="preserve">    </w:t>
      </w:r>
    </w:p>
    <w:p w14:paraId="3C0D0707" w14:textId="77777777" w:rsidR="00805F53" w:rsidRPr="00D71B6D" w:rsidRDefault="00805F53" w:rsidP="00FC7804">
      <w:pPr>
        <w:pStyle w:val="Code"/>
      </w:pPr>
      <w:r w:rsidRPr="00D71B6D">
        <w:t xml:space="preserve">    this.</w:t>
      </w:r>
      <w:r>
        <w:t>m</w:t>
      </w:r>
      <w:r w:rsidRPr="00D71B6D">
        <w:t>TextCon24 = new FontRenderable("Consolas 24: in black");</w:t>
      </w:r>
    </w:p>
    <w:p w14:paraId="5AD37607" w14:textId="77777777" w:rsidR="00805F53" w:rsidRPr="00D71B6D" w:rsidRDefault="00805F53" w:rsidP="00FC7804">
      <w:pPr>
        <w:pStyle w:val="Code"/>
      </w:pPr>
      <w:r w:rsidRPr="00D71B6D">
        <w:t xml:space="preserve">    this.</w:t>
      </w:r>
      <w:r>
        <w:t>m</w:t>
      </w:r>
      <w:r w:rsidRPr="00D71B6D">
        <w:t>TextCon24.</w:t>
      </w:r>
      <w:r>
        <w:t>set</w:t>
      </w:r>
      <w:r w:rsidRPr="00D71B6D">
        <w:t>Font(this.</w:t>
      </w:r>
      <w:r>
        <w:t>k</w:t>
      </w:r>
      <w:r w:rsidRPr="00D71B6D">
        <w:t>FontCon24);</w:t>
      </w:r>
    </w:p>
    <w:p w14:paraId="7D63D4A3" w14:textId="77777777" w:rsidR="00805F53" w:rsidRPr="00D71B6D" w:rsidRDefault="00805F53" w:rsidP="00FC7804">
      <w:pPr>
        <w:pStyle w:val="Code"/>
      </w:pPr>
      <w:r w:rsidRPr="00D71B6D">
        <w:t xml:space="preserve">    this._InitText(this.</w:t>
      </w:r>
      <w:r>
        <w:t>m</w:t>
      </w:r>
      <w:r w:rsidRPr="00D71B6D">
        <w:t>TextCon24, 50, 50, [0, 0, 0, 1], 3);</w:t>
      </w:r>
    </w:p>
    <w:p w14:paraId="79E17935" w14:textId="77777777" w:rsidR="00805F53" w:rsidRPr="00D71B6D" w:rsidRDefault="00805F53" w:rsidP="00FC7804">
      <w:pPr>
        <w:pStyle w:val="Code"/>
      </w:pPr>
      <w:r w:rsidRPr="00D71B6D">
        <w:t xml:space="preserve">    </w:t>
      </w:r>
    </w:p>
    <w:p w14:paraId="59F3DA2B" w14:textId="77777777" w:rsidR="00805F53" w:rsidRPr="00D71B6D" w:rsidRDefault="00805F53" w:rsidP="00FC7804">
      <w:pPr>
        <w:pStyle w:val="Code"/>
      </w:pPr>
      <w:r w:rsidRPr="00D71B6D">
        <w:t xml:space="preserve">    this.</w:t>
      </w:r>
      <w:r>
        <w:t>m</w:t>
      </w:r>
      <w:r w:rsidRPr="00D71B6D">
        <w:t>TextCon32 = new FontRenderable("Consolas 32: in white");</w:t>
      </w:r>
    </w:p>
    <w:p w14:paraId="7B057D75" w14:textId="77777777" w:rsidR="00805F53" w:rsidRPr="00D71B6D" w:rsidRDefault="00805F53" w:rsidP="00FC7804">
      <w:pPr>
        <w:pStyle w:val="Code"/>
      </w:pPr>
      <w:r w:rsidRPr="00D71B6D">
        <w:t xml:space="preserve">    this.</w:t>
      </w:r>
      <w:r>
        <w:t>m</w:t>
      </w:r>
      <w:r w:rsidRPr="00D71B6D">
        <w:t>TextCon32.</w:t>
      </w:r>
      <w:r>
        <w:t>set</w:t>
      </w:r>
      <w:r w:rsidRPr="00D71B6D">
        <w:t>Font(this.</w:t>
      </w:r>
      <w:r>
        <w:t>k</w:t>
      </w:r>
      <w:r w:rsidRPr="00D71B6D">
        <w:t>FontCon32);</w:t>
      </w:r>
    </w:p>
    <w:p w14:paraId="1CAAE98B" w14:textId="77777777" w:rsidR="00805F53" w:rsidRPr="00D71B6D" w:rsidRDefault="00805F53" w:rsidP="00FC7804">
      <w:pPr>
        <w:pStyle w:val="Code"/>
      </w:pPr>
      <w:r w:rsidRPr="00D71B6D">
        <w:t xml:space="preserve">    this._InitText(this.</w:t>
      </w:r>
      <w:r>
        <w:t>m</w:t>
      </w:r>
      <w:r w:rsidRPr="00D71B6D">
        <w:t>TextCon32, 40, 40, [1, 1, 1, 1], 4);</w:t>
      </w:r>
    </w:p>
    <w:p w14:paraId="63CE2CAC" w14:textId="77777777" w:rsidR="00805F53" w:rsidRPr="00D71B6D" w:rsidRDefault="00805F53" w:rsidP="00FC7804">
      <w:pPr>
        <w:pStyle w:val="Code"/>
      </w:pPr>
      <w:r w:rsidRPr="00D71B6D">
        <w:t xml:space="preserve">    </w:t>
      </w:r>
    </w:p>
    <w:p w14:paraId="77949EA5" w14:textId="77777777" w:rsidR="00805F53" w:rsidRPr="00D71B6D" w:rsidRDefault="00805F53" w:rsidP="00FC7804">
      <w:pPr>
        <w:pStyle w:val="Code"/>
      </w:pPr>
      <w:r w:rsidRPr="00D71B6D">
        <w:t xml:space="preserve">    this.</w:t>
      </w:r>
      <w:r>
        <w:t>m</w:t>
      </w:r>
      <w:r w:rsidRPr="00D71B6D">
        <w:t>TextCon72 = new FontRenderable("Consolas 72: in blue");</w:t>
      </w:r>
    </w:p>
    <w:p w14:paraId="1B9709D1" w14:textId="77777777" w:rsidR="00805F53" w:rsidRPr="00D71B6D" w:rsidRDefault="00805F53" w:rsidP="00FC7804">
      <w:pPr>
        <w:pStyle w:val="Code"/>
      </w:pPr>
      <w:r w:rsidRPr="00D71B6D">
        <w:t xml:space="preserve">    this.</w:t>
      </w:r>
      <w:r>
        <w:t>m</w:t>
      </w:r>
      <w:r w:rsidRPr="00D71B6D">
        <w:t>TextCon72.</w:t>
      </w:r>
      <w:r>
        <w:t>set</w:t>
      </w:r>
      <w:r w:rsidRPr="00D71B6D">
        <w:t>Font(this.</w:t>
      </w:r>
      <w:r>
        <w:t>k</w:t>
      </w:r>
      <w:r w:rsidRPr="00D71B6D">
        <w:t>FontCon72);</w:t>
      </w:r>
    </w:p>
    <w:p w14:paraId="0C6063BB" w14:textId="77777777" w:rsidR="00805F53" w:rsidRPr="00D71B6D" w:rsidRDefault="00805F53" w:rsidP="00FC7804">
      <w:pPr>
        <w:pStyle w:val="Code"/>
      </w:pPr>
      <w:r w:rsidRPr="00D71B6D">
        <w:t xml:space="preserve">    this._InitText(this.</w:t>
      </w:r>
      <w:r>
        <w:t>m</w:t>
      </w:r>
      <w:r w:rsidRPr="00D71B6D">
        <w:t>TextCon72, 30, 30, [0, 0, 1, 1], 6);</w:t>
      </w:r>
    </w:p>
    <w:p w14:paraId="68DEB760" w14:textId="77777777" w:rsidR="00805F53" w:rsidRPr="00D71B6D" w:rsidRDefault="00805F53" w:rsidP="00FC7804">
      <w:pPr>
        <w:pStyle w:val="Code"/>
      </w:pPr>
      <w:r w:rsidRPr="00D71B6D">
        <w:t xml:space="preserve">    </w:t>
      </w:r>
    </w:p>
    <w:p w14:paraId="432DD1CA" w14:textId="77777777" w:rsidR="00805F53" w:rsidRPr="00D71B6D" w:rsidRDefault="00805F53" w:rsidP="00FC7804">
      <w:pPr>
        <w:pStyle w:val="Code"/>
      </w:pPr>
      <w:r w:rsidRPr="00D71B6D">
        <w:t xml:space="preserve">    this.</w:t>
      </w:r>
      <w:r>
        <w:t>m</w:t>
      </w:r>
      <w:r w:rsidRPr="00D71B6D">
        <w:t>TextSeg96  = new FontRenderable("Segment7-92");</w:t>
      </w:r>
    </w:p>
    <w:p w14:paraId="4FD60C25" w14:textId="77777777" w:rsidR="00805F53" w:rsidRPr="00D71B6D" w:rsidRDefault="00805F53" w:rsidP="00FC7804">
      <w:pPr>
        <w:pStyle w:val="Code"/>
      </w:pPr>
      <w:r w:rsidRPr="00D71B6D">
        <w:t xml:space="preserve">    this.</w:t>
      </w:r>
      <w:r>
        <w:t>mTextSeg96</w:t>
      </w:r>
      <w:r w:rsidRPr="00D71B6D">
        <w:t>.</w:t>
      </w:r>
      <w:r>
        <w:t>set</w:t>
      </w:r>
      <w:r w:rsidRPr="00D71B6D">
        <w:t>Font(this.</w:t>
      </w:r>
      <w:r>
        <w:t>k</w:t>
      </w:r>
      <w:r w:rsidRPr="00D71B6D">
        <w:t>FontSeg96);</w:t>
      </w:r>
    </w:p>
    <w:p w14:paraId="619CD882" w14:textId="77777777" w:rsidR="00805F53" w:rsidRPr="00D71B6D" w:rsidRDefault="00805F53" w:rsidP="00FC7804">
      <w:pPr>
        <w:pStyle w:val="Code"/>
      </w:pPr>
      <w:r w:rsidRPr="00D71B6D">
        <w:t xml:space="preserve">    this._InitText(this.</w:t>
      </w:r>
      <w:r>
        <w:t>m</w:t>
      </w:r>
      <w:r w:rsidRPr="00D71B6D">
        <w:t>TextSeg96 , 30, 15, [1, 1, 0, 1], 7);</w:t>
      </w:r>
    </w:p>
    <w:p w14:paraId="592AD0BC" w14:textId="77777777" w:rsidR="00805F53" w:rsidRPr="00D71B6D" w:rsidRDefault="00805F53" w:rsidP="00FC7804">
      <w:pPr>
        <w:pStyle w:val="Code"/>
      </w:pPr>
      <w:r w:rsidRPr="00D71B6D">
        <w:t xml:space="preserve">    </w:t>
      </w:r>
    </w:p>
    <w:p w14:paraId="5A96B082" w14:textId="77777777" w:rsidR="00805F53" w:rsidRPr="00D71B6D" w:rsidRDefault="00805F53" w:rsidP="00FC7804">
      <w:pPr>
        <w:pStyle w:val="Code"/>
      </w:pPr>
      <w:r w:rsidRPr="00D71B6D">
        <w:t xml:space="preserve">    this.</w:t>
      </w:r>
      <w:r>
        <w:t>m</w:t>
      </w:r>
      <w:r w:rsidRPr="00D71B6D">
        <w:t>TextToWork = this.</w:t>
      </w:r>
      <w:r>
        <w:t>m</w:t>
      </w:r>
      <w:r w:rsidRPr="00D71B6D">
        <w:t>TextCon16;</w:t>
      </w:r>
    </w:p>
    <w:p w14:paraId="61FE60DD" w14:textId="77777777" w:rsidR="00805F53" w:rsidRPr="00D71B6D" w:rsidRDefault="00805F53" w:rsidP="00FC7804">
      <w:pPr>
        <w:pStyle w:val="Code"/>
      </w:pPr>
      <w:r w:rsidRPr="00D71B6D">
        <w:t>};</w:t>
      </w:r>
    </w:p>
    <w:p w14:paraId="76D6DEDD" w14:textId="77777777" w:rsidR="00805F53" w:rsidRPr="00605DE2" w:rsidRDefault="00805F53" w:rsidP="00D07AC5">
      <w:pPr>
        <w:pStyle w:val="BodyText"/>
      </w:pPr>
      <w:r>
        <w:t xml:space="preserve">Notice the calls to </w:t>
      </w:r>
      <w:proofErr w:type="spellStart"/>
      <w:r w:rsidR="0022173E">
        <w:rPr>
          <w:rStyle w:val="CodeInline"/>
        </w:rPr>
        <w:t>s</w:t>
      </w:r>
      <w:r w:rsidR="0022173E" w:rsidRPr="002F20F6">
        <w:rPr>
          <w:rStyle w:val="CodeInline"/>
        </w:rPr>
        <w:t>e</w:t>
      </w:r>
      <w:r w:rsidR="0022173E">
        <w:rPr>
          <w:rStyle w:val="CodeInline"/>
        </w:rPr>
        <w:t>t</w:t>
      </w:r>
      <w:r w:rsidR="0022173E" w:rsidRPr="002F20F6">
        <w:rPr>
          <w:rStyle w:val="CodeInline"/>
        </w:rPr>
        <w:t>Font</w:t>
      </w:r>
      <w:proofErr w:type="spellEnd"/>
      <w:r w:rsidR="0022173E" w:rsidRPr="002F20F6">
        <w:rPr>
          <w:rStyle w:val="CodeInline"/>
        </w:rPr>
        <w:t>()</w:t>
      </w:r>
      <w:r w:rsidR="0022173E">
        <w:t xml:space="preserve"> function</w:t>
      </w:r>
      <w:r w:rsidR="00615ECC">
        <w:fldChar w:fldCharType="begin"/>
      </w:r>
      <w:r w:rsidR="00615ECC">
        <w:instrText xml:space="preserve"> XE "</w:instrText>
      </w:r>
      <w:r w:rsidR="00615ECC" w:rsidRPr="00216CF6">
        <w:rPr>
          <w:rStyle w:val="CodeInline"/>
        </w:rPr>
        <w:instrText>FontRenderable objects:setFont()</w:instrText>
      </w:r>
      <w:r w:rsidR="00615ECC" w:rsidRPr="00216CF6">
        <w:instrText xml:space="preserve"> function</w:instrText>
      </w:r>
      <w:r w:rsidR="00615ECC">
        <w:instrText xml:space="preserve">" </w:instrText>
      </w:r>
      <w:r w:rsidR="00615ECC">
        <w:fldChar w:fldCharType="end"/>
      </w:r>
      <w:r w:rsidR="0022173E">
        <w:t xml:space="preserve"> to </w:t>
      </w:r>
      <w:r>
        <w:t xml:space="preserve">change the font type for each message. </w:t>
      </w:r>
    </w:p>
    <w:p w14:paraId="2C30C9A9" w14:textId="77777777" w:rsidR="00D07AC5" w:rsidRPr="00D71B6D" w:rsidRDefault="00805F53" w:rsidP="00D07AC5">
      <w:pPr>
        <w:pStyle w:val="NumList"/>
        <w:numPr>
          <w:ilvl w:val="0"/>
          <w:numId w:val="30"/>
        </w:numPr>
      </w:pPr>
      <w:r>
        <w:t xml:space="preserve">Modify the </w:t>
      </w:r>
      <w:r>
        <w:rPr>
          <w:rStyle w:val="CodeInline"/>
        </w:rPr>
        <w:t>update()</w:t>
      </w:r>
      <w:r>
        <w:t xml:space="preserve"> function with the following</w:t>
      </w:r>
      <w:r w:rsidR="00615ECC">
        <w:fldChar w:fldCharType="begin"/>
      </w:r>
      <w:r w:rsidR="00615ECC">
        <w:instrText xml:space="preserve"> XE "</w:instrText>
      </w:r>
      <w:r w:rsidR="00615ECC" w:rsidRPr="00F72667">
        <w:instrText>FontRenderable objects:MyGame scene</w:instrText>
      </w:r>
      <w:r w:rsidR="00615ECC">
        <w:instrText xml:space="preserve">" </w:instrText>
      </w:r>
      <w:r w:rsidR="00615ECC">
        <w:fldChar w:fldCharType="end"/>
      </w:r>
      <w:r>
        <w:t>:</w:t>
      </w:r>
    </w:p>
    <w:p w14:paraId="66B51828" w14:textId="77777777" w:rsidR="00805F53" w:rsidRPr="00D71B6D" w:rsidRDefault="00805F53" w:rsidP="00FC7804">
      <w:pPr>
        <w:pStyle w:val="Code"/>
      </w:pPr>
      <w:r w:rsidRPr="00D71B6D">
        <w:t>MyGame.prototype.</w:t>
      </w:r>
      <w:r>
        <w:t>update</w:t>
      </w:r>
      <w:r w:rsidRPr="00D71B6D">
        <w:t xml:space="preserve"> = function()</w:t>
      </w:r>
      <w:r>
        <w:t xml:space="preserve"> </w:t>
      </w:r>
      <w:r w:rsidRPr="00D71B6D">
        <w:t>{</w:t>
      </w:r>
    </w:p>
    <w:p w14:paraId="4C6CA679" w14:textId="77777777" w:rsidR="00805F53" w:rsidRPr="00D71B6D" w:rsidRDefault="00805F53" w:rsidP="00FC7804">
      <w:pPr>
        <w:pStyle w:val="Code"/>
      </w:pPr>
      <w:r w:rsidRPr="00D71B6D">
        <w:t xml:space="preserve">    // </w:t>
      </w:r>
      <w:r>
        <w:t>Controlling of hero and zooming of font image</w:t>
      </w:r>
    </w:p>
    <w:p w14:paraId="7F3B5807" w14:textId="77777777" w:rsidR="00805F53" w:rsidRPr="00CD5FD6" w:rsidRDefault="00805F53" w:rsidP="00FC7804">
      <w:pPr>
        <w:pStyle w:val="Code"/>
      </w:pPr>
      <w:r w:rsidRPr="00CD5FD6">
        <w:t xml:space="preserve">    // … Identical to previous code …</w:t>
      </w:r>
    </w:p>
    <w:p w14:paraId="22AD1036" w14:textId="77777777" w:rsidR="00805F53" w:rsidRPr="00D71B6D" w:rsidRDefault="00805F53" w:rsidP="00FC7804">
      <w:pPr>
        <w:pStyle w:val="Code"/>
      </w:pPr>
      <w:r w:rsidRPr="00D71B6D">
        <w:t xml:space="preserve">   </w:t>
      </w:r>
    </w:p>
    <w:p w14:paraId="6453B145" w14:textId="77777777" w:rsidR="00805F53" w:rsidRPr="00D71B6D" w:rsidRDefault="00805F53" w:rsidP="00FC7804">
      <w:pPr>
        <w:pStyle w:val="Code"/>
      </w:pPr>
      <w:r w:rsidRPr="00D71B6D">
        <w:t xml:space="preserve">    // choose which text to work on</w:t>
      </w:r>
    </w:p>
    <w:p w14:paraId="79C4931B" w14:textId="77777777" w:rsidR="00805F53" w:rsidRPr="00D71B6D" w:rsidRDefault="00805F53" w:rsidP="00FC7804">
      <w:pPr>
        <w:pStyle w:val="Code"/>
      </w:pPr>
      <w:r w:rsidRPr="00D71B6D">
        <w:t xml:space="preserve">    if (gEngine.Input.</w:t>
      </w:r>
      <w:r>
        <w:t>isKey</w:t>
      </w:r>
      <w:r w:rsidRPr="00D71B6D">
        <w:t>Clicked(gEngine.Input.</w:t>
      </w:r>
      <w:r>
        <w:t>keys</w:t>
      </w:r>
      <w:r w:rsidRPr="00D71B6D">
        <w:t>.Zero))</w:t>
      </w:r>
    </w:p>
    <w:p w14:paraId="054C7A5C" w14:textId="77777777" w:rsidR="00805F53" w:rsidRPr="00D71B6D" w:rsidRDefault="00805F53" w:rsidP="00FC7804">
      <w:pPr>
        <w:pStyle w:val="Code"/>
      </w:pPr>
      <w:r w:rsidRPr="00D71B6D">
        <w:t xml:space="preserve">        this.</w:t>
      </w:r>
      <w:r>
        <w:t>m</w:t>
      </w:r>
      <w:r w:rsidRPr="00D71B6D">
        <w:t>TextToWork = this.</w:t>
      </w:r>
      <w:r>
        <w:t>m</w:t>
      </w:r>
      <w:r w:rsidRPr="00D71B6D">
        <w:t>TextCon16;</w:t>
      </w:r>
    </w:p>
    <w:p w14:paraId="61FEBF29" w14:textId="77777777" w:rsidR="00805F53" w:rsidRPr="00D71B6D" w:rsidRDefault="00805F53" w:rsidP="00FC7804">
      <w:pPr>
        <w:pStyle w:val="Code"/>
      </w:pPr>
      <w:r w:rsidRPr="00D71B6D">
        <w:t xml:space="preserve">    if (gEngine.Input.</w:t>
      </w:r>
      <w:r>
        <w:t>isKey</w:t>
      </w:r>
      <w:r w:rsidRPr="00D71B6D">
        <w:t>Clicked(gEngine.Input.</w:t>
      </w:r>
      <w:r>
        <w:t>keys</w:t>
      </w:r>
      <w:r w:rsidRPr="00D71B6D">
        <w:t>.One))</w:t>
      </w:r>
    </w:p>
    <w:p w14:paraId="04F87A64" w14:textId="77777777" w:rsidR="00805F53" w:rsidRPr="00D71B6D" w:rsidRDefault="00805F53" w:rsidP="00FC7804">
      <w:pPr>
        <w:pStyle w:val="Code"/>
      </w:pPr>
      <w:r w:rsidRPr="00D71B6D">
        <w:t xml:space="preserve">        this.</w:t>
      </w:r>
      <w:r>
        <w:t>m</w:t>
      </w:r>
      <w:r w:rsidRPr="00D71B6D">
        <w:t>TextToWork = this.</w:t>
      </w:r>
      <w:r>
        <w:t>m</w:t>
      </w:r>
      <w:r w:rsidRPr="00D71B6D">
        <w:t>TextCon24;</w:t>
      </w:r>
    </w:p>
    <w:p w14:paraId="4B7BF06C" w14:textId="77777777" w:rsidR="00805F53" w:rsidRPr="00D71B6D" w:rsidRDefault="00805F53" w:rsidP="00FC7804">
      <w:pPr>
        <w:pStyle w:val="Code"/>
      </w:pPr>
      <w:r w:rsidRPr="00D71B6D">
        <w:t xml:space="preserve">    if (gEngine.Input.</w:t>
      </w:r>
      <w:r>
        <w:t>isKey</w:t>
      </w:r>
      <w:r w:rsidRPr="00D71B6D">
        <w:t>Clicked(gEngine.Input.</w:t>
      </w:r>
      <w:r>
        <w:t>keys</w:t>
      </w:r>
      <w:r w:rsidRPr="00D71B6D">
        <w:t>.Three))</w:t>
      </w:r>
    </w:p>
    <w:p w14:paraId="6CC32B82" w14:textId="77777777" w:rsidR="00805F53" w:rsidRPr="00D71B6D" w:rsidRDefault="00805F53" w:rsidP="00FC7804">
      <w:pPr>
        <w:pStyle w:val="Code"/>
      </w:pPr>
      <w:r w:rsidRPr="00D71B6D">
        <w:t xml:space="preserve">        this.</w:t>
      </w:r>
      <w:r>
        <w:t>m</w:t>
      </w:r>
      <w:r w:rsidRPr="00D71B6D">
        <w:t>TextToWork = this.</w:t>
      </w:r>
      <w:r>
        <w:t>m</w:t>
      </w:r>
      <w:r w:rsidRPr="00D71B6D">
        <w:t>TextCon32;</w:t>
      </w:r>
    </w:p>
    <w:p w14:paraId="166916FC" w14:textId="77777777" w:rsidR="00805F53" w:rsidRPr="00D71B6D" w:rsidRDefault="00805F53" w:rsidP="00FC7804">
      <w:pPr>
        <w:pStyle w:val="Code"/>
      </w:pPr>
      <w:r w:rsidRPr="00D71B6D">
        <w:t xml:space="preserve">    if (gEngine.Input.</w:t>
      </w:r>
      <w:r>
        <w:t>isKey</w:t>
      </w:r>
      <w:r w:rsidRPr="00D71B6D">
        <w:t>Clicked(gEngine.Input.</w:t>
      </w:r>
      <w:r>
        <w:t>keys</w:t>
      </w:r>
      <w:r w:rsidRPr="00D71B6D">
        <w:t>.Four))</w:t>
      </w:r>
    </w:p>
    <w:p w14:paraId="58A385A8" w14:textId="77777777" w:rsidR="00805F53" w:rsidRPr="00D71B6D" w:rsidRDefault="00805F53" w:rsidP="00FC7804">
      <w:pPr>
        <w:pStyle w:val="Code"/>
      </w:pPr>
      <w:r w:rsidRPr="00D71B6D">
        <w:t xml:space="preserve">        this.</w:t>
      </w:r>
      <w:r>
        <w:t>m</w:t>
      </w:r>
      <w:r w:rsidRPr="00D71B6D">
        <w:t>TextToWork = this.</w:t>
      </w:r>
      <w:r>
        <w:t>m</w:t>
      </w:r>
      <w:r w:rsidRPr="00D71B6D">
        <w:t>TextCon72;</w:t>
      </w:r>
    </w:p>
    <w:p w14:paraId="144B5C25" w14:textId="77777777" w:rsidR="00805F53" w:rsidRPr="00D71B6D" w:rsidRDefault="00805F53" w:rsidP="00FC7804">
      <w:pPr>
        <w:pStyle w:val="Code"/>
      </w:pPr>
      <w:r w:rsidRPr="00D71B6D">
        <w:t xml:space="preserve">    </w:t>
      </w:r>
    </w:p>
    <w:p w14:paraId="2A1AB050" w14:textId="77777777" w:rsidR="00805F53" w:rsidRPr="00D71B6D" w:rsidRDefault="00805F53" w:rsidP="00FC7804">
      <w:pPr>
        <w:pStyle w:val="Code"/>
      </w:pPr>
      <w:r w:rsidRPr="00D71B6D">
        <w:t xml:space="preserve">    var deltaF = 0.005;</w:t>
      </w:r>
    </w:p>
    <w:p w14:paraId="5CEAC1BB" w14:textId="77777777" w:rsidR="00805F53" w:rsidRPr="00D71B6D" w:rsidRDefault="00805F53" w:rsidP="00FC7804">
      <w:pPr>
        <w:pStyle w:val="Code"/>
      </w:pPr>
      <w:r w:rsidRPr="00D71B6D">
        <w:t xml:space="preserve">    if (gEngine.Input.</w:t>
      </w:r>
      <w:r>
        <w:t>isKey</w:t>
      </w:r>
      <w:r w:rsidRPr="00D71B6D">
        <w:t>Pressed(gEngine.Input.</w:t>
      </w:r>
      <w:r>
        <w:t>keys</w:t>
      </w:r>
      <w:r w:rsidRPr="00D71B6D">
        <w:t>.Up)) {</w:t>
      </w:r>
    </w:p>
    <w:p w14:paraId="35170684" w14:textId="77777777" w:rsidR="00805F53" w:rsidRPr="00D71B6D" w:rsidRDefault="00805F53" w:rsidP="00FC7804">
      <w:pPr>
        <w:pStyle w:val="Code"/>
      </w:pPr>
      <w:r w:rsidRPr="00D71B6D">
        <w:t xml:space="preserve">         if (gEngine.Input.</w:t>
      </w:r>
      <w:r>
        <w:t>isKey</w:t>
      </w:r>
      <w:r w:rsidRPr="00D71B6D">
        <w:t>Pressed(gEngine.Input.</w:t>
      </w:r>
      <w:r>
        <w:t>keys</w:t>
      </w:r>
      <w:r w:rsidRPr="00D71B6D">
        <w:t>.X)) {</w:t>
      </w:r>
    </w:p>
    <w:p w14:paraId="4F61B8CA"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WidthBy(deltaF);</w:t>
      </w:r>
    </w:p>
    <w:p w14:paraId="72FAF81E" w14:textId="77777777" w:rsidR="00805F53" w:rsidRPr="00D71B6D" w:rsidRDefault="00805F53" w:rsidP="00FC7804">
      <w:pPr>
        <w:pStyle w:val="Code"/>
      </w:pPr>
      <w:r w:rsidRPr="00D71B6D">
        <w:t xml:space="preserve">         } </w:t>
      </w:r>
    </w:p>
    <w:p w14:paraId="210D95D4" w14:textId="77777777" w:rsidR="00805F53" w:rsidRPr="00D71B6D" w:rsidRDefault="00805F53" w:rsidP="00FC7804">
      <w:pPr>
        <w:pStyle w:val="Code"/>
      </w:pPr>
      <w:r w:rsidRPr="00D71B6D">
        <w:t xml:space="preserve">         if (gEngine.Input.</w:t>
      </w:r>
      <w:r>
        <w:t>isKey</w:t>
      </w:r>
      <w:r w:rsidRPr="00D71B6D">
        <w:t>Pressed(gEngine.Input.</w:t>
      </w:r>
      <w:r>
        <w:t>keys</w:t>
      </w:r>
      <w:r w:rsidRPr="00D71B6D">
        <w:t>.Y)) {</w:t>
      </w:r>
    </w:p>
    <w:p w14:paraId="2139B478"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HeightBy(deltaF);</w:t>
      </w:r>
    </w:p>
    <w:p w14:paraId="3DCD19E3" w14:textId="77777777" w:rsidR="00805F53" w:rsidRPr="00D71B6D" w:rsidRDefault="00805F53" w:rsidP="00FC7804">
      <w:pPr>
        <w:pStyle w:val="Code"/>
      </w:pPr>
      <w:r w:rsidRPr="00D71B6D">
        <w:t xml:space="preserve">        }</w:t>
      </w:r>
    </w:p>
    <w:p w14:paraId="0066FF72" w14:textId="77777777" w:rsidR="00805F53" w:rsidRDefault="00805F53" w:rsidP="00FC7804">
      <w:pPr>
        <w:pStyle w:val="Code"/>
      </w:pPr>
      <w:r w:rsidRPr="00D71B6D">
        <w:t xml:space="preserve">        this.</w:t>
      </w:r>
      <w:r>
        <w:t>m</w:t>
      </w:r>
      <w:r w:rsidRPr="00D71B6D">
        <w:t>TextSysFont.</w:t>
      </w:r>
      <w:r>
        <w:t>set</w:t>
      </w:r>
      <w:r w:rsidRPr="00D71B6D">
        <w:t>Text(this.</w:t>
      </w:r>
      <w:r>
        <w:t>m</w:t>
      </w:r>
      <w:r w:rsidRPr="00D71B6D">
        <w:t>TextToWork.</w:t>
      </w:r>
      <w:r>
        <w:t>get</w:t>
      </w:r>
      <w:r w:rsidRPr="00D71B6D">
        <w:t>Xform().</w:t>
      </w:r>
      <w:r>
        <w:t>get</w:t>
      </w:r>
      <w:r w:rsidRPr="00D71B6D">
        <w:t>Width().toFixed(2) +</w:t>
      </w:r>
    </w:p>
    <w:p w14:paraId="0A627410" w14:textId="77777777" w:rsidR="00805F53" w:rsidRPr="00D71B6D" w:rsidRDefault="00805F53" w:rsidP="00FC7804">
      <w:pPr>
        <w:pStyle w:val="Code"/>
      </w:pPr>
      <w:r>
        <w:t xml:space="preserve">                   </w:t>
      </w:r>
      <w:r w:rsidRPr="00D71B6D">
        <w:t xml:space="preserve"> "x" + this.</w:t>
      </w:r>
      <w:r>
        <w:t>m</w:t>
      </w:r>
      <w:r w:rsidRPr="00D71B6D">
        <w:t>TextToWork.</w:t>
      </w:r>
      <w:r>
        <w:t>get</w:t>
      </w:r>
      <w:r w:rsidRPr="00D71B6D">
        <w:t>Xform().</w:t>
      </w:r>
      <w:r>
        <w:t>get</w:t>
      </w:r>
      <w:r w:rsidRPr="00D71B6D">
        <w:t>Height().toFixed(2));</w:t>
      </w:r>
    </w:p>
    <w:p w14:paraId="7E0B2D67" w14:textId="77777777" w:rsidR="00805F53" w:rsidRPr="00D71B6D" w:rsidRDefault="00805F53" w:rsidP="00FC7804">
      <w:pPr>
        <w:pStyle w:val="Code"/>
      </w:pPr>
      <w:r w:rsidRPr="00D71B6D">
        <w:t xml:space="preserve">    }</w:t>
      </w:r>
    </w:p>
    <w:p w14:paraId="0DD9BB5A" w14:textId="77777777" w:rsidR="00805F53" w:rsidRPr="00D71B6D" w:rsidRDefault="00805F53" w:rsidP="00FC7804">
      <w:pPr>
        <w:pStyle w:val="Code"/>
      </w:pPr>
      <w:r w:rsidRPr="00D71B6D">
        <w:t xml:space="preserve">    </w:t>
      </w:r>
    </w:p>
    <w:p w14:paraId="74F52876" w14:textId="77777777" w:rsidR="00805F53" w:rsidRPr="00D71B6D" w:rsidRDefault="00805F53" w:rsidP="00FC7804">
      <w:pPr>
        <w:pStyle w:val="Code"/>
      </w:pPr>
      <w:r w:rsidRPr="00D71B6D">
        <w:t xml:space="preserve">    if (gEngine.Input.</w:t>
      </w:r>
      <w:r>
        <w:t>isKey</w:t>
      </w:r>
      <w:r w:rsidRPr="00D71B6D">
        <w:t>Pressed(gEngine.Input.</w:t>
      </w:r>
      <w:r>
        <w:t>keys</w:t>
      </w:r>
      <w:r w:rsidRPr="00D71B6D">
        <w:t>.Down)) {</w:t>
      </w:r>
    </w:p>
    <w:p w14:paraId="7C1E1C9E" w14:textId="77777777" w:rsidR="00805F53" w:rsidRPr="00D71B6D" w:rsidRDefault="00805F53" w:rsidP="00FC7804">
      <w:pPr>
        <w:pStyle w:val="Code"/>
      </w:pPr>
      <w:r w:rsidRPr="00D71B6D">
        <w:t xml:space="preserve">         if (gEngine.Input.</w:t>
      </w:r>
      <w:r>
        <w:t>isKey</w:t>
      </w:r>
      <w:r w:rsidRPr="00D71B6D">
        <w:t>Pressed(gEngine.Input.</w:t>
      </w:r>
      <w:r>
        <w:t>keys</w:t>
      </w:r>
      <w:r w:rsidRPr="00D71B6D">
        <w:t>.X)) {</w:t>
      </w:r>
    </w:p>
    <w:p w14:paraId="2A3CCD04"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WidthBy(-deltaF);</w:t>
      </w:r>
    </w:p>
    <w:p w14:paraId="7991D06A" w14:textId="77777777" w:rsidR="00805F53" w:rsidRPr="00D71B6D" w:rsidRDefault="00805F53" w:rsidP="00FC7804">
      <w:pPr>
        <w:pStyle w:val="Code"/>
      </w:pPr>
      <w:r w:rsidRPr="00D71B6D">
        <w:t xml:space="preserve">         }</w:t>
      </w:r>
    </w:p>
    <w:p w14:paraId="69F57B06" w14:textId="77777777" w:rsidR="00805F53" w:rsidRPr="00D71B6D" w:rsidRDefault="00805F53" w:rsidP="00FC7804">
      <w:pPr>
        <w:pStyle w:val="Code"/>
      </w:pPr>
      <w:r w:rsidRPr="00D71B6D">
        <w:t xml:space="preserve">         if (gEngine.Input.</w:t>
      </w:r>
      <w:r>
        <w:t>isKey</w:t>
      </w:r>
      <w:r w:rsidRPr="00D71B6D">
        <w:t>Pressed(gEngine.Input.</w:t>
      </w:r>
      <w:r>
        <w:t>keys</w:t>
      </w:r>
      <w:r w:rsidRPr="00D71B6D">
        <w:t>.Y)) {</w:t>
      </w:r>
    </w:p>
    <w:p w14:paraId="097D9396" w14:textId="77777777" w:rsidR="00805F53" w:rsidRPr="00D71B6D" w:rsidRDefault="00805F53" w:rsidP="00FC7804">
      <w:pPr>
        <w:pStyle w:val="Code"/>
      </w:pPr>
      <w:r w:rsidRPr="00D71B6D">
        <w:t xml:space="preserve">            this.</w:t>
      </w:r>
      <w:r>
        <w:t>m</w:t>
      </w:r>
      <w:r w:rsidRPr="00D71B6D">
        <w:t>TextToWork.</w:t>
      </w:r>
      <w:r>
        <w:t>get</w:t>
      </w:r>
      <w:r w:rsidRPr="00D71B6D">
        <w:t>Xform().</w:t>
      </w:r>
      <w:r>
        <w:t>inc</w:t>
      </w:r>
      <w:r w:rsidRPr="00D71B6D">
        <w:t>HeightBy(-deltaF);</w:t>
      </w:r>
    </w:p>
    <w:p w14:paraId="3193A561" w14:textId="77777777" w:rsidR="00805F53" w:rsidRPr="00D71B6D" w:rsidRDefault="00805F53" w:rsidP="00FC7804">
      <w:pPr>
        <w:pStyle w:val="Code"/>
      </w:pPr>
      <w:r w:rsidRPr="00D71B6D">
        <w:t xml:space="preserve">        }</w:t>
      </w:r>
    </w:p>
    <w:p w14:paraId="083C4372" w14:textId="77777777" w:rsidR="00805F53" w:rsidRDefault="00805F53" w:rsidP="00FC7804">
      <w:pPr>
        <w:pStyle w:val="Code"/>
      </w:pPr>
      <w:r w:rsidRPr="00D71B6D">
        <w:t xml:space="preserve">        this.</w:t>
      </w:r>
      <w:r>
        <w:t>m</w:t>
      </w:r>
      <w:r w:rsidRPr="00D71B6D">
        <w:t>TextSysFont.</w:t>
      </w:r>
      <w:r>
        <w:t>set</w:t>
      </w:r>
      <w:r w:rsidRPr="00D71B6D">
        <w:t>Text(this.</w:t>
      </w:r>
      <w:r>
        <w:t>m</w:t>
      </w:r>
      <w:r w:rsidRPr="00D71B6D">
        <w:t>TextToWork.</w:t>
      </w:r>
      <w:r>
        <w:t>get</w:t>
      </w:r>
      <w:r w:rsidRPr="00D71B6D">
        <w:t>Xform().</w:t>
      </w:r>
      <w:r>
        <w:t>get</w:t>
      </w:r>
      <w:r w:rsidRPr="00D71B6D">
        <w:t xml:space="preserve">Width().toFixed(2) + "x" </w:t>
      </w:r>
      <w:r>
        <w:t xml:space="preserve"> </w:t>
      </w:r>
    </w:p>
    <w:p w14:paraId="0AF431A7" w14:textId="77777777" w:rsidR="00805F53" w:rsidRPr="00D71B6D" w:rsidRDefault="00805F53" w:rsidP="00FC7804">
      <w:pPr>
        <w:pStyle w:val="Code"/>
      </w:pPr>
      <w:r>
        <w:t xml:space="preserve">                       </w:t>
      </w:r>
      <w:r w:rsidRPr="00D71B6D">
        <w:t>+ this.</w:t>
      </w:r>
      <w:r>
        <w:t>m</w:t>
      </w:r>
      <w:r w:rsidRPr="00D71B6D">
        <w:t>TextToWork.</w:t>
      </w:r>
      <w:r>
        <w:t>get</w:t>
      </w:r>
      <w:r w:rsidRPr="00D71B6D">
        <w:t>Xform().</w:t>
      </w:r>
      <w:r>
        <w:t>get</w:t>
      </w:r>
      <w:r w:rsidRPr="00D71B6D">
        <w:t>Height().toFixed(2));</w:t>
      </w:r>
    </w:p>
    <w:p w14:paraId="552180D9" w14:textId="77777777" w:rsidR="00805F53" w:rsidRPr="00D71B6D" w:rsidRDefault="00805F53" w:rsidP="00FC7804">
      <w:pPr>
        <w:pStyle w:val="Code"/>
      </w:pPr>
      <w:r w:rsidRPr="00D71B6D">
        <w:t xml:space="preserve">    }</w:t>
      </w:r>
    </w:p>
    <w:p w14:paraId="0158F2FB" w14:textId="77777777" w:rsidR="00805F53" w:rsidRDefault="00805F53" w:rsidP="00FC7804">
      <w:pPr>
        <w:pStyle w:val="Code"/>
      </w:pPr>
      <w:r w:rsidRPr="00D71B6D">
        <w:t>};</w:t>
      </w:r>
    </w:p>
    <w:p w14:paraId="4C6E3B1C" w14:textId="77777777" w:rsidR="00805F53" w:rsidRDefault="00805F53" w:rsidP="00D07AC5">
      <w:pPr>
        <w:pStyle w:val="BodyText"/>
      </w:pPr>
      <w:r>
        <w:lastRenderedPageBreak/>
        <w:t xml:space="preserve">The </w:t>
      </w:r>
      <w:r w:rsidR="00464D69">
        <w:t>previous code</w:t>
      </w:r>
      <w:r>
        <w:t xml:space="preserve"> shows that you can</w:t>
      </w:r>
      <w:r w:rsidR="00464D69">
        <w:t xml:space="preserve"> do the following</w:t>
      </w:r>
      <w:r>
        <w:t>:</w:t>
      </w:r>
    </w:p>
    <w:p w14:paraId="3BDE764B" w14:textId="77777777" w:rsidR="00805F53" w:rsidRDefault="00464D69" w:rsidP="003A3233">
      <w:pPr>
        <w:pStyle w:val="NumSubList"/>
        <w:keepLines w:val="0"/>
        <w:numPr>
          <w:ilvl w:val="0"/>
          <w:numId w:val="42"/>
        </w:numPr>
        <w:tabs>
          <w:tab w:val="left" w:pos="216"/>
          <w:tab w:val="left" w:pos="720"/>
        </w:tabs>
        <w:ind w:right="1440"/>
        <w:jc w:val="both"/>
      </w:pPr>
      <w:r>
        <w:t xml:space="preserve">Select </w:t>
      </w:r>
      <w:r w:rsidR="00805F53">
        <w:t xml:space="preserve">which </w:t>
      </w:r>
      <w:proofErr w:type="spellStart"/>
      <w:r w:rsidR="00805F53" w:rsidRPr="00F049D2">
        <w:rPr>
          <w:rStyle w:val="CodeInline"/>
        </w:rPr>
        <w:t>FontRenderable</w:t>
      </w:r>
      <w:proofErr w:type="spellEnd"/>
      <w:r w:rsidR="00805F53">
        <w:t xml:space="preserve"> object to work with based on keyboard 0 to 4 input.</w:t>
      </w:r>
    </w:p>
    <w:p w14:paraId="606CE75F" w14:textId="77777777" w:rsidR="00805F53" w:rsidRDefault="00464D69" w:rsidP="003A3233">
      <w:pPr>
        <w:pStyle w:val="NumSubList"/>
        <w:keepLines w:val="0"/>
        <w:numPr>
          <w:ilvl w:val="0"/>
          <w:numId w:val="42"/>
        </w:numPr>
        <w:tabs>
          <w:tab w:val="left" w:pos="216"/>
          <w:tab w:val="left" w:pos="720"/>
        </w:tabs>
        <w:ind w:right="1440"/>
        <w:jc w:val="both"/>
      </w:pPr>
      <w:r>
        <w:t xml:space="preserve">Control </w:t>
      </w:r>
      <w:r w:rsidR="00805F53">
        <w:t xml:space="preserve">the width and height of the selected </w:t>
      </w:r>
      <w:proofErr w:type="spellStart"/>
      <w:r w:rsidR="00805F53" w:rsidRPr="00F049D2">
        <w:rPr>
          <w:rStyle w:val="CodeInline"/>
        </w:rPr>
        <w:t>FontRenderable</w:t>
      </w:r>
      <w:proofErr w:type="spellEnd"/>
      <w:r w:rsidR="00805F53">
        <w:t xml:space="preserve"> object when both </w:t>
      </w:r>
      <w:r w:rsidR="00BF0B6D">
        <w:t xml:space="preserve">the </w:t>
      </w:r>
      <w:r w:rsidR="00805F53">
        <w:t>left/right arrow and x/y keys are pressed.</w:t>
      </w:r>
    </w:p>
    <w:p w14:paraId="4CF51655" w14:textId="77777777" w:rsidR="00805F53" w:rsidRPr="00D71B6D" w:rsidRDefault="00805F53" w:rsidP="00F17875">
      <w:pPr>
        <w:pStyle w:val="BodyText"/>
      </w:pPr>
      <w:r>
        <w:t xml:space="preserve">You can now interact with the </w:t>
      </w:r>
      <w:proofErr w:type="spellStart"/>
      <w:r w:rsidR="001B387E" w:rsidRPr="001B387E">
        <w:t>FontSupport</w:t>
      </w:r>
      <w:proofErr w:type="spellEnd"/>
      <w:r>
        <w:t xml:space="preserve"> project to modify each of the displayed font</w:t>
      </w:r>
      <w:r w:rsidR="00615ECC">
        <w:fldChar w:fldCharType="begin"/>
      </w:r>
      <w:r w:rsidR="00615ECC">
        <w:instrText xml:space="preserve"> XE "</w:instrText>
      </w:r>
      <w:r w:rsidR="00615ECC" w:rsidRPr="006B5A39">
        <w:instrText>FontRenderable objects:MyGame scene</w:instrText>
      </w:r>
      <w:r w:rsidR="00615ECC">
        <w:instrText xml:space="preserve">" </w:instrText>
      </w:r>
      <w:r w:rsidR="00615ECC">
        <w:fldChar w:fldCharType="end"/>
      </w:r>
      <w:r>
        <w:t xml:space="preserve"> message sizes and to move the hero to trigger the end of the game. </w:t>
      </w:r>
    </w:p>
    <w:p w14:paraId="71668727" w14:textId="77777777" w:rsidR="00805F53" w:rsidRDefault="00805F53" w:rsidP="00FC7804">
      <w:pPr>
        <w:pStyle w:val="Heading1"/>
      </w:pPr>
      <w:r>
        <w:t>Summary</w:t>
      </w:r>
    </w:p>
    <w:p w14:paraId="055BDFED" w14:textId="77777777" w:rsidR="00805F53" w:rsidRDefault="00805F53" w:rsidP="00FC7804">
      <w:pPr>
        <w:pStyle w:val="BodyTextFirst"/>
      </w:pPr>
      <w:r w:rsidRPr="00023046">
        <w:t xml:space="preserve">In this chapter, you learned how to </w:t>
      </w:r>
      <w:r>
        <w:t xml:space="preserve">paste, or texture map, images on unit squares to better represent objects in your games. You also learned how to identify and texture map a selected subregion of an image to the unit square based on the normalize-ranged texture coordinate system. The chapter then explained how sprite sheets can conserve the time required for loading texture images and facilitate the creation of animations. This knowledge </w:t>
      </w:r>
      <w:r w:rsidR="007900A3">
        <w:t xml:space="preserve">was </w:t>
      </w:r>
      <w:r>
        <w:t>then generalized and applied to the drawing of bitmap fonts</w:t>
      </w:r>
      <w:r w:rsidR="00615ECC">
        <w:fldChar w:fldCharType="begin"/>
      </w:r>
      <w:r w:rsidR="00615ECC">
        <w:instrText xml:space="preserve"> XE "</w:instrText>
      </w:r>
      <w:r w:rsidR="00615ECC" w:rsidRPr="00AC7399">
        <w:instrText>Texture coordinates:bitmap fonts</w:instrText>
      </w:r>
      <w:r w:rsidR="00615ECC">
        <w:instrText xml:space="preserve">" </w:instrText>
      </w:r>
      <w:r w:rsidR="00615ECC">
        <w:fldChar w:fldCharType="end"/>
      </w:r>
      <w:r>
        <w:t>.</w:t>
      </w:r>
    </w:p>
    <w:p w14:paraId="30AA4B35" w14:textId="77777777" w:rsidR="00805F53" w:rsidRDefault="00805F53" w:rsidP="003A3233">
      <w:pPr>
        <w:pStyle w:val="BodyText"/>
      </w:pPr>
      <w:r>
        <w:t xml:space="preserve">The implementation of texture mapping and sprite sheet rendering take advantage of an important aspect of game engine architecture: the </w:t>
      </w:r>
      <w:r w:rsidRPr="004F4FF0">
        <w:rPr>
          <w:rStyle w:val="CodeInline"/>
        </w:rPr>
        <w:t>Shader</w:t>
      </w:r>
      <w:r>
        <w:t>/</w:t>
      </w:r>
      <w:proofErr w:type="spellStart"/>
      <w:r w:rsidRPr="004F4FF0">
        <w:rPr>
          <w:rStyle w:val="CodeInline"/>
        </w:rPr>
        <w:t>Renderable</w:t>
      </w:r>
      <w:proofErr w:type="spellEnd"/>
      <w:r>
        <w:t xml:space="preserve"> object pair where JavaScript </w:t>
      </w:r>
      <w:r w:rsidRPr="00877F52">
        <w:rPr>
          <w:rStyle w:val="CodeInline"/>
        </w:rPr>
        <w:t>Shader</w:t>
      </w:r>
      <w:r>
        <w:t xml:space="preserve"> objects are defined to interface </w:t>
      </w:r>
      <w:r w:rsidR="007900A3">
        <w:t xml:space="preserve">with </w:t>
      </w:r>
      <w:r>
        <w:t xml:space="preserve">corresponding GLSL </w:t>
      </w:r>
      <w:r w:rsidR="00B33475">
        <w:t>shader</w:t>
      </w:r>
      <w:r>
        <w:t xml:space="preserve">s and </w:t>
      </w:r>
      <w:proofErr w:type="spellStart"/>
      <w:r w:rsidRPr="00877F52">
        <w:rPr>
          <w:rStyle w:val="CodeInline"/>
        </w:rPr>
        <w:t>Renderable</w:t>
      </w:r>
      <w:proofErr w:type="spellEnd"/>
      <w:r>
        <w:t xml:space="preserve"> objects to facilitate the creation and interaction with multiple object instances. For example, you created </w:t>
      </w:r>
      <w:proofErr w:type="spellStart"/>
      <w:r w:rsidRPr="00877F52">
        <w:rPr>
          <w:rStyle w:val="CodeInline"/>
        </w:rPr>
        <w:t>TextureShader</w:t>
      </w:r>
      <w:proofErr w:type="spellEnd"/>
      <w:r>
        <w:t xml:space="preserve"> to interface </w:t>
      </w:r>
      <w:r w:rsidR="007900A3">
        <w:t xml:space="preserve">with </w:t>
      </w:r>
      <w:proofErr w:type="spellStart"/>
      <w:r w:rsidRPr="00877F52">
        <w:rPr>
          <w:rStyle w:val="CodeInline"/>
        </w:rPr>
        <w:t>TextureVS</w:t>
      </w:r>
      <w:proofErr w:type="spellEnd"/>
      <w:r>
        <w:t xml:space="preserve"> and </w:t>
      </w:r>
      <w:proofErr w:type="spellStart"/>
      <w:r w:rsidRPr="00877F52">
        <w:rPr>
          <w:rStyle w:val="CodeInline"/>
        </w:rPr>
        <w:t>TextureFS</w:t>
      </w:r>
      <w:proofErr w:type="spellEnd"/>
      <w:r>
        <w:t xml:space="preserve"> GLSL </w:t>
      </w:r>
      <w:r w:rsidR="00B33475">
        <w:t>shader</w:t>
      </w:r>
      <w:r>
        <w:t xml:space="preserve">s and </w:t>
      </w:r>
      <w:r w:rsidR="003F6522">
        <w:t xml:space="preserve">created </w:t>
      </w:r>
      <w:proofErr w:type="spellStart"/>
      <w:r w:rsidRPr="00877F52">
        <w:rPr>
          <w:rStyle w:val="CodeInline"/>
        </w:rPr>
        <w:t>TextureRenderable</w:t>
      </w:r>
      <w:proofErr w:type="spellEnd"/>
      <w:r w:rsidRPr="00B33FAD">
        <w:rPr>
          <w:rStyle w:val="CodeInline"/>
        </w:rPr>
        <w:t xml:space="preserve"> </w:t>
      </w:r>
      <w:r>
        <w:t xml:space="preserve">for the game programmers to work with. This same pattern is repeated for </w:t>
      </w:r>
      <w:proofErr w:type="spellStart"/>
      <w:r w:rsidRPr="00877F52">
        <w:rPr>
          <w:rStyle w:val="CodeInline"/>
        </w:rPr>
        <w:t>Sprite</w:t>
      </w:r>
      <w:r>
        <w:rPr>
          <w:rStyle w:val="CodeInline"/>
        </w:rPr>
        <w:t>Shader</w:t>
      </w:r>
      <w:proofErr w:type="spellEnd"/>
      <w:r>
        <w:t xml:space="preserve"> and </w:t>
      </w:r>
      <w:proofErr w:type="spellStart"/>
      <w:r w:rsidRPr="00877F52">
        <w:rPr>
          <w:rStyle w:val="CodeInline"/>
        </w:rPr>
        <w:t>SpriteRenderable</w:t>
      </w:r>
      <w:proofErr w:type="spellEnd"/>
      <w:r>
        <w:t xml:space="preserve">. The experience from </w:t>
      </w:r>
      <w:proofErr w:type="spellStart"/>
      <w:r w:rsidRPr="006D4F22">
        <w:rPr>
          <w:rStyle w:val="CodeInline"/>
        </w:rPr>
        <w:t>SpriteShader</w:t>
      </w:r>
      <w:proofErr w:type="spellEnd"/>
      <w:r>
        <w:t xml:space="preserve"> objects pairing with </w:t>
      </w:r>
      <w:proofErr w:type="spellStart"/>
      <w:r w:rsidRPr="006D4F22">
        <w:rPr>
          <w:rStyle w:val="CodeInline"/>
        </w:rPr>
        <w:t>SpriteAnimateRenderable</w:t>
      </w:r>
      <w:proofErr w:type="spellEnd"/>
      <w:r>
        <w:t xml:space="preserve"> shows that, when appropriate, the same </w:t>
      </w:r>
      <w:r w:rsidRPr="006D4F22">
        <w:rPr>
          <w:rStyle w:val="CodeInline"/>
        </w:rPr>
        <w:t>Shader</w:t>
      </w:r>
      <w:r>
        <w:rPr>
          <w:rStyle w:val="CodeInline"/>
        </w:rPr>
        <w:t xml:space="preserve"> </w:t>
      </w:r>
      <w:r>
        <w:t xml:space="preserve">object can support multiple </w:t>
      </w:r>
      <w:proofErr w:type="spellStart"/>
      <w:r>
        <w:t>renderable</w:t>
      </w:r>
      <w:proofErr w:type="spellEnd"/>
      <w:r>
        <w:t xml:space="preserve"> object types in the game engine. This </w:t>
      </w:r>
      <w:r w:rsidRPr="007D08E8">
        <w:rPr>
          <w:rStyle w:val="CodeInline"/>
        </w:rPr>
        <w:t>Shader</w:t>
      </w:r>
      <w:r>
        <w:t>/</w:t>
      </w:r>
      <w:proofErr w:type="spellStart"/>
      <w:r w:rsidRPr="007D08E8">
        <w:rPr>
          <w:rStyle w:val="CodeInline"/>
        </w:rPr>
        <w:t>Renderable</w:t>
      </w:r>
      <w:proofErr w:type="spellEnd"/>
      <w:r>
        <w:t xml:space="preserve"> pair implementation pattern will appear again in Chapter 8, when you learn to create 3D illumination effects. Lastly, you have learned about the importance of cleaning up system resources when the game terminates. </w:t>
      </w:r>
    </w:p>
    <w:p w14:paraId="10140E5E" w14:textId="77777777" w:rsidR="00805F53" w:rsidRDefault="00805F53" w:rsidP="003A3233">
      <w:pPr>
        <w:pStyle w:val="BodyText"/>
      </w:pPr>
      <w:r>
        <w:lastRenderedPageBreak/>
        <w:t>At the beginning of this chapter</w:t>
      </w:r>
      <w:r w:rsidR="003F6522">
        <w:t>,</w:t>
      </w:r>
      <w:r>
        <w:t xml:space="preserve"> your game engine supports the player manipulating objects with the keyboard and the drawing of these objects in various sizes and orientations. With the functionality from this chapter, you can now represent these objects with interesting images and create animations of these objects when desired. In the next chapter, you will learn about supporting intrinsic properties for these objects including pseudo autonomous behaviors </w:t>
      </w:r>
      <w:r w:rsidR="003F6522">
        <w:t xml:space="preserve">such as </w:t>
      </w:r>
      <w:r>
        <w:t>chasing and collision detections.</w:t>
      </w:r>
    </w:p>
    <w:p w14:paraId="6C77E504" w14:textId="77777777" w:rsidR="00805F53" w:rsidRDefault="00805F53" w:rsidP="00BB2D12">
      <w:pPr>
        <w:pStyle w:val="Heading2"/>
      </w:pPr>
      <w:r>
        <w:t>Game Design</w:t>
      </w:r>
      <w:r w:rsidR="00615ECC">
        <w:fldChar w:fldCharType="begin"/>
      </w:r>
      <w:r w:rsidR="00615ECC">
        <w:instrText xml:space="preserve"> XE "</w:instrText>
      </w:r>
      <w:r w:rsidR="00615ECC" w:rsidRPr="006D2B67">
        <w:instrText>Texture coordinates:game design</w:instrText>
      </w:r>
      <w:r w:rsidR="00615ECC">
        <w:instrText xml:space="preserve">" </w:instrText>
      </w:r>
      <w:r w:rsidR="00615ECC">
        <w:fldChar w:fldCharType="end"/>
      </w:r>
      <w:r>
        <w:t xml:space="preserve"> Considerations</w:t>
      </w:r>
    </w:p>
    <w:p w14:paraId="4E99C57C" w14:textId="77777777" w:rsidR="00805F53" w:rsidRPr="00D71752" w:rsidRDefault="00805F53" w:rsidP="00FC7804">
      <w:pPr>
        <w:pStyle w:val="BodyTextFirst"/>
      </w:pPr>
      <w:r w:rsidRPr="00D71752">
        <w:t xml:space="preserve">In </w:t>
      </w:r>
      <w:r w:rsidR="003F6522">
        <w:t>C</w:t>
      </w:r>
      <w:r w:rsidR="003F6522" w:rsidRPr="00D71752">
        <w:t xml:space="preserve">hapter </w:t>
      </w:r>
      <w:r w:rsidRPr="00D71752">
        <w:t xml:space="preserve">4 you learned how responsive game feedback is essential to making players feel connected to a game world and that this sense of connection is known as </w:t>
      </w:r>
      <w:r w:rsidR="001B387E" w:rsidRPr="001B387E">
        <w:rPr>
          <w:i/>
        </w:rPr>
        <w:t>presence</w:t>
      </w:r>
      <w:r w:rsidRPr="00D71752">
        <w:t xml:space="preserve"> in game design. As you move through future chapters in this book</w:t>
      </w:r>
      <w:r w:rsidR="003F6522">
        <w:t>,</w:t>
      </w:r>
      <w:r w:rsidRPr="00D71752">
        <w:t xml:space="preserve"> you</w:t>
      </w:r>
      <w:r w:rsidR="007900A3">
        <w:t>’</w:t>
      </w:r>
      <w:r w:rsidRPr="00D71752">
        <w:t xml:space="preserve">ll notice that most game design is ultimately focused on enhancing the sense of presence in one way or another, and you’ll discover that visual design is one of the most important contributors to presence. Imagine, for example, a game where an object controlled by the player (referred to as the </w:t>
      </w:r>
      <w:r w:rsidR="001B387E" w:rsidRPr="001B387E">
        <w:rPr>
          <w:i/>
        </w:rPr>
        <w:t>hero</w:t>
      </w:r>
      <w:r w:rsidRPr="00D71752">
        <w:t xml:space="preserve"> moving forward) must maneuver through a 2D platformer-style game world; the player</w:t>
      </w:r>
      <w:r w:rsidR="003F6522">
        <w:t>’</w:t>
      </w:r>
      <w:r w:rsidRPr="00D71752">
        <w:t xml:space="preserve">s goal might be to use the mouse and keyboard to jump the hero between individual surfaces rendered in the game without falling through gaps that exist between those surfaces. The visual representation of the hero and other objects in the environment determine how the player identifies with the game setting, which in turn determines how effectively the game creates presence. Is the hero represented as a living creature or just an abstract shape like a square or circle? Are the surfaces represented as building rooftops, </w:t>
      </w:r>
      <w:r w:rsidR="007900A3">
        <w:t xml:space="preserve">as </w:t>
      </w:r>
      <w:r w:rsidRPr="00D71752">
        <w:t>floating rocks on an alien planet, or simply as abstract rectangles? There is no right or wrong answer when it comes to selecting a visual representation or game setting, but it is important to design a visual style for all game elements that feels unified and integrated into whatever game setting you choose (</w:t>
      </w:r>
      <w:r w:rsidR="003F6522">
        <w:t>for example</w:t>
      </w:r>
      <w:r w:rsidRPr="00D71752">
        <w:t>, abstract rectangle platforms may negatively impact presence if your game setting is a tropical rainforest).</w:t>
      </w:r>
    </w:p>
    <w:p w14:paraId="7C3A09C6" w14:textId="77777777" w:rsidR="00805F53" w:rsidRPr="00D71752" w:rsidRDefault="00805F53" w:rsidP="003A3233">
      <w:pPr>
        <w:pStyle w:val="BodyText"/>
      </w:pPr>
      <w:r w:rsidRPr="00D71752">
        <w:t xml:space="preserve">The Texture Shaders project </w:t>
      </w:r>
      <w:r w:rsidR="00A00E11" w:rsidRPr="00D71752">
        <w:t>demonstrate</w:t>
      </w:r>
      <w:r w:rsidR="00A00E11">
        <w:t>d</w:t>
      </w:r>
      <w:r w:rsidR="00A00E11" w:rsidRPr="00D71752">
        <w:t xml:space="preserve"> </w:t>
      </w:r>
      <w:r w:rsidRPr="00D71752">
        <w:t xml:space="preserve">how </w:t>
      </w:r>
      <w:r w:rsidR="001B387E" w:rsidRPr="001B387E">
        <w:rPr>
          <w:rStyle w:val="CodeInline"/>
        </w:rPr>
        <w:t>.</w:t>
      </w:r>
      <w:proofErr w:type="spellStart"/>
      <w:r w:rsidR="001B387E" w:rsidRPr="001B387E">
        <w:rPr>
          <w:rStyle w:val="CodeInline"/>
        </w:rPr>
        <w:t>png</w:t>
      </w:r>
      <w:proofErr w:type="spellEnd"/>
      <w:r w:rsidRPr="00D71752">
        <w:t xml:space="preserve"> images with transparency more effectively integrate game elements into the game environment than formats like </w:t>
      </w:r>
      <w:r w:rsidR="00A00E11">
        <w:t>JPEG</w:t>
      </w:r>
      <w:r w:rsidRPr="00D71752">
        <w:t xml:space="preserve"> that don’t support transparency. If you move the hero (represented </w:t>
      </w:r>
      <w:r w:rsidRPr="00D71752">
        <w:lastRenderedPageBreak/>
        <w:t>here as simply a rectangle) to the right, nothing on the screen changes, but if you move the hero to the left, you</w:t>
      </w:r>
      <w:r w:rsidR="00A00E11">
        <w:t>’</w:t>
      </w:r>
      <w:r w:rsidRPr="00D71752">
        <w:t xml:space="preserve">ll eventually trigger a state change that alters the displayed visual elements as you did in the Scene Objects project from </w:t>
      </w:r>
      <w:r w:rsidR="00A00E11">
        <w:t>C</w:t>
      </w:r>
      <w:r w:rsidR="00A00E11" w:rsidRPr="00D71752">
        <w:t xml:space="preserve">hapter </w:t>
      </w:r>
      <w:r w:rsidRPr="00D71752">
        <w:t xml:space="preserve">4. Notice how much more effectively the robot sprites are integrated into the game scene when they’re </w:t>
      </w:r>
      <w:r w:rsidR="001B387E" w:rsidRPr="001B387E">
        <w:rPr>
          <w:rStyle w:val="CodeInline"/>
        </w:rPr>
        <w:t>.</w:t>
      </w:r>
      <w:proofErr w:type="spellStart"/>
      <w:r w:rsidR="001B387E" w:rsidRPr="001B387E">
        <w:rPr>
          <w:rStyle w:val="CodeInline"/>
        </w:rPr>
        <w:t>png</w:t>
      </w:r>
      <w:proofErr w:type="spellEnd"/>
      <w:r w:rsidRPr="00D71752">
        <w:t xml:space="preserve"> files with transparency on the gray background compared to when they’re </w:t>
      </w:r>
      <w:r w:rsidR="001B387E" w:rsidRPr="001B387E">
        <w:rPr>
          <w:rStyle w:val="CodeInline"/>
        </w:rPr>
        <w:t>.jpg</w:t>
      </w:r>
      <w:r w:rsidRPr="00D71752">
        <w:t xml:space="preserve"> images without transparency on the blue background. The Sprite Shaders project introduces a hero that more closely matches other elements in the game setting</w:t>
      </w:r>
      <w:r w:rsidR="00A00E11">
        <w:t>. You</w:t>
      </w:r>
      <w:r w:rsidRPr="00D71752">
        <w:t>’ve replaced the hero rectangle from the Texture Shaders project with a humanoid figure stylistically matched to the flying robots on the screen, and the area of the rectangular hero image not occupied by the humanoid figure is transparent. If you were to combine the hero from the Sprite Shaders project with the screen-altering action in the Texture Shaders project, imagine that as the hero moves toward the robot on the right side of the screen, the robot might turn red when the hero gets too close. The coded events are still simple at this point, but you can see how the visual design and a few simple triggered actions can already begin to convey</w:t>
      </w:r>
      <w:r w:rsidR="00615ECC">
        <w:fldChar w:fldCharType="begin"/>
      </w:r>
      <w:r w:rsidR="00615ECC">
        <w:instrText xml:space="preserve"> XE "</w:instrText>
      </w:r>
      <w:r w:rsidR="00615ECC" w:rsidRPr="00874365">
        <w:instrText>Texture coordinates:game design</w:instrText>
      </w:r>
      <w:r w:rsidR="00615ECC">
        <w:instrText xml:space="preserve">" </w:instrText>
      </w:r>
      <w:r w:rsidR="00615ECC">
        <w:fldChar w:fldCharType="end"/>
      </w:r>
      <w:r w:rsidRPr="00D71752">
        <w:t xml:space="preserve"> a game setting and enhance presence.</w:t>
      </w:r>
    </w:p>
    <w:p w14:paraId="5995E810" w14:textId="77777777" w:rsidR="00805F53" w:rsidRPr="00D71752" w:rsidRDefault="00805F53" w:rsidP="003A3233">
      <w:pPr>
        <w:pStyle w:val="BodyText"/>
      </w:pPr>
      <w:r w:rsidRPr="00A00E11">
        <w:t>Note</w:t>
      </w:r>
      <w:r w:rsidR="00A00E11">
        <w:t xml:space="preserve"> that </w:t>
      </w:r>
      <w:r w:rsidRPr="00D71752">
        <w:t>as game designers</w:t>
      </w:r>
      <w:r w:rsidR="00A00E11">
        <w:t>,</w:t>
      </w:r>
      <w:r w:rsidRPr="00D71752">
        <w:t xml:space="preserve"> we often become enamored with highly detailed and elaborate visual designs, and we begin to believe that higher fidelity and more elaborate visual elements are required to make the best games</w:t>
      </w:r>
      <w:r w:rsidR="00A00E11">
        <w:t>. T</w:t>
      </w:r>
      <w:r w:rsidRPr="00D71752">
        <w:t>his drive for ever-more powerful graphics is the familiar race that many AAA games engage in with their competition. While it’s true that game experiences and the sense of presence can be considerably enhanced when paired with excellent art direction, excellence does not always require elaborate and complex. Good art direction relies on developing a unified visual language where all elements harmonize with each other and contribute to driving the game forward</w:t>
      </w:r>
      <w:r w:rsidR="007900A3">
        <w:t>,</w:t>
      </w:r>
      <w:r w:rsidRPr="00D71752">
        <w:t xml:space="preserve"> and that harmony can be achieved with anything from simple shapes and colors in a 2D plane to hyper-real 3D environments</w:t>
      </w:r>
      <w:r w:rsidR="007900A3">
        <w:t>,</w:t>
      </w:r>
      <w:r w:rsidRPr="00D71752">
        <w:t xml:space="preserve"> and every combination in between. </w:t>
      </w:r>
    </w:p>
    <w:p w14:paraId="66F4A6D2" w14:textId="77777777" w:rsidR="00805F53" w:rsidRPr="00D71752" w:rsidRDefault="00805F53" w:rsidP="003A3233">
      <w:pPr>
        <w:pStyle w:val="BodyText"/>
      </w:pPr>
      <w:r w:rsidRPr="00D71752">
        <w:t>Adding animated motion to the game’s visual elements can further enhance game presence</w:t>
      </w:r>
      <w:r w:rsidR="00A00E11">
        <w:t xml:space="preserve"> because</w:t>
      </w:r>
      <w:r w:rsidRPr="00D71752">
        <w:t xml:space="preserve"> animation brings a sense of cinematic dynamism to gameplay that further connects players to the game world. We typically experience motion in our world as interconnected systems</w:t>
      </w:r>
      <w:r w:rsidR="00A00E11">
        <w:t>. W</w:t>
      </w:r>
      <w:r w:rsidRPr="00D71752">
        <w:t xml:space="preserve">hen you walk across the room, for example, you don’t just glide </w:t>
      </w:r>
      <w:r w:rsidRPr="00D71752">
        <w:lastRenderedPageBreak/>
        <w:t>without moving your body</w:t>
      </w:r>
      <w:r w:rsidR="00A00E11">
        <w:t>;</w:t>
      </w:r>
      <w:r w:rsidR="00A00E11" w:rsidRPr="00D71752">
        <w:t xml:space="preserve"> </w:t>
      </w:r>
      <w:r w:rsidRPr="00D71752">
        <w:t xml:space="preserve">you move different parts of your body together in different ways. By adding targeted animations to objects onscreen that cause those objects to behave in ways </w:t>
      </w:r>
      <w:r w:rsidR="00A00E11">
        <w:t>you</w:t>
      </w:r>
      <w:r w:rsidR="00A00E11" w:rsidRPr="00D71752">
        <w:t xml:space="preserve"> </w:t>
      </w:r>
      <w:r w:rsidRPr="00D71752">
        <w:t xml:space="preserve">might expect complex systems to move or act, </w:t>
      </w:r>
      <w:r w:rsidR="00A00E11">
        <w:t>you</w:t>
      </w:r>
      <w:r w:rsidR="00A00E11" w:rsidRPr="00D71752" w:rsidDel="00A00E11">
        <w:t xml:space="preserve"> </w:t>
      </w:r>
      <w:r w:rsidRPr="00D71752">
        <w:t>connect players in a more immersive and engaging way to what’s going on in the game world.</w:t>
      </w:r>
      <w:r w:rsidR="00DF5F83">
        <w:t xml:space="preserve"> </w:t>
      </w:r>
      <w:r w:rsidRPr="00D71752">
        <w:t>The Sprite Animation project demonstrates how animation increases presence by allowing you to articulate the flying robot’s spikes, controlling direction and speed. And again, imagine combining the Sprite Animation project with the earlier projects in this chapter</w:t>
      </w:r>
      <w:r w:rsidR="00A00E11">
        <w:t>. A</w:t>
      </w:r>
      <w:r w:rsidRPr="00D71752">
        <w:t>s the hero moves closer to the robot, it might turn first turn red; closer still might trigger the robot’s animations and move it either toward or away from the player. Animations often come fairly late in the game design process because it’s helpful to have the game mechanic and other systems well defined so that animations</w:t>
      </w:r>
      <w:r w:rsidR="00A00E11">
        <w:t xml:space="preserve">, </w:t>
      </w:r>
      <w:r w:rsidRPr="00D71752">
        <w:t>which tend to be time</w:t>
      </w:r>
      <w:r w:rsidR="00A00E11">
        <w:t>-</w:t>
      </w:r>
      <w:r w:rsidRPr="00D71752">
        <w:t>consuming to change once complete</w:t>
      </w:r>
      <w:r w:rsidR="00A00E11">
        <w:t xml:space="preserve">, </w:t>
      </w:r>
      <w:r w:rsidRPr="00D71752">
        <w:t>can be produced after level designs have been finalized and tested with placeholder assets.</w:t>
      </w:r>
    </w:p>
    <w:p w14:paraId="52B0AD8A" w14:textId="77777777" w:rsidR="00805F53" w:rsidRPr="00D71752" w:rsidRDefault="00805F53" w:rsidP="003A3233">
      <w:pPr>
        <w:pStyle w:val="BodyText"/>
      </w:pPr>
      <w:r w:rsidRPr="00D71752">
        <w:t>As was the case with visual design, the animation approach need not be especially complex to be effective</w:t>
      </w:r>
      <w:r w:rsidR="00EE6D5E">
        <w:t>. A</w:t>
      </w:r>
      <w:r w:rsidRPr="00D71752">
        <w:t>nimation needs to be intentional and unified</w:t>
      </w:r>
      <w:r w:rsidR="00EE6D5E">
        <w:t>,</w:t>
      </w:r>
      <w:r w:rsidRPr="00D71752">
        <w:t xml:space="preserve"> and it should feel smooth and stutter-free unless it’s intentionally designed to be otherwise</w:t>
      </w:r>
      <w:r w:rsidR="007900A3">
        <w:t>; a</w:t>
      </w:r>
      <w:r w:rsidRPr="00D71752">
        <w:t xml:space="preserve"> wide degree of artistic license can be employed in how movement is represented onscreen.</w:t>
      </w:r>
    </w:p>
    <w:p w14:paraId="5EFE6C82" w14:textId="77777777" w:rsidR="00805F53" w:rsidRPr="00D71752" w:rsidRDefault="00805F53" w:rsidP="003A3233">
      <w:pPr>
        <w:pStyle w:val="BodyText"/>
      </w:pPr>
      <w:r w:rsidRPr="00D71752">
        <w:t xml:space="preserve">The Font Support project </w:t>
      </w:r>
      <w:r w:rsidR="002259E7" w:rsidRPr="00D71752">
        <w:t>introduce</w:t>
      </w:r>
      <w:r w:rsidR="002259E7">
        <w:t>d</w:t>
      </w:r>
      <w:r w:rsidR="002259E7" w:rsidRPr="00D71752">
        <w:t xml:space="preserve"> </w:t>
      </w:r>
      <w:r w:rsidRPr="00D71752">
        <w:t>you to game fonts. While fonts rarely have a direct impact on gameplay, they can have a dramatic impact on presence</w:t>
      </w:r>
      <w:r w:rsidR="00EE6D5E">
        <w:t>. F</w:t>
      </w:r>
      <w:r w:rsidRPr="00D71752">
        <w:t>onts are a form of visual communication, and the style of the font is often as important as the words it conveys in setting tone and mood and can either support or detract from the game setting and visual style.</w:t>
      </w:r>
      <w:r w:rsidR="00DF5F83">
        <w:t xml:space="preserve"> </w:t>
      </w:r>
      <w:r w:rsidRPr="00D71752">
        <w:t>Pay particular attention to the fonts displayed in this project</w:t>
      </w:r>
      <w:r w:rsidR="00EE6D5E">
        <w:t>. N</w:t>
      </w:r>
      <w:r w:rsidRPr="00D71752">
        <w:t>ote how the yellow font conveys a digital feeling that’s matched to the science fiction</w:t>
      </w:r>
      <w:r w:rsidR="002259E7">
        <w:t>–</w:t>
      </w:r>
      <w:r w:rsidRPr="00D71752">
        <w:t xml:space="preserve">inspired visual style of the hero and robots, while the Consolas font family with its round letterforms feels a bit out of place with this game setting (sparse though the game setting may still be). As a more extreme example, imagine how disconnected a flowing calligraphic script font (the type typically used in high-fantasy games) would appear in a futuristic game that takes place on a spaceship. </w:t>
      </w:r>
    </w:p>
    <w:p w14:paraId="6195AE36" w14:textId="77777777" w:rsidR="00C049B6" w:rsidRPr="00D71752" w:rsidRDefault="00805F53" w:rsidP="003A3233">
      <w:pPr>
        <w:pStyle w:val="BodyText"/>
      </w:pPr>
      <w:r w:rsidRPr="00D71752">
        <w:t xml:space="preserve">There are as many visual style possibilities for games as there are people and ideas, and great games can feature extremely simple graphics. Remember that excellent game </w:t>
      </w:r>
      <w:r w:rsidRPr="00D71752">
        <w:lastRenderedPageBreak/>
        <w:t>design is a combination of the nine contributing elements (return to the introduction if you need to refresh your memory), and the most important thing to keep in mind as a game designer is maintaining focus on how each of those elements harmonizes with and elevates the others to create</w:t>
      </w:r>
      <w:r w:rsidR="00615ECC">
        <w:fldChar w:fldCharType="begin"/>
      </w:r>
      <w:r w:rsidR="00615ECC">
        <w:instrText xml:space="preserve"> XE "</w:instrText>
      </w:r>
      <w:r w:rsidR="00615ECC" w:rsidRPr="009572A2">
        <w:instrText>Texture coordinates:game design</w:instrText>
      </w:r>
      <w:r w:rsidR="00615ECC">
        <w:instrText xml:space="preserve">" </w:instrText>
      </w:r>
      <w:r w:rsidR="00615ECC">
        <w:fldChar w:fldCharType="end"/>
      </w:r>
      <w:r w:rsidRPr="00D71752">
        <w:t xml:space="preserve"> something greater than the sum of its parts.</w:t>
      </w:r>
    </w:p>
    <w:sectPr w:rsidR="00C049B6" w:rsidRPr="00D71752" w:rsidSect="00361760">
      <w:headerReference w:type="even" r:id="rId32"/>
      <w:headerReference w:type="default" r:id="rId33"/>
      <w:footerReference w:type="even" r:id="rId34"/>
      <w:footerReference w:type="default" r:id="rId35"/>
      <w:headerReference w:type="first" r:id="rId36"/>
      <w:pgSz w:w="10325" w:h="14573"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Matthew T. Munson" w:date="2021-04-16T16:32:00Z" w:initials="MTM">
    <w:p w14:paraId="480FBD3F" w14:textId="77777777" w:rsidR="00171FA3" w:rsidRDefault="00171FA3">
      <w:pPr>
        <w:pStyle w:val="CommentText"/>
      </w:pPr>
      <w:r>
        <w:rPr>
          <w:rStyle w:val="CommentReference"/>
        </w:rPr>
        <w:annotationRef/>
      </w:r>
      <w:r>
        <w:t xml:space="preserve">TODO – Does this translate to </w:t>
      </w:r>
      <w:proofErr w:type="spellStart"/>
      <w:r w:rsidR="00032159">
        <w:t>resource_map</w:t>
      </w:r>
      <w:proofErr w:type="spellEnd"/>
      <w:r w:rsidR="00032159">
        <w:t>?</w:t>
      </w:r>
    </w:p>
  </w:comment>
  <w:comment w:id="50" w:author="Matthew T. Munson" w:date="2021-04-16T16:34:00Z" w:initials="MTM">
    <w:p w14:paraId="1EDC0869" w14:textId="77777777" w:rsidR="00032159" w:rsidRDefault="00032159">
      <w:pPr>
        <w:pStyle w:val="CommentText"/>
      </w:pPr>
      <w:r>
        <w:rPr>
          <w:rStyle w:val="CommentReference"/>
        </w:rPr>
        <w:annotationRef/>
      </w:r>
      <w:r>
        <w:t>Who provides Shader?</w:t>
      </w:r>
    </w:p>
  </w:comment>
  <w:comment w:id="55" w:author="Matthew T. Munson" w:date="2021-04-16T16:35:00Z" w:initials="MTM">
    <w:p w14:paraId="7A3B548C" w14:textId="77777777" w:rsidR="00032159" w:rsidRDefault="00032159">
      <w:pPr>
        <w:pStyle w:val="CommentText"/>
      </w:pPr>
      <w:r>
        <w:rPr>
          <w:rStyle w:val="CommentReference"/>
        </w:rPr>
        <w:annotationRef/>
      </w:r>
      <w:r>
        <w:t xml:space="preserve">TODO: Search for </w:t>
      </w:r>
      <w:proofErr w:type="spellStart"/>
      <w:r>
        <w:t>RenderableTexture</w:t>
      </w:r>
      <w:proofErr w:type="spellEnd"/>
      <w:r>
        <w:t xml:space="preserve"> and replace</w:t>
      </w:r>
    </w:p>
  </w:comment>
  <w:comment w:id="60" w:author="Matthew T. Munson" w:date="2021-04-16T16:36:00Z" w:initials="MTM">
    <w:p w14:paraId="512765BC" w14:textId="77777777" w:rsidR="00032159" w:rsidRDefault="00032159">
      <w:pPr>
        <w:pStyle w:val="CommentText"/>
      </w:pPr>
      <w:r>
        <w:rPr>
          <w:rStyle w:val="CommentReference"/>
        </w:rPr>
        <w:annotationRef/>
      </w:r>
      <w:r>
        <w:t>TODO: find corresponding file and change</w:t>
      </w:r>
    </w:p>
  </w:comment>
  <w:comment w:id="61" w:author="Matthew T. Munson" w:date="2021-04-16T16:37:00Z" w:initials="MTM">
    <w:p w14:paraId="6F76C645" w14:textId="77777777" w:rsidR="00032159" w:rsidRDefault="00032159">
      <w:pPr>
        <w:pStyle w:val="CommentText"/>
      </w:pPr>
      <w:r>
        <w:rPr>
          <w:rStyle w:val="CommentReference"/>
        </w:rPr>
        <w:annotationRef/>
      </w:r>
      <w:r>
        <w:t>TODO: find corresponding file and change</w:t>
      </w:r>
    </w:p>
  </w:comment>
  <w:comment w:id="91" w:author="Matthew T. Munson" w:date="2021-04-16T16:42:00Z" w:initials="MTM">
    <w:p w14:paraId="3AA13143" w14:textId="77777777" w:rsidR="008133BA" w:rsidRDefault="008133BA">
      <w:pPr>
        <w:pStyle w:val="CommentText"/>
      </w:pPr>
      <w:r>
        <w:rPr>
          <w:rStyle w:val="CommentReference"/>
        </w:rPr>
        <w:annotationRef/>
      </w:r>
      <w:r>
        <w:t>TODO: Map to replacement</w:t>
      </w:r>
    </w:p>
  </w:comment>
  <w:comment w:id="92" w:author="Matthew T. Munson" w:date="2021-04-16T16:43:00Z" w:initials="MTM">
    <w:p w14:paraId="54EBBC44" w14:textId="77777777" w:rsidR="008133BA" w:rsidRDefault="008133BA">
      <w:pPr>
        <w:pStyle w:val="CommentText"/>
      </w:pPr>
      <w:r>
        <w:rPr>
          <w:rStyle w:val="CommentReference"/>
        </w:rPr>
        <w:annotationRef/>
      </w:r>
      <w:r>
        <w:t>TODO: Locate graphic and update names</w:t>
      </w:r>
    </w:p>
  </w:comment>
  <w:comment w:id="100" w:author="Matthew T. Munson" w:date="2021-04-16T16:45:00Z" w:initials="MTM">
    <w:p w14:paraId="72A2703D" w14:textId="77777777" w:rsidR="008133BA" w:rsidRDefault="008133BA">
      <w:pPr>
        <w:pStyle w:val="CommentText"/>
      </w:pPr>
      <w:r>
        <w:rPr>
          <w:rStyle w:val="CommentReference"/>
        </w:rPr>
        <w:annotationRef/>
      </w:r>
      <w:r>
        <w:t>TODO: Update names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0FBD3F" w15:done="0"/>
  <w15:commentEx w15:paraId="1EDC0869" w15:done="0"/>
  <w15:commentEx w15:paraId="7A3B548C" w15:done="0"/>
  <w15:commentEx w15:paraId="512765BC" w15:done="0"/>
  <w15:commentEx w15:paraId="6F76C645" w15:done="0"/>
  <w15:commentEx w15:paraId="3AA13143" w15:done="0"/>
  <w15:commentEx w15:paraId="54EBBC44" w15:done="0"/>
  <w15:commentEx w15:paraId="72A270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43A88" w16cex:dateUtc="2021-04-16T23:32:00Z"/>
  <w16cex:commentExtensible w16cex:durableId="24243B03" w16cex:dateUtc="2021-04-16T23:34:00Z"/>
  <w16cex:commentExtensible w16cex:durableId="24243B47" w16cex:dateUtc="2021-04-16T23:35:00Z"/>
  <w16cex:commentExtensible w16cex:durableId="24243B92" w16cex:dateUtc="2021-04-16T23:36:00Z"/>
  <w16cex:commentExtensible w16cex:durableId="24243BE0" w16cex:dateUtc="2021-04-16T23:37:00Z"/>
  <w16cex:commentExtensible w16cex:durableId="24243D13" w16cex:dateUtc="2021-04-16T23:42:00Z"/>
  <w16cex:commentExtensible w16cex:durableId="24243D2A" w16cex:dateUtc="2021-04-16T23:43:00Z"/>
  <w16cex:commentExtensible w16cex:durableId="24243D99" w16cex:dateUtc="2021-04-16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0FBD3F" w16cid:durableId="24243A88"/>
  <w16cid:commentId w16cid:paraId="1EDC0869" w16cid:durableId="24243B03"/>
  <w16cid:commentId w16cid:paraId="7A3B548C" w16cid:durableId="24243B47"/>
  <w16cid:commentId w16cid:paraId="512765BC" w16cid:durableId="24243B92"/>
  <w16cid:commentId w16cid:paraId="6F76C645" w16cid:durableId="24243BE0"/>
  <w16cid:commentId w16cid:paraId="3AA13143" w16cid:durableId="24243D13"/>
  <w16cid:commentId w16cid:paraId="54EBBC44" w16cid:durableId="24243D2A"/>
  <w16cid:commentId w16cid:paraId="72A2703D" w16cid:durableId="24243D99"/>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cdName="acd37" wne:fciIndexBasedOn="0065"/>
    <wne:acd wne:argValue="AgBUAGEAYgBsAGUAIABHAHIAaQBkAF8AUwB0AGQA" wne:acdName="acd38" wne:fciIndexBasedOn="0065"/>
    <wne:acd wne:acdName="acd39" wne:fciIndexBasedOn="0065"/>
    <wne:acd wne:acdName="acd40" wne:fciIndexBasedOn="0065"/>
    <wne:acd wne:acdName="acd41" wne:fciIndexBasedOn="0065"/>
    <wne:acd wne:argValue="AgBGAG8AbwB0AGUAcgBfAFMAdABkAA==" wne:acdName="acd42" wne:fciIndexBasedOn="0065"/>
    <wne:acd wne:acdName="acd43" wne:fciIndexBasedOn="0065"/>
    <wne:acd wne:argValue="AgBRAHUAbwB0AGUAXwBTAHQAZAA=" wne:acdName="acd44" wne:fciIndexBasedOn="0065"/>
    <wne:acd wne:acdName="acd45" wne:fciIndexBasedOn="0065"/>
    <wne:acd wne:acdName="acd46" wne:fciIndexBasedOn="0065"/>
    <wne:acd wne:acdName="acd47" wne:fciIndexBasedOn="0065"/>
    <wne:acd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3;&#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1B656" w14:textId="77777777" w:rsidR="00F749FD" w:rsidRDefault="00F749FD">
      <w:r>
        <w:separator/>
      </w:r>
    </w:p>
  </w:endnote>
  <w:endnote w:type="continuationSeparator" w:id="0">
    <w:p w14:paraId="584697E3" w14:textId="77777777" w:rsidR="00F749FD" w:rsidRDefault="00F749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D546E8B5-E054-B04E-B0E9-67167184714E}"/>
  </w:font>
  <w:font w:name="Times New Roman">
    <w:panose1 w:val="02020603050405020304"/>
    <w:charset w:val="00"/>
    <w:family w:val="roman"/>
    <w:pitch w:val="variable"/>
    <w:sig w:usb0="E0002EFF" w:usb1="C000785B" w:usb2="00000009" w:usb3="00000000" w:csb0="000001FF" w:csb1="00000000"/>
    <w:embedRegular r:id="rId2" w:fontKey="{37A294D4-597C-EB44-8614-5C584E554C76}"/>
    <w:embedBold r:id="rId3" w:fontKey="{0544FD57-F198-064D-8D93-562358C39D6A}"/>
    <w:embedItalic r:id="rId4" w:fontKey="{89FF2A2F-16B0-9344-873F-89D938B691A7}"/>
    <w:embedBoldItalic r:id="rId5" w:fontKey="{7C24C6DA-59F2-D849-A2C2-DE6025CBF2C5}"/>
  </w:font>
  <w:font w:name="Courier New">
    <w:panose1 w:val="02070309020205020404"/>
    <w:charset w:val="00"/>
    <w:family w:val="modern"/>
    <w:pitch w:val="fixed"/>
    <w:sig w:usb0="E0002AFF" w:usb1="C0007843" w:usb2="00000009" w:usb3="00000000" w:csb0="000001FF" w:csb1="00000000"/>
    <w:embedRegular r:id="rId6" w:fontKey="{C3687279-AEFB-C448-86DC-D7B9B88EF4C4}"/>
  </w:font>
  <w:font w:name="Wingdings">
    <w:panose1 w:val="05000000000000000000"/>
    <w:charset w:val="4D"/>
    <w:family w:val="decorative"/>
    <w:pitch w:val="variable"/>
    <w:sig w:usb0="00000003" w:usb1="00000000" w:usb2="00000000" w:usb3="00000000" w:csb0="80000001" w:csb1="00000000"/>
    <w:embedRegular r:id="rId7" w:fontKey="{6BE8FFAC-4BFD-754C-B5FA-0A602CED2F3C}"/>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ACFF" w:usb2="00000009" w:usb3="00000000" w:csb0="000001FF" w:csb1="00000000"/>
    <w:embedRegular r:id="rId8" w:fontKey="{FD31FEE2-6125-B242-8316-E38F262FCCE3}"/>
    <w:embedBold r:id="rId9" w:fontKey="{FEF4A8D5-53A1-AD46-90B8-200C5CF3D450}"/>
    <w:embedItalic r:id="rId10" w:fontKey="{2EC38165-F61D-6440-9C6B-42621AE0E0A1}"/>
    <w:embedBoldItalic r:id="rId11" w:fontKey="{D979D359-DCD2-F14C-BC6E-6332CC8C7F1C}"/>
  </w:font>
  <w:font w:name="HelveticaNeue BlackCond">
    <w:altName w:val="Cambri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4" w:fontKey="{ACD8EC15-A002-AB40-BBE1-F23330E48BBF}"/>
  </w:font>
  <w:font w:name="HelveticaNeue-Roman">
    <w:altName w:val="Courier New"/>
    <w:panose1 w:val="020B0604020202020204"/>
    <w:charset w:val="00"/>
    <w:family w:val="swiss"/>
    <w:pitch w:val="variable"/>
    <w:sig w:usb0="00000003" w:usb1="00000000" w:usb2="00000000" w:usb3="00000000" w:csb0="00000001" w:csb1="00000000"/>
  </w:font>
  <w:font w:name="TheSansMonoConBlack">
    <w:altName w:val="Courier New"/>
    <w:panose1 w:val="020B0604020202020204"/>
    <w:charset w:val="00"/>
    <w:family w:val="swiss"/>
    <w:pitch w:val="variable"/>
    <w:sig w:usb0="00000001" w:usb1="00000000" w:usb2="00000000" w:usb3="00000000" w:csb0="00000009" w:csb1="00000000"/>
  </w:font>
  <w:font w:name="HelveticaNeue MediumCond">
    <w:altName w:val="Courier New"/>
    <w:panose1 w:val="020B0604020202020204"/>
    <w:charset w:val="00"/>
    <w:family w:val="swiss"/>
    <w:pitch w:val="variable"/>
    <w:sig w:usb0="00000003" w:usb1="00000000" w:usb2="00000000" w:usb3="00000000" w:csb0="00000001" w:csb1="00000000"/>
  </w:font>
  <w:font w:name="TheSansMonoConNormal">
    <w:altName w:val="Vrinda"/>
    <w:panose1 w:val="020B0604020202020204"/>
    <w:charset w:val="00"/>
    <w:family w:val="roman"/>
    <w:pitch w:val="variable"/>
    <w:sig w:usb0="00000003" w:usb1="00000000" w:usb2="00000000" w:usb3="00000000" w:csb0="00000001" w:csb1="00000000"/>
    <w:embedRegular r:id="rId22" w:fontKey="{5C31E1B5-4381-6C43-9625-6772FCB683C5}"/>
    <w:embedItalic r:id="rId23" w:fontKey="{936F0B94-39FD-F042-B13F-F4954E958B4D}"/>
  </w:font>
  <w:font w:name="Utopia Bold">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Utopia">
    <w:altName w:val="Courier New"/>
    <w:panose1 w:val="020B0604020202020204"/>
    <w:charset w:val="00"/>
    <w:family w:val="roman"/>
    <w:pitch w:val="variable"/>
    <w:sig w:usb0="00000003" w:usb1="00000000" w:usb2="00000000" w:usb3="00000000" w:csb0="00000001" w:csb1="00000000"/>
    <w:embedRegular r:id="rId25" w:fontKey="{AE3478D1-CA6E-9F4D-84AC-D1C116A29DC1}"/>
    <w:embedItalic r:id="rId26" w:fontKey="{9F104B6B-CAE0-A74B-ABA2-18D707BEF2B2}"/>
  </w:font>
  <w:font w:name="Book Antiqua">
    <w:panose1 w:val="02040602050305030304"/>
    <w:charset w:val="00"/>
    <w:family w:val="roman"/>
    <w:pitch w:val="variable"/>
    <w:sig w:usb0="00000287" w:usb1="00000000" w:usb2="00000000" w:usb3="00000000" w:csb0="0000009F" w:csb1="00000000"/>
    <w:embedRegular r:id="rId27" w:fontKey="{E43BDA4F-484C-5D4E-8760-303BBC46C205}"/>
    <w:embedBold r:id="rId28" w:fontKey="{12B77C2D-ECA6-2A46-8263-686A5DFC57BE}"/>
  </w:font>
  <w:font w:name="Bookman Old Style">
    <w:panose1 w:val="02050604050505020204"/>
    <w:charset w:val="00"/>
    <w:family w:val="roman"/>
    <w:pitch w:val="variable"/>
    <w:sig w:usb0="00000287" w:usb1="00000000" w:usb2="00000000" w:usb3="00000000" w:csb0="0000009F" w:csb1="00000000"/>
    <w:embedBold r:id="rId29" w:fontKey="{920DEE10-AC30-6148-A326-B673D0D3DAFF}"/>
  </w:font>
  <w:font w:name="HelveticaNeue Condensed">
    <w:altName w:val="Segoe Print"/>
    <w:panose1 w:val="020B0604020202020204"/>
    <w:charset w:val="00"/>
    <w:family w:val="swiss"/>
    <w:pitch w:val="variable"/>
    <w:sig w:usb0="00000003" w:usb1="00000000" w:usb2="00000000" w:usb3="00000000" w:csb0="00000001" w:csb1="00000000"/>
  </w:font>
  <w:font w:name="Times">
    <w:altName w:val="Times New Roman"/>
    <w:panose1 w:val="02000500000000000000"/>
    <w:charset w:val="00"/>
    <w:family w:val="auto"/>
    <w:pitch w:val="variable"/>
    <w:sig w:usb0="E00002FF" w:usb1="5000205A" w:usb2="00000000" w:usb3="00000000" w:csb0="0000019F" w:csb1="00000000"/>
  </w:font>
  <w:font w:name="HelveticaNeue MediumExt">
    <w:panose1 w:val="020B0604020202020204"/>
    <w:charset w:val="00"/>
    <w:family w:val="swiss"/>
    <w:pitch w:val="variable"/>
    <w:sig w:usb0="00000003" w:usb1="00000000" w:usb2="00000000" w:usb3="00000000" w:csb0="00000001" w:csb1="00000000"/>
  </w:font>
  <w:font w:name="UtopiaItalic">
    <w:altName w:val="Times New Roman"/>
    <w:panose1 w:val="020B0604020202020204"/>
    <w:charset w:val="00"/>
    <w:family w:val="auto"/>
    <w:pitch w:val="variable"/>
    <w:sig w:usb0="A00000A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36" w:fontKey="{F8F3D031-4929-8242-BA09-609591DB5F61}"/>
  </w:font>
  <w:font w:name="Arial">
    <w:panose1 w:val="020B0604020202020204"/>
    <w:charset w:val="00"/>
    <w:family w:val="swiss"/>
    <w:pitch w:val="variable"/>
    <w:sig w:usb0="E0002AFF" w:usb1="C0007843" w:usb2="00000009" w:usb3="00000000" w:csb0="000001FF" w:csb1="00000000"/>
    <w:embedRegular r:id="rId37" w:fontKey="{47C14866-B082-7B40-BECD-4BA967FD63E2}"/>
    <w:embedBold r:id="rId38" w:fontKey="{CDF6F0CD-843A-794B-8A1F-AA3BD2CE79BE}"/>
    <w:embedItalic r:id="rId39" w:fontKey="{6AF3AFBF-456D-9C45-869A-0DAFF394528C}"/>
  </w:font>
  <w:font w:name="ZapfDingbats">
    <w:altName w:val="Courier New"/>
    <w:panose1 w:val="020B0604020202020204"/>
    <w:charset w:val="00"/>
    <w:family w:val="decorativ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embedBold r:id="rId43" w:fontKey="{BE6E8211-D945-5C4F-9FB8-1FD74A4F8AC7}"/>
  </w:font>
  <w:font w:name="Cambria">
    <w:panose1 w:val="02040503050406030204"/>
    <w:charset w:val="00"/>
    <w:family w:val="roman"/>
    <w:pitch w:val="variable"/>
    <w:sig w:usb0="E00002FF" w:usb1="400004FF" w:usb2="00000000" w:usb3="00000000" w:csb0="0000019F" w:csb1="00000000"/>
    <w:embedRegular r:id="rId44" w:fontKey="{7D7CDB37-754B-D147-80DA-62C117E54190}"/>
  </w:font>
  <w:font w:name="Cambria Math">
    <w:panose1 w:val="02040503050406030204"/>
    <w:charset w:val="00"/>
    <w:family w:val="roman"/>
    <w:pitch w:val="variable"/>
    <w:sig w:usb0="E00002FF" w:usb1="420024FF" w:usb2="00000000" w:usb3="00000000" w:csb0="0000019F" w:csb1="00000000"/>
    <w:embedRegular r:id="rId45" w:fontKey="{0BF89BEF-11B8-5245-9533-BCF598F70FC2}"/>
    <w:embedItalic r:id="rId46" w:fontKey="{56ED3CE0-688A-7F4B-A907-AA5EE7364D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6F56C" w14:textId="77777777" w:rsidR="00903DFD" w:rsidRDefault="00903DFD">
    <w:pPr>
      <w:pStyle w:val="Footer"/>
    </w:pPr>
    <w:r>
      <w:fldChar w:fldCharType="begin"/>
    </w:r>
    <w:r>
      <w:instrText xml:space="preserve"> PAGE   \* MERGEFORMAT </w:instrText>
    </w:r>
    <w:r>
      <w:fldChar w:fldCharType="separate"/>
    </w:r>
    <w:r>
      <w:rPr>
        <w:noProof/>
      </w:rPr>
      <w:t>28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687A9" w14:textId="77777777" w:rsidR="00903DFD" w:rsidRDefault="00903DFD" w:rsidP="00384E5F">
    <w:pPr>
      <w:pStyle w:val="Footer"/>
      <w:jc w:val="right"/>
    </w:pPr>
    <w:r>
      <w:fldChar w:fldCharType="begin"/>
    </w:r>
    <w:r>
      <w:instrText xml:space="preserve"> PAGE   \* MERGEFORMAT </w:instrText>
    </w:r>
    <w:r>
      <w:fldChar w:fldCharType="separate"/>
    </w:r>
    <w:r>
      <w:rPr>
        <w:noProof/>
      </w:rPr>
      <w:t>29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AD2E1" w14:textId="77777777" w:rsidR="00F749FD" w:rsidRDefault="00F749FD">
      <w:r>
        <w:separator/>
      </w:r>
    </w:p>
  </w:footnote>
  <w:footnote w:type="continuationSeparator" w:id="0">
    <w:p w14:paraId="0490E08D" w14:textId="77777777" w:rsidR="00F749FD" w:rsidRDefault="00F749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E6446" w14:textId="77777777" w:rsidR="00903DFD" w:rsidRPr="002A45BE" w:rsidRDefault="00903DFD" w:rsidP="00F62E97">
    <w:pPr>
      <w:pStyle w:val="Header"/>
      <w:rPr>
        <w:sz w:val="16"/>
        <w:szCs w:val="16"/>
      </w:rPr>
    </w:pPr>
    <w:r w:rsidRPr="002A45BE">
      <w:rPr>
        <w:sz w:val="16"/>
        <w:szCs w:val="16"/>
      </w:rPr>
      <w:t xml:space="preserve">CHAPTER </w:t>
    </w:r>
    <w:r>
      <w:rPr>
        <w:sz w:val="16"/>
        <w:szCs w:val="16"/>
      </w:rPr>
      <w:t xml:space="preserve">5 </w:t>
    </w:r>
    <w:r w:rsidRPr="005937AD">
      <w:rPr>
        <w:rFonts w:ascii="ZapfDingbats" w:hAnsi="ZapfDingbats"/>
        <w:color w:val="BFBFBF"/>
        <w:sz w:val="16"/>
        <w:szCs w:val="16"/>
      </w:rPr>
      <w:t></w:t>
    </w:r>
    <w:r>
      <w:rPr>
        <w:color w:val="BFBFBF"/>
        <w:sz w:val="16"/>
        <w:szCs w:val="16"/>
      </w:rPr>
      <w:t xml:space="preserve"> Working with Textures, Sprites, and Font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A2050" w14:textId="77777777" w:rsidR="00903DFD" w:rsidRPr="002A45BE" w:rsidRDefault="00903DFD" w:rsidP="00463BAE">
    <w:pPr>
      <w:pStyle w:val="Header"/>
      <w:ind w:left="-450"/>
      <w:jc w:val="right"/>
      <w:rPr>
        <w:sz w:val="16"/>
        <w:szCs w:val="16"/>
      </w:rPr>
    </w:pPr>
    <w:r w:rsidRPr="002A45BE">
      <w:rPr>
        <w:sz w:val="16"/>
        <w:szCs w:val="16"/>
      </w:rPr>
      <w:t xml:space="preserve">CHAPTER </w:t>
    </w:r>
    <w:r>
      <w:rPr>
        <w:sz w:val="16"/>
        <w:szCs w:val="16"/>
      </w:rPr>
      <w:t xml:space="preserve">5 </w:t>
    </w:r>
    <w:r w:rsidRPr="005937AD">
      <w:rPr>
        <w:rFonts w:ascii="ZapfDingbats" w:hAnsi="ZapfDingbats"/>
        <w:color w:val="BFBFBF"/>
        <w:sz w:val="16"/>
        <w:szCs w:val="16"/>
      </w:rPr>
      <w:t></w:t>
    </w:r>
    <w:r>
      <w:rPr>
        <w:color w:val="BFBFBF"/>
        <w:sz w:val="16"/>
        <w:szCs w:val="16"/>
      </w:rPr>
      <w:t xml:space="preserve"> Working with Textures, Sprites, and Font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32DAC" w14:textId="77777777" w:rsidR="00903DFD" w:rsidRDefault="00F749FD" w:rsidP="007C48CB">
    <w:pPr>
      <w:pStyle w:val="ChapterNumber"/>
    </w:pPr>
    <w:r>
      <w:rPr>
        <w:noProof/>
      </w:rPr>
      <w:pict w14:anchorId="33BD3021">
        <v:roundrect id="AutoShape 1" o:spid="_x0000_s2049" style="position:absolute;left:0;text-align:left;margin-left:-163.4pt;margin-top:-108pt;width:585.45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" filled="f"/>
      </w:pict>
    </w:r>
    <w:r w:rsidR="00903DFD">
      <w:t xml:space="preserve"> C H A P T E R  5</w:t>
    </w:r>
  </w:p>
  <w:p w14:paraId="4A5C253B" w14:textId="77777777" w:rsidR="00903DFD" w:rsidRDefault="00903DFD" w:rsidP="00876398">
    <w:pPr>
      <w:jc w:val="both"/>
    </w:pPr>
  </w:p>
  <w:p w14:paraId="4C0D2B1D" w14:textId="77777777" w:rsidR="00903DFD" w:rsidRPr="00D30AAA" w:rsidRDefault="00903DFD" w:rsidP="00C54EAA">
    <w:pPr>
      <w:rPr>
        <w:rFonts w:ascii="ZapfDingbats" w:hAnsi="ZapfDingbats"/>
        <w:color w:val="BFBFBF"/>
        <w:sz w:val="28"/>
        <w:szCs w:val="28"/>
      </w:rPr>
    </w:pPr>
    <w:r>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303BD9D8" w14:textId="77777777" w:rsidR="00903DFD" w:rsidRPr="00876398" w:rsidRDefault="00903DFD" w:rsidP="008763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D95B31"/>
    <w:multiLevelType w:val="hybridMultilevel"/>
    <w:tmpl w:val="673A8DA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81746B"/>
    <w:multiLevelType w:val="hybridMultilevel"/>
    <w:tmpl w:val="F9140EE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604FCA"/>
    <w:multiLevelType w:val="hybridMultilevel"/>
    <w:tmpl w:val="8870C2D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547006D"/>
    <w:multiLevelType w:val="hybridMultilevel"/>
    <w:tmpl w:val="CE1ED6B6"/>
    <w:lvl w:ilvl="0" w:tplc="73423BB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3F5E96"/>
    <w:multiLevelType w:val="hybridMultilevel"/>
    <w:tmpl w:val="BF84B8F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26779FC"/>
    <w:multiLevelType w:val="hybridMultilevel"/>
    <w:tmpl w:val="28B2BAB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6D7E13"/>
    <w:multiLevelType w:val="multilevel"/>
    <w:tmpl w:val="81CCE7F8"/>
    <w:lvl w:ilvl="0">
      <w:start w:val="1"/>
      <w:numFmt w:val="decimal"/>
      <w:lvlText w:val="%1."/>
      <w:lvlJc w:val="left"/>
      <w:pPr>
        <w:tabs>
          <w:tab w:val="num" w:pos="936"/>
        </w:tabs>
        <w:ind w:left="936"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33B14873"/>
    <w:multiLevelType w:val="hybridMultilevel"/>
    <w:tmpl w:val="3CD648A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DAA613B"/>
    <w:multiLevelType w:val="hybridMultilevel"/>
    <w:tmpl w:val="C59EBA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49F5956"/>
    <w:multiLevelType w:val="hybridMultilevel"/>
    <w:tmpl w:val="00F87AA4"/>
    <w:lvl w:ilvl="0" w:tplc="F94443AC">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 w15:restartNumberingAfterBreak="0">
    <w:nsid w:val="4FA52C0B"/>
    <w:multiLevelType w:val="hybridMultilevel"/>
    <w:tmpl w:val="B0BE1F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0C422BA"/>
    <w:multiLevelType w:val="hybridMultilevel"/>
    <w:tmpl w:val="EA5EBA9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3593E90"/>
    <w:multiLevelType w:val="hybridMultilevel"/>
    <w:tmpl w:val="3A261BF8"/>
    <w:lvl w:ilvl="0" w:tplc="F94443AC">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C1C6517"/>
    <w:multiLevelType w:val="hybridMultilevel"/>
    <w:tmpl w:val="CB82DCE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CC25960"/>
    <w:multiLevelType w:val="hybridMultilevel"/>
    <w:tmpl w:val="5F9C4C10"/>
    <w:lvl w:ilvl="0" w:tplc="F94443AC">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4861BBF"/>
    <w:multiLevelType w:val="hybridMultilevel"/>
    <w:tmpl w:val="3886EBBC"/>
    <w:lvl w:ilvl="0" w:tplc="F94443AC">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5"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C1D36A7"/>
    <w:multiLevelType w:val="hybridMultilevel"/>
    <w:tmpl w:val="DBB89F62"/>
    <w:lvl w:ilvl="0" w:tplc="04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650189"/>
    <w:multiLevelType w:val="hybridMultilevel"/>
    <w:tmpl w:val="32EC0FC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ED8088B"/>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1"/>
  </w:num>
  <w:num w:numId="2">
    <w:abstractNumId w:val="0"/>
  </w:num>
  <w:num w:numId="3">
    <w:abstractNumId w:val="24"/>
  </w:num>
  <w:num w:numId="4">
    <w:abstractNumId w:val="9"/>
  </w:num>
  <w:num w:numId="5">
    <w:abstractNumId w:val="14"/>
  </w:num>
  <w:num w:numId="6">
    <w:abstractNumId w:val="5"/>
  </w:num>
  <w:num w:numId="7">
    <w:abstractNumId w:val="17"/>
  </w:num>
  <w:num w:numId="8">
    <w:abstractNumId w:val="22"/>
  </w:num>
  <w:num w:numId="9">
    <w:abstractNumId w:val="12"/>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27"/>
  </w:num>
  <w:num w:numId="33">
    <w:abstractNumId w:val="13"/>
  </w:num>
  <w:num w:numId="34">
    <w:abstractNumId w:val="3"/>
  </w:num>
  <w:num w:numId="35">
    <w:abstractNumId w:val="1"/>
  </w:num>
  <w:num w:numId="36">
    <w:abstractNumId w:val="16"/>
  </w:num>
  <w:num w:numId="37">
    <w:abstractNumId w:val="8"/>
  </w:num>
  <w:num w:numId="38">
    <w:abstractNumId w:val="7"/>
  </w:num>
  <w:num w:numId="39">
    <w:abstractNumId w:val="4"/>
  </w:num>
  <w:num w:numId="40">
    <w:abstractNumId w:val="20"/>
  </w:num>
  <w:num w:numId="41">
    <w:abstractNumId w:val="11"/>
  </w:num>
  <w:num w:numId="42">
    <w:abstractNumId w:val="15"/>
  </w:num>
  <w:num w:numId="43">
    <w:abstractNumId w:val="10"/>
  </w:num>
  <w:num w:numId="44">
    <w:abstractNumId w:val="26"/>
  </w:num>
  <w:num w:numId="45">
    <w:abstractNumId w:val="12"/>
    <w:lvlOverride w:ilvl="0">
      <w:startOverride w:val="1"/>
    </w:lvlOverride>
  </w:num>
  <w:num w:numId="46">
    <w:abstractNumId w:val="2"/>
  </w:num>
  <w:num w:numId="47">
    <w:abstractNumId w:val="19"/>
  </w:num>
  <w:num w:numId="48">
    <w:abstractNumId w:val="23"/>
  </w:num>
  <w:num w:numId="49">
    <w:abstractNumId w:val="18"/>
  </w:num>
  <w:num w:numId="50">
    <w:abstractNumId w:val="6"/>
  </w:num>
  <w:num w:numId="51">
    <w:abstractNumId w:val="28"/>
  </w:num>
  <w:num w:numId="52">
    <w:abstractNumId w:val="25"/>
  </w:num>
  <w:num w:numId="53">
    <w:abstractNumId w:val="29"/>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hew T. Munson">
    <w15:presenceInfo w15:providerId="AD" w15:userId="S::mmunson2@uw.edu::c79f710d-aede-41b5-9541-fa3d6eb0bb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hideSpellingErrors/>
  <w:proofState w:spelling="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evenAndOddHeaders/>
  <w:drawingGridHorizontalSpacing w:val="12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dgnword-docGUID" w:val="{F3BACD42-F6C7-4F68-9B56-E16CAF509686}"/>
    <w:docVar w:name="dgnword-eventsink" w:val="107957248"/>
  </w:docVars>
  <w:rsids>
    <w:rsidRoot w:val="00226D92"/>
    <w:rsid w:val="00000C0F"/>
    <w:rsid w:val="00002570"/>
    <w:rsid w:val="00005161"/>
    <w:rsid w:val="0000546D"/>
    <w:rsid w:val="00005973"/>
    <w:rsid w:val="00006EC0"/>
    <w:rsid w:val="0000770B"/>
    <w:rsid w:val="00010427"/>
    <w:rsid w:val="00010FBF"/>
    <w:rsid w:val="00011461"/>
    <w:rsid w:val="00013C3D"/>
    <w:rsid w:val="0001506D"/>
    <w:rsid w:val="000153A1"/>
    <w:rsid w:val="00016EC5"/>
    <w:rsid w:val="00017727"/>
    <w:rsid w:val="00021458"/>
    <w:rsid w:val="00021A6B"/>
    <w:rsid w:val="000239A1"/>
    <w:rsid w:val="00023EBE"/>
    <w:rsid w:val="000259EC"/>
    <w:rsid w:val="00031178"/>
    <w:rsid w:val="00031D66"/>
    <w:rsid w:val="00032159"/>
    <w:rsid w:val="00033AEB"/>
    <w:rsid w:val="000345ED"/>
    <w:rsid w:val="000345FB"/>
    <w:rsid w:val="000362C2"/>
    <w:rsid w:val="00037F22"/>
    <w:rsid w:val="000406D2"/>
    <w:rsid w:val="00040ABC"/>
    <w:rsid w:val="00041B40"/>
    <w:rsid w:val="00042176"/>
    <w:rsid w:val="000442E8"/>
    <w:rsid w:val="00044B07"/>
    <w:rsid w:val="00050F81"/>
    <w:rsid w:val="0005135B"/>
    <w:rsid w:val="00053B20"/>
    <w:rsid w:val="00056E27"/>
    <w:rsid w:val="00061D2C"/>
    <w:rsid w:val="00064306"/>
    <w:rsid w:val="000644A7"/>
    <w:rsid w:val="00064C1E"/>
    <w:rsid w:val="00074F6D"/>
    <w:rsid w:val="00082B8F"/>
    <w:rsid w:val="00083346"/>
    <w:rsid w:val="000837B7"/>
    <w:rsid w:val="0008385F"/>
    <w:rsid w:val="000847CC"/>
    <w:rsid w:val="00086F89"/>
    <w:rsid w:val="000911BB"/>
    <w:rsid w:val="000912A2"/>
    <w:rsid w:val="000920B6"/>
    <w:rsid w:val="00092F66"/>
    <w:rsid w:val="0009547A"/>
    <w:rsid w:val="00096521"/>
    <w:rsid w:val="000A0F0B"/>
    <w:rsid w:val="000A2F70"/>
    <w:rsid w:val="000A3C0B"/>
    <w:rsid w:val="000A648C"/>
    <w:rsid w:val="000A6731"/>
    <w:rsid w:val="000A6E06"/>
    <w:rsid w:val="000B089C"/>
    <w:rsid w:val="000B0E13"/>
    <w:rsid w:val="000B18A4"/>
    <w:rsid w:val="000B202B"/>
    <w:rsid w:val="000B2555"/>
    <w:rsid w:val="000B30A5"/>
    <w:rsid w:val="000B50EE"/>
    <w:rsid w:val="000B5475"/>
    <w:rsid w:val="000C0458"/>
    <w:rsid w:val="000C3E09"/>
    <w:rsid w:val="000C59CA"/>
    <w:rsid w:val="000C6A49"/>
    <w:rsid w:val="000C6E91"/>
    <w:rsid w:val="000C7418"/>
    <w:rsid w:val="000D5E2C"/>
    <w:rsid w:val="000D620C"/>
    <w:rsid w:val="000E0CA5"/>
    <w:rsid w:val="000E1BAB"/>
    <w:rsid w:val="000E1D25"/>
    <w:rsid w:val="000E30D3"/>
    <w:rsid w:val="000E3A99"/>
    <w:rsid w:val="000F2A76"/>
    <w:rsid w:val="000F32AF"/>
    <w:rsid w:val="00100B19"/>
    <w:rsid w:val="00101DE0"/>
    <w:rsid w:val="00102653"/>
    <w:rsid w:val="0010365F"/>
    <w:rsid w:val="00104E86"/>
    <w:rsid w:val="001050E1"/>
    <w:rsid w:val="00106531"/>
    <w:rsid w:val="00106B11"/>
    <w:rsid w:val="00106E42"/>
    <w:rsid w:val="001071BF"/>
    <w:rsid w:val="00107A56"/>
    <w:rsid w:val="00110A08"/>
    <w:rsid w:val="00110BC6"/>
    <w:rsid w:val="00111219"/>
    <w:rsid w:val="00111A42"/>
    <w:rsid w:val="00112B15"/>
    <w:rsid w:val="00114845"/>
    <w:rsid w:val="001176CB"/>
    <w:rsid w:val="00117E51"/>
    <w:rsid w:val="001204D8"/>
    <w:rsid w:val="001208AB"/>
    <w:rsid w:val="00121BD4"/>
    <w:rsid w:val="0012387C"/>
    <w:rsid w:val="00125CC5"/>
    <w:rsid w:val="00130520"/>
    <w:rsid w:val="00130F30"/>
    <w:rsid w:val="00131826"/>
    <w:rsid w:val="0013260E"/>
    <w:rsid w:val="00135785"/>
    <w:rsid w:val="0013691A"/>
    <w:rsid w:val="0014334F"/>
    <w:rsid w:val="00143798"/>
    <w:rsid w:val="001442B5"/>
    <w:rsid w:val="0014656D"/>
    <w:rsid w:val="001504F6"/>
    <w:rsid w:val="001508DE"/>
    <w:rsid w:val="00150B91"/>
    <w:rsid w:val="00150DAA"/>
    <w:rsid w:val="001516E8"/>
    <w:rsid w:val="0015362A"/>
    <w:rsid w:val="00153EE5"/>
    <w:rsid w:val="001544ED"/>
    <w:rsid w:val="001550D3"/>
    <w:rsid w:val="00157A86"/>
    <w:rsid w:val="00160653"/>
    <w:rsid w:val="00160926"/>
    <w:rsid w:val="00161D08"/>
    <w:rsid w:val="001623DA"/>
    <w:rsid w:val="00166548"/>
    <w:rsid w:val="00170D0E"/>
    <w:rsid w:val="00171FA3"/>
    <w:rsid w:val="00173C8B"/>
    <w:rsid w:val="001749F0"/>
    <w:rsid w:val="00174FD7"/>
    <w:rsid w:val="001770CD"/>
    <w:rsid w:val="0017725E"/>
    <w:rsid w:val="0017785E"/>
    <w:rsid w:val="00177B3B"/>
    <w:rsid w:val="00184D83"/>
    <w:rsid w:val="001852F4"/>
    <w:rsid w:val="00186BEC"/>
    <w:rsid w:val="00190EEC"/>
    <w:rsid w:val="00190FBF"/>
    <w:rsid w:val="00192A8B"/>
    <w:rsid w:val="00192D18"/>
    <w:rsid w:val="00192F92"/>
    <w:rsid w:val="00193F31"/>
    <w:rsid w:val="0019452D"/>
    <w:rsid w:val="00195810"/>
    <w:rsid w:val="0019783E"/>
    <w:rsid w:val="001A05D6"/>
    <w:rsid w:val="001A072C"/>
    <w:rsid w:val="001A2DD2"/>
    <w:rsid w:val="001A348E"/>
    <w:rsid w:val="001A57A5"/>
    <w:rsid w:val="001A57E0"/>
    <w:rsid w:val="001B0BF7"/>
    <w:rsid w:val="001B1D98"/>
    <w:rsid w:val="001B2458"/>
    <w:rsid w:val="001B28D0"/>
    <w:rsid w:val="001B387E"/>
    <w:rsid w:val="001B4BB4"/>
    <w:rsid w:val="001B5784"/>
    <w:rsid w:val="001C1B30"/>
    <w:rsid w:val="001C1D07"/>
    <w:rsid w:val="001C314C"/>
    <w:rsid w:val="001C5451"/>
    <w:rsid w:val="001C64A5"/>
    <w:rsid w:val="001C6E03"/>
    <w:rsid w:val="001D12E2"/>
    <w:rsid w:val="001D1379"/>
    <w:rsid w:val="001D1A4A"/>
    <w:rsid w:val="001D37CE"/>
    <w:rsid w:val="001D4B3F"/>
    <w:rsid w:val="001D4DF3"/>
    <w:rsid w:val="001E317E"/>
    <w:rsid w:val="001E3ECE"/>
    <w:rsid w:val="001E4425"/>
    <w:rsid w:val="001E561E"/>
    <w:rsid w:val="001E5674"/>
    <w:rsid w:val="001E568E"/>
    <w:rsid w:val="001E636A"/>
    <w:rsid w:val="001E6BE2"/>
    <w:rsid w:val="001E78DF"/>
    <w:rsid w:val="001F0AEC"/>
    <w:rsid w:val="001F0E09"/>
    <w:rsid w:val="001F2D49"/>
    <w:rsid w:val="001F4B5D"/>
    <w:rsid w:val="001F5266"/>
    <w:rsid w:val="001F5502"/>
    <w:rsid w:val="00202B5E"/>
    <w:rsid w:val="0020361F"/>
    <w:rsid w:val="00203F38"/>
    <w:rsid w:val="0020588C"/>
    <w:rsid w:val="002058F5"/>
    <w:rsid w:val="002061A2"/>
    <w:rsid w:val="00206A2A"/>
    <w:rsid w:val="00206E8F"/>
    <w:rsid w:val="0021235A"/>
    <w:rsid w:val="002151B9"/>
    <w:rsid w:val="00216981"/>
    <w:rsid w:val="002213E2"/>
    <w:rsid w:val="0022173E"/>
    <w:rsid w:val="00222109"/>
    <w:rsid w:val="00223C98"/>
    <w:rsid w:val="002242CF"/>
    <w:rsid w:val="00224E0B"/>
    <w:rsid w:val="002259E7"/>
    <w:rsid w:val="00226774"/>
    <w:rsid w:val="00226D92"/>
    <w:rsid w:val="0023066E"/>
    <w:rsid w:val="0023208D"/>
    <w:rsid w:val="0023262B"/>
    <w:rsid w:val="00233A69"/>
    <w:rsid w:val="00235756"/>
    <w:rsid w:val="00235823"/>
    <w:rsid w:val="0023597C"/>
    <w:rsid w:val="00240324"/>
    <w:rsid w:val="002409A2"/>
    <w:rsid w:val="00240F96"/>
    <w:rsid w:val="002419E0"/>
    <w:rsid w:val="0024356E"/>
    <w:rsid w:val="00243E16"/>
    <w:rsid w:val="00245184"/>
    <w:rsid w:val="00245D21"/>
    <w:rsid w:val="0024767F"/>
    <w:rsid w:val="002504DD"/>
    <w:rsid w:val="00253200"/>
    <w:rsid w:val="00253536"/>
    <w:rsid w:val="00253B76"/>
    <w:rsid w:val="00256940"/>
    <w:rsid w:val="00260546"/>
    <w:rsid w:val="002612C6"/>
    <w:rsid w:val="00261F06"/>
    <w:rsid w:val="002620F5"/>
    <w:rsid w:val="002625BA"/>
    <w:rsid w:val="002630E7"/>
    <w:rsid w:val="00263452"/>
    <w:rsid w:val="00263F56"/>
    <w:rsid w:val="00264A56"/>
    <w:rsid w:val="00264AC3"/>
    <w:rsid w:val="00270490"/>
    <w:rsid w:val="00272A8F"/>
    <w:rsid w:val="00276249"/>
    <w:rsid w:val="002804A1"/>
    <w:rsid w:val="00281283"/>
    <w:rsid w:val="002829D4"/>
    <w:rsid w:val="0028311F"/>
    <w:rsid w:val="00283215"/>
    <w:rsid w:val="00286880"/>
    <w:rsid w:val="00291480"/>
    <w:rsid w:val="002945EA"/>
    <w:rsid w:val="00296D42"/>
    <w:rsid w:val="002972EC"/>
    <w:rsid w:val="002973AA"/>
    <w:rsid w:val="00297C33"/>
    <w:rsid w:val="00297E79"/>
    <w:rsid w:val="002A0651"/>
    <w:rsid w:val="002A0AF8"/>
    <w:rsid w:val="002A10A0"/>
    <w:rsid w:val="002A2369"/>
    <w:rsid w:val="002A2819"/>
    <w:rsid w:val="002A3080"/>
    <w:rsid w:val="002A337D"/>
    <w:rsid w:val="002A3F18"/>
    <w:rsid w:val="002A45BE"/>
    <w:rsid w:val="002A48B6"/>
    <w:rsid w:val="002A4987"/>
    <w:rsid w:val="002A670B"/>
    <w:rsid w:val="002A731E"/>
    <w:rsid w:val="002B03BF"/>
    <w:rsid w:val="002B1843"/>
    <w:rsid w:val="002B19E2"/>
    <w:rsid w:val="002B30DB"/>
    <w:rsid w:val="002B7E7E"/>
    <w:rsid w:val="002C1AA4"/>
    <w:rsid w:val="002C1C0E"/>
    <w:rsid w:val="002C25F6"/>
    <w:rsid w:val="002C2B5B"/>
    <w:rsid w:val="002C3EE6"/>
    <w:rsid w:val="002C4DC1"/>
    <w:rsid w:val="002C54C2"/>
    <w:rsid w:val="002C55CF"/>
    <w:rsid w:val="002C70EB"/>
    <w:rsid w:val="002D03B5"/>
    <w:rsid w:val="002D1119"/>
    <w:rsid w:val="002D2832"/>
    <w:rsid w:val="002D56C3"/>
    <w:rsid w:val="002D6C82"/>
    <w:rsid w:val="002E0AC6"/>
    <w:rsid w:val="002E1850"/>
    <w:rsid w:val="002E1AAB"/>
    <w:rsid w:val="002E218F"/>
    <w:rsid w:val="002E3EC2"/>
    <w:rsid w:val="002E4F9C"/>
    <w:rsid w:val="002E66FE"/>
    <w:rsid w:val="002E753B"/>
    <w:rsid w:val="002F0577"/>
    <w:rsid w:val="002F07E0"/>
    <w:rsid w:val="002F2626"/>
    <w:rsid w:val="002F32E3"/>
    <w:rsid w:val="002F4B12"/>
    <w:rsid w:val="002F52EF"/>
    <w:rsid w:val="002F5EC7"/>
    <w:rsid w:val="002F699D"/>
    <w:rsid w:val="002F69D4"/>
    <w:rsid w:val="002F7E6A"/>
    <w:rsid w:val="0030021E"/>
    <w:rsid w:val="003009E7"/>
    <w:rsid w:val="00302E12"/>
    <w:rsid w:val="003038F1"/>
    <w:rsid w:val="00307F55"/>
    <w:rsid w:val="003112C8"/>
    <w:rsid w:val="00313614"/>
    <w:rsid w:val="00314987"/>
    <w:rsid w:val="00314AE6"/>
    <w:rsid w:val="00315E06"/>
    <w:rsid w:val="0031689B"/>
    <w:rsid w:val="00320981"/>
    <w:rsid w:val="0032195F"/>
    <w:rsid w:val="0032358D"/>
    <w:rsid w:val="0032369B"/>
    <w:rsid w:val="00324E2E"/>
    <w:rsid w:val="00326DDF"/>
    <w:rsid w:val="0033202E"/>
    <w:rsid w:val="0033208D"/>
    <w:rsid w:val="003322A6"/>
    <w:rsid w:val="00332FB0"/>
    <w:rsid w:val="00333269"/>
    <w:rsid w:val="00333954"/>
    <w:rsid w:val="00334F68"/>
    <w:rsid w:val="0033568E"/>
    <w:rsid w:val="0033797F"/>
    <w:rsid w:val="003401AA"/>
    <w:rsid w:val="00342FBD"/>
    <w:rsid w:val="00345533"/>
    <w:rsid w:val="00346EA3"/>
    <w:rsid w:val="003471C9"/>
    <w:rsid w:val="003548EC"/>
    <w:rsid w:val="00360058"/>
    <w:rsid w:val="003605C3"/>
    <w:rsid w:val="00361760"/>
    <w:rsid w:val="00362D2F"/>
    <w:rsid w:val="00362F56"/>
    <w:rsid w:val="00364665"/>
    <w:rsid w:val="003656A8"/>
    <w:rsid w:val="00373B8A"/>
    <w:rsid w:val="0037460C"/>
    <w:rsid w:val="00376E76"/>
    <w:rsid w:val="003772CD"/>
    <w:rsid w:val="003849B4"/>
    <w:rsid w:val="00384E5F"/>
    <w:rsid w:val="00386544"/>
    <w:rsid w:val="0038668A"/>
    <w:rsid w:val="00386CDD"/>
    <w:rsid w:val="003873CF"/>
    <w:rsid w:val="003920A9"/>
    <w:rsid w:val="00392B2A"/>
    <w:rsid w:val="00394D05"/>
    <w:rsid w:val="00395577"/>
    <w:rsid w:val="0039662C"/>
    <w:rsid w:val="00396BCA"/>
    <w:rsid w:val="00397CE8"/>
    <w:rsid w:val="003A0216"/>
    <w:rsid w:val="003A3233"/>
    <w:rsid w:val="003A49F4"/>
    <w:rsid w:val="003A546F"/>
    <w:rsid w:val="003A7043"/>
    <w:rsid w:val="003A7DD3"/>
    <w:rsid w:val="003B1D8B"/>
    <w:rsid w:val="003B2A70"/>
    <w:rsid w:val="003B3785"/>
    <w:rsid w:val="003B44EB"/>
    <w:rsid w:val="003B49A8"/>
    <w:rsid w:val="003B49B7"/>
    <w:rsid w:val="003C0B77"/>
    <w:rsid w:val="003C1F6D"/>
    <w:rsid w:val="003C29C7"/>
    <w:rsid w:val="003C5AA3"/>
    <w:rsid w:val="003C700B"/>
    <w:rsid w:val="003D0B59"/>
    <w:rsid w:val="003D2445"/>
    <w:rsid w:val="003D2C64"/>
    <w:rsid w:val="003D3182"/>
    <w:rsid w:val="003E1B62"/>
    <w:rsid w:val="003E371C"/>
    <w:rsid w:val="003E4FE3"/>
    <w:rsid w:val="003E635C"/>
    <w:rsid w:val="003E7D81"/>
    <w:rsid w:val="003F03D2"/>
    <w:rsid w:val="003F147C"/>
    <w:rsid w:val="003F463D"/>
    <w:rsid w:val="003F6522"/>
    <w:rsid w:val="003F6760"/>
    <w:rsid w:val="003F6F94"/>
    <w:rsid w:val="003F7B58"/>
    <w:rsid w:val="0040325B"/>
    <w:rsid w:val="00404202"/>
    <w:rsid w:val="00404F85"/>
    <w:rsid w:val="00406240"/>
    <w:rsid w:val="00406E5D"/>
    <w:rsid w:val="00410582"/>
    <w:rsid w:val="00410D2C"/>
    <w:rsid w:val="00411103"/>
    <w:rsid w:val="00413271"/>
    <w:rsid w:val="00420431"/>
    <w:rsid w:val="004211F2"/>
    <w:rsid w:val="00421506"/>
    <w:rsid w:val="00421C44"/>
    <w:rsid w:val="00424DB2"/>
    <w:rsid w:val="00427AE3"/>
    <w:rsid w:val="0043083A"/>
    <w:rsid w:val="0043620B"/>
    <w:rsid w:val="00441644"/>
    <w:rsid w:val="00443636"/>
    <w:rsid w:val="00443B77"/>
    <w:rsid w:val="0044656B"/>
    <w:rsid w:val="00446E3D"/>
    <w:rsid w:val="004472EE"/>
    <w:rsid w:val="004479EB"/>
    <w:rsid w:val="0045166A"/>
    <w:rsid w:val="004516EA"/>
    <w:rsid w:val="00451FE2"/>
    <w:rsid w:val="004524A9"/>
    <w:rsid w:val="00455930"/>
    <w:rsid w:val="00455ADA"/>
    <w:rsid w:val="00455BA8"/>
    <w:rsid w:val="00456918"/>
    <w:rsid w:val="00457123"/>
    <w:rsid w:val="00460161"/>
    <w:rsid w:val="00460223"/>
    <w:rsid w:val="0046039E"/>
    <w:rsid w:val="00460F37"/>
    <w:rsid w:val="004632CD"/>
    <w:rsid w:val="00463BAE"/>
    <w:rsid w:val="00464D69"/>
    <w:rsid w:val="00465963"/>
    <w:rsid w:val="0047409C"/>
    <w:rsid w:val="004740F9"/>
    <w:rsid w:val="00476566"/>
    <w:rsid w:val="004808ED"/>
    <w:rsid w:val="0048129C"/>
    <w:rsid w:val="00482FE8"/>
    <w:rsid w:val="004833B9"/>
    <w:rsid w:val="00483993"/>
    <w:rsid w:val="00485A74"/>
    <w:rsid w:val="0048663D"/>
    <w:rsid w:val="004902EE"/>
    <w:rsid w:val="004940D0"/>
    <w:rsid w:val="00496522"/>
    <w:rsid w:val="0049704A"/>
    <w:rsid w:val="004A2D30"/>
    <w:rsid w:val="004A3D15"/>
    <w:rsid w:val="004A5621"/>
    <w:rsid w:val="004A6112"/>
    <w:rsid w:val="004A7381"/>
    <w:rsid w:val="004A73A7"/>
    <w:rsid w:val="004A73DB"/>
    <w:rsid w:val="004B3C4D"/>
    <w:rsid w:val="004B4991"/>
    <w:rsid w:val="004B49C8"/>
    <w:rsid w:val="004B4A7B"/>
    <w:rsid w:val="004B5B88"/>
    <w:rsid w:val="004B64A1"/>
    <w:rsid w:val="004C0635"/>
    <w:rsid w:val="004C0C48"/>
    <w:rsid w:val="004C3F58"/>
    <w:rsid w:val="004D1789"/>
    <w:rsid w:val="004D4E0A"/>
    <w:rsid w:val="004D63A6"/>
    <w:rsid w:val="004E10C2"/>
    <w:rsid w:val="004E5381"/>
    <w:rsid w:val="004E6903"/>
    <w:rsid w:val="004F2DBD"/>
    <w:rsid w:val="004F2EB5"/>
    <w:rsid w:val="004F3E98"/>
    <w:rsid w:val="004F70F2"/>
    <w:rsid w:val="00500E7E"/>
    <w:rsid w:val="00501098"/>
    <w:rsid w:val="005014AC"/>
    <w:rsid w:val="0050239F"/>
    <w:rsid w:val="00504C1F"/>
    <w:rsid w:val="00505501"/>
    <w:rsid w:val="00517ED2"/>
    <w:rsid w:val="0052135D"/>
    <w:rsid w:val="00521725"/>
    <w:rsid w:val="00521A2D"/>
    <w:rsid w:val="00526558"/>
    <w:rsid w:val="00533085"/>
    <w:rsid w:val="005341CA"/>
    <w:rsid w:val="005409CE"/>
    <w:rsid w:val="005425F4"/>
    <w:rsid w:val="005429D7"/>
    <w:rsid w:val="00543797"/>
    <w:rsid w:val="00543946"/>
    <w:rsid w:val="00544D61"/>
    <w:rsid w:val="00546287"/>
    <w:rsid w:val="00550937"/>
    <w:rsid w:val="005515D8"/>
    <w:rsid w:val="00552476"/>
    <w:rsid w:val="005535A8"/>
    <w:rsid w:val="00553A64"/>
    <w:rsid w:val="00555135"/>
    <w:rsid w:val="005556E6"/>
    <w:rsid w:val="00556BD1"/>
    <w:rsid w:val="005633B1"/>
    <w:rsid w:val="00566F48"/>
    <w:rsid w:val="00566F68"/>
    <w:rsid w:val="00570213"/>
    <w:rsid w:val="00570574"/>
    <w:rsid w:val="0057079B"/>
    <w:rsid w:val="00575C9A"/>
    <w:rsid w:val="005768F8"/>
    <w:rsid w:val="00577958"/>
    <w:rsid w:val="00577A7F"/>
    <w:rsid w:val="00582C78"/>
    <w:rsid w:val="0058330D"/>
    <w:rsid w:val="00584D13"/>
    <w:rsid w:val="005856B4"/>
    <w:rsid w:val="005862A4"/>
    <w:rsid w:val="0058634B"/>
    <w:rsid w:val="00586398"/>
    <w:rsid w:val="005937AD"/>
    <w:rsid w:val="00594CE7"/>
    <w:rsid w:val="005A055B"/>
    <w:rsid w:val="005A5E64"/>
    <w:rsid w:val="005B0CFD"/>
    <w:rsid w:val="005B1DDC"/>
    <w:rsid w:val="005B20DA"/>
    <w:rsid w:val="005B20ED"/>
    <w:rsid w:val="005B300D"/>
    <w:rsid w:val="005B3296"/>
    <w:rsid w:val="005B3635"/>
    <w:rsid w:val="005C012B"/>
    <w:rsid w:val="005C03D9"/>
    <w:rsid w:val="005C35C4"/>
    <w:rsid w:val="005C40BF"/>
    <w:rsid w:val="005C485D"/>
    <w:rsid w:val="005C4E4A"/>
    <w:rsid w:val="005C548D"/>
    <w:rsid w:val="005C6272"/>
    <w:rsid w:val="005C7C6F"/>
    <w:rsid w:val="005D14E3"/>
    <w:rsid w:val="005D1C2E"/>
    <w:rsid w:val="005D21B5"/>
    <w:rsid w:val="005D2E36"/>
    <w:rsid w:val="005D3B50"/>
    <w:rsid w:val="005D3FC9"/>
    <w:rsid w:val="005D47E6"/>
    <w:rsid w:val="005D500D"/>
    <w:rsid w:val="005D5C62"/>
    <w:rsid w:val="005D5EB9"/>
    <w:rsid w:val="005D663B"/>
    <w:rsid w:val="005E019D"/>
    <w:rsid w:val="005E09E2"/>
    <w:rsid w:val="005E22AF"/>
    <w:rsid w:val="005E3277"/>
    <w:rsid w:val="005E3D28"/>
    <w:rsid w:val="005E4591"/>
    <w:rsid w:val="005E4DE5"/>
    <w:rsid w:val="005F2464"/>
    <w:rsid w:val="005F2534"/>
    <w:rsid w:val="005F5464"/>
    <w:rsid w:val="005F79D6"/>
    <w:rsid w:val="005F7F62"/>
    <w:rsid w:val="00600037"/>
    <w:rsid w:val="00602133"/>
    <w:rsid w:val="00602A22"/>
    <w:rsid w:val="006033F0"/>
    <w:rsid w:val="0060417F"/>
    <w:rsid w:val="00604959"/>
    <w:rsid w:val="00605873"/>
    <w:rsid w:val="00606A22"/>
    <w:rsid w:val="00606ED2"/>
    <w:rsid w:val="006110B2"/>
    <w:rsid w:val="00611638"/>
    <w:rsid w:val="00612611"/>
    <w:rsid w:val="00612BDE"/>
    <w:rsid w:val="006134E9"/>
    <w:rsid w:val="00615ECC"/>
    <w:rsid w:val="00617E8D"/>
    <w:rsid w:val="00620030"/>
    <w:rsid w:val="00620892"/>
    <w:rsid w:val="00625BAA"/>
    <w:rsid w:val="00625DC6"/>
    <w:rsid w:val="00627058"/>
    <w:rsid w:val="00633CA7"/>
    <w:rsid w:val="00636410"/>
    <w:rsid w:val="006400BA"/>
    <w:rsid w:val="006401CD"/>
    <w:rsid w:val="00640817"/>
    <w:rsid w:val="006435CF"/>
    <w:rsid w:val="006458F9"/>
    <w:rsid w:val="00653E3F"/>
    <w:rsid w:val="00655908"/>
    <w:rsid w:val="00657A60"/>
    <w:rsid w:val="0066017D"/>
    <w:rsid w:val="00663D6E"/>
    <w:rsid w:val="0066465D"/>
    <w:rsid w:val="0066487A"/>
    <w:rsid w:val="00664B84"/>
    <w:rsid w:val="006660E0"/>
    <w:rsid w:val="006678C1"/>
    <w:rsid w:val="0067172E"/>
    <w:rsid w:val="0067289C"/>
    <w:rsid w:val="00672BDB"/>
    <w:rsid w:val="00674C75"/>
    <w:rsid w:val="00675C0E"/>
    <w:rsid w:val="00677123"/>
    <w:rsid w:val="0068050F"/>
    <w:rsid w:val="00680CA1"/>
    <w:rsid w:val="00683C53"/>
    <w:rsid w:val="00684A46"/>
    <w:rsid w:val="00686711"/>
    <w:rsid w:val="00691813"/>
    <w:rsid w:val="006929E5"/>
    <w:rsid w:val="006940AA"/>
    <w:rsid w:val="006968ED"/>
    <w:rsid w:val="006A0F47"/>
    <w:rsid w:val="006A4B5F"/>
    <w:rsid w:val="006A6717"/>
    <w:rsid w:val="006B0AB7"/>
    <w:rsid w:val="006B2177"/>
    <w:rsid w:val="006B5972"/>
    <w:rsid w:val="006C31FC"/>
    <w:rsid w:val="006C4383"/>
    <w:rsid w:val="006C489E"/>
    <w:rsid w:val="006C4BF3"/>
    <w:rsid w:val="006C6578"/>
    <w:rsid w:val="006C7709"/>
    <w:rsid w:val="006C7C1F"/>
    <w:rsid w:val="006D16E6"/>
    <w:rsid w:val="006D360C"/>
    <w:rsid w:val="006D776F"/>
    <w:rsid w:val="006D7F10"/>
    <w:rsid w:val="006E0F50"/>
    <w:rsid w:val="006E1BE6"/>
    <w:rsid w:val="006E5ECB"/>
    <w:rsid w:val="006F2A37"/>
    <w:rsid w:val="006F3F36"/>
    <w:rsid w:val="006F47DB"/>
    <w:rsid w:val="006F6010"/>
    <w:rsid w:val="006F66A5"/>
    <w:rsid w:val="006F71A8"/>
    <w:rsid w:val="006F7A11"/>
    <w:rsid w:val="007008F2"/>
    <w:rsid w:val="0070157A"/>
    <w:rsid w:val="007020D2"/>
    <w:rsid w:val="00702DD2"/>
    <w:rsid w:val="007032C6"/>
    <w:rsid w:val="007040B8"/>
    <w:rsid w:val="007048E8"/>
    <w:rsid w:val="00706E79"/>
    <w:rsid w:val="00710053"/>
    <w:rsid w:val="00711209"/>
    <w:rsid w:val="0072182A"/>
    <w:rsid w:val="007228DB"/>
    <w:rsid w:val="00722D66"/>
    <w:rsid w:val="00733440"/>
    <w:rsid w:val="007337C0"/>
    <w:rsid w:val="00733E5F"/>
    <w:rsid w:val="00737623"/>
    <w:rsid w:val="00740DE3"/>
    <w:rsid w:val="007422CC"/>
    <w:rsid w:val="00745648"/>
    <w:rsid w:val="00746246"/>
    <w:rsid w:val="00747A5C"/>
    <w:rsid w:val="00750B64"/>
    <w:rsid w:val="00750BFB"/>
    <w:rsid w:val="00751A8C"/>
    <w:rsid w:val="00751D62"/>
    <w:rsid w:val="00753474"/>
    <w:rsid w:val="007550CE"/>
    <w:rsid w:val="0075627A"/>
    <w:rsid w:val="0075694A"/>
    <w:rsid w:val="00756DF5"/>
    <w:rsid w:val="00761097"/>
    <w:rsid w:val="00761522"/>
    <w:rsid w:val="00762C22"/>
    <w:rsid w:val="00765265"/>
    <w:rsid w:val="00765C7E"/>
    <w:rsid w:val="007710CE"/>
    <w:rsid w:val="00771182"/>
    <w:rsid w:val="00773E24"/>
    <w:rsid w:val="00774F26"/>
    <w:rsid w:val="00775392"/>
    <w:rsid w:val="007757E7"/>
    <w:rsid w:val="007774B5"/>
    <w:rsid w:val="0078024F"/>
    <w:rsid w:val="00782496"/>
    <w:rsid w:val="00784799"/>
    <w:rsid w:val="0078486E"/>
    <w:rsid w:val="007872AA"/>
    <w:rsid w:val="00787C30"/>
    <w:rsid w:val="007900A3"/>
    <w:rsid w:val="00791357"/>
    <w:rsid w:val="00791EDE"/>
    <w:rsid w:val="00793F9E"/>
    <w:rsid w:val="00795795"/>
    <w:rsid w:val="007964ED"/>
    <w:rsid w:val="00796812"/>
    <w:rsid w:val="00796EBD"/>
    <w:rsid w:val="007A0F7B"/>
    <w:rsid w:val="007A1D5F"/>
    <w:rsid w:val="007A45FC"/>
    <w:rsid w:val="007B1B33"/>
    <w:rsid w:val="007B3325"/>
    <w:rsid w:val="007B5258"/>
    <w:rsid w:val="007B652D"/>
    <w:rsid w:val="007B6661"/>
    <w:rsid w:val="007C0564"/>
    <w:rsid w:val="007C17A5"/>
    <w:rsid w:val="007C48CB"/>
    <w:rsid w:val="007C50F7"/>
    <w:rsid w:val="007C78A7"/>
    <w:rsid w:val="007D0BC3"/>
    <w:rsid w:val="007D0D6D"/>
    <w:rsid w:val="007D252A"/>
    <w:rsid w:val="007D2B10"/>
    <w:rsid w:val="007D4869"/>
    <w:rsid w:val="007E11AC"/>
    <w:rsid w:val="007E22B0"/>
    <w:rsid w:val="007E2359"/>
    <w:rsid w:val="007E23FA"/>
    <w:rsid w:val="007E376F"/>
    <w:rsid w:val="007E5161"/>
    <w:rsid w:val="007E5956"/>
    <w:rsid w:val="007E5F6F"/>
    <w:rsid w:val="007E7262"/>
    <w:rsid w:val="007E7D53"/>
    <w:rsid w:val="007F07EF"/>
    <w:rsid w:val="007F0B22"/>
    <w:rsid w:val="007F0CA0"/>
    <w:rsid w:val="007F0EAC"/>
    <w:rsid w:val="007F3E5F"/>
    <w:rsid w:val="007F5FAE"/>
    <w:rsid w:val="007F791A"/>
    <w:rsid w:val="0080064E"/>
    <w:rsid w:val="008019BF"/>
    <w:rsid w:val="00803173"/>
    <w:rsid w:val="00805F53"/>
    <w:rsid w:val="008074D7"/>
    <w:rsid w:val="00811817"/>
    <w:rsid w:val="008124A5"/>
    <w:rsid w:val="008133BA"/>
    <w:rsid w:val="00813C3E"/>
    <w:rsid w:val="0081408F"/>
    <w:rsid w:val="00815CDE"/>
    <w:rsid w:val="00815D99"/>
    <w:rsid w:val="0081779F"/>
    <w:rsid w:val="008203A5"/>
    <w:rsid w:val="00820F26"/>
    <w:rsid w:val="008225D9"/>
    <w:rsid w:val="00825B28"/>
    <w:rsid w:val="0082613B"/>
    <w:rsid w:val="008268BF"/>
    <w:rsid w:val="008273D3"/>
    <w:rsid w:val="00832423"/>
    <w:rsid w:val="0083330F"/>
    <w:rsid w:val="008357CE"/>
    <w:rsid w:val="00836373"/>
    <w:rsid w:val="008372FD"/>
    <w:rsid w:val="00837715"/>
    <w:rsid w:val="0083785D"/>
    <w:rsid w:val="008405B6"/>
    <w:rsid w:val="00840CCF"/>
    <w:rsid w:val="008426DE"/>
    <w:rsid w:val="00842FBA"/>
    <w:rsid w:val="00846DC2"/>
    <w:rsid w:val="0085090A"/>
    <w:rsid w:val="008518C6"/>
    <w:rsid w:val="00851DE0"/>
    <w:rsid w:val="00855359"/>
    <w:rsid w:val="00857164"/>
    <w:rsid w:val="008628A6"/>
    <w:rsid w:val="00862AFD"/>
    <w:rsid w:val="00862E8C"/>
    <w:rsid w:val="008634EF"/>
    <w:rsid w:val="008649B2"/>
    <w:rsid w:val="00866265"/>
    <w:rsid w:val="00870670"/>
    <w:rsid w:val="00871D19"/>
    <w:rsid w:val="00872127"/>
    <w:rsid w:val="0087215E"/>
    <w:rsid w:val="00872ADC"/>
    <w:rsid w:val="00872CB8"/>
    <w:rsid w:val="00876398"/>
    <w:rsid w:val="00880459"/>
    <w:rsid w:val="00880FF9"/>
    <w:rsid w:val="00886615"/>
    <w:rsid w:val="00886653"/>
    <w:rsid w:val="00892FC6"/>
    <w:rsid w:val="008935E2"/>
    <w:rsid w:val="00894821"/>
    <w:rsid w:val="008A0899"/>
    <w:rsid w:val="008A1EC2"/>
    <w:rsid w:val="008A22B4"/>
    <w:rsid w:val="008A3A65"/>
    <w:rsid w:val="008A51E4"/>
    <w:rsid w:val="008A5609"/>
    <w:rsid w:val="008A7258"/>
    <w:rsid w:val="008A78BA"/>
    <w:rsid w:val="008B2A5E"/>
    <w:rsid w:val="008B56E7"/>
    <w:rsid w:val="008B6EE0"/>
    <w:rsid w:val="008B7B14"/>
    <w:rsid w:val="008B7FE5"/>
    <w:rsid w:val="008C1563"/>
    <w:rsid w:val="008C2358"/>
    <w:rsid w:val="008C3482"/>
    <w:rsid w:val="008C3800"/>
    <w:rsid w:val="008C56E7"/>
    <w:rsid w:val="008D115B"/>
    <w:rsid w:val="008D335E"/>
    <w:rsid w:val="008D4691"/>
    <w:rsid w:val="008D515D"/>
    <w:rsid w:val="008D5C58"/>
    <w:rsid w:val="008E19F5"/>
    <w:rsid w:val="008E31D7"/>
    <w:rsid w:val="008E382E"/>
    <w:rsid w:val="008E429D"/>
    <w:rsid w:val="008E467B"/>
    <w:rsid w:val="008E4B66"/>
    <w:rsid w:val="008E653C"/>
    <w:rsid w:val="008E73CC"/>
    <w:rsid w:val="008E7F9D"/>
    <w:rsid w:val="008F06DC"/>
    <w:rsid w:val="008F17C7"/>
    <w:rsid w:val="008F182A"/>
    <w:rsid w:val="008F1A20"/>
    <w:rsid w:val="008F26EE"/>
    <w:rsid w:val="008F29AE"/>
    <w:rsid w:val="00902252"/>
    <w:rsid w:val="00902422"/>
    <w:rsid w:val="00903DFD"/>
    <w:rsid w:val="0090407C"/>
    <w:rsid w:val="00905BD3"/>
    <w:rsid w:val="0090797D"/>
    <w:rsid w:val="009109B5"/>
    <w:rsid w:val="00910F4E"/>
    <w:rsid w:val="00912D34"/>
    <w:rsid w:val="0091457F"/>
    <w:rsid w:val="009172FB"/>
    <w:rsid w:val="00920825"/>
    <w:rsid w:val="00920874"/>
    <w:rsid w:val="00923EF4"/>
    <w:rsid w:val="0093035B"/>
    <w:rsid w:val="00930EE0"/>
    <w:rsid w:val="00930FCA"/>
    <w:rsid w:val="00931925"/>
    <w:rsid w:val="0093218D"/>
    <w:rsid w:val="00933B92"/>
    <w:rsid w:val="00934D55"/>
    <w:rsid w:val="00935FDF"/>
    <w:rsid w:val="0094173A"/>
    <w:rsid w:val="009448E5"/>
    <w:rsid w:val="00945E1D"/>
    <w:rsid w:val="009537A3"/>
    <w:rsid w:val="00954B8E"/>
    <w:rsid w:val="009550D6"/>
    <w:rsid w:val="0095780D"/>
    <w:rsid w:val="0096431A"/>
    <w:rsid w:val="009670D3"/>
    <w:rsid w:val="00970914"/>
    <w:rsid w:val="00970D50"/>
    <w:rsid w:val="009724A9"/>
    <w:rsid w:val="0097431C"/>
    <w:rsid w:val="009751E7"/>
    <w:rsid w:val="00975686"/>
    <w:rsid w:val="009808F5"/>
    <w:rsid w:val="00980F3C"/>
    <w:rsid w:val="009829F1"/>
    <w:rsid w:val="00982C29"/>
    <w:rsid w:val="0098415F"/>
    <w:rsid w:val="00984691"/>
    <w:rsid w:val="00985C7D"/>
    <w:rsid w:val="00986445"/>
    <w:rsid w:val="009866AF"/>
    <w:rsid w:val="00986E76"/>
    <w:rsid w:val="00991011"/>
    <w:rsid w:val="00991674"/>
    <w:rsid w:val="009922F1"/>
    <w:rsid w:val="009935D7"/>
    <w:rsid w:val="009940F2"/>
    <w:rsid w:val="00994841"/>
    <w:rsid w:val="009A0C00"/>
    <w:rsid w:val="009A35D8"/>
    <w:rsid w:val="009A3656"/>
    <w:rsid w:val="009A38B1"/>
    <w:rsid w:val="009A4879"/>
    <w:rsid w:val="009A4AF5"/>
    <w:rsid w:val="009A6D47"/>
    <w:rsid w:val="009B00AB"/>
    <w:rsid w:val="009B094C"/>
    <w:rsid w:val="009B1025"/>
    <w:rsid w:val="009B1B7A"/>
    <w:rsid w:val="009B2239"/>
    <w:rsid w:val="009B4A21"/>
    <w:rsid w:val="009B4DE1"/>
    <w:rsid w:val="009C0518"/>
    <w:rsid w:val="009C4AF0"/>
    <w:rsid w:val="009C565D"/>
    <w:rsid w:val="009C5680"/>
    <w:rsid w:val="009D0233"/>
    <w:rsid w:val="009D04EF"/>
    <w:rsid w:val="009D0AC9"/>
    <w:rsid w:val="009D274D"/>
    <w:rsid w:val="009D38B2"/>
    <w:rsid w:val="009D43E9"/>
    <w:rsid w:val="009E0EDA"/>
    <w:rsid w:val="009E1465"/>
    <w:rsid w:val="009E161B"/>
    <w:rsid w:val="009F2189"/>
    <w:rsid w:val="009F789C"/>
    <w:rsid w:val="009F7910"/>
    <w:rsid w:val="00A00E11"/>
    <w:rsid w:val="00A012BB"/>
    <w:rsid w:val="00A0272F"/>
    <w:rsid w:val="00A0296A"/>
    <w:rsid w:val="00A05111"/>
    <w:rsid w:val="00A053AA"/>
    <w:rsid w:val="00A05A33"/>
    <w:rsid w:val="00A05DD1"/>
    <w:rsid w:val="00A06DA0"/>
    <w:rsid w:val="00A06DF9"/>
    <w:rsid w:val="00A1009E"/>
    <w:rsid w:val="00A10ADC"/>
    <w:rsid w:val="00A10F3A"/>
    <w:rsid w:val="00A11A7B"/>
    <w:rsid w:val="00A157E3"/>
    <w:rsid w:val="00A16795"/>
    <w:rsid w:val="00A16881"/>
    <w:rsid w:val="00A1759E"/>
    <w:rsid w:val="00A2141D"/>
    <w:rsid w:val="00A21681"/>
    <w:rsid w:val="00A22926"/>
    <w:rsid w:val="00A241A4"/>
    <w:rsid w:val="00A24CEF"/>
    <w:rsid w:val="00A24F8F"/>
    <w:rsid w:val="00A25560"/>
    <w:rsid w:val="00A2592C"/>
    <w:rsid w:val="00A261DE"/>
    <w:rsid w:val="00A26FA8"/>
    <w:rsid w:val="00A340F4"/>
    <w:rsid w:val="00A35933"/>
    <w:rsid w:val="00A36420"/>
    <w:rsid w:val="00A37F40"/>
    <w:rsid w:val="00A43023"/>
    <w:rsid w:val="00A44D2A"/>
    <w:rsid w:val="00A5023D"/>
    <w:rsid w:val="00A511AB"/>
    <w:rsid w:val="00A5164C"/>
    <w:rsid w:val="00A51FD5"/>
    <w:rsid w:val="00A53844"/>
    <w:rsid w:val="00A53A3B"/>
    <w:rsid w:val="00A544F2"/>
    <w:rsid w:val="00A54848"/>
    <w:rsid w:val="00A642AC"/>
    <w:rsid w:val="00A6708A"/>
    <w:rsid w:val="00A7151D"/>
    <w:rsid w:val="00A7161C"/>
    <w:rsid w:val="00A724E1"/>
    <w:rsid w:val="00A725EC"/>
    <w:rsid w:val="00A7268E"/>
    <w:rsid w:val="00A739DF"/>
    <w:rsid w:val="00A76F27"/>
    <w:rsid w:val="00A778B4"/>
    <w:rsid w:val="00A7791A"/>
    <w:rsid w:val="00A82C69"/>
    <w:rsid w:val="00A82F6A"/>
    <w:rsid w:val="00A84890"/>
    <w:rsid w:val="00A86C38"/>
    <w:rsid w:val="00A86C97"/>
    <w:rsid w:val="00A921B5"/>
    <w:rsid w:val="00A92536"/>
    <w:rsid w:val="00A9353D"/>
    <w:rsid w:val="00A93D53"/>
    <w:rsid w:val="00A97C3A"/>
    <w:rsid w:val="00AA06C6"/>
    <w:rsid w:val="00AA14EE"/>
    <w:rsid w:val="00AA1841"/>
    <w:rsid w:val="00AA2CCB"/>
    <w:rsid w:val="00AA3225"/>
    <w:rsid w:val="00AA4739"/>
    <w:rsid w:val="00AA5285"/>
    <w:rsid w:val="00AA59AC"/>
    <w:rsid w:val="00AA5B5A"/>
    <w:rsid w:val="00AA5CDA"/>
    <w:rsid w:val="00AA5FB8"/>
    <w:rsid w:val="00AA6098"/>
    <w:rsid w:val="00AA6348"/>
    <w:rsid w:val="00AA72CC"/>
    <w:rsid w:val="00AA7385"/>
    <w:rsid w:val="00AA7DD1"/>
    <w:rsid w:val="00AB10F4"/>
    <w:rsid w:val="00AB2D62"/>
    <w:rsid w:val="00AB2E5E"/>
    <w:rsid w:val="00AB51C5"/>
    <w:rsid w:val="00AC0592"/>
    <w:rsid w:val="00AC069C"/>
    <w:rsid w:val="00AC1727"/>
    <w:rsid w:val="00AC2116"/>
    <w:rsid w:val="00AC427A"/>
    <w:rsid w:val="00AD3471"/>
    <w:rsid w:val="00AD3769"/>
    <w:rsid w:val="00AD3A0F"/>
    <w:rsid w:val="00AD48F0"/>
    <w:rsid w:val="00AD5770"/>
    <w:rsid w:val="00AD65BD"/>
    <w:rsid w:val="00AE0FB5"/>
    <w:rsid w:val="00AE1D0F"/>
    <w:rsid w:val="00AE747B"/>
    <w:rsid w:val="00AF09CA"/>
    <w:rsid w:val="00AF0E23"/>
    <w:rsid w:val="00AF6B31"/>
    <w:rsid w:val="00B00563"/>
    <w:rsid w:val="00B01715"/>
    <w:rsid w:val="00B01A3D"/>
    <w:rsid w:val="00B01E6E"/>
    <w:rsid w:val="00B0297A"/>
    <w:rsid w:val="00B032B1"/>
    <w:rsid w:val="00B03E98"/>
    <w:rsid w:val="00B04967"/>
    <w:rsid w:val="00B05C0E"/>
    <w:rsid w:val="00B06F2C"/>
    <w:rsid w:val="00B10189"/>
    <w:rsid w:val="00B116CC"/>
    <w:rsid w:val="00B14E66"/>
    <w:rsid w:val="00B1574B"/>
    <w:rsid w:val="00B16685"/>
    <w:rsid w:val="00B16D8D"/>
    <w:rsid w:val="00B178AD"/>
    <w:rsid w:val="00B179A0"/>
    <w:rsid w:val="00B17FE6"/>
    <w:rsid w:val="00B20D55"/>
    <w:rsid w:val="00B21090"/>
    <w:rsid w:val="00B23204"/>
    <w:rsid w:val="00B233F0"/>
    <w:rsid w:val="00B2344D"/>
    <w:rsid w:val="00B24A5D"/>
    <w:rsid w:val="00B2523B"/>
    <w:rsid w:val="00B270B0"/>
    <w:rsid w:val="00B27E1B"/>
    <w:rsid w:val="00B3039C"/>
    <w:rsid w:val="00B3065D"/>
    <w:rsid w:val="00B30B8A"/>
    <w:rsid w:val="00B316F3"/>
    <w:rsid w:val="00B327A6"/>
    <w:rsid w:val="00B32E58"/>
    <w:rsid w:val="00B33183"/>
    <w:rsid w:val="00B3338D"/>
    <w:rsid w:val="00B33475"/>
    <w:rsid w:val="00B336F1"/>
    <w:rsid w:val="00B41D54"/>
    <w:rsid w:val="00B4278D"/>
    <w:rsid w:val="00B46186"/>
    <w:rsid w:val="00B46A4E"/>
    <w:rsid w:val="00B52589"/>
    <w:rsid w:val="00B56893"/>
    <w:rsid w:val="00B578BA"/>
    <w:rsid w:val="00B57E44"/>
    <w:rsid w:val="00B61455"/>
    <w:rsid w:val="00B61616"/>
    <w:rsid w:val="00B623DD"/>
    <w:rsid w:val="00B627B8"/>
    <w:rsid w:val="00B63657"/>
    <w:rsid w:val="00B63FFE"/>
    <w:rsid w:val="00B65059"/>
    <w:rsid w:val="00B657FB"/>
    <w:rsid w:val="00B65EFF"/>
    <w:rsid w:val="00B66266"/>
    <w:rsid w:val="00B66E32"/>
    <w:rsid w:val="00B678F8"/>
    <w:rsid w:val="00B72653"/>
    <w:rsid w:val="00B72B53"/>
    <w:rsid w:val="00B742C3"/>
    <w:rsid w:val="00B75EDD"/>
    <w:rsid w:val="00B77A47"/>
    <w:rsid w:val="00B77AE0"/>
    <w:rsid w:val="00B77B07"/>
    <w:rsid w:val="00B81173"/>
    <w:rsid w:val="00B811C7"/>
    <w:rsid w:val="00B81D92"/>
    <w:rsid w:val="00B82680"/>
    <w:rsid w:val="00B82894"/>
    <w:rsid w:val="00B840C3"/>
    <w:rsid w:val="00B90572"/>
    <w:rsid w:val="00B92412"/>
    <w:rsid w:val="00B925C9"/>
    <w:rsid w:val="00B93B6A"/>
    <w:rsid w:val="00B94216"/>
    <w:rsid w:val="00B94734"/>
    <w:rsid w:val="00B94B59"/>
    <w:rsid w:val="00B9594E"/>
    <w:rsid w:val="00B97190"/>
    <w:rsid w:val="00BA0674"/>
    <w:rsid w:val="00BA0C6F"/>
    <w:rsid w:val="00BA7EBD"/>
    <w:rsid w:val="00BB0A51"/>
    <w:rsid w:val="00BB2767"/>
    <w:rsid w:val="00BB2D12"/>
    <w:rsid w:val="00BB3359"/>
    <w:rsid w:val="00BB3373"/>
    <w:rsid w:val="00BB38BC"/>
    <w:rsid w:val="00BB69D9"/>
    <w:rsid w:val="00BB6C29"/>
    <w:rsid w:val="00BB6EC3"/>
    <w:rsid w:val="00BC4331"/>
    <w:rsid w:val="00BC5060"/>
    <w:rsid w:val="00BC63A4"/>
    <w:rsid w:val="00BC6DE3"/>
    <w:rsid w:val="00BD26D6"/>
    <w:rsid w:val="00BD42DA"/>
    <w:rsid w:val="00BD4596"/>
    <w:rsid w:val="00BD5585"/>
    <w:rsid w:val="00BD5C3C"/>
    <w:rsid w:val="00BD5DBB"/>
    <w:rsid w:val="00BD6653"/>
    <w:rsid w:val="00BD74EF"/>
    <w:rsid w:val="00BE38DD"/>
    <w:rsid w:val="00BE56CF"/>
    <w:rsid w:val="00BE57EA"/>
    <w:rsid w:val="00BE58CD"/>
    <w:rsid w:val="00BE61F0"/>
    <w:rsid w:val="00BE6A4A"/>
    <w:rsid w:val="00BF07ED"/>
    <w:rsid w:val="00BF0A28"/>
    <w:rsid w:val="00BF0B6D"/>
    <w:rsid w:val="00BF11E2"/>
    <w:rsid w:val="00BF1E23"/>
    <w:rsid w:val="00BF32F9"/>
    <w:rsid w:val="00BF4495"/>
    <w:rsid w:val="00BF4A28"/>
    <w:rsid w:val="00C012B4"/>
    <w:rsid w:val="00C02CDA"/>
    <w:rsid w:val="00C02DC5"/>
    <w:rsid w:val="00C04309"/>
    <w:rsid w:val="00C049B6"/>
    <w:rsid w:val="00C10794"/>
    <w:rsid w:val="00C10FAD"/>
    <w:rsid w:val="00C12591"/>
    <w:rsid w:val="00C151CE"/>
    <w:rsid w:val="00C1561C"/>
    <w:rsid w:val="00C15BEB"/>
    <w:rsid w:val="00C165AE"/>
    <w:rsid w:val="00C16CBF"/>
    <w:rsid w:val="00C20438"/>
    <w:rsid w:val="00C2235D"/>
    <w:rsid w:val="00C22A96"/>
    <w:rsid w:val="00C23B38"/>
    <w:rsid w:val="00C23D6C"/>
    <w:rsid w:val="00C258E7"/>
    <w:rsid w:val="00C26493"/>
    <w:rsid w:val="00C301F2"/>
    <w:rsid w:val="00C330FF"/>
    <w:rsid w:val="00C332FD"/>
    <w:rsid w:val="00C33C44"/>
    <w:rsid w:val="00C40754"/>
    <w:rsid w:val="00C409E8"/>
    <w:rsid w:val="00C4186C"/>
    <w:rsid w:val="00C41CBD"/>
    <w:rsid w:val="00C42442"/>
    <w:rsid w:val="00C42BE8"/>
    <w:rsid w:val="00C441C9"/>
    <w:rsid w:val="00C4453E"/>
    <w:rsid w:val="00C4458D"/>
    <w:rsid w:val="00C456A1"/>
    <w:rsid w:val="00C461BE"/>
    <w:rsid w:val="00C47A19"/>
    <w:rsid w:val="00C5120A"/>
    <w:rsid w:val="00C5159F"/>
    <w:rsid w:val="00C52124"/>
    <w:rsid w:val="00C53257"/>
    <w:rsid w:val="00C54EAA"/>
    <w:rsid w:val="00C56521"/>
    <w:rsid w:val="00C56D22"/>
    <w:rsid w:val="00C5712D"/>
    <w:rsid w:val="00C57CF3"/>
    <w:rsid w:val="00C61791"/>
    <w:rsid w:val="00C63D1F"/>
    <w:rsid w:val="00C677BD"/>
    <w:rsid w:val="00C71F4F"/>
    <w:rsid w:val="00C721BF"/>
    <w:rsid w:val="00C73297"/>
    <w:rsid w:val="00C7374E"/>
    <w:rsid w:val="00C73AEE"/>
    <w:rsid w:val="00C7732B"/>
    <w:rsid w:val="00C81D7B"/>
    <w:rsid w:val="00C83706"/>
    <w:rsid w:val="00C911EE"/>
    <w:rsid w:val="00C951D2"/>
    <w:rsid w:val="00C95940"/>
    <w:rsid w:val="00C96169"/>
    <w:rsid w:val="00C96771"/>
    <w:rsid w:val="00C96A08"/>
    <w:rsid w:val="00C96D09"/>
    <w:rsid w:val="00C975C1"/>
    <w:rsid w:val="00CA0239"/>
    <w:rsid w:val="00CA1BBF"/>
    <w:rsid w:val="00CA1DC3"/>
    <w:rsid w:val="00CA23EE"/>
    <w:rsid w:val="00CA3DCC"/>
    <w:rsid w:val="00CA4260"/>
    <w:rsid w:val="00CA4649"/>
    <w:rsid w:val="00CA4AFB"/>
    <w:rsid w:val="00CA5C8E"/>
    <w:rsid w:val="00CA60FB"/>
    <w:rsid w:val="00CA78AB"/>
    <w:rsid w:val="00CA7F6C"/>
    <w:rsid w:val="00CB0578"/>
    <w:rsid w:val="00CB0795"/>
    <w:rsid w:val="00CB0A19"/>
    <w:rsid w:val="00CB0D65"/>
    <w:rsid w:val="00CB47A6"/>
    <w:rsid w:val="00CB491B"/>
    <w:rsid w:val="00CB5F5D"/>
    <w:rsid w:val="00CC085E"/>
    <w:rsid w:val="00CC2E60"/>
    <w:rsid w:val="00CC7BC5"/>
    <w:rsid w:val="00CD1605"/>
    <w:rsid w:val="00CD183A"/>
    <w:rsid w:val="00CD2FF9"/>
    <w:rsid w:val="00CD326D"/>
    <w:rsid w:val="00CD3332"/>
    <w:rsid w:val="00CD37A1"/>
    <w:rsid w:val="00CD3EBE"/>
    <w:rsid w:val="00CD57E5"/>
    <w:rsid w:val="00CE2806"/>
    <w:rsid w:val="00CE28C2"/>
    <w:rsid w:val="00CE448C"/>
    <w:rsid w:val="00CE59EF"/>
    <w:rsid w:val="00CE65B2"/>
    <w:rsid w:val="00CE72F8"/>
    <w:rsid w:val="00CF2379"/>
    <w:rsid w:val="00CF2453"/>
    <w:rsid w:val="00CF3486"/>
    <w:rsid w:val="00CF568D"/>
    <w:rsid w:val="00D00EF5"/>
    <w:rsid w:val="00D054FE"/>
    <w:rsid w:val="00D071E5"/>
    <w:rsid w:val="00D07AC5"/>
    <w:rsid w:val="00D11F66"/>
    <w:rsid w:val="00D1212D"/>
    <w:rsid w:val="00D12D77"/>
    <w:rsid w:val="00D1427B"/>
    <w:rsid w:val="00D159F8"/>
    <w:rsid w:val="00D1669C"/>
    <w:rsid w:val="00D20C98"/>
    <w:rsid w:val="00D20EF5"/>
    <w:rsid w:val="00D21FA0"/>
    <w:rsid w:val="00D2467D"/>
    <w:rsid w:val="00D2564E"/>
    <w:rsid w:val="00D256BF"/>
    <w:rsid w:val="00D25ACE"/>
    <w:rsid w:val="00D25E8E"/>
    <w:rsid w:val="00D265F1"/>
    <w:rsid w:val="00D27D91"/>
    <w:rsid w:val="00D34AFB"/>
    <w:rsid w:val="00D37F25"/>
    <w:rsid w:val="00D46E41"/>
    <w:rsid w:val="00D51B48"/>
    <w:rsid w:val="00D531AD"/>
    <w:rsid w:val="00D53EFA"/>
    <w:rsid w:val="00D553AA"/>
    <w:rsid w:val="00D56436"/>
    <w:rsid w:val="00D57E64"/>
    <w:rsid w:val="00D63207"/>
    <w:rsid w:val="00D63908"/>
    <w:rsid w:val="00D63B54"/>
    <w:rsid w:val="00D64B48"/>
    <w:rsid w:val="00D64F74"/>
    <w:rsid w:val="00D65B63"/>
    <w:rsid w:val="00D65F80"/>
    <w:rsid w:val="00D74D68"/>
    <w:rsid w:val="00D7537E"/>
    <w:rsid w:val="00D76616"/>
    <w:rsid w:val="00D77159"/>
    <w:rsid w:val="00D80366"/>
    <w:rsid w:val="00D80D85"/>
    <w:rsid w:val="00D819EA"/>
    <w:rsid w:val="00D821E9"/>
    <w:rsid w:val="00D83D1F"/>
    <w:rsid w:val="00D847F8"/>
    <w:rsid w:val="00D84D79"/>
    <w:rsid w:val="00D84E02"/>
    <w:rsid w:val="00D8657E"/>
    <w:rsid w:val="00D87DCB"/>
    <w:rsid w:val="00D90FE9"/>
    <w:rsid w:val="00D922CD"/>
    <w:rsid w:val="00D933EF"/>
    <w:rsid w:val="00D938C9"/>
    <w:rsid w:val="00D951E7"/>
    <w:rsid w:val="00D976D4"/>
    <w:rsid w:val="00DA3968"/>
    <w:rsid w:val="00DA3970"/>
    <w:rsid w:val="00DA3B9F"/>
    <w:rsid w:val="00DA53DA"/>
    <w:rsid w:val="00DA5B3A"/>
    <w:rsid w:val="00DA6D51"/>
    <w:rsid w:val="00DA72FE"/>
    <w:rsid w:val="00DB1CC1"/>
    <w:rsid w:val="00DB2AAE"/>
    <w:rsid w:val="00DB5AD2"/>
    <w:rsid w:val="00DB6272"/>
    <w:rsid w:val="00DB6ADB"/>
    <w:rsid w:val="00DB70A1"/>
    <w:rsid w:val="00DB7C89"/>
    <w:rsid w:val="00DC1C55"/>
    <w:rsid w:val="00DC27A3"/>
    <w:rsid w:val="00DC514C"/>
    <w:rsid w:val="00DC5C79"/>
    <w:rsid w:val="00DC63B9"/>
    <w:rsid w:val="00DC66C2"/>
    <w:rsid w:val="00DC6B8A"/>
    <w:rsid w:val="00DC6BD0"/>
    <w:rsid w:val="00DD05AE"/>
    <w:rsid w:val="00DD139D"/>
    <w:rsid w:val="00DD38CD"/>
    <w:rsid w:val="00DD5715"/>
    <w:rsid w:val="00DD751A"/>
    <w:rsid w:val="00DE04C2"/>
    <w:rsid w:val="00DE0C5E"/>
    <w:rsid w:val="00DE1184"/>
    <w:rsid w:val="00DE1788"/>
    <w:rsid w:val="00DE46DC"/>
    <w:rsid w:val="00DE503F"/>
    <w:rsid w:val="00DE5E8C"/>
    <w:rsid w:val="00DF05C5"/>
    <w:rsid w:val="00DF10DD"/>
    <w:rsid w:val="00DF3741"/>
    <w:rsid w:val="00DF3AB3"/>
    <w:rsid w:val="00DF5243"/>
    <w:rsid w:val="00DF5F83"/>
    <w:rsid w:val="00DF66CE"/>
    <w:rsid w:val="00E01941"/>
    <w:rsid w:val="00E023C9"/>
    <w:rsid w:val="00E12A94"/>
    <w:rsid w:val="00E14CAD"/>
    <w:rsid w:val="00E17978"/>
    <w:rsid w:val="00E17AE0"/>
    <w:rsid w:val="00E20C9E"/>
    <w:rsid w:val="00E2145B"/>
    <w:rsid w:val="00E22080"/>
    <w:rsid w:val="00E223FA"/>
    <w:rsid w:val="00E2362C"/>
    <w:rsid w:val="00E26297"/>
    <w:rsid w:val="00E33588"/>
    <w:rsid w:val="00E349C4"/>
    <w:rsid w:val="00E3592E"/>
    <w:rsid w:val="00E35A95"/>
    <w:rsid w:val="00E37762"/>
    <w:rsid w:val="00E40B87"/>
    <w:rsid w:val="00E423F5"/>
    <w:rsid w:val="00E42641"/>
    <w:rsid w:val="00E42A7B"/>
    <w:rsid w:val="00E434D9"/>
    <w:rsid w:val="00E4435F"/>
    <w:rsid w:val="00E468FC"/>
    <w:rsid w:val="00E50540"/>
    <w:rsid w:val="00E5119A"/>
    <w:rsid w:val="00E51BE9"/>
    <w:rsid w:val="00E52BB6"/>
    <w:rsid w:val="00E54184"/>
    <w:rsid w:val="00E55003"/>
    <w:rsid w:val="00E550A0"/>
    <w:rsid w:val="00E5617F"/>
    <w:rsid w:val="00E6036B"/>
    <w:rsid w:val="00E631FD"/>
    <w:rsid w:val="00E655EA"/>
    <w:rsid w:val="00E70B2F"/>
    <w:rsid w:val="00E72B5A"/>
    <w:rsid w:val="00E72C09"/>
    <w:rsid w:val="00E7633E"/>
    <w:rsid w:val="00E770FC"/>
    <w:rsid w:val="00E77615"/>
    <w:rsid w:val="00E8137B"/>
    <w:rsid w:val="00E8370C"/>
    <w:rsid w:val="00E83AB3"/>
    <w:rsid w:val="00E8444B"/>
    <w:rsid w:val="00E84503"/>
    <w:rsid w:val="00E85FAE"/>
    <w:rsid w:val="00E86B66"/>
    <w:rsid w:val="00E90C32"/>
    <w:rsid w:val="00E918EF"/>
    <w:rsid w:val="00E92963"/>
    <w:rsid w:val="00E94D4C"/>
    <w:rsid w:val="00E95D36"/>
    <w:rsid w:val="00E97353"/>
    <w:rsid w:val="00E979F1"/>
    <w:rsid w:val="00EA077F"/>
    <w:rsid w:val="00EA0C78"/>
    <w:rsid w:val="00EA151D"/>
    <w:rsid w:val="00EA1F3F"/>
    <w:rsid w:val="00EA640B"/>
    <w:rsid w:val="00EA6608"/>
    <w:rsid w:val="00EA773B"/>
    <w:rsid w:val="00EB26DF"/>
    <w:rsid w:val="00EB564F"/>
    <w:rsid w:val="00EB763C"/>
    <w:rsid w:val="00EC12AF"/>
    <w:rsid w:val="00EC2A38"/>
    <w:rsid w:val="00ED0529"/>
    <w:rsid w:val="00ED2E86"/>
    <w:rsid w:val="00ED4616"/>
    <w:rsid w:val="00ED49B8"/>
    <w:rsid w:val="00ED7B4E"/>
    <w:rsid w:val="00EE1071"/>
    <w:rsid w:val="00EE19C0"/>
    <w:rsid w:val="00EE2A9F"/>
    <w:rsid w:val="00EE4A7E"/>
    <w:rsid w:val="00EE5794"/>
    <w:rsid w:val="00EE6D5E"/>
    <w:rsid w:val="00EE7386"/>
    <w:rsid w:val="00EE7B41"/>
    <w:rsid w:val="00EF191E"/>
    <w:rsid w:val="00EF39A2"/>
    <w:rsid w:val="00EF3B5E"/>
    <w:rsid w:val="00EF4071"/>
    <w:rsid w:val="00EF47D5"/>
    <w:rsid w:val="00EF5AE3"/>
    <w:rsid w:val="00EF76DC"/>
    <w:rsid w:val="00F00320"/>
    <w:rsid w:val="00F0170C"/>
    <w:rsid w:val="00F074B0"/>
    <w:rsid w:val="00F10361"/>
    <w:rsid w:val="00F108B0"/>
    <w:rsid w:val="00F113DD"/>
    <w:rsid w:val="00F128F9"/>
    <w:rsid w:val="00F13B57"/>
    <w:rsid w:val="00F158BE"/>
    <w:rsid w:val="00F17080"/>
    <w:rsid w:val="00F17875"/>
    <w:rsid w:val="00F21A1D"/>
    <w:rsid w:val="00F224C2"/>
    <w:rsid w:val="00F232E2"/>
    <w:rsid w:val="00F247F5"/>
    <w:rsid w:val="00F26624"/>
    <w:rsid w:val="00F303B6"/>
    <w:rsid w:val="00F31DFF"/>
    <w:rsid w:val="00F324C8"/>
    <w:rsid w:val="00F33689"/>
    <w:rsid w:val="00F43D80"/>
    <w:rsid w:val="00F45BCD"/>
    <w:rsid w:val="00F45D59"/>
    <w:rsid w:val="00F4619B"/>
    <w:rsid w:val="00F46BAE"/>
    <w:rsid w:val="00F5058F"/>
    <w:rsid w:val="00F535F4"/>
    <w:rsid w:val="00F53945"/>
    <w:rsid w:val="00F55F4C"/>
    <w:rsid w:val="00F568F9"/>
    <w:rsid w:val="00F56FF5"/>
    <w:rsid w:val="00F62E97"/>
    <w:rsid w:val="00F6375F"/>
    <w:rsid w:val="00F70DCC"/>
    <w:rsid w:val="00F71720"/>
    <w:rsid w:val="00F7275F"/>
    <w:rsid w:val="00F72B8F"/>
    <w:rsid w:val="00F73003"/>
    <w:rsid w:val="00F74153"/>
    <w:rsid w:val="00F749FD"/>
    <w:rsid w:val="00F77473"/>
    <w:rsid w:val="00F80350"/>
    <w:rsid w:val="00F82C39"/>
    <w:rsid w:val="00F8377D"/>
    <w:rsid w:val="00F856E3"/>
    <w:rsid w:val="00F86EC4"/>
    <w:rsid w:val="00F87491"/>
    <w:rsid w:val="00F91973"/>
    <w:rsid w:val="00F9344C"/>
    <w:rsid w:val="00F93774"/>
    <w:rsid w:val="00F938FB"/>
    <w:rsid w:val="00FA02AF"/>
    <w:rsid w:val="00FA18E5"/>
    <w:rsid w:val="00FA5FAA"/>
    <w:rsid w:val="00FB0647"/>
    <w:rsid w:val="00FB20BB"/>
    <w:rsid w:val="00FB3145"/>
    <w:rsid w:val="00FB3450"/>
    <w:rsid w:val="00FB3DD7"/>
    <w:rsid w:val="00FB7462"/>
    <w:rsid w:val="00FC01D5"/>
    <w:rsid w:val="00FC2FC1"/>
    <w:rsid w:val="00FC5245"/>
    <w:rsid w:val="00FC648F"/>
    <w:rsid w:val="00FC69EC"/>
    <w:rsid w:val="00FC6F0C"/>
    <w:rsid w:val="00FC721C"/>
    <w:rsid w:val="00FC7804"/>
    <w:rsid w:val="00FD343E"/>
    <w:rsid w:val="00FD39AE"/>
    <w:rsid w:val="00FD5693"/>
    <w:rsid w:val="00FD638A"/>
    <w:rsid w:val="00FE311C"/>
    <w:rsid w:val="00FE62D7"/>
    <w:rsid w:val="00FE687C"/>
    <w:rsid w:val="00FF03E1"/>
    <w:rsid w:val="00FF1C4D"/>
    <w:rsid w:val="00FF40CB"/>
    <w:rsid w:val="00FF41E1"/>
    <w:rsid w:val="00FF49F3"/>
    <w:rsid w:val="00FF5E7D"/>
    <w:rsid w:val="00FF5FE1"/>
    <w:rsid w:val="00FF6C9D"/>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5424882"/>
  <w15:docId w15:val="{6EADC7A3-EF4E-5346-8D15-588FC9E33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3DFD"/>
    <w:rPr>
      <w:rFonts w:asciiTheme="minorHAnsi" w:eastAsiaTheme="minorHAnsi" w:hAnsiTheme="minorHAnsi" w:cstheme="minorBidi"/>
      <w:sz w:val="24"/>
      <w:szCs w:val="24"/>
      <w:lang w:eastAsia="en-US"/>
    </w:rPr>
  </w:style>
  <w:style w:type="paragraph" w:styleId="Heading1">
    <w:name w:val="heading 1"/>
    <w:basedOn w:val="Normal"/>
    <w:next w:val="Normal"/>
    <w:link w:val="Heading1Char"/>
    <w:qFormat/>
    <w:rsid w:val="00BB2D12"/>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BB2D12"/>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BB2D12"/>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BB2D12"/>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BB2D12"/>
    <w:pPr>
      <w:spacing w:before="360" w:after="240"/>
      <w:outlineLvl w:val="4"/>
    </w:pPr>
    <w:rPr>
      <w:rFonts w:ascii="Arial Narrow" w:hAnsi="Arial Narrow"/>
      <w:b/>
    </w:rPr>
  </w:style>
  <w:style w:type="paragraph" w:styleId="Heading6">
    <w:name w:val="heading 6"/>
    <w:basedOn w:val="Normal"/>
    <w:next w:val="Normal"/>
    <w:link w:val="Heading6Char"/>
    <w:qFormat/>
    <w:locked/>
    <w:rsid w:val="00BB2D12"/>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903DF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03DFD"/>
  </w:style>
  <w:style w:type="character" w:customStyle="1" w:styleId="Heading1Char">
    <w:name w:val="Heading 1 Char"/>
    <w:link w:val="Heading1"/>
    <w:rsid w:val="00BB2D12"/>
    <w:rPr>
      <w:rFonts w:ascii="HelveticaNeue BlackCond" w:eastAsiaTheme="minorHAnsi" w:hAnsi="HelveticaNeue BlackCond"/>
      <w:b/>
      <w:sz w:val="36"/>
      <w:szCs w:val="36"/>
      <w:lang w:eastAsia="en-US"/>
    </w:rPr>
  </w:style>
  <w:style w:type="character" w:customStyle="1" w:styleId="Heading2Char">
    <w:name w:val="Heading 2 Char"/>
    <w:link w:val="Heading2"/>
    <w:rsid w:val="00BB2D12"/>
    <w:rPr>
      <w:rFonts w:ascii="HelveticaNeue BlackCond" w:eastAsiaTheme="minorHAnsi" w:hAnsi="HelveticaNeue BlackCond"/>
      <w:b/>
      <w:sz w:val="32"/>
      <w:szCs w:val="28"/>
      <w:lang w:eastAsia="en-US"/>
    </w:rPr>
  </w:style>
  <w:style w:type="character" w:customStyle="1" w:styleId="Heading3Char">
    <w:name w:val="Heading 3 Char"/>
    <w:link w:val="Heading3"/>
    <w:rsid w:val="00BB2D12"/>
    <w:rPr>
      <w:rFonts w:ascii="HelveticaNeue BlackCond" w:eastAsiaTheme="minorHAnsi" w:hAnsi="HelveticaNeue BlackCond"/>
      <w:b/>
      <w:sz w:val="28"/>
      <w:szCs w:val="28"/>
      <w:lang w:eastAsia="en-US"/>
    </w:rPr>
  </w:style>
  <w:style w:type="character" w:customStyle="1" w:styleId="Heading4Char">
    <w:name w:val="Heading 4 Char"/>
    <w:link w:val="Heading4"/>
    <w:rsid w:val="00BB2D12"/>
    <w:rPr>
      <w:rFonts w:ascii="HelveticaNeue BlackCond" w:eastAsiaTheme="minorHAnsi" w:hAnsi="HelveticaNeue BlackCond"/>
      <w:b/>
      <w:spacing w:val="-6"/>
      <w:szCs w:val="24"/>
      <w:lang w:eastAsia="en-US"/>
    </w:rPr>
  </w:style>
  <w:style w:type="character" w:customStyle="1" w:styleId="Heading5Char">
    <w:name w:val="Heading 5 Char"/>
    <w:link w:val="Heading5"/>
    <w:rsid w:val="00BB2D12"/>
    <w:rPr>
      <w:rFonts w:ascii="Arial Narrow" w:eastAsiaTheme="minorHAnsi" w:hAnsi="Arial Narrow"/>
      <w:b/>
      <w:lang w:eastAsia="en-US"/>
    </w:rPr>
  </w:style>
  <w:style w:type="character" w:customStyle="1" w:styleId="Heading6Char">
    <w:name w:val="Heading 6 Char"/>
    <w:basedOn w:val="DefaultParagraphFont"/>
    <w:link w:val="Heading6"/>
    <w:rsid w:val="00BB2D12"/>
    <w:rPr>
      <w:rFonts w:ascii="Calibri" w:hAnsi="Calibri"/>
      <w:b/>
      <w:bCs/>
      <w:lang w:eastAsia="en-US"/>
    </w:rPr>
  </w:style>
  <w:style w:type="paragraph" w:styleId="BodyText">
    <w:name w:val="Body Text"/>
    <w:basedOn w:val="Normal"/>
    <w:link w:val="BodyTextChar"/>
    <w:qFormat/>
    <w:rsid w:val="00BB2D12"/>
    <w:pPr>
      <w:spacing w:before="120" w:after="120"/>
    </w:pPr>
    <w:rPr>
      <w:rFonts w:ascii="HelveticaNeue-Roman" w:hAnsi="HelveticaNeue-Roman"/>
    </w:rPr>
  </w:style>
  <w:style w:type="character" w:customStyle="1" w:styleId="BodyTextChar">
    <w:name w:val="Body Text Char"/>
    <w:link w:val="BodyText"/>
    <w:rsid w:val="00BB2D12"/>
    <w:rPr>
      <w:rFonts w:ascii="HelveticaNeue-Roman" w:eastAsiaTheme="minorHAnsi" w:hAnsi="HelveticaNeue-Roman"/>
      <w:lang w:eastAsia="en-US"/>
    </w:rPr>
  </w:style>
  <w:style w:type="paragraph" w:customStyle="1" w:styleId="Bullet">
    <w:name w:val="Bullet"/>
    <w:basedOn w:val="Normal"/>
    <w:rsid w:val="00BB2D12"/>
    <w:pPr>
      <w:keepLines/>
      <w:numPr>
        <w:numId w:val="46"/>
      </w:numPr>
      <w:spacing w:before="120"/>
      <w:ind w:right="864"/>
    </w:pPr>
    <w:rPr>
      <w:rFonts w:ascii="HelveticaNeue-Roman" w:hAnsi="HelveticaNeue-Roman"/>
    </w:rPr>
  </w:style>
  <w:style w:type="character" w:customStyle="1" w:styleId="CodeBold">
    <w:name w:val="Code Bold"/>
    <w:rsid w:val="00BB2D12"/>
    <w:rPr>
      <w:rFonts w:ascii="TheSansMonoConBlack" w:hAnsi="TheSansMonoConBlack"/>
      <w:sz w:val="18"/>
    </w:rPr>
  </w:style>
  <w:style w:type="paragraph" w:customStyle="1" w:styleId="ChapterNumber">
    <w:name w:val="Chapter Number"/>
    <w:basedOn w:val="Normal"/>
    <w:qFormat/>
    <w:rsid w:val="00BB2D12"/>
    <w:pPr>
      <w:tabs>
        <w:tab w:val="left" w:pos="2606"/>
      </w:tabs>
      <w:ind w:right="432"/>
      <w:jc w:val="right"/>
    </w:pPr>
    <w:rPr>
      <w:rFonts w:ascii="HelveticaNeue-Roman" w:hAnsi="HelveticaNeue-Roman"/>
      <w:b/>
      <w:sz w:val="40"/>
    </w:rPr>
  </w:style>
  <w:style w:type="paragraph" w:customStyle="1" w:styleId="ChapterTitle">
    <w:name w:val="Chapter Title"/>
    <w:basedOn w:val="Normal"/>
    <w:next w:val="Normal"/>
    <w:rsid w:val="00BB2D12"/>
    <w:pPr>
      <w:tabs>
        <w:tab w:val="left" w:pos="2606"/>
      </w:tabs>
      <w:spacing w:before="360" w:after="720"/>
    </w:pPr>
    <w:rPr>
      <w:rFonts w:ascii="HelveticaNeue MediumCond" w:hAnsi="HelveticaNeue MediumCond"/>
      <w:b/>
      <w:sz w:val="72"/>
    </w:rPr>
  </w:style>
  <w:style w:type="paragraph" w:customStyle="1" w:styleId="FigureCaption">
    <w:name w:val="Figure Caption"/>
    <w:basedOn w:val="Normal"/>
    <w:next w:val="Normal"/>
    <w:qFormat/>
    <w:rsid w:val="00BB2D12"/>
    <w:pPr>
      <w:autoSpaceDE w:val="0"/>
      <w:autoSpaceDN w:val="0"/>
      <w:spacing w:before="120" w:after="240"/>
    </w:pPr>
    <w:rPr>
      <w:rFonts w:ascii="HelveticaNeue MediumCond" w:hAnsi="HelveticaNeue MediumCond"/>
      <w:i/>
      <w:sz w:val="18"/>
    </w:rPr>
  </w:style>
  <w:style w:type="paragraph" w:customStyle="1" w:styleId="CodeCaption">
    <w:name w:val="Code Caption"/>
    <w:basedOn w:val="FigureCaption"/>
    <w:next w:val="Normal"/>
    <w:link w:val="CodeCaptionChar"/>
    <w:qFormat/>
    <w:rsid w:val="00BB2D12"/>
    <w:pPr>
      <w:keepNext/>
    </w:pPr>
  </w:style>
  <w:style w:type="paragraph" w:customStyle="1" w:styleId="Code">
    <w:name w:val="Code"/>
    <w:basedOn w:val="Normal"/>
    <w:link w:val="CodeChar"/>
    <w:qFormat/>
    <w:rsid w:val="00BB2D12"/>
    <w:pPr>
      <w:spacing w:before="120" w:after="120"/>
      <w:contextualSpacing/>
    </w:pPr>
    <w:rPr>
      <w:rFonts w:ascii="TheSansMonoConNormal" w:hAnsi="TheSansMonoConNormal"/>
      <w:noProof/>
      <w:sz w:val="18"/>
    </w:rPr>
  </w:style>
  <w:style w:type="character" w:customStyle="1" w:styleId="CodeChar">
    <w:name w:val="Code Char"/>
    <w:link w:val="Code"/>
    <w:rsid w:val="00BB2D12"/>
    <w:rPr>
      <w:rFonts w:ascii="TheSansMonoConNormal" w:eastAsiaTheme="minorHAnsi" w:hAnsi="TheSansMonoConNormal"/>
      <w:noProof/>
      <w:sz w:val="18"/>
      <w:lang w:eastAsia="en-US"/>
    </w:rPr>
  </w:style>
  <w:style w:type="character" w:customStyle="1" w:styleId="CodeCaptionChar">
    <w:name w:val="Code Caption Char"/>
    <w:link w:val="CodeCaption"/>
    <w:rsid w:val="00BB2D12"/>
    <w:rPr>
      <w:rFonts w:ascii="HelveticaNeue MediumCond" w:eastAsiaTheme="minorHAnsi" w:hAnsi="HelveticaNeue MediumCond"/>
      <w:i/>
      <w:sz w:val="18"/>
      <w:lang w:eastAsia="en-US"/>
    </w:rPr>
  </w:style>
  <w:style w:type="paragraph" w:customStyle="1" w:styleId="NumSubList">
    <w:name w:val="Num Sub List"/>
    <w:basedOn w:val="BulletSubList"/>
    <w:rsid w:val="00BB2D12"/>
    <w:pPr>
      <w:numPr>
        <w:numId w:val="48"/>
      </w:numPr>
    </w:pPr>
  </w:style>
  <w:style w:type="paragraph" w:customStyle="1" w:styleId="BulletSubList">
    <w:name w:val="Bullet Sub List"/>
    <w:basedOn w:val="Bullet"/>
    <w:rsid w:val="00BB2D12"/>
    <w:pPr>
      <w:numPr>
        <w:numId w:val="0"/>
      </w:numPr>
      <w:spacing w:after="120"/>
    </w:pPr>
  </w:style>
  <w:style w:type="paragraph" w:customStyle="1" w:styleId="FMCopyrightTitle">
    <w:name w:val="FM Copyright Title"/>
    <w:basedOn w:val="FMCopyright"/>
    <w:rsid w:val="00BB2D12"/>
    <w:pPr>
      <w:spacing w:before="100" w:after="100"/>
    </w:pPr>
    <w:rPr>
      <w:rFonts w:ascii="Utopia Bold" w:hAnsi="Utopia Bold"/>
      <w:sz w:val="19"/>
    </w:rPr>
  </w:style>
  <w:style w:type="paragraph" w:customStyle="1" w:styleId="FMCopyright">
    <w:name w:val="FM Copyright"/>
    <w:link w:val="FMCopyrightChar"/>
    <w:rsid w:val="00BB2D12"/>
    <w:pPr>
      <w:spacing w:before="120" w:after="120"/>
    </w:pPr>
    <w:rPr>
      <w:rFonts w:ascii="Utopia" w:eastAsia="SimSun" w:hAnsi="Utopia"/>
      <w:sz w:val="18"/>
      <w:lang w:eastAsia="en-US"/>
    </w:rPr>
  </w:style>
  <w:style w:type="paragraph" w:styleId="Index1">
    <w:name w:val="index 1"/>
    <w:basedOn w:val="Normal"/>
    <w:next w:val="Normal"/>
    <w:uiPriority w:val="99"/>
    <w:semiHidden/>
    <w:rsid w:val="00190FBF"/>
    <w:pPr>
      <w:ind w:left="720" w:hanging="720"/>
    </w:pPr>
  </w:style>
  <w:style w:type="paragraph" w:styleId="Index2">
    <w:name w:val="index 2"/>
    <w:basedOn w:val="Normal"/>
    <w:next w:val="Normal"/>
    <w:uiPriority w:val="99"/>
    <w:semiHidden/>
    <w:rsid w:val="00190FBF"/>
    <w:pPr>
      <w:ind w:left="720" w:hanging="432"/>
    </w:pPr>
  </w:style>
  <w:style w:type="paragraph" w:styleId="Index3">
    <w:name w:val="index 3"/>
    <w:basedOn w:val="Normal"/>
    <w:next w:val="Normal"/>
    <w:semiHidden/>
    <w:rsid w:val="00190FBF"/>
    <w:pPr>
      <w:ind w:left="720" w:hanging="144"/>
    </w:pPr>
  </w:style>
  <w:style w:type="paragraph" w:customStyle="1" w:styleId="PartText">
    <w:name w:val="Part Text"/>
    <w:basedOn w:val="Normal"/>
    <w:next w:val="Normal"/>
    <w:rsid w:val="00BB2D12"/>
    <w:pPr>
      <w:spacing w:before="120" w:line="360" w:lineRule="auto"/>
      <w:contextualSpacing/>
    </w:pPr>
    <w:rPr>
      <w:rFonts w:ascii="Book Antiqua" w:hAnsi="Book Antiqua"/>
      <w:spacing w:val="-6"/>
    </w:rPr>
  </w:style>
  <w:style w:type="paragraph" w:customStyle="1" w:styleId="PartNumber">
    <w:name w:val="Part Number"/>
    <w:basedOn w:val="Normal"/>
    <w:next w:val="PartTitle"/>
    <w:link w:val="PartNumberChar"/>
    <w:qFormat/>
    <w:rsid w:val="00BB2D12"/>
    <w:pPr>
      <w:tabs>
        <w:tab w:val="left" w:pos="2606"/>
      </w:tabs>
      <w:spacing w:before="480"/>
      <w:jc w:val="right"/>
    </w:pPr>
    <w:rPr>
      <w:rFonts w:ascii="Book Antiqua" w:hAnsi="Book Antiqua"/>
      <w:b/>
      <w:sz w:val="40"/>
    </w:rPr>
  </w:style>
  <w:style w:type="paragraph" w:customStyle="1" w:styleId="PartTitle">
    <w:name w:val="Part Title"/>
    <w:basedOn w:val="ChapterTitle"/>
    <w:next w:val="Normal"/>
    <w:link w:val="PartTitleChar"/>
    <w:qFormat/>
    <w:rsid w:val="00BB2D12"/>
    <w:pPr>
      <w:spacing w:before="0"/>
    </w:pPr>
    <w:rPr>
      <w:rFonts w:ascii="Bookman Old Style" w:hAnsi="Bookman Old Style"/>
    </w:rPr>
  </w:style>
  <w:style w:type="paragraph" w:styleId="Quote">
    <w:name w:val="Quote"/>
    <w:basedOn w:val="Normal"/>
    <w:next w:val="BodyText"/>
    <w:link w:val="QuoteChar"/>
    <w:qFormat/>
    <w:rsid w:val="00BB2D12"/>
    <w:pPr>
      <w:tabs>
        <w:tab w:val="left" w:pos="346"/>
      </w:tabs>
      <w:spacing w:before="320" w:after="240"/>
      <w:ind w:left="432" w:right="432"/>
      <w:contextualSpacing/>
      <w:jc w:val="both"/>
    </w:pPr>
    <w:rPr>
      <w:rFonts w:ascii="HelveticaNeue-Roman" w:hAnsi="HelveticaNeue-Roman"/>
      <w:i/>
      <w:iCs/>
    </w:rPr>
  </w:style>
  <w:style w:type="character" w:customStyle="1" w:styleId="QuoteChar">
    <w:name w:val="Quote Char"/>
    <w:link w:val="Quote"/>
    <w:rsid w:val="00BB2D12"/>
    <w:rPr>
      <w:rFonts w:ascii="HelveticaNeue-Roman" w:eastAsiaTheme="minorHAnsi" w:hAnsi="HelveticaNeue-Roman"/>
      <w:i/>
      <w:iCs/>
      <w:lang w:eastAsia="en-US"/>
    </w:rPr>
  </w:style>
  <w:style w:type="paragraph" w:customStyle="1" w:styleId="Results">
    <w:name w:val="Results"/>
    <w:basedOn w:val="Normal"/>
    <w:rsid w:val="00BB2D12"/>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BB2D12"/>
    <w:pPr>
      <w:tabs>
        <w:tab w:val="num" w:pos="360"/>
      </w:tabs>
      <w:spacing w:before="120"/>
      <w:ind w:left="360" w:right="288" w:hanging="360"/>
    </w:pPr>
  </w:style>
  <w:style w:type="paragraph" w:customStyle="1" w:styleId="ExerciseBody">
    <w:name w:val="Exercise Body"/>
    <w:basedOn w:val="Normal"/>
    <w:link w:val="ExerciseBodyChar"/>
    <w:qFormat/>
    <w:rsid w:val="00BB2D12"/>
    <w:rPr>
      <w:rFonts w:ascii="HelveticaNeue Condensed" w:hAnsi="HelveticaNeue Condensed"/>
    </w:rPr>
  </w:style>
  <w:style w:type="character" w:customStyle="1" w:styleId="ExerciseBodyChar">
    <w:name w:val="Exercise Body Char"/>
    <w:link w:val="ExerciseBody"/>
    <w:rsid w:val="00BB2D12"/>
    <w:rPr>
      <w:rFonts w:ascii="HelveticaNeue Condensed" w:eastAsiaTheme="minorHAnsi" w:hAnsi="HelveticaNeue Condensed"/>
      <w:lang w:eastAsia="en-US"/>
    </w:rPr>
  </w:style>
  <w:style w:type="paragraph" w:customStyle="1" w:styleId="ExerciseBullet">
    <w:name w:val="Exercise Bullet"/>
    <w:basedOn w:val="Normal"/>
    <w:rsid w:val="00BB2D12"/>
    <w:pPr>
      <w:numPr>
        <w:numId w:val="49"/>
      </w:numPr>
      <w:spacing w:before="120"/>
      <w:ind w:right="576"/>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eastAsia="Times New Roman"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BB2D12"/>
    <w:pPr>
      <w:spacing w:before="120" w:after="120"/>
    </w:pPr>
    <w:rPr>
      <w:rFonts w:ascii="Utopia" w:eastAsia="Times New Roman" w:hAnsi="Utopia"/>
      <w:sz w:val="18"/>
      <w:lang w:eastAsia="en-US"/>
    </w:rPr>
  </w:style>
  <w:style w:type="paragraph" w:customStyle="1" w:styleId="TableCaption">
    <w:name w:val="Table Caption"/>
    <w:basedOn w:val="FigureCaption"/>
    <w:next w:val="TableHead"/>
    <w:qFormat/>
    <w:rsid w:val="00BB2D12"/>
    <w:pPr>
      <w:keepNext/>
      <w:spacing w:after="120"/>
    </w:pPr>
  </w:style>
  <w:style w:type="paragraph" w:customStyle="1" w:styleId="TableHead">
    <w:name w:val="Table Head"/>
    <w:next w:val="TableText"/>
    <w:rsid w:val="00BB2D12"/>
    <w:pPr>
      <w:keepNext/>
      <w:spacing w:before="60" w:after="60" w:line="240" w:lineRule="exact"/>
      <w:ind w:left="720" w:hanging="720"/>
    </w:pPr>
    <w:rPr>
      <w:rFonts w:ascii="Arial Narrow" w:eastAsia="Times New Roman" w:hAnsi="Arial Narrow"/>
      <w:b/>
      <w:sz w:val="18"/>
      <w:lang w:eastAsia="en-US"/>
    </w:rPr>
  </w:style>
  <w:style w:type="paragraph" w:customStyle="1" w:styleId="TableFootnote">
    <w:name w:val="Table Footnote"/>
    <w:basedOn w:val="Normal"/>
    <w:next w:val="Normal"/>
    <w:rsid w:val="00BB2D12"/>
    <w:pPr>
      <w:spacing w:before="60" w:after="240"/>
      <w:contextualSpacing/>
    </w:pPr>
    <w:rPr>
      <w:rFonts w:ascii="Utopia" w:hAnsi="Utopia"/>
      <w:i/>
      <w:sz w:val="18"/>
    </w:rPr>
  </w:style>
  <w:style w:type="table" w:styleId="TableGrid">
    <w:name w:val="Table Grid"/>
    <w:basedOn w:val="TableNormal"/>
    <w:rsid w:val="00BB2D12"/>
    <w:pPr>
      <w:spacing w:after="120"/>
    </w:pPr>
    <w:rPr>
      <w:rFonts w:ascii="Times" w:eastAsia="Times New Roman" w:hAnsi="Times"/>
      <w:lang w:eastAsia="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Bullet"/>
    <w:rsid w:val="00BB2D12"/>
    <w:pPr>
      <w:numPr>
        <w:numId w:val="0"/>
      </w:numPr>
      <w:ind w:left="864" w:right="576"/>
    </w:pPr>
  </w:style>
  <w:style w:type="paragraph" w:customStyle="1" w:styleId="NumList">
    <w:name w:val="Num List"/>
    <w:basedOn w:val="Normal"/>
    <w:next w:val="Normal"/>
    <w:rsid w:val="00BB2D12"/>
    <w:pPr>
      <w:keepLines/>
      <w:numPr>
        <w:numId w:val="47"/>
      </w:numPr>
      <w:tabs>
        <w:tab w:val="left" w:pos="216"/>
      </w:tabs>
      <w:spacing w:before="120" w:line="260" w:lineRule="exact"/>
      <w:ind w:right="864"/>
    </w:pPr>
    <w:rPr>
      <w:rFonts w:ascii="HelveticaNeue-Roman" w:hAnsi="HelveticaNeue-Roman"/>
    </w:rPr>
  </w:style>
  <w:style w:type="paragraph" w:customStyle="1" w:styleId="QuoteSource">
    <w:name w:val="Quote Source"/>
    <w:basedOn w:val="Quote"/>
    <w:next w:val="Normal"/>
    <w:autoRedefine/>
    <w:qFormat/>
    <w:rsid w:val="00BB2D12"/>
    <w:pPr>
      <w:spacing w:before="0"/>
      <w:ind w:left="0" w:right="0"/>
      <w:jc w:val="right"/>
    </w:pPr>
    <w:rPr>
      <w:i w:val="0"/>
    </w:rPr>
  </w:style>
  <w:style w:type="paragraph" w:customStyle="1" w:styleId="ExerciseHead">
    <w:name w:val="Exercise Head"/>
    <w:basedOn w:val="Normal"/>
    <w:next w:val="Normal"/>
    <w:autoRedefine/>
    <w:rsid w:val="00BB2D12"/>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BookTitle1">
    <w:name w:val="Book Title1"/>
    <w:basedOn w:val="Normal"/>
    <w:locked/>
    <w:rsid w:val="00BB2D12"/>
    <w:pPr>
      <w:spacing w:before="600" w:after="240"/>
    </w:pPr>
    <w:rPr>
      <w:rFonts w:ascii="HelveticaNeue MediumExt" w:hAnsi="HelveticaNeue MediumExt"/>
      <w:sz w:val="80"/>
    </w:rPr>
  </w:style>
  <w:style w:type="paragraph" w:customStyle="1" w:styleId="FMSubtitle">
    <w:name w:val="FM Subtitle"/>
    <w:basedOn w:val="Normal"/>
    <w:rsid w:val="00BB2D12"/>
    <w:pPr>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BB2D12"/>
    <w:pPr>
      <w:spacing w:before="360"/>
    </w:pPr>
    <w:rPr>
      <w:rFonts w:ascii="HelveticaNeue MediumExt" w:hAnsi="HelveticaNeue MediumExt"/>
      <w:sz w:val="44"/>
    </w:rPr>
  </w:style>
  <w:style w:type="paragraph" w:customStyle="1" w:styleId="BookSubtitle">
    <w:name w:val="Book Subtitle"/>
    <w:basedOn w:val="BookTitle1"/>
    <w:locked/>
    <w:rsid w:val="00BB2D12"/>
    <w:pPr>
      <w:spacing w:before="120"/>
    </w:pPr>
    <w:rPr>
      <w:rFonts w:ascii="HelveticaNeue Condensed" w:hAnsi="HelveticaNeue Condensed"/>
      <w:sz w:val="60"/>
    </w:rPr>
  </w:style>
  <w:style w:type="paragraph" w:customStyle="1" w:styleId="FMText">
    <w:name w:val="FM Text"/>
    <w:basedOn w:val="Normal"/>
    <w:link w:val="FMTextChar"/>
    <w:rsid w:val="00BB2D12"/>
    <w:pPr>
      <w:contextualSpacing/>
    </w:pPr>
    <w:rPr>
      <w:rFonts w:ascii="Utopia" w:hAnsi="Utopia"/>
      <w:sz w:val="18"/>
    </w:rPr>
  </w:style>
  <w:style w:type="paragraph" w:customStyle="1" w:styleId="FMDedication">
    <w:name w:val="FM Dedication"/>
    <w:basedOn w:val="Normal"/>
    <w:rsid w:val="00BB2D12"/>
    <w:pPr>
      <w:jc w:val="center"/>
    </w:pPr>
    <w:rPr>
      <w:rFonts w:ascii="UtopiaItalic" w:hAnsi="UtopiaItalic"/>
      <w:i/>
    </w:rPr>
  </w:style>
  <w:style w:type="paragraph" w:customStyle="1" w:styleId="FMTextCont">
    <w:name w:val="FM Text Cont"/>
    <w:basedOn w:val="FMText"/>
    <w:link w:val="FMTextContChar"/>
    <w:rsid w:val="00BB2D12"/>
    <w:pPr>
      <w:ind w:firstLine="576"/>
    </w:pPr>
  </w:style>
  <w:style w:type="paragraph" w:customStyle="1" w:styleId="Footnote">
    <w:name w:val="Footnote"/>
    <w:basedOn w:val="Normal"/>
    <w:rsid w:val="00BB2D12"/>
    <w:rPr>
      <w:sz w:val="19"/>
    </w:rPr>
  </w:style>
  <w:style w:type="paragraph" w:styleId="DocumentMap">
    <w:name w:val="Document Map"/>
    <w:basedOn w:val="Normal"/>
    <w:link w:val="DocumentMapChar"/>
    <w:rsid w:val="00BB2D12"/>
    <w:rPr>
      <w:rFonts w:ascii="Tahoma" w:hAnsi="Tahoma" w:cs="Tahoma"/>
      <w:sz w:val="16"/>
      <w:szCs w:val="16"/>
    </w:rPr>
  </w:style>
  <w:style w:type="paragraph" w:customStyle="1" w:styleId="ExerciseCode">
    <w:name w:val="Exercise Code"/>
    <w:basedOn w:val="Normal"/>
    <w:link w:val="ExerciseCodeChar"/>
    <w:qFormat/>
    <w:rsid w:val="00BB2D12"/>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BB2D12"/>
    <w:rPr>
      <w:rFonts w:ascii="HelveticaNeue Condensed" w:eastAsiaTheme="minorHAnsi" w:hAnsi="HelveticaNeue Condensed"/>
      <w:lang w:eastAsia="en-US"/>
    </w:rPr>
  </w:style>
  <w:style w:type="paragraph" w:customStyle="1" w:styleId="ExerciseSubhead">
    <w:name w:val="Exercise Subhead"/>
    <w:basedOn w:val="Normal"/>
    <w:rsid w:val="00BB2D1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100B19"/>
    <w:pPr>
      <w:suppressAutoHyphens/>
      <w:ind w:firstLine="720"/>
    </w:pPr>
    <w:rPr>
      <w:rFonts w:ascii="Utopia" w:hAnsi="Utopia"/>
      <w:sz w:val="18"/>
    </w:rPr>
  </w:style>
  <w:style w:type="character" w:styleId="Hyperlink">
    <w:name w:val="Hyperlink"/>
    <w:semiHidden/>
    <w:locked/>
    <w:rsid w:val="00BB2D12"/>
    <w:rPr>
      <w:color w:val="0000FF"/>
      <w:u w:val="single"/>
    </w:rPr>
  </w:style>
  <w:style w:type="paragraph" w:styleId="Footer">
    <w:name w:val="footer"/>
    <w:basedOn w:val="Normal"/>
    <w:link w:val="FooterChar"/>
    <w:rsid w:val="00BB2D12"/>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BB2D12"/>
    <w:pPr>
      <w:pBdr>
        <w:top w:val="single" w:sz="6" w:space="10" w:color="C0C0C0"/>
        <w:left w:val="single" w:sz="6" w:space="16" w:color="C0C0C0"/>
        <w:bottom w:val="single" w:sz="6" w:space="10" w:color="C0C0C0"/>
        <w:right w:val="single" w:sz="6" w:space="16" w:color="C0C0C0"/>
      </w:pBdr>
      <w:tabs>
        <w:tab w:val="left" w:pos="994"/>
      </w:tabs>
      <w:spacing w:before="120" w:line="280" w:lineRule="exact"/>
      <w:ind w:left="432" w:right="432"/>
    </w:pPr>
    <w:rPr>
      <w:rFonts w:ascii="HelveticaNeue Condensed" w:hAnsi="HelveticaNeue Condensed"/>
    </w:rPr>
  </w:style>
  <w:style w:type="paragraph" w:customStyle="1" w:styleId="BodyTextFirst">
    <w:name w:val="Body Text First"/>
    <w:basedOn w:val="BodyText"/>
    <w:link w:val="BodyTextFirstChar"/>
    <w:rsid w:val="00B623DD"/>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qFormat/>
    <w:rsid w:val="00BB2D12"/>
    <w:rPr>
      <w:rFonts w:ascii="TheSansMonoConNormal" w:hAnsi="TheSansMonoConNormal"/>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
    <w:rsid w:val="00BB2D12"/>
    <w:rPr>
      <w:rFonts w:ascii="ZapfDingbats" w:hAnsi="ZapfDingbats"/>
      <w:color w:val="BFBFBF"/>
    </w:rPr>
  </w:style>
  <w:style w:type="character" w:customStyle="1" w:styleId="DingbatCharChar">
    <w:name w:val="Dingbat Char Char"/>
    <w:rsid w:val="00C16CBF"/>
    <w:rPr>
      <w:rFonts w:ascii="ZapfDingbats" w:hAnsi="ZapfDingbats"/>
      <w:color w:val="BFBFBF"/>
      <w:szCs w:val="24"/>
      <w:lang w:val="en-US" w:eastAsia="en-US" w:bidi="ar-SA"/>
    </w:rPr>
  </w:style>
  <w:style w:type="table" w:customStyle="1" w:styleId="TableList">
    <w:name w:val="Table List"/>
    <w:basedOn w:val="TableNormal"/>
    <w:rsid w:val="00BB2D12"/>
    <w:pPr>
      <w:spacing w:after="120"/>
    </w:pPr>
    <w:rPr>
      <w:rFonts w:ascii="Times" w:eastAsia="SimSun" w:hAnsi="Times"/>
      <w:lang w:eastAsia="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BB2D12"/>
  </w:style>
  <w:style w:type="paragraph" w:customStyle="1" w:styleId="SideBarSubhead">
    <w:name w:val="Side Bar Subhead"/>
    <w:basedOn w:val="Normal"/>
    <w:rsid w:val="00BB2D1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BB2D12"/>
    <w:rPr>
      <w:rFonts w:ascii="HelveticaNeue Condensed" w:hAnsi="HelveticaNeue Condensed"/>
    </w:rPr>
  </w:style>
  <w:style w:type="character" w:customStyle="1" w:styleId="SideBarBodyChar">
    <w:name w:val="Side Bar Body Char"/>
    <w:link w:val="SideBarBody"/>
    <w:rsid w:val="00BB2D12"/>
    <w:rPr>
      <w:rFonts w:ascii="HelveticaNeue Condensed" w:eastAsiaTheme="minorHAnsi" w:hAnsi="HelveticaNeue Condensed"/>
      <w:lang w:eastAsia="en-US"/>
    </w:rPr>
  </w:style>
  <w:style w:type="paragraph" w:customStyle="1" w:styleId="ExerciseLast">
    <w:name w:val="Exercise Last"/>
    <w:basedOn w:val="Normal"/>
    <w:link w:val="ExerciseLastChar"/>
    <w:qFormat/>
    <w:rsid w:val="00BB2D12"/>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BB2D12"/>
    <w:rPr>
      <w:rFonts w:ascii="HelveticaNeue Condensed" w:eastAsiaTheme="minorHAnsi" w:hAnsi="HelveticaNeue Condensed"/>
      <w:lang w:eastAsia="en-US"/>
    </w:rPr>
  </w:style>
  <w:style w:type="paragraph" w:customStyle="1" w:styleId="SideBarLast">
    <w:name w:val="Side Bar Last"/>
    <w:basedOn w:val="Normal"/>
    <w:link w:val="SideBarLastChar"/>
    <w:qFormat/>
    <w:rsid w:val="00BB2D12"/>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BB2D12"/>
    <w:rPr>
      <w:rFonts w:ascii="HelveticaNeue Condensed" w:eastAsiaTheme="minorHAnsi" w:hAnsi="HelveticaNeue Condensed"/>
      <w:lang w:eastAsia="en-US"/>
    </w:rPr>
  </w:style>
  <w:style w:type="paragraph" w:customStyle="1" w:styleId="SideBarBullet">
    <w:name w:val="Side Bar Bullet"/>
    <w:basedOn w:val="Normal"/>
    <w:rsid w:val="00BB2D12"/>
    <w:pPr>
      <w:numPr>
        <w:numId w:val="50"/>
      </w:numPr>
      <w:spacing w:before="120"/>
      <w:ind w:right="576"/>
    </w:pPr>
    <w:rPr>
      <w:rFonts w:ascii="HelveticaNeue Condensed" w:hAnsi="HelveticaNeue Condensed"/>
    </w:rPr>
  </w:style>
  <w:style w:type="paragraph" w:customStyle="1" w:styleId="ExerciseNum">
    <w:name w:val="Exercise Num"/>
    <w:basedOn w:val="Normal"/>
    <w:link w:val="ExerciseNumChar"/>
    <w:qFormat/>
    <w:rsid w:val="00BB2D12"/>
    <w:pPr>
      <w:numPr>
        <w:numId w:val="51"/>
      </w:numPr>
      <w:spacing w:before="120"/>
      <w:ind w:right="576"/>
    </w:pPr>
    <w:rPr>
      <w:rFonts w:ascii="HelveticaNeue Condensed" w:hAnsi="HelveticaNeue Condensed"/>
    </w:rPr>
  </w:style>
  <w:style w:type="character" w:customStyle="1" w:styleId="ExerciseNumChar">
    <w:name w:val="Exercise Num Char"/>
    <w:link w:val="ExerciseNum"/>
    <w:rsid w:val="00BB2D12"/>
    <w:rPr>
      <w:rFonts w:ascii="HelveticaNeue Condensed" w:eastAsiaTheme="minorHAnsi" w:hAnsi="HelveticaNeue Condensed"/>
      <w:lang w:eastAsia="en-US"/>
    </w:rPr>
  </w:style>
  <w:style w:type="paragraph" w:customStyle="1" w:styleId="SideBarNum">
    <w:name w:val="Side Bar Num"/>
    <w:basedOn w:val="Normal"/>
    <w:link w:val="SideBarNumChar"/>
    <w:qFormat/>
    <w:rsid w:val="00BB2D12"/>
    <w:pPr>
      <w:numPr>
        <w:numId w:val="52"/>
      </w:numPr>
      <w:spacing w:before="120"/>
      <w:ind w:right="576"/>
    </w:pPr>
    <w:rPr>
      <w:rFonts w:ascii="HelveticaNeue Condensed" w:hAnsi="HelveticaNeue Condensed"/>
    </w:rPr>
  </w:style>
  <w:style w:type="character" w:customStyle="1" w:styleId="SideBarNumChar">
    <w:name w:val="Side Bar Num Char"/>
    <w:link w:val="SideBarNum"/>
    <w:rsid w:val="00BB2D12"/>
    <w:rPr>
      <w:rFonts w:ascii="HelveticaNeue Condensed" w:eastAsiaTheme="minorHAnsi" w:hAnsi="HelveticaNeue Condensed"/>
      <w:lang w:eastAsia="en-US"/>
    </w:rPr>
  </w:style>
  <w:style w:type="paragraph" w:customStyle="1" w:styleId="SideBarHead">
    <w:name w:val="Side Bar Head"/>
    <w:basedOn w:val="Normal"/>
    <w:next w:val="Normal"/>
    <w:autoRedefine/>
    <w:rsid w:val="00BB2D12"/>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FooterText">
    <w:name w:val="Footer Text"/>
    <w:rsid w:val="00BB2D12"/>
    <w:pPr>
      <w:tabs>
        <w:tab w:val="center" w:pos="4680"/>
        <w:tab w:val="right" w:pos="9360"/>
      </w:tabs>
      <w:spacing w:before="240" w:after="480" w:line="276" w:lineRule="auto"/>
    </w:pPr>
    <w:rPr>
      <w:rFonts w:ascii="Utopia" w:eastAsia="SimSun" w:hAnsi="Utopia"/>
      <w:lang w:eastAsia="en-US"/>
    </w:rPr>
  </w:style>
  <w:style w:type="paragraph" w:customStyle="1" w:styleId="FMBookTitle">
    <w:name w:val="FM Book Title"/>
    <w:basedOn w:val="ChapterTitle"/>
    <w:rsid w:val="00BB2D12"/>
    <w:rPr>
      <w:b w:val="0"/>
      <w:spacing w:val="-20"/>
    </w:rPr>
  </w:style>
  <w:style w:type="paragraph" w:customStyle="1" w:styleId="FMEdition">
    <w:name w:val="FM Edition"/>
    <w:basedOn w:val="Normal"/>
    <w:link w:val="FMEditionChar"/>
    <w:rsid w:val="00BB2D1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BB2D12"/>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BB2D12"/>
    <w:pPr>
      <w:spacing w:before="0"/>
    </w:pPr>
  </w:style>
  <w:style w:type="paragraph" w:customStyle="1" w:styleId="FMHead">
    <w:name w:val="FM Head"/>
    <w:basedOn w:val="ChapterTitle"/>
    <w:link w:val="FMHeadChar"/>
    <w:rsid w:val="00BB2D12"/>
    <w:rPr>
      <w:rFonts w:ascii="Helvetica Neue" w:hAnsi="Helvetica Neue"/>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BB2D12"/>
    <w:pPr>
      <w:spacing w:before="120" w:line="360" w:lineRule="auto"/>
      <w:contextualSpacing/>
    </w:pPr>
    <w:rPr>
      <w:rFonts w:ascii="Trebuchet MS" w:hAnsi="Trebuchet MS"/>
      <w:b/>
      <w:spacing w:val="-6"/>
    </w:rPr>
  </w:style>
  <w:style w:type="table" w:customStyle="1" w:styleId="ApressTable">
    <w:name w:val="Apress Table"/>
    <w:basedOn w:val="TableNormal"/>
    <w:rsid w:val="00BB2D12"/>
    <w:pPr>
      <w:spacing w:before="120" w:after="120"/>
    </w:pPr>
    <w:rPr>
      <w:rFonts w:ascii="Utopia" w:eastAsia="SimSun" w:hAnsi="Utopia"/>
      <w:sz w:val="18"/>
      <w:lang w:eastAsia="en-US"/>
    </w:rPr>
    <w:tblPr>
      <w:tblCellMar>
        <w:left w:w="0" w:type="dxa"/>
        <w:right w:w="0" w:type="dxa"/>
      </w:tblCellMar>
    </w:tblPr>
  </w:style>
  <w:style w:type="table" w:styleId="TableList3">
    <w:name w:val="Table List 3"/>
    <w:basedOn w:val="TableNormal"/>
    <w:locked/>
    <w:rsid w:val="00BB2D12"/>
    <w:pPr>
      <w:spacing w:after="120"/>
    </w:pPr>
    <w:rPr>
      <w:rFonts w:eastAsia="SimSun"/>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locked/>
    <w:rsid w:val="00BB2D12"/>
    <w:pPr>
      <w:ind w:left="360"/>
    </w:pPr>
  </w:style>
  <w:style w:type="character" w:customStyle="1" w:styleId="BodyTextIndentChar">
    <w:name w:val="Body Text Indent Char"/>
    <w:basedOn w:val="DefaultParagraphFont"/>
    <w:link w:val="BodyTextIndent"/>
    <w:rsid w:val="00BB2D12"/>
    <w:rPr>
      <w:rFonts w:eastAsiaTheme="minorHAnsi"/>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BB2D12"/>
    <w:rPr>
      <w:rFonts w:ascii="HelveticaNeue Condensed" w:eastAsiaTheme="minorHAnsi" w:hAnsi="HelveticaNeue Condensed"/>
      <w:lang w:eastAsia="en-US"/>
    </w:rPr>
  </w:style>
  <w:style w:type="character" w:customStyle="1" w:styleId="FooterChar">
    <w:name w:val="Footer Char"/>
    <w:link w:val="Footer"/>
    <w:rsid w:val="00BB2D12"/>
    <w:rPr>
      <w:rFonts w:ascii="Utopia" w:eastAsiaTheme="minorHAnsi" w:hAnsi="Utopia"/>
      <w:lang w:eastAsia="en-US"/>
    </w:rPr>
  </w:style>
  <w:style w:type="paragraph" w:styleId="Header">
    <w:name w:val="header"/>
    <w:basedOn w:val="Normal"/>
    <w:link w:val="HeaderChar"/>
    <w:locked/>
    <w:rsid w:val="00BB2D12"/>
    <w:pPr>
      <w:tabs>
        <w:tab w:val="center" w:pos="4680"/>
        <w:tab w:val="right" w:pos="9360"/>
      </w:tabs>
      <w:spacing w:after="240"/>
    </w:pPr>
    <w:rPr>
      <w:rFonts w:ascii="HelveticaNeue Condensed" w:hAnsi="HelveticaNeue Condensed"/>
      <w:b/>
      <w:sz w:val="18"/>
    </w:rPr>
  </w:style>
  <w:style w:type="character" w:customStyle="1" w:styleId="HeaderChar">
    <w:name w:val="Header Char"/>
    <w:link w:val="Header"/>
    <w:rsid w:val="00BB2D12"/>
    <w:rPr>
      <w:rFonts w:ascii="HelveticaNeue Condensed" w:eastAsiaTheme="minorHAnsi" w:hAnsi="HelveticaNeue Condensed"/>
      <w:b/>
      <w:sz w:val="18"/>
      <w:lang w:eastAsia="en-US"/>
    </w:rPr>
  </w:style>
  <w:style w:type="character" w:styleId="CommentReference">
    <w:name w:val="annotation reference"/>
    <w:basedOn w:val="DefaultParagraphFont"/>
    <w:locked/>
    <w:rsid w:val="00BB2D12"/>
    <w:rPr>
      <w:sz w:val="18"/>
      <w:szCs w:val="18"/>
    </w:rPr>
  </w:style>
  <w:style w:type="paragraph" w:styleId="CommentText">
    <w:name w:val="annotation text"/>
    <w:basedOn w:val="Normal"/>
    <w:link w:val="CommentTextChar"/>
    <w:locked/>
    <w:rsid w:val="00BB2D12"/>
  </w:style>
  <w:style w:type="character" w:customStyle="1" w:styleId="CommentTextChar">
    <w:name w:val="Comment Text Char"/>
    <w:basedOn w:val="DefaultParagraphFont"/>
    <w:link w:val="CommentText"/>
    <w:rsid w:val="00BB2D12"/>
    <w:rPr>
      <w:rFonts w:eastAsiaTheme="minorHAnsi"/>
      <w:sz w:val="24"/>
      <w:szCs w:val="24"/>
      <w:lang w:eastAsia="en-US"/>
    </w:rPr>
  </w:style>
  <w:style w:type="paragraph" w:customStyle="1" w:styleId="Figure">
    <w:name w:val="Figure"/>
    <w:next w:val="Normal"/>
    <w:rsid w:val="00BB2D12"/>
    <w:pPr>
      <w:spacing w:before="120" w:after="120"/>
    </w:pPr>
    <w:rPr>
      <w:rFonts w:ascii="Arial" w:eastAsia="Times New Roman" w:hAnsi="Arial"/>
      <w:sz w:val="18"/>
      <w:lang w:eastAsia="en-US"/>
    </w:rPr>
  </w:style>
  <w:style w:type="paragraph" w:styleId="BalloonText">
    <w:name w:val="Balloon Text"/>
    <w:basedOn w:val="Normal"/>
    <w:link w:val="BalloonTextChar"/>
    <w:locked/>
    <w:rsid w:val="00BB2D12"/>
    <w:rPr>
      <w:rFonts w:ascii="Tahoma" w:hAnsi="Tahoma" w:cs="Tahoma"/>
      <w:sz w:val="16"/>
      <w:szCs w:val="16"/>
    </w:rPr>
  </w:style>
  <w:style w:type="character" w:customStyle="1" w:styleId="BalloonTextChar">
    <w:name w:val="Balloon Text Char"/>
    <w:basedOn w:val="DefaultParagraphFont"/>
    <w:link w:val="BalloonText"/>
    <w:rsid w:val="00BB2D12"/>
    <w:rPr>
      <w:rFonts w:ascii="Tahoma" w:eastAsiaTheme="minorHAnsi" w:hAnsi="Tahoma" w:cs="Tahoma"/>
      <w:sz w:val="16"/>
      <w:szCs w:val="16"/>
      <w:lang w:eastAsia="en-US"/>
    </w:rPr>
  </w:style>
  <w:style w:type="paragraph" w:customStyle="1" w:styleId="SideBarCode">
    <w:name w:val="Side Bar Code"/>
    <w:basedOn w:val="Normal"/>
    <w:link w:val="SideBarCodeChar"/>
    <w:qFormat/>
    <w:rsid w:val="00BB2D12"/>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BB2D12"/>
    <w:rPr>
      <w:rFonts w:ascii="HelveticaNeue Condensed" w:eastAsiaTheme="minorHAnsi" w:hAnsi="HelveticaNeue Condensed"/>
      <w:lang w:eastAsia="en-US"/>
    </w:rPr>
  </w:style>
  <w:style w:type="paragraph" w:customStyle="1" w:styleId="FMSubtitle1">
    <w:name w:val="FM Subtitle 1"/>
    <w:basedOn w:val="Normal"/>
    <w:locked/>
    <w:rsid w:val="00805F53"/>
    <w:pPr>
      <w:spacing w:before="120" w:after="240"/>
    </w:pPr>
    <w:rPr>
      <w:rFonts w:ascii="HelveticaNeue Condensed" w:hAnsi="HelveticaNeue Condensed"/>
      <w:sz w:val="60"/>
    </w:rPr>
  </w:style>
  <w:style w:type="paragraph" w:customStyle="1" w:styleId="TOC210">
    <w:name w:val="TOC 21"/>
    <w:basedOn w:val="TOC2"/>
    <w:uiPriority w:val="39"/>
    <w:locked/>
    <w:rsid w:val="00BB2D12"/>
    <w:pPr>
      <w:spacing w:before="60" w:after="60"/>
      <w:ind w:left="245"/>
    </w:pPr>
  </w:style>
  <w:style w:type="paragraph" w:customStyle="1" w:styleId="TOC310">
    <w:name w:val="TOC 31"/>
    <w:basedOn w:val="TOC3"/>
    <w:uiPriority w:val="39"/>
    <w:locked/>
    <w:rsid w:val="00BB2D12"/>
    <w:rPr>
      <w:rFonts w:ascii="Cambria" w:hAnsi="Cambria"/>
    </w:rPr>
  </w:style>
  <w:style w:type="paragraph" w:styleId="Revision">
    <w:name w:val="Revision"/>
    <w:hidden/>
    <w:uiPriority w:val="99"/>
    <w:semiHidden/>
    <w:rsid w:val="00805F53"/>
    <w:rPr>
      <w:rFonts w:ascii="Calibri" w:eastAsia="Calibri" w:hAnsi="Calibri"/>
      <w:sz w:val="22"/>
      <w:szCs w:val="22"/>
      <w:lang w:eastAsia="en-US"/>
    </w:rPr>
  </w:style>
  <w:style w:type="character" w:styleId="IntenseEmphasis">
    <w:name w:val="Intense Emphasis"/>
    <w:basedOn w:val="DefaultParagraphFont"/>
    <w:uiPriority w:val="21"/>
    <w:qFormat/>
    <w:rsid w:val="00BB2D12"/>
    <w:rPr>
      <w:b/>
      <w:bCs/>
      <w:i/>
      <w:iCs/>
      <w:color w:val="auto"/>
    </w:rPr>
  </w:style>
  <w:style w:type="character" w:styleId="Emphasis">
    <w:name w:val="Emphasis"/>
    <w:basedOn w:val="DefaultParagraphFont"/>
    <w:qFormat/>
    <w:locked/>
    <w:rsid w:val="00BB2D12"/>
    <w:rPr>
      <w:i/>
      <w:iCs/>
    </w:rPr>
  </w:style>
  <w:style w:type="character" w:styleId="Strong">
    <w:name w:val="Strong"/>
    <w:basedOn w:val="DefaultParagraphFont"/>
    <w:qFormat/>
    <w:locked/>
    <w:rsid w:val="00BB2D12"/>
    <w:rPr>
      <w:b/>
      <w:bCs/>
    </w:rPr>
  </w:style>
  <w:style w:type="paragraph" w:styleId="Subtitle">
    <w:name w:val="Subtitle"/>
    <w:basedOn w:val="Normal"/>
    <w:next w:val="Normal"/>
    <w:link w:val="SubtitleChar"/>
    <w:qFormat/>
    <w:locked/>
    <w:rsid w:val="00BB2D12"/>
    <w:pPr>
      <w:spacing w:after="60"/>
      <w:jc w:val="center"/>
      <w:outlineLvl w:val="1"/>
    </w:pPr>
    <w:rPr>
      <w:rFonts w:ascii="Cambria" w:hAnsi="Cambria"/>
    </w:rPr>
  </w:style>
  <w:style w:type="character" w:customStyle="1" w:styleId="SubtitleChar">
    <w:name w:val="Subtitle Char"/>
    <w:basedOn w:val="DefaultParagraphFont"/>
    <w:link w:val="Subtitle"/>
    <w:rsid w:val="00BB2D12"/>
    <w:rPr>
      <w:rFonts w:ascii="Cambria" w:eastAsiaTheme="minorHAnsi" w:hAnsi="Cambria"/>
      <w:szCs w:val="24"/>
      <w:lang w:eastAsia="en-US"/>
    </w:rPr>
  </w:style>
  <w:style w:type="character" w:customStyle="1" w:styleId="DingbatSymbol">
    <w:name w:val="Dingbat Symbol"/>
    <w:uiPriority w:val="1"/>
    <w:locked/>
    <w:rsid w:val="00805F53"/>
    <w:rPr>
      <w:rFonts w:ascii="ZapfDingbats" w:eastAsia="Calibri" w:hAnsi="ZapfDingbats" w:cs="Times New Roman"/>
      <w:color w:val="BFBFBF"/>
      <w:szCs w:val="24"/>
    </w:rPr>
  </w:style>
  <w:style w:type="character" w:customStyle="1" w:styleId="BlackDingbat">
    <w:name w:val="Black Dingbat"/>
    <w:rsid w:val="00BB2D12"/>
    <w:rPr>
      <w:rFonts w:ascii="ZapfDingbats" w:hAnsi="ZapfDingbats"/>
      <w:color w:val="auto"/>
      <w:szCs w:val="24"/>
    </w:rPr>
  </w:style>
  <w:style w:type="character" w:customStyle="1" w:styleId="GrayDingbat">
    <w:name w:val="Gray Dingbat"/>
    <w:basedOn w:val="BlackDingbat"/>
    <w:uiPriority w:val="1"/>
    <w:qFormat/>
    <w:rsid w:val="00BB2D12"/>
    <w:rPr>
      <w:rFonts w:ascii="ZapfDingbats" w:hAnsi="ZapfDingbats"/>
      <w:color w:val="BFBFBF" w:themeColor="background1" w:themeShade="BF"/>
      <w:szCs w:val="24"/>
    </w:rPr>
  </w:style>
  <w:style w:type="character" w:customStyle="1" w:styleId="FMAuthorChar">
    <w:name w:val="FM Author Char"/>
    <w:link w:val="FMAuthor"/>
    <w:rsid w:val="00805F53"/>
    <w:rPr>
      <w:rFonts w:ascii="HelveticaNeue MediumExt" w:eastAsiaTheme="minorHAnsi" w:hAnsi="HelveticaNeue MediumExt"/>
      <w:sz w:val="44"/>
      <w:lang w:eastAsia="en-US"/>
    </w:rPr>
  </w:style>
  <w:style w:type="paragraph" w:customStyle="1" w:styleId="HeaderWHITE">
    <w:name w:val="Header WHITE"/>
    <w:basedOn w:val="Header"/>
    <w:qFormat/>
    <w:locked/>
    <w:rsid w:val="00805F53"/>
    <w:pPr>
      <w:spacing w:after="360"/>
    </w:pPr>
    <w:rPr>
      <w:rFonts w:eastAsia="PMingLiU"/>
      <w:b w:val="0"/>
      <w:color w:val="FFFFFF"/>
    </w:rPr>
  </w:style>
  <w:style w:type="character" w:customStyle="1" w:styleId="FMCopyrightChar">
    <w:name w:val="FM Copyright Char"/>
    <w:link w:val="FMCopyright"/>
    <w:rsid w:val="00805F53"/>
    <w:rPr>
      <w:rFonts w:ascii="Utopia" w:eastAsia="SimSun" w:hAnsi="Utopia"/>
      <w:sz w:val="18"/>
      <w:lang w:eastAsia="en-US"/>
    </w:rPr>
  </w:style>
  <w:style w:type="character" w:customStyle="1" w:styleId="FMEditionChar">
    <w:name w:val="FM Edition Char"/>
    <w:link w:val="FMEdition"/>
    <w:rsid w:val="00805F53"/>
    <w:rPr>
      <w:rFonts w:ascii="HelveticaNeue MediumCond" w:eastAsiaTheme="minorHAnsi" w:hAnsi="HelveticaNeue MediumCond"/>
      <w:color w:val="808080"/>
      <w:sz w:val="48"/>
      <w:lang w:eastAsia="en-US"/>
    </w:rPr>
  </w:style>
  <w:style w:type="paragraph" w:styleId="TOC2">
    <w:name w:val="toc 2"/>
    <w:basedOn w:val="Normal"/>
    <w:next w:val="Normal"/>
    <w:autoRedefine/>
    <w:locked/>
    <w:rsid w:val="00BB2D12"/>
    <w:pPr>
      <w:ind w:left="240"/>
    </w:pPr>
  </w:style>
  <w:style w:type="paragraph" w:customStyle="1" w:styleId="ToCPart">
    <w:name w:val="ToC Part"/>
    <w:basedOn w:val="TOC1"/>
    <w:locked/>
    <w:rsid w:val="00805F53"/>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805F53"/>
    <w:pPr>
      <w:spacing w:after="100"/>
    </w:pPr>
  </w:style>
  <w:style w:type="paragraph" w:customStyle="1" w:styleId="PartTextCont">
    <w:name w:val="Part Text Cont."/>
    <w:basedOn w:val="Normal"/>
    <w:qFormat/>
    <w:locked/>
    <w:rsid w:val="00805F53"/>
    <w:pPr>
      <w:ind w:firstLine="720"/>
      <w:contextualSpacing/>
    </w:pPr>
    <w:rPr>
      <w:rFonts w:ascii="Utopia" w:hAnsi="Utopia"/>
      <w:spacing w:val="-6"/>
    </w:rPr>
  </w:style>
  <w:style w:type="character" w:customStyle="1" w:styleId="PartNumberChar">
    <w:name w:val="Part Number Char"/>
    <w:link w:val="PartNumber"/>
    <w:rsid w:val="00805F53"/>
    <w:rPr>
      <w:rFonts w:ascii="Book Antiqua" w:eastAsiaTheme="minorHAnsi" w:hAnsi="Book Antiqua"/>
      <w:b/>
      <w:sz w:val="40"/>
      <w:lang w:eastAsia="en-US"/>
    </w:rPr>
  </w:style>
  <w:style w:type="character" w:customStyle="1" w:styleId="PartTitleChar">
    <w:name w:val="Part Title Char"/>
    <w:link w:val="PartTitle"/>
    <w:rsid w:val="00805F53"/>
    <w:rPr>
      <w:rFonts w:ascii="Bookman Old Style" w:eastAsiaTheme="minorHAnsi" w:hAnsi="Bookman Old Style"/>
      <w:b/>
      <w:sz w:val="72"/>
      <w:lang w:eastAsia="en-US"/>
    </w:rPr>
  </w:style>
  <w:style w:type="character" w:customStyle="1" w:styleId="FMHeadChar">
    <w:name w:val="FM Head Char"/>
    <w:link w:val="FMHead"/>
    <w:rsid w:val="00805F53"/>
    <w:rPr>
      <w:rFonts w:ascii="Helvetica Neue" w:eastAsiaTheme="minorHAnsi" w:hAnsi="Helvetica Neue"/>
      <w:b/>
      <w:spacing w:val="-20"/>
      <w:sz w:val="72"/>
      <w:lang w:eastAsia="en-US"/>
    </w:rPr>
  </w:style>
  <w:style w:type="paragraph" w:styleId="ListParagraph">
    <w:name w:val="List Paragraph"/>
    <w:basedOn w:val="Normal"/>
    <w:uiPriority w:val="34"/>
    <w:qFormat/>
    <w:rsid w:val="00BB2D12"/>
    <w:pPr>
      <w:ind w:left="720"/>
      <w:contextualSpacing/>
    </w:pPr>
  </w:style>
  <w:style w:type="paragraph" w:styleId="CommentSubject">
    <w:name w:val="annotation subject"/>
    <w:basedOn w:val="CommentText"/>
    <w:next w:val="CommentText"/>
    <w:link w:val="CommentSubjectChar"/>
    <w:locked/>
    <w:rsid w:val="00BB2D12"/>
    <w:rPr>
      <w:b/>
      <w:bCs/>
    </w:rPr>
  </w:style>
  <w:style w:type="character" w:customStyle="1" w:styleId="CommentSubjectChar">
    <w:name w:val="Comment Subject Char"/>
    <w:basedOn w:val="CommentTextChar"/>
    <w:link w:val="CommentSubject"/>
    <w:rsid w:val="00BB2D12"/>
    <w:rPr>
      <w:rFonts w:eastAsiaTheme="minorHAnsi"/>
      <w:b/>
      <w:bCs/>
      <w:sz w:val="24"/>
      <w:szCs w:val="24"/>
      <w:lang w:eastAsia="en-US"/>
    </w:rPr>
  </w:style>
  <w:style w:type="character" w:styleId="PlaceholderText">
    <w:name w:val="Placeholder Text"/>
    <w:uiPriority w:val="99"/>
    <w:semiHidden/>
    <w:rsid w:val="00805F53"/>
    <w:rPr>
      <w:color w:val="808080"/>
    </w:rPr>
  </w:style>
  <w:style w:type="paragraph" w:customStyle="1" w:styleId="Production">
    <w:name w:val="Production"/>
    <w:next w:val="Normal"/>
    <w:autoRedefine/>
    <w:semiHidden/>
    <w:locked/>
    <w:rsid w:val="00BB2D12"/>
    <w:pPr>
      <w:keepNext/>
      <w:keepLines/>
      <w:spacing w:before="240" w:after="240"/>
    </w:pPr>
    <w:rPr>
      <w:rFonts w:eastAsia="Times New Roman"/>
      <w:b/>
      <w:i/>
      <w:color w:val="0000FF"/>
      <w:sz w:val="24"/>
      <w:lang w:eastAsia="en-US"/>
    </w:rPr>
  </w:style>
  <w:style w:type="paragraph" w:customStyle="1" w:styleId="Query">
    <w:name w:val="Query"/>
    <w:basedOn w:val="Production"/>
    <w:semiHidden/>
    <w:locked/>
    <w:rsid w:val="00BB2D12"/>
    <w:rPr>
      <w:color w:val="FF0000"/>
    </w:rPr>
  </w:style>
  <w:style w:type="paragraph" w:styleId="TOC3">
    <w:name w:val="toc 3"/>
    <w:basedOn w:val="Normal"/>
    <w:next w:val="Normal"/>
    <w:autoRedefine/>
    <w:semiHidden/>
    <w:locked/>
    <w:rsid w:val="00BB2D12"/>
    <w:pPr>
      <w:ind w:left="480"/>
    </w:pPr>
  </w:style>
  <w:style w:type="character" w:customStyle="1" w:styleId="FMTextChar">
    <w:name w:val="FM Text Char"/>
    <w:link w:val="FMText"/>
    <w:rsid w:val="00BB2D12"/>
    <w:rPr>
      <w:rFonts w:ascii="Utopia" w:eastAsiaTheme="minorHAnsi" w:hAnsi="Utopia"/>
      <w:sz w:val="18"/>
      <w:lang w:eastAsia="en-US"/>
    </w:rPr>
  </w:style>
  <w:style w:type="character" w:customStyle="1" w:styleId="FMTextContChar">
    <w:name w:val="FM Text Cont Char"/>
    <w:basedOn w:val="FMTextChar"/>
    <w:link w:val="FMTextCont"/>
    <w:rsid w:val="00BB2D12"/>
    <w:rPr>
      <w:rFonts w:ascii="Utopia" w:eastAsiaTheme="minorHAnsi" w:hAnsi="Utopia"/>
      <w:sz w:val="18"/>
      <w:lang w:eastAsia="en-US"/>
    </w:rPr>
  </w:style>
  <w:style w:type="character" w:customStyle="1" w:styleId="DingbatChar">
    <w:name w:val="Dingbat Char"/>
    <w:link w:val="Dingbat"/>
    <w:rsid w:val="00BB2D12"/>
    <w:rPr>
      <w:rFonts w:ascii="ZapfDingbats" w:eastAsiaTheme="minorHAnsi" w:hAnsi="ZapfDingbats"/>
      <w:color w:val="BFBFBF"/>
      <w:lang w:eastAsia="en-US"/>
    </w:rPr>
  </w:style>
  <w:style w:type="paragraph" w:customStyle="1" w:styleId="Style1">
    <w:name w:val="Style1"/>
    <w:basedOn w:val="Normal"/>
    <w:next w:val="Normal"/>
    <w:semiHidden/>
    <w:locked/>
    <w:rsid w:val="00BB2D12"/>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paragraph" w:styleId="ListContinue4">
    <w:name w:val="List Continue 4"/>
    <w:basedOn w:val="Normal"/>
    <w:semiHidden/>
    <w:locked/>
    <w:rsid w:val="00BB2D12"/>
    <w:pPr>
      <w:ind w:left="1440"/>
      <w:contextualSpacing/>
    </w:pPr>
  </w:style>
  <w:style w:type="character" w:customStyle="1" w:styleId="DocumentMapChar">
    <w:name w:val="Document Map Char"/>
    <w:basedOn w:val="DefaultParagraphFont"/>
    <w:link w:val="DocumentMap"/>
    <w:rsid w:val="00BB2D12"/>
    <w:rPr>
      <w:rFonts w:ascii="Tahoma" w:eastAsiaTheme="minorHAnsi" w:hAnsi="Tahoma" w:cs="Tahoma"/>
      <w:sz w:val="16"/>
      <w:szCs w:val="16"/>
      <w:lang w:eastAsia="en-US"/>
    </w:rPr>
  </w:style>
  <w:style w:type="character" w:customStyle="1" w:styleId="MenuItem">
    <w:name w:val="Menu Item"/>
    <w:rsid w:val="00BB2D12"/>
    <w:rPr>
      <w:rFonts w:ascii="HelveticaNeue MediumCond" w:hAnsi="HelveticaNeue MediumCond"/>
      <w:color w:val="auto"/>
    </w:rPr>
  </w:style>
  <w:style w:type="character" w:styleId="FollowedHyperlink">
    <w:name w:val="FollowedHyperlink"/>
    <w:basedOn w:val="DefaultParagraphFont"/>
    <w:locked/>
    <w:rsid w:val="00BB2D12"/>
    <w:rPr>
      <w:color w:val="800080" w:themeColor="followedHyperlink"/>
      <w:u w:val="single"/>
    </w:rPr>
  </w:style>
  <w:style w:type="character" w:customStyle="1" w:styleId="MAC">
    <w:name w:val="MAC"/>
    <w:basedOn w:val="DefaultParagraphFont"/>
    <w:uiPriority w:val="1"/>
    <w:rsid w:val="00A10F3A"/>
    <w:rPr>
      <w:rFonts w:ascii="Arial" w:hAnsi="Arial" w:cs="Arial"/>
      <w:b/>
      <w:color w:val="0000FF"/>
    </w:rPr>
  </w:style>
  <w:style w:type="numbering" w:customStyle="1" w:styleId="Style2">
    <w:name w:val="Style2"/>
    <w:uiPriority w:val="99"/>
    <w:rsid w:val="00EE4A7E"/>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3597283">
      <w:bodyDiv w:val="1"/>
      <w:marLeft w:val="0"/>
      <w:marRight w:val="0"/>
      <w:marTop w:val="0"/>
      <w:marBottom w:val="0"/>
      <w:divBdr>
        <w:top w:val="none" w:sz="0" w:space="0" w:color="auto"/>
        <w:left w:val="none" w:sz="0" w:space="0" w:color="auto"/>
        <w:bottom w:val="none" w:sz="0" w:space="0" w:color="auto"/>
        <w:right w:val="none" w:sz="0" w:space="0" w:color="auto"/>
      </w:divBdr>
    </w:div>
    <w:div w:id="663556758">
      <w:bodyDiv w:val="1"/>
      <w:marLeft w:val="0"/>
      <w:marRight w:val="0"/>
      <w:marTop w:val="0"/>
      <w:marBottom w:val="0"/>
      <w:divBdr>
        <w:top w:val="none" w:sz="0" w:space="0" w:color="auto"/>
        <w:left w:val="none" w:sz="0" w:space="0" w:color="auto"/>
        <w:bottom w:val="none" w:sz="0" w:space="0" w:color="auto"/>
        <w:right w:val="none" w:sz="0" w:space="0" w:color="auto"/>
      </w:divBdr>
    </w:div>
    <w:div w:id="802425928">
      <w:bodyDiv w:val="1"/>
      <w:marLeft w:val="0"/>
      <w:marRight w:val="0"/>
      <w:marTop w:val="0"/>
      <w:marBottom w:val="0"/>
      <w:divBdr>
        <w:top w:val="none" w:sz="0" w:space="0" w:color="auto"/>
        <w:left w:val="none" w:sz="0" w:space="0" w:color="auto"/>
        <w:bottom w:val="none" w:sz="0" w:space="0" w:color="auto"/>
        <w:right w:val="none" w:sz="0" w:space="0" w:color="auto"/>
      </w:divBdr>
    </w:div>
    <w:div w:id="851188616">
      <w:bodyDiv w:val="1"/>
      <w:marLeft w:val="0"/>
      <w:marRight w:val="0"/>
      <w:marTop w:val="0"/>
      <w:marBottom w:val="0"/>
      <w:divBdr>
        <w:top w:val="none" w:sz="0" w:space="0" w:color="auto"/>
        <w:left w:val="none" w:sz="0" w:space="0" w:color="auto"/>
        <w:bottom w:val="none" w:sz="0" w:space="0" w:color="auto"/>
        <w:right w:val="none" w:sz="0" w:space="0" w:color="auto"/>
      </w:divBdr>
    </w:div>
    <w:div w:id="1147474560">
      <w:bodyDiv w:val="1"/>
      <w:marLeft w:val="0"/>
      <w:marRight w:val="0"/>
      <w:marTop w:val="0"/>
      <w:marBottom w:val="0"/>
      <w:divBdr>
        <w:top w:val="none" w:sz="0" w:space="0" w:color="auto"/>
        <w:left w:val="none" w:sz="0" w:space="0" w:color="auto"/>
        <w:bottom w:val="none" w:sz="0" w:space="0" w:color="auto"/>
        <w:right w:val="none" w:sz="0" w:space="0" w:color="auto"/>
      </w:divBdr>
    </w:div>
    <w:div w:id="1173375140">
      <w:bodyDiv w:val="1"/>
      <w:marLeft w:val="0"/>
      <w:marRight w:val="0"/>
      <w:marTop w:val="0"/>
      <w:marBottom w:val="0"/>
      <w:divBdr>
        <w:top w:val="none" w:sz="0" w:space="0" w:color="auto"/>
        <w:left w:val="none" w:sz="0" w:space="0" w:color="auto"/>
        <w:bottom w:val="none" w:sz="0" w:space="0" w:color="auto"/>
        <w:right w:val="none" w:sz="0" w:space="0" w:color="auto"/>
      </w:divBdr>
    </w:div>
    <w:div w:id="1211649856">
      <w:bodyDiv w:val="1"/>
      <w:marLeft w:val="0"/>
      <w:marRight w:val="0"/>
      <w:marTop w:val="0"/>
      <w:marBottom w:val="0"/>
      <w:divBdr>
        <w:top w:val="none" w:sz="0" w:space="0" w:color="auto"/>
        <w:left w:val="none" w:sz="0" w:space="0" w:color="auto"/>
        <w:bottom w:val="none" w:sz="0" w:space="0" w:color="auto"/>
        <w:right w:val="none" w:sz="0" w:space="0" w:color="auto"/>
      </w:divBdr>
    </w:div>
    <w:div w:id="1505365141">
      <w:bodyDiv w:val="1"/>
      <w:marLeft w:val="0"/>
      <w:marRight w:val="0"/>
      <w:marTop w:val="0"/>
      <w:marBottom w:val="0"/>
      <w:divBdr>
        <w:top w:val="none" w:sz="0" w:space="0" w:color="auto"/>
        <w:left w:val="none" w:sz="0" w:space="0" w:color="auto"/>
        <w:bottom w:val="none" w:sz="0" w:space="0" w:color="auto"/>
        <w:right w:val="none" w:sz="0" w:space="0" w:color="auto"/>
      </w:divBdr>
    </w:div>
    <w:div w:id="1581283521">
      <w:bodyDiv w:val="1"/>
      <w:marLeft w:val="0"/>
      <w:marRight w:val="0"/>
      <w:marTop w:val="0"/>
      <w:marBottom w:val="0"/>
      <w:divBdr>
        <w:top w:val="none" w:sz="0" w:space="0" w:color="auto"/>
        <w:left w:val="none" w:sz="0" w:space="0" w:color="auto"/>
        <w:bottom w:val="none" w:sz="0" w:space="0" w:color="auto"/>
        <w:right w:val="none" w:sz="0" w:space="0" w:color="auto"/>
      </w:divBdr>
    </w:div>
    <w:div w:id="166107687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customXml" Target="../customXml/item1.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C2097B97DF264BB65A0BB3088D7019" ma:contentTypeVersion="" ma:contentTypeDescription="Create a new document." ma:contentTypeScope="" ma:versionID="e3510a86331c40a54df3c5f6aec2f3e8">
  <xsd:schema xmlns:xsd="http://www.w3.org/2001/XMLSchema" xmlns:xs="http://www.w3.org/2001/XMLSchema" xmlns:p="http://schemas.microsoft.com/office/2006/metadata/properties" xmlns:ns2="119e8ce9-fc33-4402-becb-6d0fbcbb8ab0" xmlns:ns3="149daad8-53e0-4e54-a1b9-e9d4e4fc36cb" xmlns:ns4="E0F8035F-D44A-4A68-BA6A-153AF2BBE50F" xmlns:ns5="e0f8035f-d44a-4a68-ba6a-153af2bbe50f" xmlns:ns6="156f493c-1256-4bd4-8203-febe35b14d0d" targetNamespace="http://schemas.microsoft.com/office/2006/metadata/properties" ma:root="true" ma:fieldsID="1f323206b43f57da22ab7ea1b4f8e227" ns2:_="" ns3:_="" ns4:_="" ns5:_="" ns6:_="">
    <xsd:import namespace="119e8ce9-fc33-4402-becb-6d0fbcbb8ab0"/>
    <xsd:import namespace="149daad8-53e0-4e54-a1b9-e9d4e4fc36cb"/>
    <xsd:import namespace="E0F8035F-D44A-4A68-BA6A-153AF2BBE50F"/>
    <xsd:import namespace="e0f8035f-d44a-4a68-ba6a-153af2bbe50f"/>
    <xsd:import namespace="156f493c-1256-4bd4-8203-febe35b14d0d"/>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ingHintHash"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e0f8035f-d44a-4a68-ba6a-153af2bbe50f"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6f493c-1256-4bd4-8203-febe35b14d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5" nillable="true" ma:displayName="Sharing Hint Hash" ma:internalName="SharingHintHash" ma:readOnly="true">
      <xsd:simpleType>
        <xsd:restriction base="dms:Text"/>
      </xsd:simple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StatusTo xmlns="E0F8035F-D44A-4A68-BA6A-153AF2BBE50F">Chapter Page Proof</StatusTo>
    <SharedWithUsers xmlns="156f493c-1256-4bd4-8203-febe35b14d0d">
      <UserInfo>
        <DisplayName/>
        <AccountId xsi:nil="true"/>
        <AccountType/>
      </UserInfo>
    </SharedWithUsers>
    <StatusFrom xmlns="E0F8035F-D44A-4A68-BA6A-153AF2BBE50F">Index</StatusFrom>
    <Chapter_x0020_Number xmlns="149daad8-53e0-4e54-a1b9-e9d4e4fc36cb">05</Chapter_x0020_Number>
    <Status xmlns="119e8ce9-fc33-4402-becb-6d0fbcbb8ab0">Chapter Page Proof</Status>
    <Update_x0020_ChapterOn_x0020_Root xmlns="e0f8035f-d44a-4a68-ba6a-153af2bbe50f">
      <Url xsi:nil="true"/>
      <Description xsi:nil="true"/>
    </Update_x0020_ChapterOn_x0020_Root>
    <Update_x0020_ChapterOn_x0020_Root_x0028_1_x0029_ xmlns="e0f8035f-d44a-4a68-ba6a-153af2bbe50f">
      <Url xsi:nil="true"/>
      <Description xsi:nil="true"/>
    </Update_x0020_ChapterOn_x0020_Root_x0028_1_x0029_>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A9E826-A238-4FE4-9E02-A89CB7401F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E0F8035F-D44A-4A68-BA6A-153AF2BBE50F"/>
    <ds:schemaRef ds:uri="e0f8035f-d44a-4a68-ba6a-153af2bbe50f"/>
    <ds:schemaRef ds:uri="156f493c-1256-4bd4-8203-febe35b1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28309D-FBCA-4751-875A-334DD6AA5715}">
  <ds:schemaRefs>
    <ds:schemaRef ds:uri="http://schemas.openxmlformats.org/officeDocument/2006/bibliography"/>
  </ds:schemaRefs>
</ds:datastoreItem>
</file>

<file path=customXml/itemProps3.xml><?xml version="1.0" encoding="utf-8"?>
<ds:datastoreItem xmlns:ds="http://schemas.openxmlformats.org/officeDocument/2006/customXml" ds:itemID="{348F337D-4B76-4624-9818-9FD6754AA83D}">
  <ds:schemaRefs>
    <ds:schemaRef ds:uri="http://schemas.microsoft.com/office/2006/metadata/properties"/>
    <ds:schemaRef ds:uri="http://schemas.microsoft.com/office/infopath/2007/PartnerControls"/>
    <ds:schemaRef ds:uri="E0F8035F-D44A-4A68-BA6A-153AF2BBE50F"/>
    <ds:schemaRef ds:uri="156f493c-1256-4bd4-8203-febe35b14d0d"/>
    <ds:schemaRef ds:uri="149daad8-53e0-4e54-a1b9-e9d4e4fc36cb"/>
    <ds:schemaRef ds:uri="119e8ce9-fc33-4402-becb-6d0fbcbb8ab0"/>
    <ds:schemaRef ds:uri="e0f8035f-d44a-4a68-ba6a-153af2bbe50f"/>
  </ds:schemaRefs>
</ds:datastoreItem>
</file>

<file path=customXml/itemProps4.xml><?xml version="1.0" encoding="utf-8"?>
<ds:datastoreItem xmlns:ds="http://schemas.openxmlformats.org/officeDocument/2006/customXml" ds:itemID="{02361036-1C0B-44BF-9773-8F156333DB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68</Pages>
  <Words>19379</Words>
  <Characters>110466</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129586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Matthew T. Munson</cp:lastModifiedBy>
  <cp:revision>15</cp:revision>
  <cp:lastPrinted>2009-03-19T04:35:00Z</cp:lastPrinted>
  <dcterms:created xsi:type="dcterms:W3CDTF">2015-08-31T14:21:00Z</dcterms:created>
  <dcterms:modified xsi:type="dcterms:W3CDTF">2021-04-17T03:31:00Z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0x010100DCC2097B97DF264BB65A0BB3088D7019</vt:lpwstr>
  </property>
</Properties>
</file>
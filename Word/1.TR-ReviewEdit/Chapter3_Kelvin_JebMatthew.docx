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commentRangeStart w:id="0"/>
      <w:commentRangeStart w:id="1"/>
      <w:r w:rsidR="00F300EA" w:rsidRPr="00C223E8">
        <w:t>W</w:t>
      </w:r>
      <w:r w:rsidRPr="00C223E8">
        <w:t>orld</w:t>
      </w:r>
      <w:commentRangeEnd w:id="0"/>
      <w:r w:rsidR="00FF61A2">
        <w:rPr>
          <w:rStyle w:val="CommentReference"/>
          <w:rFonts w:asciiTheme="minorHAnsi" w:hAnsiTheme="minorHAnsi"/>
          <w:b w:val="0"/>
        </w:rPr>
        <w:commentReference w:id="0"/>
      </w:r>
      <w:commentRangeEnd w:id="1"/>
      <w:r w:rsidR="007B1E14">
        <w:rPr>
          <w:rStyle w:val="CommentReference"/>
          <w:rFonts w:asciiTheme="minorHAnsi" w:hAnsiTheme="minorHAnsi"/>
          <w:b w:val="0"/>
        </w:rPr>
        <w:commentReference w:id="1"/>
      </w:r>
    </w:p>
    <w:p w14:paraId="137BF240" w14:textId="77777777" w:rsidR="00383959" w:rsidRPr="00C223E8" w:rsidRDefault="00383959" w:rsidP="00BC4335">
      <w:pPr>
        <w:pStyle w:val="BodyTextFirst"/>
        <w:rPr>
          <w:rFonts w:hint="eastAsia"/>
        </w:rPr>
      </w:pPr>
      <w:r w:rsidRPr="00C223E8">
        <w:t>After completing this chapter, you will be able to:</w:t>
      </w:r>
    </w:p>
    <w:p w14:paraId="15092F1C" w14:textId="77777777" w:rsidR="00383959" w:rsidRPr="00C223E8" w:rsidRDefault="00383959" w:rsidP="00BC4335">
      <w:pPr>
        <w:pStyle w:val="Bullet"/>
        <w:rPr>
          <w:rFonts w:hint="eastAsia"/>
        </w:rPr>
      </w:pPr>
      <w:r w:rsidRPr="00C223E8">
        <w:t xml:space="preserve">Create and draw multiple rectangular objects </w:t>
      </w:r>
    </w:p>
    <w:p w14:paraId="1C610A72" w14:textId="77777777" w:rsidR="00383959" w:rsidRPr="00C223E8" w:rsidRDefault="00383959" w:rsidP="00BC4335">
      <w:pPr>
        <w:pStyle w:val="Bullet"/>
        <w:rPr>
          <w:rFonts w:hint="eastAsia"/>
        </w:rPr>
      </w:pPr>
      <w:r w:rsidRPr="00C223E8">
        <w:t>Control the position, size, rotation, and color of the created rectangular objects</w:t>
      </w:r>
    </w:p>
    <w:p w14:paraId="51DA7B43" w14:textId="77777777" w:rsidR="00383959" w:rsidRPr="00C223E8" w:rsidRDefault="00383959" w:rsidP="00BC4335">
      <w:pPr>
        <w:pStyle w:val="Bullet"/>
        <w:rPr>
          <w:rFonts w:hint="eastAsia"/>
        </w:rPr>
      </w:pPr>
      <w:r w:rsidRPr="00C223E8">
        <w:t>Define a coordinate system to draw from</w:t>
      </w:r>
    </w:p>
    <w:p w14:paraId="45B7923E" w14:textId="77777777" w:rsidR="00383959" w:rsidRPr="00C223E8" w:rsidRDefault="00383959" w:rsidP="00BC4335">
      <w:pPr>
        <w:pStyle w:val="Bullet"/>
        <w:rPr>
          <w:rFonts w:hint="eastAsia"/>
        </w:rPr>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rPr>
          <w:rFonts w:hint="eastAsia"/>
        </w:rPr>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rPr>
          <w:rFonts w:hint="eastAsia"/>
        </w:rPr>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41576C70" w:rsidR="00383959" w:rsidRPr="00C223E8" w:rsidRDefault="00383959" w:rsidP="00A05364">
      <w:pPr>
        <w:pStyle w:val="BodyTextCont"/>
        <w:rPr>
          <w:rFonts w:hint="eastAsia"/>
        </w:rPr>
      </w:pPr>
      <w:r w:rsidRPr="00C223E8">
        <w:t xml:space="preserve">While this book is about building abstractions for a game engine, this chapter focuses on creating the fundamental abstractions to support drawing. Based on the soccer game example, </w:t>
      </w:r>
      <w:ins w:id="2" w:author="Kelvin Sung" w:date="2021-08-24T15:45:00Z">
        <w:r w:rsidR="001E3FC0">
          <w:t xml:space="preserve">the </w:t>
        </w:r>
      </w:ins>
      <w:del w:id="3" w:author="Kelvin Sung" w:date="2021-08-24T15:45:00Z">
        <w:r w:rsidRPr="00C223E8" w:rsidDel="001E3FC0">
          <w:delText xml:space="preserve">drawing </w:delText>
        </w:r>
      </w:del>
      <w:r w:rsidRPr="00C223E8">
        <w:t xml:space="preserve">support for </w:t>
      </w:r>
      <w:ins w:id="4" w:author="Kelvin Sung" w:date="2021-08-24T15:45:00Z">
        <w:r w:rsidR="001E3FC0" w:rsidRPr="00C223E8">
          <w:t xml:space="preserve">drawing </w:t>
        </w:r>
        <w:r w:rsidR="001E3FC0">
          <w:t xml:space="preserve">in </w:t>
        </w:r>
      </w:ins>
      <w:r w:rsidRPr="00C223E8">
        <w:t>an effective game engine would likely include the ability to easily create the soccer players, control their size and orientations</w:t>
      </w:r>
      <w:r w:rsidR="00FE3F26" w:rsidRPr="00C223E8">
        <w:t>,</w:t>
      </w:r>
      <w:r w:rsidRPr="00C223E8">
        <w:t xml:space="preserve"> and allow them to be moved and drawn on the soccer field</w:t>
      </w:r>
      <w:del w:id="5" w:author="Kelvin Sung" w:date="2021-08-24T15:46:00Z">
        <w:r w:rsidRPr="00C223E8" w:rsidDel="001E3FC0">
          <w:delText xml:space="preserve"> upon which they play</w:delText>
        </w:r>
      </w:del>
      <w:r w:rsidRPr="00C223E8">
        <w:t xml:space="preserve">.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288B3834" w:rsidR="00383959" w:rsidRPr="00C223E8" w:rsidRDefault="00383959" w:rsidP="00A05364">
      <w:pPr>
        <w:pStyle w:val="BodyTextCont"/>
        <w:rPr>
          <w:rFonts w:hint="eastAsia"/>
        </w:rPr>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w:t>
      </w:r>
      <w:del w:id="6" w:author="Kelvin Sung" w:date="2021-08-24T15:48:00Z">
        <w:r w:rsidRPr="00C223E8" w:rsidDel="001E3FC0">
          <w:delText xml:space="preserve">builds </w:delText>
        </w:r>
      </w:del>
      <w:ins w:id="7" w:author="Kelvin Sung" w:date="2021-08-24T15:48:00Z">
        <w:r w:rsidR="001E3FC0">
          <w:t>defines</w:t>
        </w:r>
        <w:r w:rsidR="001E3FC0" w:rsidRPr="00C223E8">
          <w:t xml:space="preserve"> </w:t>
        </w:r>
      </w:ins>
      <w:r w:rsidRPr="00C223E8">
        <w:t xml:space="preserve">JavaScript </w:t>
      </w:r>
      <w:del w:id="8" w:author="Kelvin Sung" w:date="2021-08-24T15:48:00Z">
        <w:r w:rsidRPr="00C223E8" w:rsidDel="001E3FC0">
          <w:delText xml:space="preserve">objects </w:delText>
        </w:r>
      </w:del>
      <w:ins w:id="9" w:author="Kelvin Sung" w:date="2021-08-24T15:48:00Z">
        <w:r w:rsidR="001E3FC0">
          <w:t xml:space="preserve">classes </w:t>
        </w:r>
      </w:ins>
      <w:r w:rsidRPr="00C223E8">
        <w:t>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46C8A1CC" w:rsidR="00383959" w:rsidRPr="00C223E8" w:rsidRDefault="00383959" w:rsidP="00BC4335">
      <w:pPr>
        <w:pStyle w:val="BodyTextFirst"/>
        <w:rPr>
          <w:rFonts w:hint="eastAsia"/>
        </w:rPr>
      </w:pPr>
      <w:r w:rsidRPr="00C223E8">
        <w:t>Although the ability to draw is one of the most fundamental functionalit</w:t>
      </w:r>
      <w:r w:rsidR="00370EA0">
        <w:t>ies</w:t>
      </w:r>
      <w:r w:rsidRPr="00C223E8">
        <w:t xml:space="preserve"> of a game engine, the details of how drawings are </w:t>
      </w:r>
      <w:del w:id="10" w:author="Jeb Pavleas" w:date="2021-08-25T15:51:00Z">
        <w:r w:rsidRPr="00C223E8" w:rsidDel="00501D16">
          <w:delText xml:space="preserve">accomplished </w:delText>
        </w:r>
      </w:del>
      <w:ins w:id="11" w:author="Jeb Pavleas" w:date="2021-08-25T15:51:00Z">
        <w:r w:rsidR="00501D16">
          <w:t>implemented</w:t>
        </w:r>
        <w:r w:rsidR="00501D16" w:rsidRPr="00C223E8">
          <w:t xml:space="preserve"> </w:t>
        </w:r>
      </w:ins>
      <w:del w:id="12" w:author="Kelvin Sung" w:date="2021-08-24T15:52:00Z">
        <w:r w:rsidRPr="00C223E8" w:rsidDel="001E3FC0">
          <w:delText xml:space="preserve">can </w:delText>
        </w:r>
      </w:del>
      <w:ins w:id="13" w:author="Kelvin Sung" w:date="2021-08-24T15:52:00Z">
        <w:r w:rsidR="001E3FC0">
          <w:t xml:space="preserve">are </w:t>
        </w:r>
      </w:ins>
      <w:del w:id="14" w:author="Jeb Pavleas" w:date="2021-08-25T15:49:00Z">
        <w:r w:rsidRPr="00C223E8" w:rsidDel="00501D16">
          <w:delText xml:space="preserve">actually </w:delText>
        </w:r>
      </w:del>
      <w:ins w:id="15" w:author="Jeb Pavleas" w:date="2021-08-25T15:49:00Z">
        <w:r w:rsidR="00501D16">
          <w:t>gene</w:t>
        </w:r>
      </w:ins>
      <w:ins w:id="16" w:author="Jeb Pavleas" w:date="2021-08-25T15:50:00Z">
        <w:r w:rsidR="00501D16">
          <w:t>rally a</w:t>
        </w:r>
      </w:ins>
      <w:ins w:id="17" w:author="Jeb Pavleas" w:date="2021-08-25T15:49:00Z">
        <w:r w:rsidR="00501D16" w:rsidRPr="00C223E8">
          <w:t xml:space="preserve"> </w:t>
        </w:r>
      </w:ins>
      <w:del w:id="18" w:author="Kelvin Sung" w:date="2021-08-24T15:52:00Z">
        <w:r w:rsidRPr="00C223E8" w:rsidDel="001E3FC0">
          <w:delText xml:space="preserve">be </w:delText>
        </w:r>
      </w:del>
      <w:r w:rsidRPr="00C223E8">
        <w:t>distraction</w:t>
      </w:r>
      <w:del w:id="19" w:author="Jeb Pavleas" w:date="2021-08-25T15:50:00Z">
        <w:r w:rsidRPr="00C223E8" w:rsidDel="00501D16">
          <w:delText>s</w:delText>
        </w:r>
      </w:del>
      <w:r w:rsidRPr="00C223E8">
        <w:t xml:space="preserve"> to </w:t>
      </w:r>
      <w:del w:id="20" w:author="Kelvin Sung" w:date="2021-08-24T15:52:00Z">
        <w:r w:rsidRPr="00C223E8" w:rsidDel="001E3FC0">
          <w:delText xml:space="preserve">the </w:delText>
        </w:r>
      </w:del>
      <w:r w:rsidRPr="00C223E8">
        <w:t xml:space="preserve">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lastRenderedPageBreak/>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rPr>
          <w:rFonts w:hint="eastAsia"/>
        </w:rPr>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7C9B3133" w:rsidR="00383959" w:rsidRPr="00C223E8" w:rsidRDefault="00383959" w:rsidP="00BC4335">
      <w:pPr>
        <w:pStyle w:val="BodyTextFirst"/>
        <w:rPr>
          <w:rFonts w:hint="eastAsia"/>
        </w:rPr>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 xml:space="preserve">class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rPr>
          <w:rFonts w:hint="eastAsia"/>
        </w:rPr>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rPr>
          <w:rFonts w:hint="eastAsia"/>
        </w:rPr>
      </w:pPr>
      <w:r>
        <w:t>To reorganize the source code structure in anticipati</w:t>
      </w:r>
      <w:r w:rsidR="0088766B">
        <w:t>on for functionality increases</w:t>
      </w:r>
    </w:p>
    <w:p w14:paraId="71DB6154" w14:textId="78ABC8A8" w:rsidR="00374846" w:rsidRDefault="00374846" w:rsidP="00374846">
      <w:pPr>
        <w:pStyle w:val="Bullet"/>
        <w:rPr>
          <w:rFonts w:hint="eastAsia"/>
        </w:rPr>
      </w:pPr>
      <w:r w:rsidRPr="00C223E8">
        <w:lastRenderedPageBreak/>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rPr>
          <w:rFonts w:hint="eastAsia"/>
        </w:rPr>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2086FA08" w:rsidR="00383959" w:rsidRPr="00C223E8" w:rsidRDefault="00383959" w:rsidP="00BC4335">
      <w:pPr>
        <w:pStyle w:val="Bullet"/>
        <w:rPr>
          <w:rFonts w:hint="eastAsia"/>
        </w:rPr>
      </w:pPr>
      <w:r w:rsidRPr="00C223E8">
        <w:t>To begin the process of building a</w:t>
      </w:r>
      <w:del w:id="21" w:author="Kelvin Sung" w:date="2021-08-24T16:08:00Z">
        <w:r w:rsidRPr="00C223E8" w:rsidDel="00E6766F">
          <w:delText>n</w:delText>
        </w:r>
      </w:del>
      <w:r w:rsidRPr="00C223E8">
        <w:t xml:space="preserve"> </w:t>
      </w:r>
      <w:r w:rsidR="00EB47E5">
        <w:t xml:space="preserve">class </w:t>
      </w:r>
      <w:del w:id="22" w:author="Kelvin Sung" w:date="2021-08-24T16:04:00Z">
        <w:r w:rsidR="00EB47E5" w:rsidRPr="00C223E8" w:rsidDel="00F41D0F">
          <w:delText xml:space="preserve"> </w:delText>
        </w:r>
      </w:del>
      <w:r w:rsidRPr="00C223E8">
        <w:t xml:space="preserve">to encapsulate </w:t>
      </w:r>
      <w:del w:id="23" w:author="Kelvin Sung" w:date="2021-08-24T16:08:00Z">
        <w:r w:rsidRPr="00C223E8" w:rsidDel="00E6766F">
          <w:delText xml:space="preserve">the </w:delText>
        </w:r>
      </w:del>
      <w:r w:rsidRPr="00C223E8">
        <w:t xml:space="preserve">drawing operations by first abstracting the </w:t>
      </w:r>
      <w:ins w:id="24" w:author="Kelvin Sung" w:date="2021-08-24T16:14:00Z">
        <w:r w:rsidR="00E849B6">
          <w:t xml:space="preserve">related </w:t>
        </w:r>
      </w:ins>
      <w:r w:rsidRPr="00C223E8">
        <w:t>drawing functionality</w:t>
      </w:r>
    </w:p>
    <w:p w14:paraId="6FBF627C" w14:textId="14C4CED8" w:rsidR="00383959" w:rsidRPr="00C223E8" w:rsidRDefault="00383959" w:rsidP="00BC4335">
      <w:pPr>
        <w:pStyle w:val="Bullet"/>
        <w:rPr>
          <w:rFonts w:hint="eastAsia"/>
        </w:rPr>
      </w:pPr>
      <w:r w:rsidRPr="00C223E8">
        <w:t xml:space="preserve">To demonstrate the ability to create multiple </w:t>
      </w:r>
      <w:r w:rsidR="00910AE5" w:rsidRPr="00E6766F">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rPr>
          <w:rFonts w:hint="eastAsia"/>
        </w:rPr>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rPr>
          <w:rFonts w:hint="eastAsia"/>
        </w:rPr>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6839ED3C" w:rsidR="005838A6" w:rsidRDefault="00A27E2A" w:rsidP="005838A6">
      <w:pPr>
        <w:pStyle w:val="NumList"/>
        <w:rPr>
          <w:rFonts w:hint="eastAsia"/>
        </w:rPr>
      </w:pPr>
      <w:r>
        <w:t xml:space="preserve">A system should be defined </w:t>
      </w:r>
      <w:del w:id="25" w:author="Jeb Pavleas" w:date="2021-08-25T16:03:00Z">
        <w:r w:rsidDel="00570D8B">
          <w:delText xml:space="preserve">to </w:delText>
        </w:r>
      </w:del>
      <w:ins w:id="26" w:author="Jeb Pavleas" w:date="2021-08-25T16:03:00Z">
        <w:r w:rsidR="00570D8B">
          <w:t xml:space="preserve">that </w:t>
        </w:r>
      </w:ins>
      <w:del w:id="27" w:author="Jeb Pavleas" w:date="2021-08-25T16:01:00Z">
        <w:r w:rsidDel="00570D8B">
          <w:delText xml:space="preserve">support </w:delText>
        </w:r>
      </w:del>
      <w:ins w:id="28" w:author="Jeb Pavleas" w:date="2021-08-25T16:01:00Z">
        <w:r w:rsidR="00570D8B">
          <w:t>enable</w:t>
        </w:r>
      </w:ins>
      <w:ins w:id="29" w:author="Jeb Pavleas" w:date="2021-08-25T16:03:00Z">
        <w:r w:rsidR="00570D8B">
          <w:t>s</w:t>
        </w:r>
      </w:ins>
      <w:ins w:id="30" w:author="Jeb Pavleas" w:date="2021-08-25T16:01:00Z">
        <w:r w:rsidR="00570D8B">
          <w:t xml:space="preserve"> </w:t>
        </w:r>
      </w:ins>
      <w:ins w:id="31" w:author="Jeb Pavleas" w:date="2021-08-25T16:00:00Z">
        <w:r w:rsidR="00570D8B">
          <w:t xml:space="preserve">the </w:t>
        </w:r>
      </w:ins>
      <w:r>
        <w:t>game engine</w:t>
      </w:r>
      <w:ins w:id="32" w:author="Jeb Pavleas" w:date="2021-08-25T16:01:00Z">
        <w:r w:rsidR="00570D8B">
          <w:t xml:space="preserve"> to support the</w:t>
        </w:r>
      </w:ins>
      <w:r>
        <w:t xml:space="preserve"> internal sharing of 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simple_vs.glsl</w:t>
      </w:r>
      <w:proofErr w:type="spell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w:t>
      </w:r>
      <w:del w:id="33" w:author="Jeb Pavleas" w:date="2021-08-25T16:05:00Z">
        <w:r w:rsidDel="00570D8B">
          <w:delText xml:space="preserve">sharing system </w:delText>
        </w:r>
      </w:del>
      <w:r>
        <w:t xml:space="preserve">should </w:t>
      </w:r>
      <w:del w:id="34" w:author="Jeb Pavleas" w:date="2021-08-25T15:56:00Z">
        <w:r w:rsidDel="00570D8B">
          <w:delText xml:space="preserve">allow </w:delText>
        </w:r>
      </w:del>
      <w:ins w:id="35" w:author="Jeb Pavleas" w:date="2021-08-25T15:56:00Z">
        <w:r w:rsidR="00570D8B">
          <w:t>facilitate</w:t>
        </w:r>
      </w:ins>
      <w:ins w:id="36" w:author="Jeb Pavleas" w:date="2021-08-25T16:06:00Z">
        <w:r w:rsidR="00570D8B">
          <w:t xml:space="preserve"> this</w:t>
        </w:r>
      </w:ins>
      <w:ins w:id="37" w:author="Jeb Pavleas" w:date="2021-08-25T16:04:00Z">
        <w:r w:rsidR="00570D8B">
          <w:t xml:space="preserve"> by </w:t>
        </w:r>
      </w:ins>
      <w:ins w:id="38" w:author="Jeb Pavleas" w:date="2021-08-25T16:06:00Z">
        <w:r w:rsidR="00570D8B">
          <w:t>allowing</w:t>
        </w:r>
        <w:r w:rsidR="00DE020B">
          <w:t xml:space="preserve"> the</w:t>
        </w:r>
      </w:ins>
      <w:ins w:id="39" w:author="Jeb Pavleas" w:date="2021-08-25T15:56:00Z">
        <w:r w:rsidR="00570D8B">
          <w:t xml:space="preserve"> </w:t>
        </w:r>
      </w:ins>
      <w:r>
        <w:t xml:space="preserve">convenient creation and sharing of </w:t>
      </w:r>
      <w:del w:id="40" w:author="Jeb Pavleas" w:date="2021-08-25T16:07:00Z">
        <w:r w:rsidDel="00DE020B">
          <w:delText xml:space="preserve">this </w:delText>
        </w:r>
      </w:del>
      <w:ins w:id="41" w:author="Jeb Pavleas" w:date="2021-08-25T16:07:00Z">
        <w:r w:rsidR="00DE020B">
          <w:t xml:space="preserve">the </w:t>
        </w:r>
      </w:ins>
      <w:r>
        <w:t xml:space="preserve">object. </w:t>
      </w:r>
    </w:p>
    <w:p w14:paraId="02CE7432" w14:textId="1D2073B8" w:rsidR="007B58D8" w:rsidRDefault="008B554F" w:rsidP="007B58D8">
      <w:pPr>
        <w:pStyle w:val="NumList"/>
        <w:rPr>
          <w:rFonts w:hint="eastAsia"/>
        </w:rPr>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w:t>
      </w:r>
      <w:commentRangeStart w:id="42"/>
      <w:commentRangeStart w:id="43"/>
      <w:del w:id="44" w:author="Kelvin Sung" w:date="2021-08-26T09:26:00Z">
        <w:r w:rsidR="00BB446E" w:rsidDel="00FE7F23">
          <w:delText xml:space="preserve">symbol </w:delText>
        </w:r>
      </w:del>
      <w:commentRangeEnd w:id="42"/>
      <w:ins w:id="45" w:author="Kelvin Sung" w:date="2021-08-26T09:26:00Z">
        <w:r w:rsidR="00FE7F23">
          <w:t xml:space="preserve">classes or modules  </w:t>
        </w:r>
      </w:ins>
      <w:r w:rsidR="001913A5">
        <w:rPr>
          <w:rStyle w:val="CommentReference"/>
          <w:rFonts w:asciiTheme="minorHAnsi" w:hAnsiTheme="minorHAnsi"/>
        </w:rPr>
        <w:commentReference w:id="42"/>
      </w:r>
      <w:commentRangeEnd w:id="43"/>
      <w:r w:rsidR="00FE7F23">
        <w:rPr>
          <w:rStyle w:val="CommentReference"/>
          <w:rFonts w:asciiTheme="minorHAnsi" w:hAnsiTheme="minorHAnsi"/>
        </w:rPr>
        <w:commentReference w:id="43"/>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w:t>
      </w:r>
      <w:del w:id="46" w:author="Jeb Pavleas" w:date="2021-08-25T16:15:00Z">
        <w:r w:rsidR="005737CD" w:rsidDel="00DE020B">
          <w:delText xml:space="preserve">shield </w:delText>
        </w:r>
      </w:del>
      <w:ins w:id="47" w:author="Jeb Pavleas" w:date="2021-08-25T16:15:00Z">
        <w:r w:rsidR="00DE020B">
          <w:t xml:space="preserve">insulated </w:t>
        </w:r>
      </w:ins>
      <w:r w:rsidR="005737CD">
        <w:t>from the</w:t>
      </w:r>
      <w:ins w:id="48" w:author="Kelvin Sung" w:date="2021-08-26T09:28:00Z">
        <w:r w:rsidR="00FE7F23">
          <w:t>se</w:t>
        </w:r>
      </w:ins>
      <w:r w:rsidR="005737CD">
        <w:t xml:space="preserve"> details</w:t>
      </w:r>
      <w:del w:id="49" w:author="Kelvin Sung" w:date="2021-08-26T09:28:00Z">
        <w:r w:rsidR="005737CD" w:rsidDel="00FE7F23">
          <w:delText xml:space="preserve"> </w:delText>
        </w:r>
        <w:commentRangeStart w:id="50"/>
        <w:commentRangeStart w:id="51"/>
        <w:r w:rsidR="005737CD" w:rsidDel="00FE7F23">
          <w:delText>of symbol export files</w:delText>
        </w:r>
        <w:commentRangeEnd w:id="50"/>
        <w:r w:rsidR="00530C78" w:rsidDel="00FE7F23">
          <w:rPr>
            <w:rStyle w:val="CommentReference"/>
            <w:rFonts w:asciiTheme="minorHAnsi" w:hAnsiTheme="minorHAnsi"/>
          </w:rPr>
          <w:commentReference w:id="50"/>
        </w:r>
      </w:del>
      <w:commentRangeEnd w:id="51"/>
      <w:r w:rsidR="00FE7F23">
        <w:rPr>
          <w:rStyle w:val="CommentReference"/>
          <w:rFonts w:asciiTheme="minorHAnsi" w:hAnsiTheme="minorHAnsi"/>
        </w:rPr>
        <w:commentReference w:id="51"/>
      </w:r>
      <w:r w:rsidR="005737CD">
        <w:t xml:space="preserve">. </w:t>
      </w:r>
    </w:p>
    <w:p w14:paraId="3F5DB6C9" w14:textId="59B584E6" w:rsidR="005737CD" w:rsidRDefault="005737CD" w:rsidP="009005E5">
      <w:pPr>
        <w:pStyle w:val="BodyTextFirst"/>
        <w:rPr>
          <w:rFonts w:hint="eastAsia"/>
        </w:rPr>
      </w:pPr>
      <w:r>
        <w:t>In the following</w:t>
      </w:r>
      <w:r w:rsidR="00BB446E">
        <w:t xml:space="preserve"> section</w:t>
      </w:r>
      <w:r>
        <w:t xml:space="preserve">, the game engine </w:t>
      </w:r>
      <w:r w:rsidR="00543B20">
        <w:t xml:space="preserve">source code </w:t>
      </w:r>
      <w:r>
        <w:t>will be reorganized to address the issues discussed.</w:t>
      </w:r>
    </w:p>
    <w:p w14:paraId="4958586F" w14:textId="26BA9717" w:rsidR="002A1EEA" w:rsidRDefault="002A1EEA" w:rsidP="00473D5A">
      <w:pPr>
        <w:pStyle w:val="Heading4"/>
      </w:pPr>
      <w:r>
        <w:t>Define</w:t>
      </w:r>
      <w:ins w:id="53" w:author="Jeb Pavleas" w:date="2021-08-25T16:16:00Z">
        <w:r w:rsidR="00DE020B">
          <w:t xml:space="preserve"> a</w:t>
        </w:r>
      </w:ins>
      <w:r>
        <w:t xml:space="preserve"> WebGL Specific Module</w:t>
      </w:r>
    </w:p>
    <w:p w14:paraId="17DEF005" w14:textId="78B973AE" w:rsidR="002A1EEA" w:rsidRDefault="005737CD" w:rsidP="00374846">
      <w:pPr>
        <w:pStyle w:val="BodyTextFirst"/>
        <w:rPr>
          <w:rFonts w:hint="eastAsia"/>
        </w:rPr>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2C1C029A" w:rsidR="002C44C6" w:rsidRDefault="002C44C6" w:rsidP="00473D5A">
      <w:pPr>
        <w:pStyle w:val="NumList"/>
        <w:numPr>
          <w:ilvl w:val="0"/>
          <w:numId w:val="49"/>
        </w:numPr>
        <w:rPr>
          <w:rFonts w:hint="eastAsia"/>
        </w:r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r w:rsidRPr="00473D5A">
        <w:rPr>
          <w:rStyle w:val="CodeInline"/>
        </w:rPr>
        <w:t>core</w:t>
      </w:r>
      <w:r>
        <w:t>. Form this point forward, this folder will contain all functionalit</w:t>
      </w:r>
      <w:r w:rsidR="00BB446E">
        <w:t>y</w:t>
      </w:r>
      <w:r>
        <w:t xml:space="preserve"> that </w:t>
      </w:r>
      <w:r w:rsidR="00BB446E">
        <w:t>is</w:t>
      </w:r>
      <w:r>
        <w:t xml:space="preserve"> internal to the game engine</w:t>
      </w:r>
      <w:ins w:id="54" w:author="Kelvin Sung" w:date="2021-08-24T16:35:00Z">
        <w:r w:rsidR="00A11A01">
          <w:t xml:space="preserve"> and will not be exported</w:t>
        </w:r>
      </w:ins>
      <w:ins w:id="55" w:author="Kelvin Sung" w:date="2021-08-24T16:36:00Z">
        <w:r w:rsidR="00A11A01">
          <w:t xml:space="preserve"> to the game developers</w:t>
        </w:r>
      </w:ins>
      <w:r>
        <w:t>.</w:t>
      </w:r>
      <w:ins w:id="56" w:author="Kelvin Sung" w:date="2021-08-24T16:35:00Z">
        <w:r w:rsidR="00A11A01">
          <w:t xml:space="preserve"> </w:t>
        </w:r>
      </w:ins>
    </w:p>
    <w:p w14:paraId="2B3F0E4F" w14:textId="753D5761" w:rsidR="002C44C6" w:rsidRDefault="002C44C6" w:rsidP="002C44C6">
      <w:pPr>
        <w:pStyle w:val="NumList"/>
        <w:rPr>
          <w:rFonts w:hint="eastAsia"/>
        </w:rPr>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 xml:space="preserve">The </w:t>
      </w:r>
      <w:del w:id="57" w:author="Kelvin Sung" w:date="2021-08-24T16:19:00Z">
        <w:r w:rsidR="00DB11D6" w:rsidDel="008A65BC">
          <w:delText xml:space="preserve">vertex </w:delText>
        </w:r>
      </w:del>
      <w:r w:rsidR="00DB11D6">
        <w:t xml:space="preserve">details of the </w:t>
      </w:r>
      <w:del w:id="58" w:author="Kelvin Sung" w:date="2021-08-24T16:19:00Z">
        <w:r w:rsidR="00DB11D6" w:rsidDel="008A65BC">
          <w:delText xml:space="preserve">drawing </w:delText>
        </w:r>
      </w:del>
      <w:r w:rsidR="00DB11D6">
        <w:t>primitive</w:t>
      </w:r>
      <w:ins w:id="59" w:author="Kelvin Sung" w:date="2021-08-24T16:19:00Z">
        <w:r w:rsidR="008A65BC">
          <w:t xml:space="preserve"> vertices</w:t>
        </w:r>
      </w:ins>
      <w:del w:id="60" w:author="Kelvin Sung" w:date="2021-08-24T16:19:00Z">
        <w:r w:rsidR="00DB11D6" w:rsidDel="008A65BC">
          <w:delText xml:space="preserve">s </w:delText>
        </w:r>
      </w:del>
      <w:ins w:id="61" w:author="Kelvin Sung" w:date="2021-08-24T16:19:00Z">
        <w:r w:rsidR="00EC30DC">
          <w:t xml:space="preserve"> </w:t>
        </w:r>
      </w:ins>
      <w:r w:rsidR="00DB11D6">
        <w:t>are internal to the game engine and should not be visible or accessible by the clients of the game engine.</w:t>
      </w:r>
    </w:p>
    <w:p w14:paraId="734AF1A2" w14:textId="53A4DE2B" w:rsidR="00DB11D6" w:rsidRDefault="00DB11D6" w:rsidP="00DB11D6">
      <w:pPr>
        <w:pStyle w:val="NumList"/>
        <w:rPr>
          <w:rFonts w:hint="eastAsia"/>
        </w:rPr>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w:t>
      </w:r>
      <w:r w:rsidRPr="00455642">
        <w:rPr>
          <w:rStyle w:val="CodeInline"/>
          <w:rFonts w:hint="eastAsia"/>
          <w:rPrChange w:id="62" w:author="Kelvin Sung" w:date="2021-08-24T16:19:00Z">
            <w:rPr>
              <w:rFonts w:hint="eastAsia"/>
            </w:rPr>
          </w:rPrChange>
        </w:rPr>
        <w:t>gl.js</w:t>
      </w:r>
      <w:r>
        <w:t>, and define WebGL</w:t>
      </w:r>
      <w:ins w:id="63" w:author="Jeb Pavleas" w:date="2021-08-25T16:19:00Z">
        <w:r w:rsidR="00E601E2">
          <w:t>’s</w:t>
        </w:r>
      </w:ins>
      <w:r>
        <w:t xml:space="preserve"> initialization and </w:t>
      </w:r>
      <w:ins w:id="64" w:author="Jeb Pavleas" w:date="2021-08-25T16:19:00Z">
        <w:r w:rsidR="00E601E2">
          <w:t xml:space="preserve">provide </w:t>
        </w:r>
      </w:ins>
      <w:r>
        <w:t xml:space="preserve">access methods. </w:t>
      </w:r>
    </w:p>
    <w:p w14:paraId="68F66E60" w14:textId="77777777" w:rsidR="00DB11D6" w:rsidRDefault="00DB11D6" w:rsidP="00473D5A">
      <w:pPr>
        <w:pStyle w:val="Code"/>
        <w:rPr>
          <w:rFonts w:hint="eastAsia"/>
        </w:rPr>
      </w:pPr>
      <w:r>
        <w:lastRenderedPageBreak/>
        <w:t>"use strict"</w:t>
      </w:r>
    </w:p>
    <w:p w14:paraId="50F53B7B" w14:textId="77777777" w:rsidR="00DB11D6" w:rsidRDefault="00DB11D6" w:rsidP="00473D5A">
      <w:pPr>
        <w:pStyle w:val="Code"/>
        <w:rPr>
          <w:rFonts w:hint="eastAsia"/>
        </w:rPr>
      </w:pPr>
    </w:p>
    <w:p w14:paraId="6AF7B905" w14:textId="77777777" w:rsidR="00DB11D6" w:rsidRDefault="00DB11D6" w:rsidP="00473D5A">
      <w:pPr>
        <w:pStyle w:val="Code"/>
        <w:rPr>
          <w:rFonts w:hint="eastAsia"/>
        </w:rPr>
      </w:pPr>
      <w:r>
        <w:t>let mCanvas = null;</w:t>
      </w:r>
    </w:p>
    <w:p w14:paraId="3C81DEC4" w14:textId="77777777" w:rsidR="00DB11D6" w:rsidRDefault="00DB11D6" w:rsidP="00473D5A">
      <w:pPr>
        <w:pStyle w:val="Code"/>
        <w:rPr>
          <w:rFonts w:hint="eastAsia"/>
        </w:rPr>
      </w:pPr>
      <w:r>
        <w:t>let mGL = null;</w:t>
      </w:r>
    </w:p>
    <w:p w14:paraId="5D4BD90C" w14:textId="77777777" w:rsidR="00DB11D6" w:rsidRDefault="00DB11D6" w:rsidP="00473D5A">
      <w:pPr>
        <w:pStyle w:val="Code"/>
        <w:rPr>
          <w:rFonts w:hint="eastAsia"/>
        </w:rPr>
      </w:pPr>
    </w:p>
    <w:p w14:paraId="41D28504" w14:textId="77777777" w:rsidR="00DB11D6" w:rsidRDefault="00DB11D6" w:rsidP="00473D5A">
      <w:pPr>
        <w:pStyle w:val="Code"/>
        <w:rPr>
          <w:rFonts w:hint="eastAsia"/>
        </w:rPr>
      </w:pPr>
      <w:r>
        <w:t>function get() { return mGL; }</w:t>
      </w:r>
    </w:p>
    <w:p w14:paraId="4445B442" w14:textId="77777777" w:rsidR="00DB11D6" w:rsidRDefault="00DB11D6" w:rsidP="00473D5A">
      <w:pPr>
        <w:pStyle w:val="Code"/>
        <w:rPr>
          <w:rFonts w:hint="eastAsia"/>
        </w:rPr>
      </w:pPr>
    </w:p>
    <w:p w14:paraId="41211E98" w14:textId="77777777" w:rsidR="00DB11D6" w:rsidRDefault="00DB11D6" w:rsidP="00473D5A">
      <w:pPr>
        <w:pStyle w:val="Code"/>
        <w:rPr>
          <w:rFonts w:hint="eastAsia"/>
        </w:rPr>
      </w:pPr>
      <w:r>
        <w:t>function init(htmlCanvasID) {</w:t>
      </w:r>
    </w:p>
    <w:p w14:paraId="2E9F8629" w14:textId="77777777" w:rsidR="00DB11D6" w:rsidRDefault="00DB11D6" w:rsidP="00473D5A">
      <w:pPr>
        <w:pStyle w:val="Code"/>
        <w:rPr>
          <w:rFonts w:hint="eastAsia"/>
        </w:rPr>
      </w:pPr>
      <w:r>
        <w:t xml:space="preserve">    mCanvas = document.getElementById(htmlCanvasID);</w:t>
      </w:r>
    </w:p>
    <w:p w14:paraId="38EA9DAC" w14:textId="77777777" w:rsidR="00DB11D6" w:rsidRDefault="00DB11D6" w:rsidP="00473D5A">
      <w:pPr>
        <w:pStyle w:val="Code"/>
        <w:rPr>
          <w:rFonts w:hint="eastAsia"/>
        </w:rPr>
      </w:pPr>
      <w:r>
        <w:t xml:space="preserve">    if (mCanvas == null)</w:t>
      </w:r>
    </w:p>
    <w:p w14:paraId="1BAFB3F7" w14:textId="77777777" w:rsidR="00DB11D6" w:rsidRDefault="00DB11D6" w:rsidP="00473D5A">
      <w:pPr>
        <w:pStyle w:val="Code"/>
        <w:rPr>
          <w:rFonts w:hint="eastAsia"/>
        </w:rPr>
      </w:pPr>
      <w:r>
        <w:t xml:space="preserve">        throw new Error("Engine init [" + htmlCanvasID + "] HTML element id not found");</w:t>
      </w:r>
    </w:p>
    <w:p w14:paraId="3E97D476" w14:textId="77777777" w:rsidR="00DB11D6" w:rsidRDefault="00DB11D6" w:rsidP="00473D5A">
      <w:pPr>
        <w:pStyle w:val="Code"/>
        <w:rPr>
          <w:rFonts w:hint="eastAsia"/>
        </w:rPr>
      </w:pPr>
    </w:p>
    <w:p w14:paraId="61BE8284" w14:textId="77777777" w:rsidR="00DB11D6" w:rsidRDefault="00DB11D6" w:rsidP="00473D5A">
      <w:pPr>
        <w:pStyle w:val="Code"/>
        <w:rPr>
          <w:rFonts w:hint="eastAsia"/>
        </w:rPr>
      </w:pPr>
      <w:r>
        <w:t xml:space="preserve">    // Get the standard or experimental webgl and binds to the Canvas area</w:t>
      </w:r>
    </w:p>
    <w:p w14:paraId="64A1DF03" w14:textId="77777777" w:rsidR="00DB11D6" w:rsidRDefault="00DB11D6" w:rsidP="00473D5A">
      <w:pPr>
        <w:pStyle w:val="Code"/>
        <w:rPr>
          <w:rFonts w:hint="eastAsia"/>
        </w:rPr>
      </w:pPr>
      <w:r>
        <w:t xml:space="preserve">    // store the results to the instance variable mGL</w:t>
      </w:r>
    </w:p>
    <w:p w14:paraId="30F566DC" w14:textId="77777777" w:rsidR="00DB11D6" w:rsidRDefault="00DB11D6" w:rsidP="00473D5A">
      <w:pPr>
        <w:pStyle w:val="Code"/>
        <w:rPr>
          <w:rFonts w:hint="eastAsia"/>
        </w:rPr>
      </w:pPr>
      <w:r>
        <w:t xml:space="preserve">    mGL = mCanvas.getContext("webgl2") || mCanvas.getContext("experimental-webgl2");</w:t>
      </w:r>
    </w:p>
    <w:p w14:paraId="5177C78F" w14:textId="77777777" w:rsidR="00DB11D6" w:rsidRDefault="00DB11D6" w:rsidP="00473D5A">
      <w:pPr>
        <w:pStyle w:val="Code"/>
        <w:rPr>
          <w:rFonts w:hint="eastAsia"/>
        </w:rPr>
      </w:pPr>
    </w:p>
    <w:p w14:paraId="7B2F9748" w14:textId="77777777" w:rsidR="00DB11D6" w:rsidRDefault="00DB11D6" w:rsidP="00473D5A">
      <w:pPr>
        <w:pStyle w:val="Code"/>
        <w:rPr>
          <w:rFonts w:hint="eastAsia"/>
        </w:rPr>
      </w:pPr>
      <w:r>
        <w:t xml:space="preserve">    if (mGL === null) {</w:t>
      </w:r>
    </w:p>
    <w:p w14:paraId="6BCB994B" w14:textId="77777777" w:rsidR="00DB11D6" w:rsidRDefault="00DB11D6" w:rsidP="00473D5A">
      <w:pPr>
        <w:pStyle w:val="Code"/>
        <w:rPr>
          <w:rFonts w:hint="eastAsia"/>
        </w:rPr>
      </w:pPr>
      <w:r>
        <w:t xml:space="preserve">        document.write("&lt;br&gt;&lt;b&gt;WebGL 2 is not supported!&lt;/b&gt;");</w:t>
      </w:r>
    </w:p>
    <w:p w14:paraId="7CC4C110" w14:textId="77777777" w:rsidR="00DB11D6" w:rsidRDefault="00DB11D6" w:rsidP="00473D5A">
      <w:pPr>
        <w:pStyle w:val="Code"/>
        <w:rPr>
          <w:rFonts w:hint="eastAsia"/>
        </w:rPr>
      </w:pPr>
      <w:r>
        <w:t xml:space="preserve">        return;</w:t>
      </w:r>
    </w:p>
    <w:p w14:paraId="232F7588" w14:textId="77777777" w:rsidR="00DB11D6" w:rsidRDefault="00DB11D6" w:rsidP="00473D5A">
      <w:pPr>
        <w:pStyle w:val="Code"/>
        <w:rPr>
          <w:rFonts w:hint="eastAsia"/>
        </w:rPr>
      </w:pPr>
      <w:r>
        <w:t xml:space="preserve">    }</w:t>
      </w:r>
    </w:p>
    <w:p w14:paraId="6EBC997A" w14:textId="77777777" w:rsidR="00DB11D6" w:rsidRDefault="00DB11D6" w:rsidP="00473D5A">
      <w:pPr>
        <w:pStyle w:val="Code"/>
        <w:rPr>
          <w:rFonts w:hint="eastAsia"/>
        </w:rPr>
      </w:pPr>
      <w:r>
        <w:t>}</w:t>
      </w:r>
    </w:p>
    <w:p w14:paraId="5458CA91" w14:textId="77777777" w:rsidR="00DB11D6" w:rsidRDefault="00DB11D6" w:rsidP="00473D5A">
      <w:pPr>
        <w:pStyle w:val="Code"/>
        <w:rPr>
          <w:rFonts w:hint="eastAsia"/>
        </w:rPr>
      </w:pPr>
    </w:p>
    <w:p w14:paraId="3F2F8424" w14:textId="148F827E" w:rsidR="00DB11D6" w:rsidRDefault="00DB11D6" w:rsidP="00DB11D6">
      <w:pPr>
        <w:pStyle w:val="Code"/>
        <w:rPr>
          <w:rFonts w:hint="eastAsia"/>
        </w:rPr>
      </w:pPr>
      <w:r>
        <w:t>export {init, get}</w:t>
      </w:r>
    </w:p>
    <w:p w14:paraId="608DCFD9" w14:textId="3CC0BCC1" w:rsidR="00DB11D6" w:rsidRPr="00DB11D6" w:rsidRDefault="00DB11D6" w:rsidP="00473D5A">
      <w:pPr>
        <w:pStyle w:val="BodyTextFirst"/>
        <w:rPr>
          <w:rFonts w:hint="eastAsia"/>
        </w:rPr>
      </w:pPr>
      <w:r>
        <w:t xml:space="preserve">Notice that the </w:t>
      </w:r>
      <w:proofErr w:type="spellStart"/>
      <w:r w:rsidRPr="00473D5A">
        <w:rPr>
          <w:rStyle w:val="CodeInline"/>
        </w:rPr>
        <w:t>init</w:t>
      </w:r>
      <w:proofErr w:type="spell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25F289A0" w:rsidR="002A1EEA" w:rsidRDefault="00EC21E5" w:rsidP="002A1EEA">
      <w:pPr>
        <w:pStyle w:val="BodyTextFirst"/>
        <w:rPr>
          <w:rFonts w:hint="eastAsia"/>
        </w:rPr>
      </w:pPr>
      <w:r>
        <w:t xml:space="preserve">Since only a single copy of </w:t>
      </w:r>
      <w:ins w:id="65" w:author="Jeb Pavleas" w:date="2021-08-25T16:22:00Z">
        <w:r w:rsidR="00E601E2">
          <w:t xml:space="preserve">the </w:t>
        </w:r>
      </w:ins>
      <w:r>
        <w:t xml:space="preserve">GLSL shader is created and compiled from the </w:t>
      </w:r>
      <w:proofErr w:type="spellStart"/>
      <w:r w:rsidRPr="00BC00E6">
        <w:rPr>
          <w:rStyle w:val="CodeInline"/>
        </w:rPr>
        <w:t>simple_vs.glsl</w:t>
      </w:r>
      <w:proofErr w:type="spell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w:t>
      </w:r>
      <w:del w:id="66" w:author="Jeb Pavleas" w:date="2021-08-25T16:22:00Z">
        <w:r w:rsidDel="00E601E2">
          <w:delText xml:space="preserve">to </w:delText>
        </w:r>
      </w:del>
      <w:ins w:id="67" w:author="Jeb Pavleas" w:date="2021-08-25T16:22:00Z">
        <w:r w:rsidR="00E601E2">
          <w:t xml:space="preserve">with </w:t>
        </w:r>
      </w:ins>
      <w:r>
        <w:t xml:space="preserve">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5DD1E79" w14:textId="77777777" w:rsidR="000E7EA3" w:rsidRDefault="00A877E0" w:rsidP="00BC00E6">
      <w:pPr>
        <w:pStyle w:val="BodyTextCont"/>
        <w:rPr>
          <w:ins w:id="68" w:author="Kelvin Sung" w:date="2021-08-24T16:28:00Z"/>
          <w:rFonts w:hint="eastAsia"/>
        </w:rPr>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78BCECA5" w14:textId="77D07DCA" w:rsidR="00A877E0" w:rsidRDefault="000E7EA3">
      <w:pPr>
        <w:pStyle w:val="NoteTipCaution"/>
        <w:rPr>
          <w:rFonts w:hint="eastAsia"/>
        </w:rPr>
        <w:pPrChange w:id="69" w:author="Kelvin Sung" w:date="2021-08-24T16:28:00Z">
          <w:pPr>
            <w:pStyle w:val="BodyTextCont"/>
          </w:pPr>
        </w:pPrChange>
      </w:pPr>
      <w:ins w:id="70" w:author="Kelvin Sung" w:date="2021-08-24T16:29:00Z">
        <w:r w:rsidRPr="009E7AC3">
          <w:rPr>
            <w:rStyle w:val="Strong"/>
          </w:rPr>
          <w:t>Note</w:t>
        </w:r>
        <w:r>
          <w:t xml:space="preserve"> </w:t>
        </w:r>
      </w:ins>
      <w:ins w:id="71" w:author="Kelvin Sung" w:date="2021-08-24T16:22:00Z">
        <w:r w:rsidR="002A3A7F">
          <w:t xml:space="preserve">Recall </w:t>
        </w:r>
      </w:ins>
      <w:ins w:id="72" w:author="Kelvin Sung" w:date="2021-08-24T16:23:00Z">
        <w:r w:rsidR="002A3A7F">
          <w:t xml:space="preserve">from the previous chapter </w:t>
        </w:r>
      </w:ins>
      <w:ins w:id="73" w:author="Kelvin Sung" w:date="2021-08-24T16:22:00Z">
        <w:r w:rsidR="002A3A7F">
          <w:t xml:space="preserve">that </w:t>
        </w:r>
      </w:ins>
      <w:ins w:id="74" w:author="Kelvin Sung" w:date="2021-08-24T16:23:00Z">
        <w:r w:rsidR="002A3A7F">
          <w:t xml:space="preserve">the </w:t>
        </w:r>
        <w:r w:rsidR="002A3A7F" w:rsidRPr="002A3A7F">
          <w:rPr>
            <w:rStyle w:val="CodeInline"/>
            <w:rFonts w:hint="eastAsia"/>
            <w:sz w:val="22"/>
            <w:rPrChange w:id="75" w:author="Kelvin Sung" w:date="2021-08-24T16:23:00Z">
              <w:rPr>
                <w:rFonts w:hint="eastAsia"/>
              </w:rPr>
            </w:rPrChange>
          </w:rPr>
          <w:t>SimpleShader</w:t>
        </w:r>
        <w:r w:rsidR="002A3A7F">
          <w:t xml:space="preserve"> class is defined in the </w:t>
        </w:r>
      </w:ins>
      <w:ins w:id="76" w:author="Kelvin Sung" w:date="2021-08-24T16:22:00Z">
        <w:r w:rsidR="002A3A7F" w:rsidRPr="002A3A7F">
          <w:rPr>
            <w:rStyle w:val="CodeInline"/>
            <w:rFonts w:hint="eastAsia"/>
            <w:sz w:val="22"/>
            <w:rPrChange w:id="77" w:author="Kelvin Sung" w:date="2021-08-24T16:24:00Z">
              <w:rPr>
                <w:rFonts w:hint="eastAsia"/>
              </w:rPr>
            </w:rPrChange>
          </w:rPr>
          <w:t>simple_shader.js</w:t>
        </w:r>
        <w:r w:rsidR="002A3A7F">
          <w:t xml:space="preserve"> </w:t>
        </w:r>
      </w:ins>
      <w:ins w:id="78" w:author="Kelvin Sung" w:date="2021-08-24T16:23:00Z">
        <w:r w:rsidR="002A3A7F">
          <w:t xml:space="preserve">file </w:t>
        </w:r>
      </w:ins>
      <w:ins w:id="79" w:author="Kelvin Sung" w:date="2021-08-24T16:29:00Z">
        <w:r w:rsidR="00C2192B">
          <w:t>which is</w:t>
        </w:r>
      </w:ins>
      <w:ins w:id="80" w:author="Kelvin Sung" w:date="2021-08-24T16:23:00Z">
        <w:r w:rsidR="002A3A7F">
          <w:t xml:space="preserve"> located in the </w:t>
        </w:r>
        <w:proofErr w:type="spellStart"/>
        <w:r w:rsidR="002A3A7F" w:rsidRPr="002A3A7F">
          <w:rPr>
            <w:rStyle w:val="CodeInline"/>
            <w:rFonts w:hint="eastAsia"/>
            <w:sz w:val="22"/>
            <w:rPrChange w:id="81" w:author="Kelvin Sung" w:date="2021-08-24T16:24:00Z">
              <w:rPr>
                <w:rFonts w:hint="eastAsia"/>
              </w:rPr>
            </w:rPrChange>
          </w:rPr>
          <w:t>src</w:t>
        </w:r>
      </w:ins>
      <w:proofErr w:type="spellEnd"/>
      <w:ins w:id="82" w:author="Kelvin Sung" w:date="2021-08-24T16:24:00Z">
        <w:r w:rsidR="002A3A7F" w:rsidRPr="002A3A7F">
          <w:rPr>
            <w:rStyle w:val="CodeInline"/>
            <w:rFonts w:hint="eastAsia"/>
            <w:sz w:val="22"/>
            <w:rPrChange w:id="83" w:author="Kelvin Sung" w:date="2021-08-24T16:24:00Z">
              <w:rPr>
                <w:rFonts w:hint="eastAsia"/>
              </w:rPr>
            </w:rPrChange>
          </w:rPr>
          <w:t>/engine</w:t>
        </w:r>
        <w:r w:rsidR="002A3A7F">
          <w:t xml:space="preserve"> folder. </w:t>
        </w:r>
      </w:ins>
      <w:ins w:id="84" w:author="Kelvin Sung" w:date="2021-08-24T16:39:00Z">
        <w:r w:rsidR="005B1A84">
          <w:t xml:space="preserve">Remember to copy </w:t>
        </w:r>
      </w:ins>
      <w:ins w:id="85" w:author="Kelvin Sung" w:date="2021-08-24T16:48:00Z">
        <w:r w:rsidR="00ED300C">
          <w:t xml:space="preserve">all relevant </w:t>
        </w:r>
      </w:ins>
      <w:ins w:id="86" w:author="Kelvin Sung" w:date="2021-08-24T16:39:00Z">
        <w:r w:rsidR="005B1A84">
          <w:t>source code file</w:t>
        </w:r>
      </w:ins>
      <w:ins w:id="87" w:author="Kelvin Sung" w:date="2021-08-24T16:48:00Z">
        <w:r w:rsidR="00ED300C">
          <w:t>s</w:t>
        </w:r>
      </w:ins>
      <w:ins w:id="88" w:author="Kelvin Sung" w:date="2021-08-24T16:39:00Z">
        <w:r w:rsidR="005B1A84">
          <w:t xml:space="preserve"> from the previous project.</w:t>
        </w:r>
      </w:ins>
    </w:p>
    <w:p w14:paraId="4E452753" w14:textId="77777777" w:rsidR="00225D85" w:rsidRDefault="00225D85" w:rsidP="00BC00E6">
      <w:pPr>
        <w:pStyle w:val="Code"/>
        <w:rPr>
          <w:rFonts w:hint="eastAsia"/>
        </w:rPr>
      </w:pPr>
      <w:r>
        <w:t>"use strict";</w:t>
      </w:r>
    </w:p>
    <w:p w14:paraId="4E027E35" w14:textId="77777777" w:rsidR="00225D85" w:rsidRDefault="00225D85" w:rsidP="00BC00E6">
      <w:pPr>
        <w:pStyle w:val="Code"/>
        <w:rPr>
          <w:rFonts w:hint="eastAsia"/>
        </w:rPr>
      </w:pPr>
    </w:p>
    <w:p w14:paraId="50B0960A" w14:textId="77777777" w:rsidR="00225D85" w:rsidRDefault="00225D85" w:rsidP="00BC00E6">
      <w:pPr>
        <w:pStyle w:val="Code"/>
        <w:rPr>
          <w:rFonts w:hint="eastAsia"/>
        </w:rPr>
      </w:pPr>
      <w:commentRangeStart w:id="89"/>
      <w:commentRangeStart w:id="90"/>
      <w:r>
        <w:t>import SimpleShader from "../simple_shader.js</w:t>
      </w:r>
      <w:commentRangeEnd w:id="89"/>
      <w:r w:rsidR="0079356B">
        <w:rPr>
          <w:rStyle w:val="CommentReference"/>
          <w:rFonts w:asciiTheme="minorHAnsi" w:hAnsiTheme="minorHAnsi"/>
          <w:noProof w:val="0"/>
        </w:rPr>
        <w:commentReference w:id="89"/>
      </w:r>
      <w:commentRangeEnd w:id="90"/>
      <w:r w:rsidR="00636D13">
        <w:rPr>
          <w:rStyle w:val="CommentReference"/>
          <w:rFonts w:asciiTheme="minorHAnsi" w:hAnsiTheme="minorHAnsi"/>
          <w:noProof w:val="0"/>
        </w:rPr>
        <w:commentReference w:id="90"/>
      </w:r>
      <w:r>
        <w:t>";</w:t>
      </w:r>
    </w:p>
    <w:p w14:paraId="2178CEDB" w14:textId="77777777" w:rsidR="00225D85" w:rsidRDefault="00225D85" w:rsidP="00BC00E6">
      <w:pPr>
        <w:pStyle w:val="Code"/>
        <w:rPr>
          <w:rFonts w:hint="eastAsia"/>
        </w:rPr>
      </w:pPr>
    </w:p>
    <w:p w14:paraId="32A47D81" w14:textId="44EA0649" w:rsidR="00225D85" w:rsidRDefault="00225D85" w:rsidP="00BC00E6">
      <w:pPr>
        <w:pStyle w:val="Code"/>
        <w:rPr>
          <w:rFonts w:hint="eastAsia"/>
        </w:rPr>
      </w:pPr>
      <w:r>
        <w:lastRenderedPageBreak/>
        <w:t>// Simple Shader</w:t>
      </w:r>
    </w:p>
    <w:p w14:paraId="6B6F7E73" w14:textId="60FFE9F8" w:rsidR="00225D85" w:rsidRDefault="00225D85" w:rsidP="00BC00E6">
      <w:pPr>
        <w:pStyle w:val="Code"/>
        <w:rPr>
          <w:rFonts w:hint="eastAsia"/>
        </w:rPr>
      </w:pPr>
      <w:r>
        <w:t xml:space="preserve">let kSimpleVS = "src/glsl_shaders/simple_vs.glsl";  // Path to the VertexShader </w:t>
      </w:r>
    </w:p>
    <w:p w14:paraId="2F52F1A6" w14:textId="54BFCBEC" w:rsidR="00225D85" w:rsidRDefault="00225D85" w:rsidP="00BC00E6">
      <w:pPr>
        <w:pStyle w:val="Code"/>
        <w:rPr>
          <w:rFonts w:hint="eastAsia"/>
        </w:rPr>
      </w:pPr>
      <w:r>
        <w:t>let kSimpleFS = "src/glsl_shaders/simple_fs.glsl";  // Path to the simple FragmentShader</w:t>
      </w:r>
    </w:p>
    <w:p w14:paraId="1C0D2820" w14:textId="5CFF0E19" w:rsidR="00225D85" w:rsidRDefault="00225D85" w:rsidP="00BC00E6">
      <w:pPr>
        <w:pStyle w:val="Code"/>
        <w:rPr>
          <w:rFonts w:hint="eastAsia"/>
        </w:rPr>
      </w:pPr>
      <w:r>
        <w:t>let mConstColorShader = null;</w:t>
      </w:r>
    </w:p>
    <w:p w14:paraId="3FC91DA8" w14:textId="77777777" w:rsidR="00225D85" w:rsidRDefault="00225D85" w:rsidP="00BC00E6">
      <w:pPr>
        <w:pStyle w:val="Code"/>
        <w:rPr>
          <w:rFonts w:hint="eastAsia"/>
        </w:rPr>
      </w:pPr>
    </w:p>
    <w:p w14:paraId="21837B31" w14:textId="3FCCCE77" w:rsidR="00225D85" w:rsidRDefault="00225D85" w:rsidP="00BC00E6">
      <w:pPr>
        <w:pStyle w:val="Code"/>
        <w:rPr>
          <w:rFonts w:hint="eastAsia"/>
        </w:rPr>
      </w:pPr>
      <w:r>
        <w:t>function createShaders() {</w:t>
      </w:r>
    </w:p>
    <w:p w14:paraId="4C19D361" w14:textId="77777777" w:rsidR="00225D85" w:rsidRDefault="00225D85" w:rsidP="00BC00E6">
      <w:pPr>
        <w:pStyle w:val="Code"/>
        <w:rPr>
          <w:rFonts w:hint="eastAsia"/>
        </w:rPr>
      </w:pPr>
      <w:r>
        <w:t xml:space="preserve">    mConstColorShader = new SimpleShader(kSimpleVS, kSimpleFS);</w:t>
      </w:r>
    </w:p>
    <w:p w14:paraId="15CEFC25" w14:textId="2F198EF6" w:rsidR="00225D85" w:rsidRDefault="00225D85" w:rsidP="00BC00E6">
      <w:pPr>
        <w:pStyle w:val="Code"/>
        <w:rPr>
          <w:rFonts w:hint="eastAsia"/>
        </w:rPr>
      </w:pPr>
      <w:r>
        <w:t>}</w:t>
      </w:r>
    </w:p>
    <w:p w14:paraId="40ABCAFE" w14:textId="77777777" w:rsidR="00225D85" w:rsidRDefault="00225D85" w:rsidP="00BC00E6">
      <w:pPr>
        <w:pStyle w:val="Code"/>
        <w:rPr>
          <w:rFonts w:hint="eastAsia"/>
        </w:rPr>
      </w:pPr>
    </w:p>
    <w:p w14:paraId="19974AEB" w14:textId="028E4425" w:rsidR="00225D85" w:rsidRDefault="00225D85" w:rsidP="00BC00E6">
      <w:pPr>
        <w:pStyle w:val="Code"/>
        <w:rPr>
          <w:rFonts w:hint="eastAsia"/>
        </w:rPr>
      </w:pPr>
      <w:r>
        <w:t>function init() {</w:t>
      </w:r>
    </w:p>
    <w:p w14:paraId="5C21C846" w14:textId="77777777" w:rsidR="00225D85" w:rsidRDefault="00225D85" w:rsidP="00BC00E6">
      <w:pPr>
        <w:pStyle w:val="Code"/>
        <w:rPr>
          <w:rFonts w:hint="eastAsia"/>
        </w:rPr>
      </w:pPr>
      <w:r>
        <w:t xml:space="preserve">    createShaders();</w:t>
      </w:r>
    </w:p>
    <w:p w14:paraId="170D1A65" w14:textId="77777777" w:rsidR="00225D85" w:rsidRDefault="00225D85" w:rsidP="00BC00E6">
      <w:pPr>
        <w:pStyle w:val="Code"/>
        <w:rPr>
          <w:rFonts w:hint="eastAsia"/>
        </w:rPr>
      </w:pPr>
      <w:r>
        <w:t>}</w:t>
      </w:r>
    </w:p>
    <w:p w14:paraId="6CBA5CEB" w14:textId="77777777" w:rsidR="00225D85" w:rsidRDefault="00225D85" w:rsidP="00BC00E6">
      <w:pPr>
        <w:pStyle w:val="Code"/>
        <w:rPr>
          <w:rFonts w:hint="eastAsia"/>
        </w:rPr>
      </w:pPr>
      <w:r>
        <w:t>function getConstColorShader() { return mConstColorShader; }</w:t>
      </w:r>
    </w:p>
    <w:p w14:paraId="448BA778" w14:textId="77777777" w:rsidR="00225D85" w:rsidRDefault="00225D85" w:rsidP="00BC00E6">
      <w:pPr>
        <w:pStyle w:val="Code"/>
        <w:rPr>
          <w:rFonts w:hint="eastAsia"/>
        </w:rPr>
      </w:pPr>
    </w:p>
    <w:p w14:paraId="056424C7" w14:textId="3CA4896D" w:rsidR="00225D85" w:rsidRPr="00E542E1" w:rsidRDefault="00225D85" w:rsidP="00BC00E6">
      <w:pPr>
        <w:pStyle w:val="Code"/>
        <w:rPr>
          <w:rFonts w:hint="eastAsia"/>
        </w:rPr>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78DCDBBC" w:rsidR="00A877E0" w:rsidRPr="00D42245" w:rsidRDefault="004E54B6">
      <w:pPr>
        <w:pStyle w:val="BodyTextCont"/>
        <w:rPr>
          <w:rFonts w:hint="eastAsia"/>
        </w:rPr>
        <w:pPrChange w:id="91" w:author="Kelvin Sung" w:date="2021-08-24T16:40:00Z">
          <w:pPr>
            <w:pStyle w:val="BodyTextFirst"/>
          </w:pPr>
        </w:pPrChange>
      </w:pPr>
      <w:ins w:id="92" w:author="Kelvin Sung" w:date="2021-08-24T16:40:00Z">
        <w:r>
          <w:t xml:space="preserve">Since </w:t>
        </w:r>
      </w:ins>
      <w:ins w:id="93" w:author="Kelvin Sung" w:date="2021-08-24T16:39:00Z">
        <w:r w:rsidR="005B1A84">
          <w:t xml:space="preserve">it is </w:t>
        </w:r>
      </w:ins>
      <w:del w:id="94" w:author="Kelvin Sung" w:date="2021-08-24T16:39:00Z">
        <w:r w:rsidR="00655E3A" w:rsidDel="005B1A84">
          <w:delText>L</w:delText>
        </w:r>
      </w:del>
      <w:ins w:id="95" w:author="Kelvin Sung" w:date="2021-08-24T16:39:00Z">
        <w:r w:rsidR="005B1A84">
          <w:t>l</w:t>
        </w:r>
      </w:ins>
      <w:r w:rsidR="00655E3A">
        <w:t xml:space="preserve">ocated </w:t>
      </w:r>
      <w:del w:id="96" w:author="Kelvin Sung" w:date="2021-08-24T16:39:00Z">
        <w:r w:rsidR="00655E3A" w:rsidDel="005B1A84">
          <w:delText>with</w:delText>
        </w:r>
      </w:del>
      <w:r w:rsidR="00655E3A">
        <w:t xml:space="preserve">in the </w:t>
      </w:r>
      <w:proofErr w:type="spellStart"/>
      <w:r w:rsidR="00467DD4">
        <w:rPr>
          <w:rStyle w:val="CodeInline"/>
        </w:rPr>
        <w:t>src</w:t>
      </w:r>
      <w:proofErr w:type="spellEnd"/>
      <w:r w:rsidR="00467DD4">
        <w:rPr>
          <w:rStyle w:val="CodeInline"/>
        </w:rPr>
        <w:t>/engine/c</w:t>
      </w:r>
      <w:r w:rsidR="00467DD4" w:rsidRPr="00D42245">
        <w:rPr>
          <w:rStyle w:val="CodeInline"/>
        </w:rPr>
        <w:t>ore</w:t>
      </w:r>
      <w:r w:rsidR="00467DD4">
        <w:t xml:space="preserve"> </w:t>
      </w:r>
      <w:r w:rsidR="00655E3A">
        <w:t xml:space="preserve">folder, </w:t>
      </w:r>
      <w:ins w:id="97" w:author="Kelvin Sung" w:date="2021-08-24T16:38:00Z">
        <w:r w:rsidR="008C4FDB">
          <w:t xml:space="preserve">the </w:t>
        </w:r>
      </w:ins>
      <w:proofErr w:type="spellStart"/>
      <w:r w:rsidR="00655E3A" w:rsidRPr="00B14E9F">
        <w:rPr>
          <w:rStyle w:val="CodeInline"/>
        </w:rPr>
        <w:t>shader_resources</w:t>
      </w:r>
      <w:proofErr w:type="spellEnd"/>
      <w:r w:rsidR="00655E3A">
        <w:t xml:space="preserve"> </w:t>
      </w:r>
      <w:ins w:id="98" w:author="Kelvin Sung" w:date="2021-08-24T16:38:00Z">
        <w:r w:rsidR="008C4FDB">
          <w:t xml:space="preserve">module </w:t>
        </w:r>
      </w:ins>
      <w:r w:rsidR="00655E3A">
        <w:t xml:space="preserve">defines shaders </w:t>
      </w:r>
      <w:r w:rsidR="00B05756">
        <w:t xml:space="preserve">that can be </w:t>
      </w:r>
      <w:r w:rsidR="00655E3A">
        <w:t>shar</w:t>
      </w:r>
      <w:r w:rsidR="00B05756">
        <w:t>ed</w:t>
      </w:r>
      <w:r w:rsidR="00655E3A">
        <w:t xml:space="preserve"> within and </w:t>
      </w:r>
      <w:r w:rsidR="00B05756">
        <w:t>can</w:t>
      </w:r>
      <w:r w:rsidR="00655E3A">
        <w:t>not be access</w:t>
      </w:r>
      <w:ins w:id="99" w:author="Kelvin Sung" w:date="2021-08-24T16:38:00Z">
        <w:r w:rsidR="00665B96">
          <w:t>ed</w:t>
        </w:r>
      </w:ins>
      <w:del w:id="100" w:author="Kelvin Sung" w:date="2021-08-24T16:38:00Z">
        <w:r w:rsidR="00655E3A" w:rsidDel="00665B96">
          <w:delText>ible</w:delText>
        </w:r>
      </w:del>
      <w:r w:rsidR="00655E3A">
        <w:t xml:space="preserve"> from the client</w:t>
      </w:r>
      <w:r w:rsidR="00B05756">
        <w:t>s</w:t>
      </w:r>
      <w:r w:rsidR="00655E3A">
        <w:t xml:space="preserve"> of the game engine.</w:t>
      </w:r>
      <w:r w:rsidR="00106C9B">
        <w:t xml:space="preserve"> </w:t>
      </w:r>
      <w:del w:id="101" w:author="Kelvin Sung" w:date="2021-08-24T16:39:00Z">
        <w:r w:rsidR="00106C9B" w:rsidDel="00665B96">
          <w:delText xml:space="preserve">Remember to copy the </w:delText>
        </w:r>
        <w:r w:rsidR="00106C9B" w:rsidRPr="00BC00E6" w:rsidDel="00665B96">
          <w:rPr>
            <w:rStyle w:val="CodeInline"/>
          </w:rPr>
          <w:delText>simple_shader.js</w:delText>
        </w:r>
        <w:r w:rsidR="00106C9B" w:rsidDel="00665B96">
          <w:delText xml:space="preserve"> source code file from the previous project.</w:delText>
        </w:r>
      </w:del>
    </w:p>
    <w:p w14:paraId="045C0B48" w14:textId="7D97CC40" w:rsidR="00961FD2" w:rsidRDefault="00903F79" w:rsidP="00BC00E6">
      <w:pPr>
        <w:pStyle w:val="Heading4"/>
      </w:pPr>
      <w:r>
        <w:t xml:space="preserve">Define </w:t>
      </w:r>
      <w:r w:rsidR="00C742FA">
        <w:t xml:space="preserve">an </w:t>
      </w:r>
      <w:r w:rsidR="00EE46C5">
        <w:t xml:space="preserve">Access File </w:t>
      </w:r>
      <w:r w:rsidR="00961FD2">
        <w:t xml:space="preserve">for </w:t>
      </w:r>
      <w:r w:rsidR="00C742FA">
        <w:t xml:space="preserve">the </w:t>
      </w:r>
      <w:r>
        <w:t>Game Developer</w:t>
      </w:r>
    </w:p>
    <w:p w14:paraId="3CFDB4DC" w14:textId="1B32D1D0" w:rsidR="00D23BBC" w:rsidRDefault="00961FD2" w:rsidP="00903F79">
      <w:pPr>
        <w:pStyle w:val="BodyTextFirst"/>
        <w:rPr>
          <w:rFonts w:hint="eastAsia"/>
        </w:rPr>
      </w:pPr>
      <w:r>
        <w:t xml:space="preserve">You will define an </w:t>
      </w:r>
      <w:r w:rsidR="00EE46C5">
        <w:t xml:space="preserve">engine access file, </w:t>
      </w:r>
      <w:r w:rsidRPr="00BC00E6">
        <w:rPr>
          <w:rStyle w:val="CodeInline"/>
        </w:rPr>
        <w:t>index.js</w:t>
      </w:r>
      <w:r w:rsidR="00EE46C5">
        <w:t xml:space="preserve">, </w:t>
      </w:r>
      <w:r>
        <w:t xml:space="preserve">to </w:t>
      </w:r>
      <w:r w:rsidR="00897560">
        <w:t xml:space="preserve">implement the fundamental functions of the game engine, and, to serve a similar purpose as </w:t>
      </w:r>
      <w:del w:id="102" w:author="Jeb Pavleas" w:date="2021-08-25T16:25:00Z">
        <w:r w:rsidR="00897560" w:rsidDel="00E601E2">
          <w:delText xml:space="preserve">the </w:delText>
        </w:r>
      </w:del>
      <w:ins w:id="103" w:author="Jeb Pavleas" w:date="2021-08-25T16:25:00Z">
        <w:r w:rsidR="00E601E2">
          <w:t xml:space="preserve">a </w:t>
        </w:r>
      </w:ins>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index.js</w:t>
      </w:r>
      <w:r w:rsidR="006F5AEE">
        <w:t xml:space="preserve"> the client can access </w:t>
      </w:r>
      <w:ins w:id="104" w:author="Kelvin Sung" w:date="2021-08-24T16:41:00Z">
        <w:r w:rsidR="004E54B6">
          <w:t>all</w:t>
        </w:r>
      </w:ins>
      <w:ins w:id="105" w:author="Jeb Pavleas" w:date="2021-08-25T16:26:00Z">
        <w:r w:rsidR="00E601E2">
          <w:t xml:space="preserve"> the</w:t>
        </w:r>
      </w:ins>
      <w:ins w:id="106" w:author="Kelvin Sung" w:date="2021-08-24T16:41:00Z">
        <w:r w:rsidR="004E54B6">
          <w:t xml:space="preserve"> </w:t>
        </w:r>
      </w:ins>
      <w:del w:id="107" w:author="Kelvin Sung" w:date="2021-08-24T16:41:00Z">
        <w:r w:rsidR="006F5AEE" w:rsidDel="004E54B6">
          <w:delText xml:space="preserve">the needed </w:delText>
        </w:r>
      </w:del>
      <w:r w:rsidR="006F5AEE">
        <w:t>components and functionality from the engine to build the</w:t>
      </w:r>
      <w:ins w:id="108" w:author="Jeb Pavleas" w:date="2021-08-25T16:26:00Z">
        <w:r w:rsidR="00E601E2">
          <w:t>ir</w:t>
        </w:r>
      </w:ins>
      <w:r w:rsidR="006F5AEE">
        <w:t xml:space="preserve"> game.</w:t>
      </w:r>
    </w:p>
    <w:p w14:paraId="5126208C" w14:textId="798A2CD7" w:rsidR="00961FD2" w:rsidRDefault="00D23BBC" w:rsidP="00BC00E6">
      <w:pPr>
        <w:pStyle w:val="NumList"/>
        <w:numPr>
          <w:ilvl w:val="0"/>
          <w:numId w:val="48"/>
        </w:numPr>
        <w:rPr>
          <w:rFonts w:hint="eastAsia"/>
        </w:r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r w:rsidR="003811DF" w:rsidRPr="00BC00E6">
        <w:rPr>
          <w:rStyle w:val="CodeInline"/>
        </w:rPr>
        <w:t>init</w:t>
      </w:r>
      <w:proofErr w:type="spell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rPr>
          <w:rFonts w:hint="eastAsia"/>
        </w:rPr>
      </w:pPr>
      <w:r>
        <w:t>// local to this file only</w:t>
      </w:r>
    </w:p>
    <w:p w14:paraId="1E9FDC48" w14:textId="77777777" w:rsidR="00897560" w:rsidRDefault="00897560" w:rsidP="00897560">
      <w:pPr>
        <w:pStyle w:val="Code"/>
        <w:rPr>
          <w:rFonts w:hint="eastAsia"/>
        </w:rPr>
      </w:pPr>
      <w:r>
        <w:t>import * as glSys from "./core/gl.js";</w:t>
      </w:r>
    </w:p>
    <w:p w14:paraId="75D28341" w14:textId="77777777" w:rsidR="00897560" w:rsidRDefault="00897560" w:rsidP="00897560">
      <w:pPr>
        <w:pStyle w:val="Code"/>
        <w:rPr>
          <w:rFonts w:hint="eastAsia"/>
        </w:rPr>
      </w:pPr>
      <w:r>
        <w:t>import * as vertexBuffer from "./core/vertex_buffer.js";</w:t>
      </w:r>
    </w:p>
    <w:p w14:paraId="79EB7C80" w14:textId="7BF58DAC" w:rsidR="00897560" w:rsidRDefault="00897560" w:rsidP="00897560">
      <w:pPr>
        <w:pStyle w:val="Code"/>
        <w:rPr>
          <w:rFonts w:hint="eastAsia"/>
        </w:rPr>
      </w:pPr>
      <w:r>
        <w:t>import * as shaderResources from "./core/shader_resources.js";</w:t>
      </w:r>
    </w:p>
    <w:p w14:paraId="1649011D" w14:textId="77777777" w:rsidR="00897560" w:rsidRDefault="00897560" w:rsidP="00897560">
      <w:pPr>
        <w:pStyle w:val="Code"/>
        <w:rPr>
          <w:rFonts w:hint="eastAsia"/>
        </w:rPr>
      </w:pPr>
    </w:p>
    <w:p w14:paraId="70B44D29" w14:textId="3BC46F38" w:rsidR="003811DF" w:rsidRDefault="003811DF" w:rsidP="00BC00E6">
      <w:pPr>
        <w:pStyle w:val="Code"/>
        <w:rPr>
          <w:rFonts w:hint="eastAsia"/>
        </w:rPr>
      </w:pPr>
      <w:r>
        <w:t>// general engine utilities</w:t>
      </w:r>
    </w:p>
    <w:p w14:paraId="5001109C" w14:textId="77777777" w:rsidR="003811DF" w:rsidRDefault="003811DF" w:rsidP="00BC00E6">
      <w:pPr>
        <w:pStyle w:val="Code"/>
        <w:rPr>
          <w:rFonts w:hint="eastAsia"/>
        </w:rPr>
      </w:pPr>
      <w:r>
        <w:t>function init(htmlCanvasID) {</w:t>
      </w:r>
    </w:p>
    <w:p w14:paraId="53E70E1B" w14:textId="77777777" w:rsidR="003811DF" w:rsidRDefault="003811DF" w:rsidP="00BC00E6">
      <w:pPr>
        <w:pStyle w:val="Code"/>
        <w:rPr>
          <w:rFonts w:hint="eastAsia"/>
        </w:rPr>
      </w:pPr>
      <w:r>
        <w:t xml:space="preserve">    glSys.init(htmlCanvasID);</w:t>
      </w:r>
    </w:p>
    <w:p w14:paraId="62150F0D" w14:textId="77777777" w:rsidR="003811DF" w:rsidRDefault="003811DF" w:rsidP="00BC00E6">
      <w:pPr>
        <w:pStyle w:val="Code"/>
        <w:rPr>
          <w:rFonts w:hint="eastAsia"/>
        </w:rPr>
      </w:pPr>
      <w:r>
        <w:t xml:space="preserve">    vertexBuffer.init();</w:t>
      </w:r>
    </w:p>
    <w:p w14:paraId="5CEF5F7B" w14:textId="77777777" w:rsidR="003811DF" w:rsidRDefault="003811DF" w:rsidP="00BC00E6">
      <w:pPr>
        <w:pStyle w:val="Code"/>
        <w:rPr>
          <w:rFonts w:hint="eastAsia"/>
        </w:rPr>
      </w:pPr>
      <w:r>
        <w:t xml:space="preserve">    shaderResources.init();</w:t>
      </w:r>
    </w:p>
    <w:p w14:paraId="662ED1E4" w14:textId="77777777" w:rsidR="003811DF" w:rsidRDefault="003811DF" w:rsidP="00BC00E6">
      <w:pPr>
        <w:pStyle w:val="Code"/>
        <w:rPr>
          <w:rFonts w:hint="eastAsia"/>
        </w:rPr>
      </w:pPr>
      <w:r>
        <w:t>}</w:t>
      </w:r>
    </w:p>
    <w:p w14:paraId="2D36FA5C" w14:textId="4B9F859B" w:rsidR="003811DF" w:rsidRDefault="00897560" w:rsidP="00BC00E6">
      <w:pPr>
        <w:pStyle w:val="NumList"/>
        <w:rPr>
          <w:rFonts w:hint="eastAsia"/>
        </w:rPr>
      </w:pPr>
      <w:r>
        <w:t xml:space="preserve">Define the </w:t>
      </w:r>
      <w:proofErr w:type="spellStart"/>
      <w:r w:rsidRPr="00BC00E6">
        <w:rPr>
          <w:rStyle w:val="CodeInline"/>
        </w:rPr>
        <w:t>clearCanvas</w:t>
      </w:r>
      <w:proofErr w:type="spellEnd"/>
      <w:r w:rsidRPr="00BC00E6">
        <w:rPr>
          <w:rStyle w:val="CodeInline"/>
        </w:rPr>
        <w:t>()</w:t>
      </w:r>
      <w:r>
        <w:t xml:space="preserve"> function to clear the drawing canvas.</w:t>
      </w:r>
    </w:p>
    <w:p w14:paraId="312F6FCB" w14:textId="77777777" w:rsidR="003811DF" w:rsidRDefault="003811DF" w:rsidP="00BC00E6">
      <w:pPr>
        <w:pStyle w:val="Code"/>
        <w:rPr>
          <w:rFonts w:hint="eastAsia"/>
        </w:rPr>
      </w:pPr>
      <w:r>
        <w:t>function clearCanvas(color) {</w:t>
      </w:r>
    </w:p>
    <w:p w14:paraId="03E08675" w14:textId="77777777" w:rsidR="003811DF" w:rsidRDefault="003811DF" w:rsidP="00BC00E6">
      <w:pPr>
        <w:pStyle w:val="Code"/>
        <w:rPr>
          <w:rFonts w:hint="eastAsia"/>
        </w:rPr>
      </w:pPr>
      <w:r>
        <w:t xml:space="preserve">    let gl = glSys.get();</w:t>
      </w:r>
    </w:p>
    <w:p w14:paraId="5792E376" w14:textId="77777777" w:rsidR="003811DF" w:rsidRDefault="003811DF" w:rsidP="00BC00E6">
      <w:pPr>
        <w:pStyle w:val="Code"/>
        <w:rPr>
          <w:rFonts w:hint="eastAsia"/>
        </w:rPr>
      </w:pPr>
      <w:r>
        <w:lastRenderedPageBreak/>
        <w:t xml:space="preserve">    gl.clearColor(color[0], color[1], color[2], color[3]);  // set the color to be cleared</w:t>
      </w:r>
    </w:p>
    <w:p w14:paraId="392CFF1C" w14:textId="77777777" w:rsidR="003811DF" w:rsidRDefault="003811DF" w:rsidP="00BC00E6">
      <w:pPr>
        <w:pStyle w:val="Code"/>
        <w:rPr>
          <w:rFonts w:hint="eastAsia"/>
        </w:rPr>
      </w:pPr>
      <w:r>
        <w:t xml:space="preserve">    gl.clear(gl.COLOR_BUFFER_BIT);      // clear to the color previously set</w:t>
      </w:r>
    </w:p>
    <w:p w14:paraId="41EA89A9" w14:textId="1A342AF6" w:rsidR="002A1EEA" w:rsidRDefault="003811DF" w:rsidP="003811DF">
      <w:pPr>
        <w:pStyle w:val="BodyTextFirst"/>
        <w:rPr>
          <w:rFonts w:hint="eastAsia"/>
        </w:rPr>
      </w:pPr>
      <w:r>
        <w:t>}</w:t>
      </w:r>
    </w:p>
    <w:p w14:paraId="5E60DB9C" w14:textId="15F8895E" w:rsidR="00897560" w:rsidRDefault="00897560" w:rsidP="00BC00E6">
      <w:pPr>
        <w:pStyle w:val="NumList"/>
        <w:rPr>
          <w:rFonts w:hint="eastAsia"/>
        </w:rPr>
      </w:pPr>
      <w:r>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w:t>
      </w:r>
      <w:ins w:id="109" w:author="Kelvin Sung" w:date="2021-08-26T09:34:00Z">
        <w:r w:rsidR="00B32E0B">
          <w:t xml:space="preserve">make sure to import </w:t>
        </w:r>
      </w:ins>
      <w:ins w:id="110" w:author="Kelvin Sung" w:date="2021-08-26T09:35:00Z">
        <w:r w:rsidR="00B32E0B">
          <w:t>such that the class can be properly exported.</w:t>
        </w:r>
      </w:ins>
      <w:del w:id="111" w:author="Kelvin Sung" w:date="2021-08-26T09:34:00Z">
        <w:r w:rsidR="005A7CA7" w:rsidDel="00B32E0B">
          <w:delText xml:space="preserve">include the appropriate </w:delText>
        </w:r>
        <w:r w:rsidR="005A7CA7" w:rsidRPr="00FD71FF" w:rsidDel="00B32E0B">
          <w:rPr>
            <w:rStyle w:val="CodeInline"/>
          </w:rPr>
          <w:delText>import</w:delText>
        </w:r>
        <w:r w:rsidR="005A7CA7" w:rsidDel="00B32E0B">
          <w:delText xml:space="preserve"> </w:delText>
        </w:r>
        <w:commentRangeStart w:id="112"/>
        <w:commentRangeStart w:id="113"/>
        <w:r w:rsidR="005A7CA7" w:rsidDel="00B32E0B">
          <w:delText xml:space="preserve">and </w:delText>
        </w:r>
        <w:r w:rsidR="005A7CA7" w:rsidRPr="00FD71FF" w:rsidDel="00B32E0B">
          <w:rPr>
            <w:rStyle w:val="CodeInline"/>
          </w:rPr>
          <w:delText>export</w:delText>
        </w:r>
        <w:r w:rsidR="005A7CA7" w:rsidDel="00B32E0B">
          <w:delText xml:space="preserve"> </w:delText>
        </w:r>
        <w:commentRangeEnd w:id="112"/>
        <w:r w:rsidR="009277DE" w:rsidDel="00B32E0B">
          <w:rPr>
            <w:rStyle w:val="CommentReference"/>
            <w:rFonts w:asciiTheme="minorHAnsi" w:hAnsiTheme="minorHAnsi"/>
          </w:rPr>
          <w:commentReference w:id="112"/>
        </w:r>
        <w:commentRangeEnd w:id="113"/>
        <w:r w:rsidR="00B32E0B" w:rsidDel="00B32E0B">
          <w:rPr>
            <w:rStyle w:val="CommentReference"/>
            <w:rFonts w:asciiTheme="minorHAnsi" w:hAnsiTheme="minorHAnsi"/>
          </w:rPr>
          <w:commentReference w:id="113"/>
        </w:r>
        <w:r w:rsidR="005A7CA7" w:rsidDel="00B32E0B">
          <w:delText>statements</w:delText>
        </w:r>
      </w:del>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rPr>
          <w:rFonts w:hint="eastAsia"/>
        </w:rPr>
      </w:pPr>
      <w:r>
        <w:t>// general utiities</w:t>
      </w:r>
    </w:p>
    <w:p w14:paraId="60B43AA8" w14:textId="379B0D48" w:rsidR="00897560" w:rsidRDefault="00897560" w:rsidP="00897560">
      <w:pPr>
        <w:pStyle w:val="Code"/>
        <w:rPr>
          <w:rFonts w:hint="eastAsia"/>
        </w:rPr>
      </w:pPr>
      <w:r>
        <w:t>import Renderable from "./renderable.js";</w:t>
      </w:r>
    </w:p>
    <w:p w14:paraId="5A524534" w14:textId="3EE83916" w:rsidR="00910FE9" w:rsidRDefault="00910FE9" w:rsidP="00BC00E6">
      <w:pPr>
        <w:pStyle w:val="NumList"/>
        <w:rPr>
          <w:rFonts w:hint="eastAsia"/>
        </w:rPr>
      </w:pPr>
      <w:r>
        <w:t>Finally, remember to export the proper symbols and functionality for the clients of the game engine.</w:t>
      </w:r>
    </w:p>
    <w:p w14:paraId="52DC7C0D" w14:textId="77777777" w:rsidR="00910FE9" w:rsidRDefault="00910FE9" w:rsidP="00910FE9">
      <w:pPr>
        <w:pStyle w:val="Code"/>
        <w:rPr>
          <w:rFonts w:hint="eastAsia"/>
        </w:rPr>
      </w:pPr>
      <w:r>
        <w:t>export  default {</w:t>
      </w:r>
    </w:p>
    <w:p w14:paraId="6F8FEFDD" w14:textId="77777777" w:rsidR="00910FE9" w:rsidRDefault="00910FE9" w:rsidP="00910FE9">
      <w:pPr>
        <w:pStyle w:val="Code"/>
        <w:rPr>
          <w:rFonts w:hint="eastAsia"/>
        </w:rPr>
      </w:pPr>
      <w:r>
        <w:t xml:space="preserve">    // Util classes</w:t>
      </w:r>
    </w:p>
    <w:p w14:paraId="7FF1D5C3" w14:textId="77777777" w:rsidR="00910FE9" w:rsidRDefault="00910FE9" w:rsidP="00910FE9">
      <w:pPr>
        <w:pStyle w:val="Code"/>
        <w:rPr>
          <w:rFonts w:hint="eastAsia"/>
        </w:rPr>
      </w:pPr>
      <w:r>
        <w:t xml:space="preserve">    Renderable,</w:t>
      </w:r>
    </w:p>
    <w:p w14:paraId="7BA28A01" w14:textId="77777777" w:rsidR="00910FE9" w:rsidRDefault="00910FE9" w:rsidP="00910FE9">
      <w:pPr>
        <w:pStyle w:val="Code"/>
        <w:rPr>
          <w:rFonts w:hint="eastAsia"/>
        </w:rPr>
      </w:pPr>
    </w:p>
    <w:p w14:paraId="2595456C" w14:textId="77777777" w:rsidR="00910FE9" w:rsidRDefault="00910FE9" w:rsidP="00910FE9">
      <w:pPr>
        <w:pStyle w:val="Code"/>
        <w:rPr>
          <w:rFonts w:hint="eastAsia"/>
        </w:rPr>
      </w:pPr>
      <w:r>
        <w:t xml:space="preserve">    // functions</w:t>
      </w:r>
    </w:p>
    <w:p w14:paraId="6A94F9DA" w14:textId="77777777" w:rsidR="00910FE9" w:rsidRDefault="00910FE9" w:rsidP="00910FE9">
      <w:pPr>
        <w:pStyle w:val="Code"/>
        <w:rPr>
          <w:rFonts w:hint="eastAsia"/>
        </w:rPr>
      </w:pPr>
      <w:r>
        <w:t xml:space="preserve">    init, clearCanvas</w:t>
      </w:r>
    </w:p>
    <w:p w14:paraId="52595175" w14:textId="7079A1E6" w:rsidR="00910FE9" w:rsidRDefault="00910FE9" w:rsidP="00910FE9">
      <w:pPr>
        <w:pStyle w:val="Code"/>
        <w:rPr>
          <w:rFonts w:hint="eastAsia"/>
        </w:rPr>
      </w:pPr>
      <w:r>
        <w:t>}</w:t>
      </w:r>
    </w:p>
    <w:p w14:paraId="0544F79C" w14:textId="599B5587" w:rsidR="002C60F5" w:rsidRPr="00E542E1" w:rsidRDefault="005F5FBA">
      <w:pPr>
        <w:pStyle w:val="BodyTextCont"/>
        <w:rPr>
          <w:rFonts w:hint="eastAsia"/>
        </w:rPr>
        <w:pPrChange w:id="114" w:author="Kelvin Sung" w:date="2021-08-24T16:42:00Z">
          <w:pPr>
            <w:pStyle w:val="BodyTextFirst"/>
          </w:pPr>
        </w:pPrChange>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ins w:id="115" w:author="Kelvin Sung" w:date="2021-08-24T16:43:00Z">
        <w:r w:rsidR="00062278">
          <w:t xml:space="preserve"> Lastly, notice that </w:t>
        </w:r>
      </w:ins>
      <w:ins w:id="116" w:author="Kelvin Sung" w:date="2021-08-24T16:44:00Z">
        <w:r w:rsidR="00062278">
          <w:t>the</w:t>
        </w:r>
      </w:ins>
      <w:ins w:id="117" w:author="Matthew T. Munson" w:date="2021-08-29T12:24:00Z">
        <w:r w:rsidR="00A766BB">
          <w:t xml:space="preserve"> </w:t>
        </w:r>
        <w:proofErr w:type="spellStart"/>
        <w:r w:rsidR="00A766BB" w:rsidRPr="00286988">
          <w:rPr>
            <w:rStyle w:val="CodeInline"/>
            <w:rFonts w:hint="eastAsia"/>
          </w:rPr>
          <w:t>glSys</w:t>
        </w:r>
        <w:proofErr w:type="spellEnd"/>
        <w:r w:rsidR="00A766BB">
          <w:t xml:space="preserve">, </w:t>
        </w:r>
        <w:proofErr w:type="spellStart"/>
        <w:r w:rsidR="00A766BB" w:rsidRPr="00286988">
          <w:rPr>
            <w:rStyle w:val="CodeInline"/>
            <w:rFonts w:hint="eastAsia"/>
          </w:rPr>
          <w:t>vertexBuffer</w:t>
        </w:r>
        <w:proofErr w:type="spellEnd"/>
        <w:r w:rsidR="00A766BB">
          <w:t xml:space="preserve"> and </w:t>
        </w:r>
        <w:proofErr w:type="spellStart"/>
        <w:r w:rsidR="00A766BB" w:rsidRPr="00286988">
          <w:rPr>
            <w:rStyle w:val="CodeInline"/>
            <w:rFonts w:hint="eastAsia"/>
          </w:rPr>
          <w:t>shaderResources</w:t>
        </w:r>
      </w:ins>
      <w:proofErr w:type="spellEnd"/>
      <w:ins w:id="118" w:author="Kelvin Sung" w:date="2021-08-24T16:44:00Z">
        <w:r w:rsidR="00062278">
          <w:t xml:space="preserve"> </w:t>
        </w:r>
        <w:del w:id="119" w:author="Matthew T. Munson" w:date="2021-08-29T12:23:00Z">
          <w:r w:rsidR="00062278" w:rsidDel="00A766BB">
            <w:delText xml:space="preserve">game engine </w:delText>
          </w:r>
        </w:del>
        <w:r w:rsidR="00062278">
          <w:t xml:space="preserve">internal </w:t>
        </w:r>
      </w:ins>
      <w:ins w:id="120" w:author="Kelvin Sung" w:date="2021-08-24T16:43:00Z">
        <w:r w:rsidR="00062278">
          <w:t xml:space="preserve">functionality defined in the </w:t>
        </w:r>
        <w:r w:rsidR="00062278" w:rsidRPr="00062278">
          <w:rPr>
            <w:rStyle w:val="CodeInline"/>
            <w:rFonts w:hint="eastAsia"/>
            <w:rPrChange w:id="121" w:author="Kelvin Sung" w:date="2021-08-24T16:44:00Z">
              <w:rPr>
                <w:rFonts w:hint="eastAsia"/>
              </w:rPr>
            </w:rPrChange>
          </w:rPr>
          <w:t>engine/</w:t>
        </w:r>
        <w:proofErr w:type="spellStart"/>
        <w:r w:rsidR="00062278" w:rsidRPr="00062278">
          <w:rPr>
            <w:rStyle w:val="CodeInline"/>
            <w:rFonts w:hint="eastAsia"/>
            <w:rPrChange w:id="122" w:author="Kelvin Sung" w:date="2021-08-24T16:44:00Z">
              <w:rPr>
                <w:rFonts w:hint="eastAsia"/>
              </w:rPr>
            </w:rPrChange>
          </w:rPr>
          <w:t>src</w:t>
        </w:r>
        <w:proofErr w:type="spellEnd"/>
        <w:r w:rsidR="00062278" w:rsidRPr="00062278">
          <w:rPr>
            <w:rStyle w:val="CodeInline"/>
            <w:rFonts w:hint="eastAsia"/>
            <w:rPrChange w:id="123" w:author="Kelvin Sung" w:date="2021-08-24T16:44:00Z">
              <w:rPr>
                <w:rFonts w:hint="eastAsia"/>
              </w:rPr>
            </w:rPrChange>
          </w:rPr>
          <w:t>/core</w:t>
        </w:r>
        <w:r w:rsidR="00062278">
          <w:t xml:space="preserve"> folder</w:t>
        </w:r>
      </w:ins>
      <w:ins w:id="124" w:author="Matthew T. Munson" w:date="2021-08-29T12:24:00Z">
        <w:r w:rsidR="00A766BB">
          <w:t xml:space="preserve"> </w:t>
        </w:r>
      </w:ins>
      <w:ins w:id="125" w:author="Kelvin Sung" w:date="2021-08-24T16:46:00Z">
        <w:del w:id="126" w:author="Matthew T. Munson" w:date="2021-08-29T12:24:00Z">
          <w:r w:rsidR="00062278" w:rsidDel="00A766BB">
            <w:delText xml:space="preserve">, the </w:delText>
          </w:r>
        </w:del>
      </w:ins>
      <w:ins w:id="127" w:author="Kelvin Sung" w:date="2021-08-24T16:45:00Z">
        <w:del w:id="128" w:author="Matthew T. Munson" w:date="2021-08-29T12:24:00Z">
          <w:r w:rsidR="00062278" w:rsidRPr="00062278" w:rsidDel="00A766BB">
            <w:rPr>
              <w:rStyle w:val="CodeInline"/>
              <w:rFonts w:hint="eastAsia"/>
              <w:rPrChange w:id="129" w:author="Kelvin Sung" w:date="2021-08-24T16:46:00Z">
                <w:rPr>
                  <w:rFonts w:hint="eastAsia"/>
                </w:rPr>
              </w:rPrChange>
            </w:rPr>
            <w:delText>glSys</w:delText>
          </w:r>
          <w:r w:rsidR="00062278" w:rsidDel="00A766BB">
            <w:delText xml:space="preserve">, </w:delText>
          </w:r>
        </w:del>
      </w:ins>
      <w:ins w:id="130" w:author="Kelvin Sung" w:date="2021-08-24T16:44:00Z">
        <w:del w:id="131" w:author="Matthew T. Munson" w:date="2021-08-29T12:24:00Z">
          <w:r w:rsidR="00062278" w:rsidRPr="00062278" w:rsidDel="00A766BB">
            <w:rPr>
              <w:rStyle w:val="CodeInline"/>
              <w:rFonts w:hint="eastAsia"/>
              <w:rPrChange w:id="132" w:author="Kelvin Sung" w:date="2021-08-24T16:46:00Z">
                <w:rPr>
                  <w:rFonts w:hint="eastAsia"/>
                </w:rPr>
              </w:rPrChange>
            </w:rPr>
            <w:delText>vertex</w:delText>
          </w:r>
        </w:del>
      </w:ins>
      <w:ins w:id="133" w:author="Kelvin Sung" w:date="2021-08-24T16:45:00Z">
        <w:del w:id="134" w:author="Matthew T. Munson" w:date="2021-08-29T12:24:00Z">
          <w:r w:rsidR="00062278" w:rsidRPr="00062278" w:rsidDel="00A766BB">
            <w:rPr>
              <w:rStyle w:val="CodeInline"/>
              <w:rFonts w:hint="eastAsia"/>
              <w:rPrChange w:id="135" w:author="Kelvin Sung" w:date="2021-08-24T16:46:00Z">
                <w:rPr>
                  <w:rFonts w:hint="eastAsia"/>
                </w:rPr>
              </w:rPrChange>
            </w:rPr>
            <w:delText>B</w:delText>
          </w:r>
        </w:del>
      </w:ins>
      <w:ins w:id="136" w:author="Kelvin Sung" w:date="2021-08-24T16:44:00Z">
        <w:del w:id="137" w:author="Matthew T. Munson" w:date="2021-08-29T12:24:00Z">
          <w:r w:rsidR="00062278" w:rsidRPr="00062278" w:rsidDel="00A766BB">
            <w:rPr>
              <w:rStyle w:val="CodeInline"/>
              <w:rFonts w:hint="eastAsia"/>
              <w:rPrChange w:id="138" w:author="Kelvin Sung" w:date="2021-08-24T16:46:00Z">
                <w:rPr>
                  <w:rFonts w:hint="eastAsia"/>
                </w:rPr>
              </w:rPrChange>
            </w:rPr>
            <w:delText>uffer</w:delText>
          </w:r>
        </w:del>
      </w:ins>
      <w:ins w:id="139" w:author="Kelvin Sung" w:date="2021-08-24T16:45:00Z">
        <w:del w:id="140" w:author="Matthew T. Munson" w:date="2021-08-29T12:24:00Z">
          <w:r w:rsidR="00062278" w:rsidDel="00A766BB">
            <w:delText xml:space="preserve"> and </w:delText>
          </w:r>
          <w:r w:rsidR="00062278" w:rsidRPr="00062278" w:rsidDel="00A766BB">
            <w:rPr>
              <w:rStyle w:val="CodeInline"/>
              <w:rFonts w:hint="eastAsia"/>
              <w:rPrChange w:id="141" w:author="Kelvin Sung" w:date="2021-08-24T16:46:00Z">
                <w:rPr>
                  <w:rFonts w:hint="eastAsia"/>
                </w:rPr>
              </w:rPrChange>
            </w:rPr>
            <w:delText>shaderResources</w:delText>
          </w:r>
        </w:del>
      </w:ins>
      <w:ins w:id="142" w:author="Kelvin Sung" w:date="2021-08-24T16:46:00Z">
        <w:del w:id="143" w:author="Matthew T. Munson" w:date="2021-08-29T12:24:00Z">
          <w:r w:rsidR="00062278" w:rsidDel="00A766BB">
            <w:delText xml:space="preserve"> modules</w:delText>
          </w:r>
        </w:del>
      </w:ins>
      <w:ins w:id="144" w:author="Kelvin Sung" w:date="2021-08-24T16:44:00Z">
        <w:del w:id="145" w:author="Matthew T. Munson" w:date="2021-08-29T12:24:00Z">
          <w:r w:rsidR="00062278" w:rsidDel="00A766BB">
            <w:delText xml:space="preserve"> </w:delText>
          </w:r>
        </w:del>
      </w:ins>
      <w:ins w:id="146" w:author="Kelvin Sung" w:date="2021-08-24T16:43:00Z">
        <w:r w:rsidR="00062278">
          <w:t xml:space="preserve">are </w:t>
        </w:r>
      </w:ins>
      <w:ins w:id="147" w:author="Kelvin Sung" w:date="2021-08-24T16:45:00Z">
        <w:r w:rsidR="00062278">
          <w:t xml:space="preserve">not </w:t>
        </w:r>
      </w:ins>
      <w:ins w:id="148" w:author="Kelvin Sung" w:date="2021-08-24T16:43:00Z">
        <w:r w:rsidR="00062278">
          <w:t xml:space="preserve">exported by </w:t>
        </w:r>
        <w:r w:rsidR="00062278" w:rsidRPr="00062278">
          <w:rPr>
            <w:rStyle w:val="CodeInline"/>
            <w:rFonts w:hint="eastAsia"/>
            <w:rPrChange w:id="149" w:author="Kelvin Sung" w:date="2021-08-24T16:47:00Z">
              <w:rPr>
                <w:rFonts w:hint="eastAsia"/>
              </w:rPr>
            </w:rPrChange>
          </w:rPr>
          <w:t>index.js</w:t>
        </w:r>
      </w:ins>
      <w:ins w:id="150" w:author="Kelvin Sung" w:date="2021-08-24T16:45:00Z">
        <w:r w:rsidR="00062278">
          <w:t xml:space="preserve"> and thus are not accessible </w:t>
        </w:r>
        <w:del w:id="151" w:author="Jeb Pavleas" w:date="2021-08-25T16:35:00Z">
          <w:r w:rsidR="00062278" w:rsidDel="009277DE">
            <w:delText>by</w:delText>
          </w:r>
        </w:del>
      </w:ins>
      <w:ins w:id="152" w:author="Jeb Pavleas" w:date="2021-08-25T16:35:00Z">
        <w:r w:rsidR="009277DE">
          <w:t>to</w:t>
        </w:r>
      </w:ins>
      <w:ins w:id="153" w:author="Kelvin Sung" w:date="2021-08-24T16:45:00Z">
        <w:r w:rsidR="00062278">
          <w:t xml:space="preserve"> the game developers.</w:t>
        </w:r>
      </w:ins>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28EE6434" w:rsidR="00383959" w:rsidRPr="00C223E8" w:rsidRDefault="002873BA" w:rsidP="00BC4335">
      <w:pPr>
        <w:pStyle w:val="BodyTextFirst"/>
        <w:rPr>
          <w:rFonts w:hint="eastAsia"/>
        </w:rPr>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rPr>
          <w:rFonts w:hint="eastAsia"/>
        </w:rPr>
      </w:pPr>
      <w:r w:rsidRPr="00C223E8">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51D93CAC" w:rsidR="00383959" w:rsidRPr="00C223E8" w:rsidRDefault="00383959" w:rsidP="00383959">
      <w:pPr>
        <w:pStyle w:val="NumList"/>
        <w:rPr>
          <w:rFonts w:hint="eastAsia"/>
        </w:rPr>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w:t>
      </w:r>
      <w:ins w:id="154" w:author="Kelvin Sung" w:date="2021-08-24T16:50:00Z">
        <w:r w:rsidR="00977DAA">
          <w:rPr>
            <w:rStyle w:val="CodeInline"/>
          </w:rPr>
          <w:t>d</w:t>
        </w:r>
      </w:ins>
      <w:ins w:id="155" w:author="Jeb Pavleas" w:date="2021-08-25T16:36:00Z">
        <w:r w:rsidR="009277DE">
          <w:rPr>
            <w:rStyle w:val="CodeInline"/>
          </w:rPr>
          <w:t>er</w:t>
        </w:r>
      </w:ins>
      <w:del w:id="156" w:author="Jeb Pavleas" w:date="2021-08-25T16:36:00Z">
        <w:r w:rsidR="00C94171" w:rsidRPr="00B14E9F" w:rsidDel="009277DE">
          <w:rPr>
            <w:rStyle w:val="CodeInline"/>
          </w:rPr>
          <w:delText>re</w:delText>
        </w:r>
      </w:del>
      <w:r w:rsidR="00C94171" w:rsidRPr="00B14E9F">
        <w:rPr>
          <w:rStyle w:val="CodeInline"/>
        </w:rPr>
        <w:t>_reso</w:t>
      </w:r>
      <w:ins w:id="157" w:author="Matthew T. Munson" w:date="2021-08-29T12:24:00Z">
        <w:r w:rsidR="00A766BB">
          <w:rPr>
            <w:rStyle w:val="CodeInline"/>
          </w:rPr>
          <w:t>ur</w:t>
        </w:r>
      </w:ins>
      <w:del w:id="158" w:author="Matthew T. Munson" w:date="2021-08-29T12:24:00Z">
        <w:r w:rsidR="00C94171" w:rsidRPr="00B14E9F" w:rsidDel="00A766BB">
          <w:rPr>
            <w:rStyle w:val="CodeInline"/>
          </w:rPr>
          <w:delText>ru</w:delText>
        </w:r>
      </w:del>
      <w:r w:rsidR="00C94171" w:rsidRPr="00B14E9F">
        <w:rPr>
          <w:rStyle w:val="CodeInline"/>
        </w:rPr>
        <w:t>ces.js</w:t>
      </w:r>
      <w:r w:rsidR="00C94171">
        <w:t xml:space="preserve">, </w:t>
      </w:r>
      <w:r w:rsidRPr="00C223E8">
        <w:t xml:space="preserve">and </w:t>
      </w:r>
      <w:del w:id="159" w:author="Kelvin Sung" w:date="2021-08-24T16:57:00Z">
        <w:r w:rsidRPr="00C223E8" w:rsidDel="00167795">
          <w:delText xml:space="preserve">create </w:delText>
        </w:r>
      </w:del>
      <w:ins w:id="160" w:author="Kelvin Sung" w:date="2021-08-24T16:57:00Z">
        <w:r w:rsidR="00167795">
          <w:t xml:space="preserve">define the </w:t>
        </w:r>
        <w:r w:rsidR="00167795" w:rsidRPr="00167795">
          <w:rPr>
            <w:rStyle w:val="CodeInline"/>
            <w:rFonts w:hint="eastAsia"/>
            <w:rPrChange w:id="161" w:author="Kelvin Sung" w:date="2021-08-24T16:57:00Z">
              <w:rPr>
                <w:rFonts w:hint="eastAsia"/>
              </w:rPr>
            </w:rPrChange>
          </w:rPr>
          <w:t>Renderable</w:t>
        </w:r>
        <w:r w:rsidR="00167795">
          <w:t xml:space="preserve"> class with </w:t>
        </w:r>
      </w:ins>
      <w:r w:rsidRPr="00C223E8">
        <w:t>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rFonts w:hint="eastAsia"/>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rFonts w:hint="eastAsia"/>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rFonts w:hint="eastAsia"/>
          <w:noProof w:val="0"/>
        </w:rPr>
      </w:pPr>
      <w:r>
        <w:rPr>
          <w:noProof w:val="0"/>
        </w:rPr>
        <w:t>c</w:t>
      </w:r>
      <w:r w:rsidR="003F6337">
        <w:rPr>
          <w:noProof w:val="0"/>
        </w:rPr>
        <w:t>lass Renderable {</w:t>
      </w:r>
    </w:p>
    <w:p w14:paraId="1134B422" w14:textId="19AD258C" w:rsidR="003F6337" w:rsidRDefault="00886E78" w:rsidP="00BC4335">
      <w:pPr>
        <w:pStyle w:val="Code"/>
        <w:rPr>
          <w:rFonts w:hint="eastAsia"/>
          <w:noProof w:val="0"/>
        </w:rPr>
      </w:pPr>
      <w:r>
        <w:rPr>
          <w:noProof w:val="0"/>
        </w:rPr>
        <w:t xml:space="preserve">    </w:t>
      </w:r>
      <w:r w:rsidR="00480E7E">
        <w:rPr>
          <w:noProof w:val="0"/>
        </w:rPr>
        <w:t>c</w:t>
      </w:r>
      <w:r w:rsidR="003F6337">
        <w:rPr>
          <w:noProof w:val="0"/>
        </w:rPr>
        <w:t>onstructor() {</w:t>
      </w:r>
    </w:p>
    <w:p w14:paraId="2DEF3AFE" w14:textId="228624BB" w:rsidR="003F6337" w:rsidRDefault="00886E78" w:rsidP="00BC4335">
      <w:pPr>
        <w:pStyle w:val="Code"/>
        <w:rPr>
          <w:rFonts w:hint="eastAsia"/>
          <w:noProof w:val="0"/>
        </w:rPr>
      </w:pPr>
      <w:r>
        <w:rPr>
          <w:noProof w:val="0"/>
        </w:rPr>
        <w:t xml:space="preserve">        </w:t>
      </w:r>
      <w:proofErr w:type="spellStart"/>
      <w:r w:rsidR="003F6337">
        <w:rPr>
          <w:noProof w:val="0"/>
        </w:rPr>
        <w:t>this.mShader</w:t>
      </w:r>
      <w:proofErr w:type="spell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rFonts w:hint="eastAsia"/>
          <w:noProof w:val="0"/>
        </w:rPr>
      </w:pPr>
      <w:r>
        <w:rPr>
          <w:noProof w:val="0"/>
        </w:rPr>
        <w:t xml:space="preserve">        </w:t>
      </w:r>
      <w:proofErr w:type="spellStart"/>
      <w:r w:rsidR="003F6337">
        <w:rPr>
          <w:noProof w:val="0"/>
        </w:rPr>
        <w:t>this.mColor</w:t>
      </w:r>
      <w:proofErr w:type="spellEnd"/>
      <w:r w:rsidR="003F6337">
        <w:rPr>
          <w:noProof w:val="0"/>
        </w:rPr>
        <w:t xml:space="preserve"> = [1, 1, 1, 1]; // color of pixel</w:t>
      </w:r>
    </w:p>
    <w:p w14:paraId="7F184008" w14:textId="093D6D87" w:rsidR="003F6337" w:rsidRDefault="003F6337" w:rsidP="00B14E9F">
      <w:pPr>
        <w:pStyle w:val="Code"/>
        <w:ind w:firstLine="360"/>
        <w:rPr>
          <w:rFonts w:hint="eastAsia"/>
          <w:noProof w:val="0"/>
        </w:rPr>
      </w:pPr>
      <w:r>
        <w:rPr>
          <w:noProof w:val="0"/>
        </w:rPr>
        <w:t>}</w:t>
      </w:r>
    </w:p>
    <w:p w14:paraId="0C34AA4A" w14:textId="1499B48C" w:rsidR="00886E78" w:rsidRDefault="00886E78" w:rsidP="00B14E9F">
      <w:pPr>
        <w:pStyle w:val="Code"/>
        <w:rPr>
          <w:rFonts w:hint="eastAsia"/>
          <w:noProof w:val="0"/>
        </w:rPr>
      </w:pPr>
      <w:commentRangeStart w:id="162"/>
      <w:commentRangeStart w:id="163"/>
      <w:r>
        <w:rPr>
          <w:noProof w:val="0"/>
        </w:rPr>
        <w:t xml:space="preserve">    …</w:t>
      </w:r>
      <w:commentRangeEnd w:id="162"/>
      <w:r w:rsidR="00B649B0">
        <w:rPr>
          <w:rStyle w:val="CommentReference"/>
          <w:rFonts w:asciiTheme="minorHAnsi" w:hAnsiTheme="minorHAnsi"/>
          <w:noProof w:val="0"/>
        </w:rPr>
        <w:commentReference w:id="162"/>
      </w:r>
      <w:commentRangeEnd w:id="163"/>
      <w:r w:rsidR="009475F1">
        <w:rPr>
          <w:rStyle w:val="CommentReference"/>
          <w:rFonts w:asciiTheme="minorHAnsi" w:hAnsiTheme="minorHAnsi"/>
          <w:noProof w:val="0"/>
        </w:rPr>
        <w:commentReference w:id="163"/>
      </w:r>
      <w:ins w:id="164" w:author="Kelvin Sung" w:date="2021-08-26T09:36:00Z">
        <w:r w:rsidR="009475F1" w:rsidRPr="009475F1">
          <w:rPr>
            <w:noProof w:val="0"/>
          </w:rPr>
          <w:t xml:space="preserve"> implementation to follow …</w:t>
        </w:r>
      </w:ins>
    </w:p>
    <w:p w14:paraId="5D0CD6C4" w14:textId="5097F7CA" w:rsidR="00886E78" w:rsidRPr="00C223E8" w:rsidRDefault="00886E78">
      <w:pPr>
        <w:pStyle w:val="Code"/>
        <w:rPr>
          <w:rFonts w:hint="eastAsia"/>
          <w:noProof w:val="0"/>
        </w:rPr>
      </w:pPr>
      <w:r>
        <w:rPr>
          <w:noProof w:val="0"/>
        </w:rPr>
        <w:t>}</w:t>
      </w:r>
    </w:p>
    <w:p w14:paraId="605D78F4" w14:textId="19CC9A05" w:rsidR="00383959" w:rsidRPr="00C223E8" w:rsidRDefault="00383959" w:rsidP="00383959">
      <w:pPr>
        <w:pStyle w:val="NumList"/>
        <w:rPr>
          <w:rFonts w:hint="eastAsia"/>
        </w:rPr>
      </w:pPr>
      <w:r w:rsidRPr="00C223E8">
        <w:lastRenderedPageBreak/>
        <w:t xml:space="preserve">Define a </w:t>
      </w:r>
      <w:r w:rsidR="007A5179" w:rsidRPr="00C223E8">
        <w:rPr>
          <w:rStyle w:val="CodeInline"/>
        </w:rPr>
        <w:t>d</w:t>
      </w:r>
      <w:r w:rsidRPr="00C223E8">
        <w:rPr>
          <w:rStyle w:val="CodeInline"/>
        </w:rPr>
        <w:t>raw</w:t>
      </w:r>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rFonts w:hint="eastAsia"/>
          <w:noProof w:val="0"/>
        </w:rPr>
      </w:pPr>
      <w:r>
        <w:rPr>
          <w:noProof w:val="0"/>
        </w:rPr>
        <w:t>draw() {</w:t>
      </w:r>
    </w:p>
    <w:p w14:paraId="048ABD34" w14:textId="77777777" w:rsidR="003F6337" w:rsidRDefault="003F6337" w:rsidP="00BC4335">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98934DA" w14:textId="77777777" w:rsidR="003F6337" w:rsidRDefault="003F6337" w:rsidP="00BC4335">
      <w:pPr>
        <w:pStyle w:val="Code"/>
        <w:rPr>
          <w:rFonts w:hint="eastAsia"/>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rFonts w:hint="eastAsia"/>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rFonts w:hint="eastAsia"/>
          <w:noProof w:val="0"/>
        </w:rPr>
      </w:pPr>
      <w:r>
        <w:rPr>
          <w:noProof w:val="0"/>
        </w:rPr>
        <w:t>}</w:t>
      </w:r>
    </w:p>
    <w:p w14:paraId="7BFE92BA" w14:textId="149F96E2" w:rsidR="00383959" w:rsidRPr="00C223E8" w:rsidRDefault="00383959" w:rsidP="00F9439C">
      <w:pPr>
        <w:pStyle w:val="BodyTextFirst"/>
        <w:rPr>
          <w:rFonts w:hint="eastAsia"/>
        </w:rPr>
      </w:pPr>
      <w:r w:rsidRPr="00C223E8">
        <w:t xml:space="preserve">Notice that it is important to activate the proper GLSL shader in the GPU by calling the </w:t>
      </w:r>
      <w:r w:rsidR="006A3776" w:rsidRPr="00C223E8">
        <w:rPr>
          <w:rStyle w:val="CodeInline"/>
        </w:rPr>
        <w:t>activate</w:t>
      </w:r>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rPr>
          <w:rFonts w:hint="eastAsia"/>
        </w:rPr>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rFonts w:hint="eastAsia"/>
          <w:noProof w:val="0"/>
        </w:rPr>
      </w:pPr>
      <w:proofErr w:type="spellStart"/>
      <w:r>
        <w:rPr>
          <w:noProof w:val="0"/>
        </w:rPr>
        <w:t>setColor</w:t>
      </w:r>
      <w:proofErr w:type="spellEnd"/>
      <w:r>
        <w:rPr>
          <w:noProof w:val="0"/>
        </w:rPr>
        <w:t>(color) {</w:t>
      </w:r>
      <w:proofErr w:type="spellStart"/>
      <w:r>
        <w:rPr>
          <w:noProof w:val="0"/>
        </w:rPr>
        <w:t>this.mColor</w:t>
      </w:r>
      <w:proofErr w:type="spellEnd"/>
      <w:r>
        <w:rPr>
          <w:noProof w:val="0"/>
        </w:rPr>
        <w:t xml:space="preserve"> = color; }</w:t>
      </w:r>
    </w:p>
    <w:p w14:paraId="0FFFB798" w14:textId="77777777" w:rsidR="00383959" w:rsidRPr="00C223E8" w:rsidRDefault="003F6337" w:rsidP="00BC4335">
      <w:pPr>
        <w:pStyle w:val="Code"/>
        <w:rPr>
          <w:rFonts w:hint="eastAsia"/>
          <w:noProof w:val="0"/>
        </w:rPr>
      </w:pPr>
      <w:proofErr w:type="spellStart"/>
      <w:r>
        <w:rPr>
          <w:noProof w:val="0"/>
        </w:rPr>
        <w:t>getColor</w:t>
      </w:r>
      <w:proofErr w:type="spell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rPr>
          <w:rFonts w:hint="eastAsia"/>
        </w:rPr>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rPr>
          <w:rFonts w:hint="eastAsia"/>
        </w:rPr>
      </w:pPr>
      <w:r w:rsidRPr="006755C0">
        <w:t>export default Renderable;</w:t>
      </w:r>
    </w:p>
    <w:p w14:paraId="1E339D66" w14:textId="0DA76B35" w:rsidR="00383959" w:rsidRPr="00C223E8" w:rsidRDefault="00383959" w:rsidP="00B14E9F">
      <w:pPr>
        <w:pStyle w:val="BodyTextFirst"/>
        <w:rPr>
          <w:rFonts w:hint="eastAsia"/>
        </w:rPr>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3C9FE20B" w:rsidR="00383959" w:rsidRPr="00C223E8" w:rsidRDefault="00383959" w:rsidP="00BC4335">
      <w:pPr>
        <w:pStyle w:val="BodyTextFirst"/>
        <w:rPr>
          <w:rFonts w:hint="eastAsia"/>
        </w:rPr>
      </w:pPr>
      <w:r w:rsidRPr="00C223E8">
        <w:t xml:space="preserve">To test </w:t>
      </w:r>
      <w:proofErr w:type="spellStart"/>
      <w:r w:rsidR="00910AE5">
        <w:rPr>
          <w:rStyle w:val="CodeInline"/>
        </w:rPr>
        <w:t>Renderable</w:t>
      </w:r>
      <w:proofErr w:type="spellEnd"/>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 xml:space="preserve">and a red instance of the </w:t>
      </w:r>
      <w:r w:rsidR="00EB47E5">
        <w:t>class</w:t>
      </w:r>
      <w:r w:rsidR="00EB47E5" w:rsidRPr="00C223E8">
        <w:t xml:space="preserve"> </w:t>
      </w:r>
      <w:r w:rsidRPr="00C223E8">
        <w:t>are created and drawn as follows:</w:t>
      </w:r>
    </w:p>
    <w:p w14:paraId="1C9E3C65" w14:textId="77777777" w:rsidR="007E1F06" w:rsidRDefault="007E1F06" w:rsidP="007E1F06">
      <w:pPr>
        <w:pStyle w:val="Code"/>
        <w:rPr>
          <w:rFonts w:hint="eastAsia"/>
          <w:noProof w:val="0"/>
        </w:rPr>
      </w:pPr>
      <w:r>
        <w:rPr>
          <w:noProof w:val="0"/>
        </w:rPr>
        <w:t>// client program simple import from engine/index.js for all engine symbols</w:t>
      </w:r>
    </w:p>
    <w:p w14:paraId="01E9FB08" w14:textId="288DAE7B" w:rsidR="007E1F06" w:rsidRDefault="007E1F06" w:rsidP="007E1F06">
      <w:pPr>
        <w:pStyle w:val="Code"/>
        <w:rPr>
          <w:rFonts w:hint="eastAsia"/>
          <w:noProof w:val="0"/>
        </w:rPr>
      </w:pPr>
      <w:r>
        <w:rPr>
          <w:noProof w:val="0"/>
        </w:rPr>
        <w:t>import engine from "../engine/index.js";</w:t>
      </w:r>
    </w:p>
    <w:p w14:paraId="5E6B5C0E" w14:textId="77777777" w:rsidR="007E1F06" w:rsidRDefault="007E1F06" w:rsidP="007E1F06">
      <w:pPr>
        <w:pStyle w:val="Code"/>
        <w:rPr>
          <w:rFonts w:hint="eastAsia"/>
          <w:noProof w:val="0"/>
        </w:rPr>
      </w:pPr>
    </w:p>
    <w:p w14:paraId="0B6921F6" w14:textId="55FDBA89" w:rsidR="00984104" w:rsidRDefault="00984104" w:rsidP="00BC4335">
      <w:pPr>
        <w:pStyle w:val="Code"/>
        <w:rPr>
          <w:rFonts w:hint="eastAsia"/>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rFonts w:hint="eastAsia"/>
          <w:noProof w:val="0"/>
        </w:rPr>
      </w:pPr>
      <w:r>
        <w:rPr>
          <w:noProof w:val="0"/>
        </w:rPr>
        <w:t xml:space="preserve">    </w:t>
      </w:r>
      <w:r w:rsidR="00984104">
        <w:rPr>
          <w:noProof w:val="0"/>
        </w:rPr>
        <w:t xml:space="preserve">    </w:t>
      </w:r>
      <w:proofErr w:type="spellStart"/>
      <w:r w:rsidR="00984104">
        <w:rPr>
          <w:noProof w:val="0"/>
        </w:rPr>
        <w:t>engine.init</w:t>
      </w:r>
      <w:proofErr w:type="spell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rFonts w:hint="eastAsia"/>
          <w:noProof w:val="0"/>
        </w:rPr>
      </w:pPr>
      <w:r>
        <w:rPr>
          <w:noProof w:val="0"/>
        </w:rPr>
        <w:t xml:space="preserve">    </w:t>
      </w:r>
    </w:p>
    <w:p w14:paraId="6038C63D" w14:textId="4457AEA3"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r>
        <w:rPr>
          <w:noProof w:val="0"/>
        </w:rPr>
        <w:t>this.mWhiteSq</w:t>
      </w:r>
      <w:proofErr w:type="spell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r>
        <w:rPr>
          <w:noProof w:val="0"/>
        </w:rPr>
        <w:t>this.mWhiteSq.setColor</w:t>
      </w:r>
      <w:proofErr w:type="spellEnd"/>
      <w:r>
        <w:rPr>
          <w:noProof w:val="0"/>
        </w:rPr>
        <w:t>([1, 1, 1, 1]);</w:t>
      </w:r>
    </w:p>
    <w:p w14:paraId="30670649" w14:textId="7A409D60"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r>
        <w:rPr>
          <w:noProof w:val="0"/>
        </w:rPr>
        <w:t>this.mRedSq</w:t>
      </w:r>
      <w:proofErr w:type="spell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r>
        <w:rPr>
          <w:noProof w:val="0"/>
        </w:rPr>
        <w:t>this.mRedSq.setColor</w:t>
      </w:r>
      <w:proofErr w:type="spellEnd"/>
      <w:r>
        <w:rPr>
          <w:noProof w:val="0"/>
        </w:rPr>
        <w:t>([1, 0, 0, 1]);</w:t>
      </w:r>
    </w:p>
    <w:p w14:paraId="03776555" w14:textId="77777777" w:rsidR="00383959" w:rsidRPr="00C223E8" w:rsidRDefault="00F3579A" w:rsidP="00BC4335">
      <w:pPr>
        <w:pStyle w:val="Code"/>
        <w:rPr>
          <w:rFonts w:hint="eastAsia"/>
          <w:noProof w:val="0"/>
        </w:rPr>
      </w:pPr>
      <w:r>
        <w:rPr>
          <w:noProof w:val="0"/>
        </w:rPr>
        <w:t xml:space="preserve">    </w:t>
      </w:r>
    </w:p>
    <w:p w14:paraId="1677269A" w14:textId="59505534"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r w:rsidR="00984104">
        <w:rPr>
          <w:noProof w:val="0"/>
        </w:rPr>
        <w:t>engine.clearCanvas</w:t>
      </w:r>
      <w:proofErr w:type="spellEnd"/>
      <w:r w:rsidR="00984104">
        <w:rPr>
          <w:noProof w:val="0"/>
        </w:rPr>
        <w:t>([0, 0.8, 0, 1]);</w:t>
      </w:r>
      <w:r>
        <w:rPr>
          <w:noProof w:val="0"/>
        </w:rPr>
        <w:t xml:space="preserve">  // Clear the canvas    </w:t>
      </w:r>
    </w:p>
    <w:p w14:paraId="3E23E0AB" w14:textId="77777777" w:rsidR="00383959" w:rsidRPr="00C223E8" w:rsidRDefault="00383959" w:rsidP="00BC4335">
      <w:pPr>
        <w:pStyle w:val="Code"/>
        <w:rPr>
          <w:rFonts w:hint="eastAsia"/>
          <w:noProof w:val="0"/>
        </w:rPr>
      </w:pPr>
    </w:p>
    <w:p w14:paraId="016EE8A6" w14:textId="3668B426"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r>
        <w:rPr>
          <w:noProof w:val="0"/>
        </w:rPr>
        <w:t>this.mWhiteSq.draw</w:t>
      </w:r>
      <w:proofErr w:type="spellEnd"/>
      <w:r>
        <w:rPr>
          <w:noProof w:val="0"/>
        </w:rPr>
        <w:t>();</w:t>
      </w:r>
    </w:p>
    <w:p w14:paraId="273B5F98" w14:textId="77777777" w:rsidR="00383959" w:rsidRPr="00C223E8" w:rsidRDefault="00F3579A" w:rsidP="00BC4335">
      <w:pPr>
        <w:pStyle w:val="Code"/>
        <w:rPr>
          <w:rFonts w:hint="eastAsia"/>
          <w:noProof w:val="0"/>
        </w:rPr>
      </w:pPr>
      <w:r>
        <w:rPr>
          <w:noProof w:val="0"/>
        </w:rPr>
        <w:t xml:space="preserve">    </w:t>
      </w:r>
    </w:p>
    <w:p w14:paraId="2BCF20A6" w14:textId="7EA98C22"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rFonts w:hint="eastAsia"/>
          <w:noProof w:val="0"/>
        </w:rPr>
      </w:pPr>
      <w:r>
        <w:rPr>
          <w:noProof w:val="0"/>
        </w:rPr>
        <w:t xml:space="preserve">    </w:t>
      </w:r>
      <w:r w:rsidR="00984104">
        <w:rPr>
          <w:noProof w:val="0"/>
        </w:rPr>
        <w:t xml:space="preserve">    </w:t>
      </w:r>
      <w:proofErr w:type="spellStart"/>
      <w:r>
        <w:rPr>
          <w:noProof w:val="0"/>
        </w:rPr>
        <w:t>this.mRedSq.draw</w:t>
      </w:r>
      <w:proofErr w:type="spellEnd"/>
      <w:r>
        <w:rPr>
          <w:noProof w:val="0"/>
        </w:rPr>
        <w:t xml:space="preserve">(); </w:t>
      </w:r>
    </w:p>
    <w:p w14:paraId="44245B01" w14:textId="0B7EA48A" w:rsidR="00383959" w:rsidRPr="00C223E8" w:rsidRDefault="00984104" w:rsidP="00BC4335">
      <w:pPr>
        <w:pStyle w:val="Code"/>
        <w:rPr>
          <w:rFonts w:hint="eastAsia"/>
          <w:noProof w:val="0"/>
        </w:rPr>
      </w:pPr>
      <w:r>
        <w:rPr>
          <w:noProof w:val="0"/>
        </w:rPr>
        <w:lastRenderedPageBreak/>
        <w:t xml:space="preserve">    }</w:t>
      </w:r>
      <w:r w:rsidR="00F3579A">
        <w:rPr>
          <w:noProof w:val="0"/>
        </w:rPr>
        <w:t xml:space="preserve"> </w:t>
      </w:r>
    </w:p>
    <w:p w14:paraId="41C41DA0" w14:textId="2159E84F" w:rsidR="00383959" w:rsidRPr="00C223E8" w:rsidRDefault="00F3579A" w:rsidP="00BC4335">
      <w:pPr>
        <w:pStyle w:val="Code"/>
        <w:rPr>
          <w:rFonts w:hint="eastAsia"/>
          <w:noProof w:val="0"/>
        </w:rPr>
      </w:pPr>
      <w:r>
        <w:rPr>
          <w:noProof w:val="0"/>
        </w:rPr>
        <w:t>}</w:t>
      </w:r>
    </w:p>
    <w:p w14:paraId="1BB166A2" w14:textId="25597208" w:rsidR="00383959" w:rsidRPr="00C223E8" w:rsidRDefault="00383959" w:rsidP="00F9439C">
      <w:pPr>
        <w:pStyle w:val="BodyTextFirst"/>
        <w:rPr>
          <w:rFonts w:hint="eastAsia"/>
        </w:rPr>
      </w:pPr>
      <w:r w:rsidRPr="00C223E8">
        <w:t xml:space="preserve">In the code from </w:t>
      </w:r>
      <w:proofErr w:type="spellStart"/>
      <w:r w:rsidRPr="00C223E8">
        <w:rPr>
          <w:rStyle w:val="CodeInline"/>
        </w:rPr>
        <w:t>src</w:t>
      </w:r>
      <w:proofErr w:type="spellEnd"/>
      <w:r w:rsidRPr="00C223E8">
        <w:rPr>
          <w:rStyle w:val="CodeInline"/>
        </w:rPr>
        <w:t>/</w:t>
      </w:r>
      <w:proofErr w:type="spellStart"/>
      <w:r w:rsidR="00E65399">
        <w:rPr>
          <w:rStyle w:val="CodeInline"/>
        </w:rPr>
        <w:t>my_game</w:t>
      </w:r>
      <w:proofErr w:type="spellEnd"/>
      <w:r w:rsidR="00E65399">
        <w:rPr>
          <w:rStyle w:val="CodeInline"/>
        </w:rPr>
        <w:t>/</w:t>
      </w:r>
      <w:r w:rsidR="00984104">
        <w:rPr>
          <w:rStyle w:val="CodeInline"/>
        </w:rPr>
        <w:t>my_game</w:t>
      </w:r>
      <w:r w:rsidRPr="00C223E8">
        <w:rPr>
          <w:rStyle w:val="CodeInline"/>
        </w:rPr>
        <w:t>.js</w:t>
      </w:r>
      <w:r w:rsidRPr="00C223E8">
        <w:t xml:space="preserve">, </w:t>
      </w:r>
      <w:r w:rsidR="00194AF7">
        <w:t xml:space="preserve">notice that the </w:t>
      </w:r>
      <w:r w:rsidR="00194AF7" w:rsidRPr="00B14E9F">
        <w:rPr>
          <w:rStyle w:val="CodeInline"/>
        </w:rPr>
        <w:t>import</w:t>
      </w:r>
      <w:r w:rsidR="00194AF7">
        <w:t xml:space="preserve"> statement is modified to import from the </w:t>
      </w:r>
      <w:r w:rsidR="005A7CA7">
        <w:t xml:space="preserve">engine access </w:t>
      </w:r>
      <w:ins w:id="165" w:author="Jeb Pavleas" w:date="2021-08-25T16:45:00Z">
        <w:r w:rsidR="00B649B0">
          <w:t xml:space="preserve">file, </w:t>
        </w:r>
      </w:ins>
      <w:r w:rsidR="00194AF7" w:rsidRPr="00B14E9F">
        <w:rPr>
          <w:rStyle w:val="CodeInline"/>
        </w:rPr>
        <w:t>index.js</w:t>
      </w:r>
      <w:del w:id="166" w:author="Jeb Pavleas" w:date="2021-08-25T16:45:00Z">
        <w:r w:rsidR="00194AF7" w:rsidDel="00B649B0">
          <w:delText xml:space="preserve"> file</w:delText>
        </w:r>
      </w:del>
      <w:r w:rsidR="00194AF7">
        <w:t xml:space="preserve">. Additionally,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rPr>
          <w:rFonts w:hint="eastAsia"/>
        </w:r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rPr>
          <w:rFonts w:hint="eastAsia"/>
        </w:r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4FCD491E" w:rsidR="004E6871" w:rsidRPr="00C223E8" w:rsidRDefault="00383959" w:rsidP="004E6871">
      <w:pPr>
        <w:pStyle w:val="NumList"/>
        <w:numPr>
          <w:ilvl w:val="0"/>
          <w:numId w:val="24"/>
        </w:numPr>
        <w:rPr>
          <w:rFonts w:hint="eastAsia"/>
        </w:r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ins w:id="167" w:author="Kelvin Sung" w:date="2021-08-24T17:00:00Z">
        <w:r w:rsidR="00AD07A3">
          <w:rPr>
            <w:rStyle w:val="CodeInline"/>
          </w:rPr>
          <w:t>()</w:t>
        </w:r>
      </w:ins>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t>
      </w:r>
      <w:del w:id="168" w:author="Kelvin Sung" w:date="2021-08-24T17:00:00Z">
        <w:r w:rsidR="00EF44C1" w:rsidRPr="00C223E8" w:rsidDel="00F029D8">
          <w:delText xml:space="preserve">will </w:delText>
        </w:r>
      </w:del>
      <w:ins w:id="169" w:author="Kelvin Sung" w:date="2021-08-24T17:00:00Z">
        <w:r w:rsidR="00F029D8">
          <w:t xml:space="preserve">are </w:t>
        </w:r>
      </w:ins>
      <w:r w:rsidR="00EF44C1" w:rsidRPr="00C223E8">
        <w:t xml:space="preserve">only </w:t>
      </w:r>
      <w:del w:id="170" w:author="Kelvin Sung" w:date="2021-08-24T17:00:00Z">
        <w:r w:rsidR="00EF44C1" w:rsidRPr="00C223E8" w:rsidDel="00F029D8">
          <w:delText xml:space="preserve">be </w:delText>
        </w:r>
      </w:del>
      <w:r w:rsidR="00EF44C1" w:rsidRPr="00C223E8">
        <w:t xml:space="preserve">able to see the last </w:t>
      </w:r>
      <w:ins w:id="171" w:author="Jeb Pavleas" w:date="2021-08-25T16:47:00Z">
        <w:r w:rsidR="00530C78">
          <w:t xml:space="preserve">of the </w:t>
        </w:r>
      </w:ins>
      <w:r w:rsidR="00EF44C1" w:rsidRPr="00C223E8">
        <w:t>drawn square</w:t>
      </w:r>
      <w:ins w:id="172" w:author="Jeb Pavleas" w:date="2021-08-25T16:47:00Z">
        <w:r w:rsidR="00530C78">
          <w:t>s</w:t>
        </w:r>
      </w:ins>
      <w:r w:rsidR="00EF44C1" w:rsidRPr="00C223E8">
        <w:t xml:space="preserv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rPr>
          <w:rFonts w:hint="eastAsia"/>
        </w:rPr>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B14E9F">
      <w:pPr>
        <w:pStyle w:val="BodyTextCont"/>
        <w:rPr>
          <w:rFonts w:hint="eastAsia"/>
        </w:rPr>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rPr>
          <w:rFonts w:hint="eastAsia"/>
        </w:rPr>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E9911CB" w:rsidR="00383959" w:rsidRPr="00C223E8" w:rsidRDefault="00383959" w:rsidP="00BC4335">
      <w:pPr>
        <w:pStyle w:val="BodyTextFirst"/>
        <w:rPr>
          <w:rFonts w:hint="eastAsia"/>
        </w:rPr>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w:t>
      </w:r>
      <w:del w:id="173" w:author="Kelvin Sung" w:date="2021-08-24T17:50:00Z">
        <w:r w:rsidRPr="00C223E8" w:rsidDel="0084101D">
          <w:delText xml:space="preserve">in depth </w:delText>
        </w:r>
      </w:del>
      <w:r w:rsidRPr="00C223E8">
        <w:t xml:space="preserve">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0C7C772D" w:rsidR="00383959" w:rsidRPr="00C223E8" w:rsidRDefault="00383959" w:rsidP="00B41C1A">
      <w:pPr>
        <w:pStyle w:val="BodyTextCont"/>
        <w:rPr>
          <w:rFonts w:hint="eastAsia"/>
        </w:rPr>
      </w:pPr>
      <w:r w:rsidRPr="00C223E8">
        <w:t xml:space="preserve">A matrix </w:t>
      </w:r>
      <w:del w:id="174" w:author="Kelvin Sung" w:date="2021-08-24T17:50:00Z">
        <w:r w:rsidRPr="00C223E8" w:rsidDel="000B75EF">
          <w:delText xml:space="preserve">itself </w:delText>
        </w:r>
      </w:del>
      <w:r w:rsidRPr="00C223E8">
        <w:t xml:space="preserve">is an </w:t>
      </w:r>
      <w:r w:rsidR="00F3579A" w:rsidRPr="00F3579A">
        <w:rPr>
          <w:i/>
        </w:rPr>
        <w:t>m</w:t>
      </w:r>
      <w:r w:rsidRPr="00C223E8">
        <w:t xml:space="preserve">-rows by </w:t>
      </w:r>
      <w:r w:rsidR="00F3579A" w:rsidRPr="00F3579A">
        <w:rPr>
          <w:i/>
        </w:rPr>
        <w:t>n</w:t>
      </w:r>
      <w:r w:rsidRPr="00C223E8">
        <w:t xml:space="preserve">-columns </w:t>
      </w:r>
      <w:ins w:id="175" w:author="Kelvin Sung" w:date="2021-08-24T17:50:00Z">
        <w:r w:rsidR="000B75EF">
          <w:t xml:space="preserve">two dimensional </w:t>
        </w:r>
      </w:ins>
      <w:r w:rsidRPr="00C223E8">
        <w:t>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 xml:space="preserve">4 matrices can be constructed as transform </w:t>
      </w:r>
      <w:r w:rsidRPr="00C223E8">
        <w:lastRenderedPageBreak/>
        <w:t>operators for vertex positions. The most important and intuitive of these operators are the translation, scaling, rotation, and identity operators</w:t>
      </w:r>
      <w:r w:rsidR="005F7113">
        <w:t>.</w:t>
      </w:r>
    </w:p>
    <w:p w14:paraId="2F5C5FEA" w14:textId="77777777" w:rsidR="009517D7" w:rsidRDefault="00383959">
      <w:pPr>
        <w:pStyle w:val="Bullet"/>
        <w:rPr>
          <w:rFonts w:hint="eastAsia"/>
        </w:rPr>
      </w:pPr>
      <w:r w:rsidRPr="00C223E8">
        <w:t xml:space="preserve">The translation operator </w:t>
      </w:r>
      <w:r w:rsidRPr="00C223E8">
        <w:rPr>
          <w:rStyle w:val="CodeInline"/>
        </w:rPr>
        <w:t>T(</w:t>
      </w:r>
      <w:proofErr w:type="spellStart"/>
      <w:r w:rsidRPr="00C223E8">
        <w:rPr>
          <w:rStyle w:val="CodeInline"/>
        </w:rPr>
        <w:t>tx,ty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r w:rsidRPr="00C223E8">
        <w:rPr>
          <w:rStyle w:val="CodeInline"/>
        </w:rPr>
        <w:t xml:space="preserve">T(0,0)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r w:rsidR="00F3579A" w:rsidRPr="00F3579A">
        <w:t>tx,ty</w:t>
      </w:r>
      <w:proofErr w:type="spell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rPr>
          <w:rFonts w:hint="eastAsia"/>
        </w:rPr>
      </w:pPr>
      <w:r w:rsidRPr="00C223E8">
        <w:t xml:space="preserve">The scaling operator </w:t>
      </w:r>
      <w:r w:rsidRPr="00C223E8">
        <w:rPr>
          <w:rStyle w:val="CodeInline"/>
        </w:rPr>
        <w:t>S(</w:t>
      </w:r>
      <w:proofErr w:type="spellStart"/>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r w:rsidRPr="00C223E8">
        <w:rPr>
          <w:rStyle w:val="CodeInline"/>
        </w:rPr>
        <w:t>S(1,1)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r w:rsidR="00F3579A" w:rsidRPr="00F3579A">
        <w:t>sx,sy</w:t>
      </w:r>
      <w:proofErr w:type="spell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rPr>
          <w:rFonts w:hint="eastAsia"/>
        </w:rPr>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rPr>
          <w:rFonts w:hint="eastAsia"/>
        </w:rPr>
      </w:pPr>
      <w:r w:rsidRPr="00C223E8">
        <w:t xml:space="preserve">In the case of rotation, </w:t>
      </w:r>
      <w:r w:rsidRPr="00C223E8">
        <w:rPr>
          <w:rStyle w:val="CodeInline"/>
        </w:rPr>
        <w:t>R(0)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rPr>
          <w:rFonts w:hint="eastAsia"/>
        </w:rPr>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rPr>
          <w:rFonts w:hint="eastAsia"/>
        </w:rPr>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585541" w:rsidP="00357AF9">
      <w:pPr>
        <w:pStyle w:val="Equation"/>
        <w:rPr>
          <w:rFonts w:hint="eastAsia"/>
        </w:rPr>
      </w:pPr>
      <w:r w:rsidRPr="00105472">
        <w:rPr>
          <w:noProof/>
          <w:position w:val="-66"/>
        </w:rPr>
        <w:object w:dxaOrig="1780" w:dyaOrig="1440" w14:anchorId="5D0A9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89.7pt;height:1in;mso-width-percent:0;mso-height-percent:0;mso-width-percent:0;mso-height-percent:0" o:ole="">
            <v:imagedata r:id="rId20" o:title=""/>
          </v:shape>
          <o:OLEObject Type="Embed" ProgID="Equation.DSMT4" ShapeID="_x0000_i1026" DrawAspect="Content" ObjectID="_1691788300" r:id="rId21"/>
        </w:object>
      </w:r>
    </w:p>
    <w:p w14:paraId="6730AC33" w14:textId="19BBB527" w:rsidR="00383959" w:rsidRPr="00C223E8" w:rsidRDefault="00760735" w:rsidP="00F9439C">
      <w:pPr>
        <w:pStyle w:val="BodyTextFirst"/>
        <w:rPr>
          <w:rFonts w:hint="eastAsia"/>
        </w:rPr>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Mathematically, a matrix transform operator operates on a vertex through</w:t>
      </w:r>
      <w:del w:id="176" w:author="Jeb Pavleas" w:date="2021-08-25T22:12:00Z">
        <w:r w:rsidR="00383959" w:rsidRPr="00C223E8" w:rsidDel="001913A5">
          <w:delText xml:space="preserve"> </w:delText>
        </w:r>
      </w:del>
      <w:del w:id="177" w:author="Jeb Pavleas" w:date="2021-08-25T22:11:00Z">
        <w:r w:rsidR="00383959" w:rsidRPr="00C223E8" w:rsidDel="001913A5">
          <w:delText>a</w:delText>
        </w:r>
      </w:del>
      <w:r w:rsidR="00383959" w:rsidRPr="00C223E8">
        <w:t xml:space="preserve">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585541" w:rsidP="00357AF9">
      <w:pPr>
        <w:pStyle w:val="Equation"/>
        <w:rPr>
          <w:rFonts w:hint="eastAsia"/>
        </w:rPr>
      </w:pPr>
      <w:r w:rsidRPr="00105472">
        <w:rPr>
          <w:noProof/>
          <w:position w:val="-66"/>
        </w:rPr>
        <w:object w:dxaOrig="820" w:dyaOrig="1440" w14:anchorId="3AB00D90">
          <v:shape id="_x0000_i1025" type="#_x0000_t75" alt="" style="width:41pt;height:1in;mso-width-percent:0;mso-height-percent:0;mso-width-percent:0;mso-height-percent:0" o:ole="">
            <v:imagedata r:id="rId22" o:title=""/>
          </v:shape>
          <o:OLEObject Type="Embed" ProgID="Equation.DSMT4" ShapeID="_x0000_i1025" DrawAspect="Content" ObjectID="_1691788301" r:id="rId23"/>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rPr>
          <w:rFonts w:hint="eastAsia"/>
        </w:rPr>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A766BB"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rPr>
          <w:rFonts w:hint="eastAsia"/>
        </w:rPr>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A766BB"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rPr>
          <w:rFonts w:hint="eastAsia"/>
        </w:rPr>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rPr>
          <w:rFonts w:hint="eastAsia"/>
        </w:rPr>
      </w:pPr>
      <m:oMathPara>
        <m:oMath>
          <m:r>
            <w:rPr>
              <w:rFonts w:ascii="Cambria Math"/>
              <w:noProof/>
            </w:rPr>
            <m:t>M=TRS</m:t>
          </m:r>
        </m:oMath>
      </m:oMathPara>
    </w:p>
    <w:p w14:paraId="13D374CC" w14:textId="77777777" w:rsidR="00383959" w:rsidRPr="00C223E8" w:rsidRDefault="00704063" w:rsidP="00F9439C">
      <w:pPr>
        <w:pStyle w:val="BodyTextFirst"/>
        <w:rPr>
          <w:rFonts w:hint="eastAsia"/>
        </w:rPr>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A766BB"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rPr>
          <w:rFonts w:hint="eastAsia"/>
        </w:rPr>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rPr>
          <w:rFonts w:hint="eastAsia"/>
        </w:rPr>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rPr>
          <w:rFonts w:hint="eastAsia"/>
        </w:rP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lastRenderedPageBreak/>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rPr>
          <w:rFonts w:hint="eastAsia"/>
        </w:rPr>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rPr>
          <w:rFonts w:hint="eastAsia"/>
        </w:r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rPr>
          <w:rFonts w:hint="eastAsia"/>
        </w:rPr>
      </w:pPr>
      <w:r w:rsidRPr="00C223E8">
        <w:t xml:space="preserve">Go to </w:t>
      </w:r>
      <w:hyperlink r:id="rId24"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rPr>
          <w:rFonts w:hint="eastAsia"/>
        </w:rPr>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20BA2034" w:rsidR="004E6871" w:rsidRPr="00C223E8" w:rsidRDefault="005E0413" w:rsidP="004E6871">
      <w:pPr>
        <w:pStyle w:val="NumList"/>
        <w:numPr>
          <w:ilvl w:val="0"/>
          <w:numId w:val="11"/>
        </w:numPr>
        <w:rPr>
          <w:rFonts w:hint="eastAsia"/>
        </w:rPr>
      </w:pPr>
      <w:r>
        <w:t xml:space="preserve">As a library that </w:t>
      </w:r>
      <w:r w:rsidR="0041122B">
        <w:t xml:space="preserve">must be accessible by </w:t>
      </w:r>
      <w:r>
        <w:t xml:space="preserve">both the game engine and the client game developer, you will load the </w:t>
      </w:r>
      <w:r w:rsidR="00383959" w:rsidRPr="00C223E8">
        <w:t>source file in</w:t>
      </w:r>
      <w:ins w:id="178" w:author="Kelvin Sung" w:date="2021-08-24T17:58:00Z">
        <w:r w:rsidR="00B8142B">
          <w:t xml:space="preserve"> the main</w:t>
        </w:r>
      </w:ins>
      <w:r w:rsidR="00383959" w:rsidRPr="00C223E8">
        <w:t xml:space="preserve">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rFonts w:hint="eastAsia"/>
          <w:lang w:val="fr-FR"/>
        </w:rPr>
      </w:pPr>
      <w:r w:rsidRPr="006818F0">
        <w:rPr>
          <w:lang w:val="fr-FR"/>
        </w:rPr>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rFonts w:hint="eastAsia"/>
          <w:lang w:val="fr-FR"/>
        </w:rPr>
      </w:pPr>
      <w:r w:rsidRPr="006818F0">
        <w:rPr>
          <w:lang w:val="fr-FR"/>
        </w:rPr>
        <w:t xml:space="preserve">        </w:t>
      </w:r>
    </w:p>
    <w:p w14:paraId="0BC0A30A" w14:textId="7ECD0FA8" w:rsidR="006818F0" w:rsidRPr="006818F0" w:rsidRDefault="006818F0" w:rsidP="00B41C1A">
      <w:pPr>
        <w:pStyle w:val="Code"/>
        <w:rPr>
          <w:rFonts w:hint="eastAsia"/>
          <w:lang w:val="fr-FR"/>
        </w:rPr>
      </w:pPr>
      <w:r w:rsidRPr="006818F0">
        <w:rPr>
          <w:lang w:val="fr-FR"/>
        </w:rPr>
        <w:t>&lt;!-- our game --&gt;</w:t>
      </w:r>
    </w:p>
    <w:p w14:paraId="2D8DDC3E" w14:textId="6745BA1A" w:rsidR="00383959" w:rsidRPr="009517D7" w:rsidRDefault="006818F0" w:rsidP="00B41C1A">
      <w:pPr>
        <w:pStyle w:val="Code"/>
        <w:rPr>
          <w:rFonts w:hint="eastAsia"/>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rPr>
          <w:rFonts w:hint="eastAsia"/>
        </w:rPr>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lastRenderedPageBreak/>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rPr>
          <w:rFonts w:hint="eastAsia"/>
        </w:rPr>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rPr>
          <w:rFonts w:hint="eastAsia"/>
        </w:rPr>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rPr>
          <w:rFonts w:hint="eastAsia"/>
        </w:rPr>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rPr>
          <w:rFonts w:hint="eastAsia"/>
        </w:rPr>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rPr>
          <w:rFonts w:hint="eastAsia"/>
        </w:rPr>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rPr>
          <w:rFonts w:hint="eastAsia"/>
        </w:rPr>
      </w:pPr>
      <w:r w:rsidRPr="00C223E8">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to declare a uniform 4</w:t>
      </w:r>
      <w:r w:rsidR="00B84367" w:rsidRPr="00C223E8">
        <w:t>×</w:t>
      </w:r>
      <w:r w:rsidRPr="00C223E8">
        <w:t>4 matrix</w:t>
      </w:r>
      <w:r w:rsidR="00136BA7">
        <w:t>.</w:t>
      </w:r>
    </w:p>
    <w:p w14:paraId="4446AB56" w14:textId="536D8135" w:rsidR="0027777A" w:rsidRDefault="0027777A">
      <w:pPr>
        <w:pStyle w:val="NoteTipCaution"/>
        <w:rPr>
          <w:ins w:id="179" w:author="Kelvin Sung" w:date="2021-08-24T18:06:00Z"/>
          <w:rFonts w:hint="eastAsia"/>
        </w:rPr>
        <w:pPrChange w:id="180" w:author="Kelvin Sung" w:date="2021-08-24T18:06:00Z">
          <w:pPr>
            <w:pStyle w:val="Code"/>
          </w:pPr>
        </w:pPrChange>
      </w:pPr>
      <w:ins w:id="181" w:author="Kelvin Sung" w:date="2021-08-24T18:06:00Z">
        <w:r w:rsidRPr="00C223E8">
          <w:rPr>
            <w:b/>
          </w:rPr>
          <w:t>Note</w:t>
        </w:r>
        <w:r w:rsidRPr="00C223E8">
          <w:rPr>
            <w:b/>
          </w:rPr>
          <w:tab/>
        </w:r>
        <w:r>
          <w:t>Recall from the discussion in Cha</w:t>
        </w:r>
      </w:ins>
      <w:ins w:id="182" w:author="Matthew T. Munson" w:date="2021-08-29T18:30:00Z">
        <w:r w:rsidR="00F2136C">
          <w:t>pt</w:t>
        </w:r>
      </w:ins>
      <w:ins w:id="183" w:author="Kelvin Sung" w:date="2021-08-24T18:06:00Z">
        <w:del w:id="184" w:author="Matthew T. Munson" w:date="2021-08-29T18:30:00Z">
          <w:r w:rsidDel="00F2136C">
            <w:delText>tp</w:delText>
          </w:r>
        </w:del>
        <w:r>
          <w:t>er 2</w:t>
        </w:r>
      </w:ins>
      <w:ins w:id="185" w:author="Kelvin Sung" w:date="2021-08-24T18:07:00Z">
        <w:r>
          <w:t xml:space="preserve"> that </w:t>
        </w:r>
        <w:proofErr w:type="spellStart"/>
        <w:r>
          <w:t>glsl</w:t>
        </w:r>
        <w:proofErr w:type="spellEnd"/>
        <w:r>
          <w:t>-files cont</w:t>
        </w:r>
      </w:ins>
      <w:ins w:id="186" w:author="Matthew T. Munson" w:date="2021-08-29T18:30:00Z">
        <w:r w:rsidR="00F2136C">
          <w:t>ai</w:t>
        </w:r>
      </w:ins>
      <w:ins w:id="187" w:author="Kelvin Sung" w:date="2021-08-24T18:07:00Z">
        <w:del w:id="188" w:author="Matthew T. Munson" w:date="2021-08-29T18:30:00Z">
          <w:r w:rsidDel="00F2136C">
            <w:delText>iai</w:delText>
          </w:r>
        </w:del>
        <w:r>
          <w:t xml:space="preserve">n </w:t>
        </w:r>
      </w:ins>
      <w:ins w:id="189" w:author="Kelvin Sung" w:date="2021-08-24T18:09:00Z">
        <w:r w:rsidRPr="0027777A">
          <w:t>OpenGL Shading Language (GLSL) instructions</w:t>
        </w:r>
        <w:r>
          <w:t xml:space="preserve"> that will be loaded into WebGL </w:t>
        </w:r>
      </w:ins>
      <w:ins w:id="190" w:author="Kelvin Sung" w:date="2021-08-24T18:11:00Z">
        <w:r w:rsidR="000F44FF">
          <w:t>and executed by</w:t>
        </w:r>
      </w:ins>
      <w:ins w:id="191" w:author="Kelvin Sung" w:date="2021-08-24T18:09:00Z">
        <w:r>
          <w:t xml:space="preserve"> the GPU. You can find out more about GLSL by </w:t>
        </w:r>
      </w:ins>
      <w:ins w:id="192" w:author="Kelvin Sung" w:date="2021-08-24T18:10:00Z">
        <w:r>
          <w:t xml:space="preserve">referring to the WebGL and OpenGL references </w:t>
        </w:r>
      </w:ins>
      <w:ins w:id="193" w:author="Kelvin Sung" w:date="2021-08-24T18:12:00Z">
        <w:r w:rsidR="000F44FF">
          <w:t xml:space="preserve">provided at the end of </w:t>
        </w:r>
      </w:ins>
      <w:ins w:id="194" w:author="Kelvin Sung" w:date="2021-08-24T18:10:00Z">
        <w:r w:rsidR="004C6860">
          <w:t>Chapter 1.</w:t>
        </w:r>
      </w:ins>
    </w:p>
    <w:p w14:paraId="5C9BFB7E" w14:textId="3C70890E" w:rsidR="00383959" w:rsidRPr="00C223E8" w:rsidRDefault="00F3579A" w:rsidP="00BC4335">
      <w:pPr>
        <w:pStyle w:val="Code"/>
        <w:rPr>
          <w:rFonts w:hint="eastAsia"/>
          <w:noProof w:val="0"/>
        </w:rPr>
      </w:pPr>
      <w:r>
        <w:rPr>
          <w:noProof w:val="0"/>
        </w:rPr>
        <w:t>// to transform the vertex position</w:t>
      </w:r>
    </w:p>
    <w:p w14:paraId="670BFF71" w14:textId="5CB32EA8" w:rsidR="00383959" w:rsidRPr="00C223E8" w:rsidRDefault="00F3579A" w:rsidP="00BC4335">
      <w:pPr>
        <w:pStyle w:val="Code"/>
        <w:rPr>
          <w:rFonts w:hint="eastAsia"/>
          <w:noProof w:val="0"/>
        </w:rPr>
      </w:pPr>
      <w:r>
        <w:rPr>
          <w:noProof w:val="0"/>
        </w:rPr>
        <w:lastRenderedPageBreak/>
        <w:t xml:space="preserve">uniform mat4 </w:t>
      </w:r>
      <w:commentRangeStart w:id="195"/>
      <w:commentRangeStart w:id="196"/>
      <w:proofErr w:type="spellStart"/>
      <w:r w:rsidR="00055C8D">
        <w:rPr>
          <w:noProof w:val="0"/>
        </w:rPr>
        <w:t>uModelXformMatrix</w:t>
      </w:r>
      <w:commentRangeEnd w:id="195"/>
      <w:proofErr w:type="spellEnd"/>
      <w:r w:rsidR="00AB1908">
        <w:rPr>
          <w:rStyle w:val="CommentReference"/>
          <w:rFonts w:asciiTheme="minorHAnsi" w:hAnsiTheme="minorHAnsi"/>
          <w:noProof w:val="0"/>
        </w:rPr>
        <w:commentReference w:id="195"/>
      </w:r>
      <w:commentRangeEnd w:id="196"/>
      <w:r w:rsidR="0027777A">
        <w:rPr>
          <w:rStyle w:val="CommentReference"/>
          <w:rFonts w:asciiTheme="minorHAnsi" w:hAnsiTheme="minorHAnsi"/>
          <w:noProof w:val="0"/>
        </w:rPr>
        <w:commentReference w:id="196"/>
      </w:r>
      <w:r>
        <w:rPr>
          <w:noProof w:val="0"/>
        </w:rPr>
        <w:t xml:space="preserve">; </w:t>
      </w:r>
    </w:p>
    <w:p w14:paraId="525376C1" w14:textId="54D92F5C" w:rsidR="00383959" w:rsidRPr="00C223E8" w:rsidRDefault="00383959" w:rsidP="00F9439C">
      <w:pPr>
        <w:pStyle w:val="BodyTextFirst"/>
        <w:rPr>
          <w:rFonts w:hint="eastAsia"/>
        </w:rPr>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del w:id="197" w:author="Kelvin Sung" w:date="2021-08-24T18:15:00Z">
        <w:r w:rsidR="00B84367" w:rsidRPr="00C223E8" w:rsidDel="008024C9">
          <w:delText>,</w:delText>
        </w:r>
        <w:r w:rsidRPr="00C223E8" w:rsidDel="008024C9">
          <w:delText xml:space="preserve"> and it maintains the operator values</w:delText>
        </w:r>
      </w:del>
      <w:r w:rsidRPr="00C223E8">
        <w:t xml:space="preserve"> for all </w:t>
      </w:r>
      <w:ins w:id="198" w:author="Jeb Pavleas" w:date="2021-08-25T23:25:00Z">
        <w:r w:rsidR="00ED5ACE">
          <w:t xml:space="preserve">the </w:t>
        </w:r>
      </w:ins>
      <w:r w:rsidRPr="00C223E8">
        <w:t>vertices</w:t>
      </w:r>
      <w:del w:id="199" w:author="Kelvin Sung" w:date="2021-08-24T18:15:00Z">
        <w:r w:rsidRPr="00C223E8" w:rsidDel="008024C9">
          <w:delText xml:space="preserve"> of the square</w:delText>
        </w:r>
      </w:del>
      <w:r w:rsidRPr="00C223E8">
        <w:t>.</w:t>
      </w:r>
    </w:p>
    <w:p w14:paraId="66FFA8BF" w14:textId="30484FCB"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6C652721" w:rsidR="004E6871" w:rsidRPr="00C223E8" w:rsidRDefault="00F468CD" w:rsidP="004E6871">
      <w:pPr>
        <w:pStyle w:val="NumList"/>
        <w:numPr>
          <w:ilvl w:val="0"/>
          <w:numId w:val="13"/>
        </w:numPr>
        <w:rPr>
          <w:rFonts w:hint="eastAsia"/>
        </w:rPr>
      </w:pPr>
      <w:r w:rsidRPr="00C223E8">
        <w:t xml:space="preserve">In the </w:t>
      </w:r>
      <w:r w:rsidRPr="00C223E8">
        <w:rPr>
          <w:rStyle w:val="CodeInline"/>
        </w:rPr>
        <w:t>main</w:t>
      </w:r>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w:t>
      </w:r>
      <w:del w:id="200" w:author="Kelvin Sung" w:date="2021-08-24T18:18:00Z">
        <w:r w:rsidR="00383959" w:rsidRPr="00C223E8" w:rsidDel="008024C9">
          <w:delText xml:space="preserve">each </w:delText>
        </w:r>
      </w:del>
      <w:ins w:id="201" w:author="Kelvin Sung" w:date="2021-08-24T18:18:00Z">
        <w:r w:rsidR="008024C9">
          <w:t>the currently referenced</w:t>
        </w:r>
        <w:r w:rsidR="008024C9" w:rsidRPr="00C223E8">
          <w:t xml:space="preserve"> </w:t>
        </w:r>
      </w:ins>
      <w:r w:rsidR="00383959" w:rsidRPr="00C223E8">
        <w:t>vertex position</w:t>
      </w:r>
      <w:del w:id="202" w:author="Kelvin Sung" w:date="2021-08-24T18:17:00Z">
        <w:r w:rsidR="00383959" w:rsidRPr="00C223E8" w:rsidDel="008024C9">
          <w:delText xml:space="preserve"> in the shader</w:delText>
        </w:r>
      </w:del>
      <w:r w:rsidR="00B84367" w:rsidRPr="00C223E8">
        <w:t>.</w:t>
      </w:r>
    </w:p>
    <w:p w14:paraId="193DE475" w14:textId="26D9DC50" w:rsidR="00383959" w:rsidRPr="009517D7" w:rsidRDefault="00F3579A" w:rsidP="00BC4335">
      <w:pPr>
        <w:pStyle w:val="Code"/>
        <w:rPr>
          <w:rFonts w:hint="eastAsia"/>
          <w:noProof w:val="0"/>
          <w:lang w:val="fr-FR"/>
        </w:rPr>
      </w:pPr>
      <w:proofErr w:type="spellStart"/>
      <w:r w:rsidRPr="009517D7">
        <w:rPr>
          <w:noProof w:val="0"/>
          <w:lang w:val="fr-FR"/>
        </w:rPr>
        <w:t>gl_Position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rPr>
          <w:rFonts w:hint="eastAsia"/>
        </w:rPr>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rPr>
          <w:rFonts w:hint="eastAsia"/>
        </w:rPr>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rPr>
          <w:rFonts w:hint="eastAsia"/>
        </w:rPr>
      </w:pPr>
      <w:r>
        <w:t>Follow these steps:</w:t>
      </w:r>
    </w:p>
    <w:p w14:paraId="090CFEDF" w14:textId="640123F6" w:rsidR="00383959" w:rsidRPr="00C223E8" w:rsidRDefault="00383959" w:rsidP="00383959">
      <w:pPr>
        <w:pStyle w:val="NumList"/>
        <w:numPr>
          <w:ilvl w:val="0"/>
          <w:numId w:val="14"/>
        </w:numPr>
        <w:rPr>
          <w:rFonts w:hint="eastAsia"/>
        </w:r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rFonts w:hint="eastAsia"/>
          <w:noProof w:val="0"/>
        </w:rPr>
      </w:pPr>
      <w:proofErr w:type="spellStart"/>
      <w:r w:rsidRPr="00F3579A">
        <w:rPr>
          <w:noProof w:val="0"/>
        </w:rPr>
        <w:t>this.mModel</w:t>
      </w:r>
      <w:r w:rsidR="00055C8D">
        <w:rPr>
          <w:noProof w:val="0"/>
        </w:rPr>
        <w:t>MatrixRef</w:t>
      </w:r>
      <w:proofErr w:type="spell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rPr>
          <w:rFonts w:hint="eastAsia"/>
        </w:r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rFonts w:hint="eastAsia"/>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hint="eastAsia"/>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rPr>
          <w:rFonts w:hint="eastAsia"/>
        </w:rPr>
      </w:pPr>
      <w:r>
        <w:t xml:space="preserve">Modify the </w:t>
      </w:r>
      <w:r w:rsidRPr="00B41C1A">
        <w:rPr>
          <w:rStyle w:val="CodeInline"/>
        </w:rPr>
        <w:t>activate()</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rPr>
          <w:rFonts w:hint="eastAsia"/>
        </w:rPr>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rPr>
          <w:rFonts w:hint="eastAsia"/>
        </w:rPr>
      </w:pPr>
      <w:r w:rsidRPr="007B6BFE">
        <w:t xml:space="preserve">    let gl = glSys.get();</w:t>
      </w:r>
    </w:p>
    <w:p w14:paraId="30DB4EA8" w14:textId="0C314E64" w:rsidR="007B6BFE" w:rsidRPr="007B6BFE" w:rsidRDefault="007B6BFE" w:rsidP="00B41C1A">
      <w:pPr>
        <w:pStyle w:val="Code"/>
        <w:rPr>
          <w:rFonts w:hint="eastAsia"/>
        </w:rPr>
      </w:pPr>
      <w:r w:rsidRPr="007B6BFE">
        <w:t xml:space="preserve">    gl.useProgram(this.mCompiledShader);</w:t>
      </w:r>
    </w:p>
    <w:p w14:paraId="68654DCF" w14:textId="77777777" w:rsidR="007B6BFE" w:rsidRPr="007B6BFE" w:rsidRDefault="007B6BFE" w:rsidP="00B41C1A">
      <w:pPr>
        <w:pStyle w:val="Code"/>
        <w:rPr>
          <w:rFonts w:hint="eastAsia"/>
        </w:rPr>
      </w:pPr>
      <w:r w:rsidRPr="007B6BFE">
        <w:t xml:space="preserve">        </w:t>
      </w:r>
    </w:p>
    <w:p w14:paraId="1166E2AE" w14:textId="1588E1F0" w:rsidR="007B6BFE" w:rsidRPr="007B6BFE" w:rsidDel="00F150F5" w:rsidRDefault="007B6BFE" w:rsidP="00B41C1A">
      <w:pPr>
        <w:pStyle w:val="Code"/>
        <w:rPr>
          <w:del w:id="203" w:author="Kelvin Sung" w:date="2021-08-25T06:09:00Z"/>
          <w:rFonts w:hint="eastAsia"/>
        </w:rPr>
      </w:pPr>
      <w:r w:rsidRPr="007B6BFE">
        <w:t xml:space="preserve">    </w:t>
      </w:r>
      <w:del w:id="204" w:author="Kelvin Sung" w:date="2021-08-25T06:09:00Z">
        <w:r w:rsidRPr="007B6BFE" w:rsidDel="00F150F5">
          <w:delText>// bind vertex buffer</w:delText>
        </w:r>
      </w:del>
    </w:p>
    <w:p w14:paraId="3312F6F1" w14:textId="0B5ACE49" w:rsidR="007B6BFE" w:rsidRPr="007B6BFE" w:rsidDel="00F150F5" w:rsidRDefault="007B6BFE" w:rsidP="00B41C1A">
      <w:pPr>
        <w:pStyle w:val="Code"/>
        <w:rPr>
          <w:del w:id="205" w:author="Kelvin Sung" w:date="2021-08-25T06:09:00Z"/>
          <w:rFonts w:hint="eastAsia"/>
        </w:rPr>
      </w:pPr>
      <w:del w:id="206" w:author="Kelvin Sung" w:date="2021-08-25T06:09:00Z">
        <w:r w:rsidRPr="007B6BFE" w:rsidDel="00F150F5">
          <w:delText xml:space="preserve">    gl.bindBuffer(gl.ARRAY_BUFFER, vertexBuffer.get());</w:delText>
        </w:r>
      </w:del>
    </w:p>
    <w:p w14:paraId="79984B32" w14:textId="35A88277" w:rsidR="007B6BFE" w:rsidRPr="007B6BFE" w:rsidDel="00F150F5" w:rsidRDefault="007B6BFE" w:rsidP="00B41C1A">
      <w:pPr>
        <w:pStyle w:val="Code"/>
        <w:rPr>
          <w:del w:id="207" w:author="Kelvin Sung" w:date="2021-08-25T06:09:00Z"/>
          <w:rFonts w:hint="eastAsia"/>
        </w:rPr>
      </w:pPr>
      <w:del w:id="208" w:author="Kelvin Sung" w:date="2021-08-25T06:09:00Z">
        <w:r w:rsidRPr="007B6BFE" w:rsidDel="00F150F5">
          <w:delText xml:space="preserve">    gl.vertexAttribPointer(this.mVertexPositionRef,</w:delText>
        </w:r>
      </w:del>
    </w:p>
    <w:p w14:paraId="6289C096" w14:textId="1CA1CEB2" w:rsidR="007B6BFE" w:rsidRPr="007B6BFE" w:rsidDel="00F150F5" w:rsidRDefault="007B6BFE" w:rsidP="00B41C1A">
      <w:pPr>
        <w:pStyle w:val="Code"/>
        <w:rPr>
          <w:del w:id="209" w:author="Kelvin Sung" w:date="2021-08-25T06:09:00Z"/>
          <w:rFonts w:hint="eastAsia"/>
        </w:rPr>
      </w:pPr>
      <w:del w:id="210" w:author="Kelvin Sung" w:date="2021-08-25T06:09:00Z">
        <w:r w:rsidRPr="007B6BFE" w:rsidDel="00F150F5">
          <w:delText xml:space="preserve">        3,              // each element is a 3-float (x,y.z)</w:delText>
        </w:r>
      </w:del>
    </w:p>
    <w:p w14:paraId="59AE2B68" w14:textId="068356BD" w:rsidR="007B6BFE" w:rsidRPr="007B6BFE" w:rsidDel="00F150F5" w:rsidRDefault="007B6BFE" w:rsidP="00B41C1A">
      <w:pPr>
        <w:pStyle w:val="Code"/>
        <w:rPr>
          <w:del w:id="211" w:author="Kelvin Sung" w:date="2021-08-25T06:09:00Z"/>
          <w:rFonts w:hint="eastAsia"/>
        </w:rPr>
      </w:pPr>
      <w:del w:id="212" w:author="Kelvin Sung" w:date="2021-08-25T06:09:00Z">
        <w:r w:rsidRPr="007B6BFE" w:rsidDel="00F150F5">
          <w:delText xml:space="preserve">        gl.FLOAT,       // data type is FLOAT</w:delText>
        </w:r>
      </w:del>
    </w:p>
    <w:p w14:paraId="09C42AB9" w14:textId="77A33C7D" w:rsidR="007B6BFE" w:rsidRPr="007B6BFE" w:rsidDel="00F150F5" w:rsidRDefault="007B6BFE" w:rsidP="00B41C1A">
      <w:pPr>
        <w:pStyle w:val="Code"/>
        <w:rPr>
          <w:del w:id="213" w:author="Kelvin Sung" w:date="2021-08-25T06:09:00Z"/>
          <w:rFonts w:hint="eastAsia"/>
        </w:rPr>
      </w:pPr>
      <w:del w:id="214" w:author="Kelvin Sung" w:date="2021-08-25T06:09:00Z">
        <w:r w:rsidRPr="007B6BFE" w:rsidDel="00F150F5">
          <w:delText xml:space="preserve">        false,          // if the content is normalized vectors</w:delText>
        </w:r>
      </w:del>
    </w:p>
    <w:p w14:paraId="45A7AAF0" w14:textId="6361B281" w:rsidR="007B6BFE" w:rsidRPr="007B6BFE" w:rsidDel="00F150F5" w:rsidRDefault="007B6BFE" w:rsidP="00B41C1A">
      <w:pPr>
        <w:pStyle w:val="Code"/>
        <w:rPr>
          <w:del w:id="215" w:author="Kelvin Sung" w:date="2021-08-25T06:09:00Z"/>
          <w:rFonts w:hint="eastAsia"/>
        </w:rPr>
      </w:pPr>
      <w:del w:id="216" w:author="Kelvin Sung" w:date="2021-08-25T06:09:00Z">
        <w:r w:rsidRPr="007B6BFE" w:rsidDel="00F150F5">
          <w:delText xml:space="preserve">        0,              // number of bytes to skip in between elements</w:delText>
        </w:r>
      </w:del>
    </w:p>
    <w:p w14:paraId="4C5587B6" w14:textId="3609F39A" w:rsidR="007B6BFE" w:rsidRPr="007B6BFE" w:rsidDel="00F150F5" w:rsidRDefault="007B6BFE" w:rsidP="00B41C1A">
      <w:pPr>
        <w:pStyle w:val="Code"/>
        <w:rPr>
          <w:del w:id="217" w:author="Kelvin Sung" w:date="2021-08-25T06:09:00Z"/>
          <w:rFonts w:hint="eastAsia"/>
        </w:rPr>
      </w:pPr>
      <w:del w:id="218" w:author="Kelvin Sung" w:date="2021-08-25T06:09:00Z">
        <w:r w:rsidRPr="007B6BFE" w:rsidDel="00F150F5">
          <w:delText xml:space="preserve">        0);             // offsets to the first element</w:delText>
        </w:r>
      </w:del>
    </w:p>
    <w:p w14:paraId="084438BF" w14:textId="1DDC092E" w:rsidR="007B6BFE" w:rsidRDefault="007B6BFE" w:rsidP="00F150F5">
      <w:pPr>
        <w:pStyle w:val="Code"/>
        <w:rPr>
          <w:ins w:id="219" w:author="Kelvin Sung" w:date="2021-08-25T06:10:00Z"/>
          <w:rFonts w:hint="eastAsia"/>
        </w:rPr>
      </w:pPr>
      <w:del w:id="220" w:author="Kelvin Sung" w:date="2021-08-25T06:09:00Z">
        <w:r w:rsidRPr="007B6BFE" w:rsidDel="00F150F5">
          <w:delText xml:space="preserve">    gl.enableVertexAttribArray(this.mVertexPositionRef);</w:delText>
        </w:r>
      </w:del>
    </w:p>
    <w:p w14:paraId="1D58EA1D" w14:textId="5017225B" w:rsidR="00F150F5" w:rsidRPr="007B6BFE" w:rsidRDefault="00F150F5" w:rsidP="00F150F5">
      <w:pPr>
        <w:pStyle w:val="Code"/>
        <w:rPr>
          <w:rFonts w:hint="eastAsia"/>
        </w:rPr>
      </w:pPr>
      <w:ins w:id="221" w:author="Kelvin Sung" w:date="2021-08-25T06:10:00Z">
        <w:r>
          <w:t xml:space="preserve">    … identical to previous code …</w:t>
        </w:r>
      </w:ins>
    </w:p>
    <w:p w14:paraId="3C41B2E1" w14:textId="77777777" w:rsidR="007B6BFE" w:rsidRPr="007B6BFE" w:rsidRDefault="007B6BFE" w:rsidP="00B41C1A">
      <w:pPr>
        <w:pStyle w:val="Code"/>
        <w:rPr>
          <w:rFonts w:hint="eastAsia"/>
        </w:rPr>
      </w:pPr>
      <w:r w:rsidRPr="007B6BFE">
        <w:t xml:space="preserve">        </w:t>
      </w:r>
    </w:p>
    <w:p w14:paraId="3F78441F" w14:textId="1C3AC7ED" w:rsidR="007B6BFE" w:rsidRPr="007B6BFE" w:rsidRDefault="007B6BFE" w:rsidP="00B41C1A">
      <w:pPr>
        <w:pStyle w:val="Code"/>
        <w:rPr>
          <w:rFonts w:hint="eastAsia"/>
        </w:rPr>
      </w:pPr>
      <w:r w:rsidRPr="007B6BFE">
        <w:t xml:space="preserve">    // load uniforms</w:t>
      </w:r>
    </w:p>
    <w:p w14:paraId="03DA1FB3" w14:textId="731C49DA" w:rsidR="007B6BFE" w:rsidRPr="007B6BFE" w:rsidRDefault="007B6BFE" w:rsidP="00B41C1A">
      <w:pPr>
        <w:pStyle w:val="Code"/>
        <w:rPr>
          <w:rFonts w:hint="eastAsia"/>
        </w:rPr>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rFonts w:hint="eastAsia"/>
          <w:noProof w:val="0"/>
        </w:rPr>
      </w:pPr>
      <w:r w:rsidRPr="007B6BFE">
        <w:t>}</w:t>
      </w:r>
    </w:p>
    <w:p w14:paraId="4BEEE326" w14:textId="55CC19A2" w:rsidR="00383959" w:rsidRPr="00C223E8" w:rsidRDefault="00383959" w:rsidP="00F9439C">
      <w:pPr>
        <w:pStyle w:val="BodyTextFirst"/>
        <w:rPr>
          <w:rFonts w:hint="eastAsia"/>
        </w:rPr>
      </w:pPr>
      <w:r w:rsidRPr="00C223E8">
        <w:lastRenderedPageBreak/>
        <w:t xml:space="preserve">The </w:t>
      </w:r>
      <w:r w:rsidRPr="00C223E8">
        <w:rPr>
          <w:rStyle w:val="CodeInline"/>
        </w:rPr>
        <w:t>gl.uniformMatrix4fv()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ins w:id="222" w:author="Kelvin Sung" w:date="2021-08-25T06:14:00Z">
        <w:r w:rsidR="00D065C6">
          <w:t xml:space="preserve"> </w:t>
        </w:r>
      </w:ins>
      <w:moveToRangeStart w:id="223" w:author="Kelvin Sung" w:date="2021-08-25T06:14:00Z" w:name="move80764513"/>
      <w:moveTo w:id="224" w:author="Kelvin Sung" w:date="2021-08-25T06:14:00Z">
        <w:r w:rsidR="00D065C6">
          <w:t xml:space="preserve">The name of the variable, </w:t>
        </w:r>
        <w:proofErr w:type="spellStart"/>
        <w:r w:rsidR="00D065C6" w:rsidRPr="00B41C1A">
          <w:rPr>
            <w:rStyle w:val="CodeInline"/>
          </w:rPr>
          <w:t>trsMatrix</w:t>
        </w:r>
        <w:proofErr w:type="spellEnd"/>
        <w:r w:rsidR="00D065C6">
          <w:t xml:space="preserve">, signifies that </w:t>
        </w:r>
        <w:del w:id="225" w:author="Kelvin Sung" w:date="2021-08-25T06:16:00Z">
          <w:r w:rsidR="00D065C6" w:rsidDel="00D065C6">
            <w:delText xml:space="preserve">it is </w:delText>
          </w:r>
        </w:del>
      </w:moveTo>
      <w:ins w:id="226" w:author="Kelvin Sung" w:date="2021-08-25T06:16:00Z">
        <w:r w:rsidR="00D065C6">
          <w:t xml:space="preserve">it should be </w:t>
        </w:r>
      </w:ins>
      <w:moveTo w:id="227" w:author="Kelvin Sung" w:date="2021-08-25T06:14:00Z">
        <w:r w:rsidR="00D065C6">
          <w:t xml:space="preserve">a matrix operator containing the concatenated result of </w:t>
        </w:r>
        <w:r w:rsidR="00D065C6" w:rsidRPr="00C223E8">
          <w:t>translation (</w:t>
        </w:r>
        <w:r w:rsidR="00D065C6" w:rsidRPr="00C223E8">
          <w:rPr>
            <w:rStyle w:val="CodeInline"/>
          </w:rPr>
          <w:t>T</w:t>
        </w:r>
        <w:r w:rsidR="00D065C6" w:rsidRPr="00C223E8">
          <w:t>), rotation (</w:t>
        </w:r>
        <w:r w:rsidR="00D065C6" w:rsidRPr="00C223E8">
          <w:rPr>
            <w:rStyle w:val="CodeInline"/>
          </w:rPr>
          <w:t>R</w:t>
        </w:r>
        <w:r w:rsidR="00D065C6" w:rsidRPr="00C223E8">
          <w:t>), and scaling (</w:t>
        </w:r>
        <w:r w:rsidR="00D065C6" w:rsidRPr="00C223E8">
          <w:rPr>
            <w:rStyle w:val="CodeInline"/>
          </w:rPr>
          <w:t>S</w:t>
        </w:r>
        <w:r w:rsidR="00D065C6" w:rsidRPr="00C223E8">
          <w:t xml:space="preserve">), or </w:t>
        </w:r>
        <w:r w:rsidR="00D065C6" w:rsidRPr="00C223E8">
          <w:rPr>
            <w:rStyle w:val="CodeInline"/>
          </w:rPr>
          <w:t>TRS</w:t>
        </w:r>
        <w:r w:rsidR="00D065C6">
          <w:t>.</w:t>
        </w:r>
      </w:moveTo>
      <w:moveToRangeEnd w:id="223"/>
    </w:p>
    <w:p w14:paraId="268CFCBA" w14:textId="6349A09D" w:rsidR="00383959" w:rsidRPr="00C223E8" w:rsidRDefault="00383959" w:rsidP="00BC4335">
      <w:pPr>
        <w:pStyle w:val="Heading3"/>
      </w:pPr>
      <w:r w:rsidRPr="00C223E8">
        <w:t xml:space="preserve">Modify 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rPr>
          <w:rFonts w:hint="eastAsia"/>
        </w:rPr>
      </w:pPr>
      <w:r w:rsidRPr="00C223E8">
        <w:t xml:space="preserve">Edit </w:t>
      </w:r>
      <w:r w:rsidR="00C04D6C">
        <w:rPr>
          <w:rStyle w:val="CodeInline"/>
        </w:rPr>
        <w:t>r</w:t>
      </w:r>
      <w:r w:rsidRPr="00C223E8">
        <w:rPr>
          <w:rStyle w:val="CodeInline"/>
        </w:rPr>
        <w:t>enderable.js</w:t>
      </w:r>
      <w:r w:rsidRPr="00C223E8">
        <w:t xml:space="preserve"> to modify the </w:t>
      </w:r>
      <w:r w:rsidR="006A3776" w:rsidRPr="00C223E8">
        <w:rPr>
          <w:rStyle w:val="CodeInline"/>
        </w:rPr>
        <w:t>draw</w:t>
      </w:r>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rFonts w:hint="eastAsia"/>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rFonts w:hint="eastAsia"/>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rFonts w:hint="eastAsia"/>
          <w:noProof w:val="0"/>
        </w:rPr>
      </w:pPr>
      <w:r>
        <w:rPr>
          <w:noProof w:val="0"/>
        </w:rPr>
        <w:t>}</w:t>
      </w:r>
    </w:p>
    <w:p w14:paraId="08AC7BE9" w14:textId="2CD802A9" w:rsidR="00383959" w:rsidRDefault="00383959" w:rsidP="00F9439C">
      <w:pPr>
        <w:pStyle w:val="BodyTextFirst"/>
        <w:rPr>
          <w:rFonts w:hint="eastAsia"/>
        </w:rPr>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rPr>
          <w:rFonts w:hint="eastAsia"/>
        </w:rPr>
      </w:pPr>
      <w:r w:rsidRPr="00C223E8">
        <w:t>Now that the game engine supports transformation, you need to modify the client code to draw with it.</w:t>
      </w:r>
    </w:p>
    <w:p w14:paraId="327FFAE0" w14:textId="126FB8A6" w:rsidR="00383959" w:rsidRPr="00C223E8" w:rsidRDefault="00383959" w:rsidP="00383959">
      <w:pPr>
        <w:pStyle w:val="NumList"/>
        <w:numPr>
          <w:ilvl w:val="0"/>
          <w:numId w:val="15"/>
        </w:numPr>
        <w:rPr>
          <w:rFonts w:hint="eastAsia"/>
        </w:r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w:t>
      </w:r>
      <w:moveFromRangeStart w:id="228" w:author="Kelvin Sung" w:date="2021-08-25T06:14:00Z" w:name="move80764513"/>
      <w:moveFrom w:id="229" w:author="Kelvin Sung" w:date="2021-08-25T06:14:00Z">
        <w:r w:rsidR="00A14822" w:rsidDel="00D065C6">
          <w:t xml:space="preserve">The name of the variable, </w:t>
        </w:r>
        <w:r w:rsidR="00A14822" w:rsidRPr="00B41C1A" w:rsidDel="00D065C6">
          <w:rPr>
            <w:rStyle w:val="CodeInline"/>
          </w:rPr>
          <w:t>trsMatrix</w:t>
        </w:r>
        <w:r w:rsidR="00A14822" w:rsidDel="00D065C6">
          <w:t xml:space="preserve">, signifies </w:t>
        </w:r>
        <w:r w:rsidR="00FD6927" w:rsidDel="00D065C6">
          <w:t xml:space="preserve">that </w:t>
        </w:r>
        <w:r w:rsidR="00A14822" w:rsidDel="00D065C6">
          <w:t xml:space="preserve">it is </w:t>
        </w:r>
        <w:r w:rsidR="00FD6927" w:rsidDel="00D065C6">
          <w:t xml:space="preserve">a matrix operator containing the </w:t>
        </w:r>
        <w:r w:rsidR="00A14822" w:rsidDel="00D065C6">
          <w:t xml:space="preserve">concatenated result of </w:t>
        </w:r>
        <w:r w:rsidR="00A14822" w:rsidRPr="00C223E8" w:rsidDel="00D065C6">
          <w:t>translation (</w:t>
        </w:r>
        <w:r w:rsidR="00A14822" w:rsidRPr="00C223E8" w:rsidDel="00D065C6">
          <w:rPr>
            <w:rStyle w:val="CodeInline"/>
          </w:rPr>
          <w:t>T</w:t>
        </w:r>
        <w:r w:rsidR="00A14822" w:rsidRPr="00C223E8" w:rsidDel="00D065C6">
          <w:t>), rotation (</w:t>
        </w:r>
        <w:r w:rsidR="00A14822" w:rsidRPr="00C223E8" w:rsidDel="00D065C6">
          <w:rPr>
            <w:rStyle w:val="CodeInline"/>
          </w:rPr>
          <w:t>R</w:t>
        </w:r>
        <w:r w:rsidR="00A14822" w:rsidRPr="00C223E8" w:rsidDel="00D065C6">
          <w:t>), and scaling (</w:t>
        </w:r>
        <w:r w:rsidR="00A14822" w:rsidRPr="00C223E8" w:rsidDel="00D065C6">
          <w:rPr>
            <w:rStyle w:val="CodeInline"/>
          </w:rPr>
          <w:t>S</w:t>
        </w:r>
        <w:r w:rsidR="00A14822" w:rsidRPr="00C223E8" w:rsidDel="00D065C6">
          <w:t xml:space="preserve">), or </w:t>
        </w:r>
        <w:r w:rsidR="00A14822" w:rsidRPr="00C223E8" w:rsidDel="00D065C6">
          <w:rPr>
            <w:rStyle w:val="CodeInline"/>
          </w:rPr>
          <w:t>TRS</w:t>
        </w:r>
        <w:r w:rsidR="00A14822" w:rsidDel="00D065C6">
          <w:t>.</w:t>
        </w:r>
      </w:moveFrom>
      <w:moveFromRangeEnd w:id="228"/>
    </w:p>
    <w:p w14:paraId="72C8210A" w14:textId="77777777" w:rsidR="00383959" w:rsidRPr="00C223E8" w:rsidRDefault="00F3579A" w:rsidP="00BC4335">
      <w:pPr>
        <w:pStyle w:val="Code"/>
        <w:rPr>
          <w:rFonts w:hint="eastAsia"/>
          <w:noProof w:val="0"/>
        </w:rPr>
      </w:pPr>
      <w:r w:rsidRPr="00F3579A">
        <w:rPr>
          <w:noProof w:val="0"/>
        </w:rPr>
        <w:t>// create a new identify transform operator</w:t>
      </w:r>
    </w:p>
    <w:p w14:paraId="02A86948" w14:textId="03C21C28" w:rsidR="00383959" w:rsidRPr="00C223E8" w:rsidRDefault="00E21613" w:rsidP="00BC4335">
      <w:pPr>
        <w:pStyle w:val="Code"/>
        <w:rPr>
          <w:rFonts w:hint="eastAsia"/>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rPr>
          <w:rFonts w:hint="eastAsia"/>
        </w:r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rFonts w:hint="eastAsia"/>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      // rotation is in radian</w:t>
      </w:r>
    </w:p>
    <w:p w14:paraId="39E923CA" w14:textId="12998A71"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rFonts w:hint="eastAsia"/>
          <w:noProof w:val="0"/>
        </w:rPr>
      </w:pPr>
    </w:p>
    <w:p w14:paraId="11A23863" w14:textId="4751B5DA" w:rsidR="00383959" w:rsidRPr="00C223E8" w:rsidRDefault="00F3579A" w:rsidP="00BC4335">
      <w:pPr>
        <w:pStyle w:val="Code"/>
        <w:rPr>
          <w:rFonts w:hint="eastAsia"/>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rFonts w:hint="eastAsia"/>
          <w:noProof w:val="0"/>
        </w:rPr>
      </w:pPr>
      <w:proofErr w:type="spellStart"/>
      <w:r w:rsidRPr="00F3579A">
        <w:rPr>
          <w:noProof w:val="0"/>
        </w:rPr>
        <w:t>this.mWhiteSq.draw</w:t>
      </w:r>
      <w:proofErr w:type="spell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rPr>
          <w:rFonts w:hint="eastAsia"/>
        </w:rPr>
      </w:pPr>
      <w:r w:rsidRPr="00C223E8">
        <w:t xml:space="preserve">Step </w:t>
      </w:r>
      <w:r w:rsidR="003C41A3">
        <w:t>D</w:t>
      </w:r>
      <w:r w:rsidRPr="00C223E8">
        <w:t xml:space="preserve"> concatenates </w:t>
      </w:r>
      <w:r w:rsidRPr="00C223E8">
        <w:rPr>
          <w:rStyle w:val="CodeInline"/>
        </w:rPr>
        <w:t>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rPr>
          <w:rFonts w:hint="eastAsia"/>
        </w:r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rFonts w:hint="eastAsia"/>
          <w:noProof w:val="0"/>
        </w:rPr>
      </w:pPr>
      <w:r w:rsidRPr="00F3579A">
        <w:rPr>
          <w:noProof w:val="0"/>
        </w:rPr>
        <w:lastRenderedPageBreak/>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rFonts w:hint="eastAsia"/>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   // rotation of about -45-degrees</w:t>
      </w:r>
    </w:p>
    <w:p w14:paraId="5C314F95" w14:textId="37844117"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rFonts w:hint="eastAsia"/>
          <w:noProof w:val="0"/>
        </w:rPr>
      </w:pPr>
    </w:p>
    <w:p w14:paraId="6A0D8323" w14:textId="4198F5EB" w:rsidR="00383959" w:rsidRPr="00C223E8" w:rsidRDefault="00F3579A" w:rsidP="00BC4335">
      <w:pPr>
        <w:pStyle w:val="Code"/>
        <w:rPr>
          <w:rFonts w:hint="eastAsia"/>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rFonts w:hint="eastAsia"/>
          <w:noProof w:val="0"/>
        </w:rPr>
      </w:pPr>
      <w:proofErr w:type="spellStart"/>
      <w:r w:rsidRPr="00F3579A">
        <w:rPr>
          <w:noProof w:val="0"/>
        </w:rPr>
        <w:t>this.mRedSq.draw</w:t>
      </w:r>
      <w:proofErr w:type="spell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rPr>
          <w:rFonts w:hint="eastAsia"/>
        </w:rPr>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786C875F" w:rsidR="00383959" w:rsidRPr="00C223E8" w:rsidRDefault="00383959" w:rsidP="00B41C1A">
      <w:pPr>
        <w:pStyle w:val="BodyTextCont"/>
        <w:rPr>
          <w:rFonts w:hint="eastAsia"/>
        </w:rPr>
      </w:pPr>
      <w:r w:rsidRPr="00C223E8">
        <w:t xml:space="preserve">Now that you understand how to </w:t>
      </w:r>
      <w:del w:id="230" w:author="Kelvin Sung" w:date="2021-08-25T06:19:00Z">
        <w:r w:rsidRPr="00C223E8" w:rsidDel="00D065C6">
          <w:delText xml:space="preserve">utilize </w:delText>
        </w:r>
      </w:del>
      <w:ins w:id="231" w:author="Kelvin Sung" w:date="2021-08-25T06:19:00Z">
        <w:r w:rsidR="00D065C6">
          <w:t>work with</w:t>
        </w:r>
        <w:r w:rsidR="00D065C6" w:rsidRPr="00C223E8">
          <w:t xml:space="preserve"> </w:t>
        </w:r>
      </w:ins>
      <w:r w:rsidRPr="00C223E8">
        <w:t>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1AA38646" w:rsidR="00383959" w:rsidRPr="00C223E8" w:rsidRDefault="00383959">
      <w:pPr>
        <w:pStyle w:val="BodyTextFirst"/>
        <w:rPr>
          <w:rFonts w:hint="eastAsia"/>
        </w:rPr>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08F69C13" w:rsidR="00383959" w:rsidRPr="00C223E8" w:rsidRDefault="00383959" w:rsidP="00BC4335">
      <w:pPr>
        <w:pStyle w:val="BodyTextFirst"/>
        <w:rPr>
          <w:rFonts w:hint="eastAsia"/>
        </w:rPr>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w:t>
      </w:r>
      <w:del w:id="232" w:author="Kelvin Sung" w:date="2021-08-25T06:21:00Z">
        <w:r w:rsidRPr="00C223E8" w:rsidDel="00D065C6">
          <w:delText xml:space="preserve">transformation operators </w:delText>
        </w:r>
      </w:del>
      <w:r w:rsidRPr="00C223E8">
        <w:t xml:space="preserve">and </w:t>
      </w:r>
      <w:del w:id="233" w:author="Jeb Pavleas" w:date="2021-08-25T23:34:00Z">
        <w:r w:rsidRPr="00C223E8" w:rsidDel="00ED5ACE">
          <w:delText>to hide</w:delText>
        </w:r>
      </w:del>
      <w:ins w:id="234" w:author="Jeb Pavleas" w:date="2021-08-25T23:34:00Z">
        <w:r w:rsidR="00ED5ACE">
          <w:t>hiding</w:t>
        </w:r>
      </w:ins>
      <w:r w:rsidRPr="00C223E8">
        <w:t xml:space="preserve"> the details of </w:t>
      </w:r>
      <w:r w:rsidR="00B06311">
        <w:t>working with</w:t>
      </w:r>
      <w:r w:rsidR="00B06311" w:rsidRPr="00C223E8">
        <w:t xml:space="preserve"> </w:t>
      </w:r>
      <w:ins w:id="235" w:author="Jeb Pavleas" w:date="2021-08-25T23:34:00Z">
        <w:r w:rsidR="00ED5ACE">
          <w:t xml:space="preserve">the </w:t>
        </w:r>
      </w:ins>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otice that the output of this project is identical 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lastRenderedPageBreak/>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rPr>
          <w:rFonts w:hint="eastAsia"/>
        </w:rPr>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129F5CCA" w:rsidR="00383959" w:rsidRPr="00C223E8" w:rsidRDefault="00383959" w:rsidP="00BC4335">
      <w:pPr>
        <w:pStyle w:val="Bullet"/>
        <w:rPr>
          <w:rFonts w:hint="eastAsia"/>
        </w:rPr>
      </w:pPr>
      <w:r w:rsidRPr="00C223E8">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del w:id="236" w:author="Kelvin Sung" w:date="2021-08-25T06:21:00Z">
        <w:r w:rsidRPr="00C223E8" w:rsidDel="005435B2">
          <w:delText xml:space="preserve">so it can </w:delText>
        </w:r>
      </w:del>
      <w:ins w:id="237" w:author="Kelvin Sung" w:date="2021-08-25T06:21:00Z">
        <w:r w:rsidR="005435B2">
          <w:t xml:space="preserve">to </w:t>
        </w:r>
      </w:ins>
      <w:r w:rsidRPr="00C223E8">
        <w:t>encapsulate the matrix transformation functionality</w:t>
      </w:r>
    </w:p>
    <w:p w14:paraId="2E67189C" w14:textId="3E244E93" w:rsidR="00383959" w:rsidRPr="00C223E8" w:rsidRDefault="00383959" w:rsidP="00BC4335">
      <w:pPr>
        <w:pStyle w:val="Bullet"/>
        <w:rPr>
          <w:rFonts w:hint="eastAsia"/>
        </w:rPr>
      </w:pPr>
      <w:r w:rsidRPr="00C223E8">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45B07191" w:rsidR="00383959" w:rsidRPr="00C223E8" w:rsidRDefault="00383959" w:rsidP="00BC4335">
      <w:pPr>
        <w:pStyle w:val="Bullet"/>
        <w:rPr>
          <w:rFonts w:hint="eastAsia"/>
        </w:rPr>
      </w:pPr>
      <w:r w:rsidRPr="00C223E8">
        <w:t xml:space="preserve">To demonstrate how to work with </w:t>
      </w:r>
      <w:del w:id="238" w:author="Kelvin Sung" w:date="2021-08-25T06:22:00Z">
        <w:r w:rsidRPr="00C223E8" w:rsidDel="005435B2">
          <w:delText xml:space="preserve">the </w:delText>
        </w:r>
      </w:del>
      <w:r w:rsidR="003C41A3">
        <w:rPr>
          <w:rStyle w:val="CodeInline"/>
        </w:rPr>
        <w:t>T</w:t>
      </w:r>
      <w:r w:rsidRPr="00C223E8">
        <w:rPr>
          <w:rStyle w:val="CodeInline"/>
        </w:rPr>
        <w:t>ransform</w:t>
      </w:r>
      <w:r w:rsidRPr="00C223E8">
        <w:t xml:space="preserve"> object</w:t>
      </w:r>
      <w:ins w:id="239" w:author="Kelvin Sung" w:date="2021-08-25T06:22:00Z">
        <w:r w:rsidR="005435B2">
          <w:t>s</w:t>
        </w:r>
      </w:ins>
    </w:p>
    <w:p w14:paraId="4833E3EE" w14:textId="28F824BF" w:rsidR="00383959" w:rsidRPr="00C223E8" w:rsidRDefault="00383959" w:rsidP="00B41C1A">
      <w:pPr>
        <w:pStyle w:val="Heading3"/>
      </w:pPr>
      <w:r w:rsidRPr="00C223E8">
        <w:t xml:space="preserve">The Transform </w:t>
      </w:r>
      <w:del w:id="240" w:author="Kelvin Sung" w:date="2021-08-25T06:22:00Z">
        <w:r w:rsidR="00F300EA" w:rsidRPr="00C223E8" w:rsidDel="005435B2">
          <w:delText>O</w:delText>
        </w:r>
        <w:r w:rsidRPr="00C223E8" w:rsidDel="005435B2">
          <w:delText>bject</w:delText>
        </w:r>
      </w:del>
      <w:ins w:id="241" w:author="Kelvin Sung" w:date="2021-08-25T06:22:00Z">
        <w:r w:rsidR="005435B2">
          <w:t>Class</w:t>
        </w:r>
      </w:ins>
    </w:p>
    <w:p w14:paraId="09BBFF6D" w14:textId="77777777" w:rsidR="00383959" w:rsidRPr="00C223E8" w:rsidRDefault="00383959" w:rsidP="00BC4335">
      <w:pPr>
        <w:pStyle w:val="BodyTextFirst"/>
        <w:rPr>
          <w:rFonts w:hint="eastAsia"/>
        </w:rPr>
      </w:pPr>
      <w:r w:rsidRPr="00C223E8">
        <w:t xml:space="preserve">Continue working with the previous project. </w:t>
      </w:r>
    </w:p>
    <w:p w14:paraId="0C42A389" w14:textId="11E73825" w:rsidR="00383959" w:rsidRPr="00C223E8" w:rsidRDefault="00383959" w:rsidP="00383959">
      <w:pPr>
        <w:pStyle w:val="NumList"/>
        <w:numPr>
          <w:ilvl w:val="0"/>
          <w:numId w:val="16"/>
        </w:numPr>
        <w:rPr>
          <w:rFonts w:hint="eastAsia"/>
        </w:r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0A4A755D" w:rsidR="001E2D22" w:rsidRPr="00C223E8" w:rsidRDefault="00DF4E5F" w:rsidP="00B41C1A">
      <w:pPr>
        <w:pStyle w:val="NumList"/>
        <w:numPr>
          <w:ilvl w:val="0"/>
          <w:numId w:val="16"/>
        </w:numPr>
        <w:rPr>
          <w:rFonts w:hint="eastAsia"/>
        </w:rPr>
      </w:pPr>
      <w:r>
        <w:t xml:space="preserve">Define the </w:t>
      </w:r>
      <w:del w:id="242" w:author="Kelvin Sung" w:date="2021-08-25T06:23:00Z">
        <w:r w:rsidDel="00E57618">
          <w:delText>class and a</w:delText>
        </w:r>
        <w:r w:rsidR="00383959" w:rsidRPr="00C223E8" w:rsidDel="00E57618">
          <w:delText xml:space="preserve">dd the </w:delText>
        </w:r>
      </w:del>
      <w:r w:rsidR="00383959" w:rsidRPr="00C223E8">
        <w:t xml:space="preserve">constructor </w:t>
      </w:r>
      <w:del w:id="243" w:author="Kelvin Sung" w:date="2021-08-25T06:23:00Z">
        <w:r w:rsidR="00383959" w:rsidRPr="00C223E8" w:rsidDel="00E57618">
          <w:delText xml:space="preserve">for </w:delText>
        </w:r>
        <w:r w:rsidR="00383959" w:rsidRPr="00C223E8" w:rsidDel="00E57618">
          <w:rPr>
            <w:rStyle w:val="CodeInline"/>
          </w:rPr>
          <w:delText>Transform</w:delText>
        </w:r>
        <w:r w:rsidR="001E2D22" w:rsidDel="00E57618">
          <w:delText xml:space="preserve"> </w:delText>
        </w:r>
      </w:del>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rFonts w:hint="eastAsia"/>
          <w:noProof w:val="0"/>
        </w:rPr>
      </w:pPr>
      <w:r>
        <w:rPr>
          <w:noProof w:val="0"/>
        </w:rPr>
        <w:t xml:space="preserve">class Transform {   </w:t>
      </w:r>
    </w:p>
    <w:p w14:paraId="5BEF3700" w14:textId="77777777" w:rsidR="00DF4E5F" w:rsidRDefault="00DF4E5F" w:rsidP="00DF4E5F">
      <w:pPr>
        <w:pStyle w:val="Code"/>
        <w:rPr>
          <w:rFonts w:hint="eastAsia"/>
          <w:noProof w:val="0"/>
        </w:rPr>
      </w:pPr>
      <w:r>
        <w:rPr>
          <w:noProof w:val="0"/>
        </w:rPr>
        <w:t xml:space="preserve">    constructor() {</w:t>
      </w:r>
    </w:p>
    <w:p w14:paraId="031DF42A" w14:textId="77777777" w:rsidR="00DF4E5F" w:rsidRDefault="00DF4E5F" w:rsidP="00DF4E5F">
      <w:pPr>
        <w:pStyle w:val="Code"/>
        <w:rPr>
          <w:rFonts w:hint="eastAsia"/>
          <w:noProof w:val="0"/>
        </w:rPr>
      </w:pPr>
      <w:r>
        <w:rPr>
          <w:noProof w:val="0"/>
        </w:rPr>
        <w:t xml:space="preserve">        </w:t>
      </w:r>
      <w:proofErr w:type="spellStart"/>
      <w:r>
        <w:rPr>
          <w:noProof w:val="0"/>
        </w:rPr>
        <w:t>this.mPosition</w:t>
      </w:r>
      <w:proofErr w:type="spellEnd"/>
      <w:r>
        <w:rPr>
          <w:noProof w:val="0"/>
        </w:rPr>
        <w:t xml:space="preserve"> = vec2.fromValues(0, 0);  // this is the translation</w:t>
      </w:r>
    </w:p>
    <w:p w14:paraId="2F2C97B8" w14:textId="77777777" w:rsidR="00DF4E5F" w:rsidRDefault="00DF4E5F" w:rsidP="00DF4E5F">
      <w:pPr>
        <w:pStyle w:val="Code"/>
        <w:rPr>
          <w:rFonts w:hint="eastAsia"/>
          <w:noProof w:val="0"/>
        </w:rPr>
      </w:pPr>
      <w:r>
        <w:rPr>
          <w:noProof w:val="0"/>
        </w:rPr>
        <w:t xml:space="preserve">        </w:t>
      </w:r>
      <w:proofErr w:type="spellStart"/>
      <w:r>
        <w:rPr>
          <w:noProof w:val="0"/>
        </w:rPr>
        <w:t>this.mScale</w:t>
      </w:r>
      <w:proofErr w:type="spellEnd"/>
      <w:r>
        <w:rPr>
          <w:noProof w:val="0"/>
        </w:rPr>
        <w:t xml:space="preserve"> = vec2.fromValues(1, 1);     // this is the width (x) and height (y)</w:t>
      </w:r>
    </w:p>
    <w:p w14:paraId="5CC54AFB" w14:textId="77777777" w:rsidR="00DF4E5F" w:rsidRDefault="00DF4E5F" w:rsidP="00DF4E5F">
      <w:pPr>
        <w:pStyle w:val="Code"/>
        <w:rPr>
          <w:rFonts w:hint="eastAsia"/>
          <w:noProof w:val="0"/>
        </w:rPr>
      </w:pPr>
      <w:r>
        <w:rPr>
          <w:noProof w:val="0"/>
        </w:rPr>
        <w:t xml:space="preserve">        </w:t>
      </w:r>
      <w:proofErr w:type="spellStart"/>
      <w:r>
        <w:rPr>
          <w:noProof w:val="0"/>
        </w:rPr>
        <w:t>this.mRotationInRad</w:t>
      </w:r>
      <w:proofErr w:type="spellEnd"/>
      <w:r>
        <w:rPr>
          <w:noProof w:val="0"/>
        </w:rPr>
        <w:t xml:space="preserve"> = 0.0;               // in radians!</w:t>
      </w:r>
    </w:p>
    <w:p w14:paraId="45F25331" w14:textId="7830669C" w:rsidR="003C41A3" w:rsidRDefault="00DF4E5F" w:rsidP="00DF4E5F">
      <w:pPr>
        <w:pStyle w:val="Code"/>
        <w:rPr>
          <w:rFonts w:hint="eastAsia"/>
          <w:noProof w:val="0"/>
        </w:rPr>
      </w:pPr>
      <w:r>
        <w:rPr>
          <w:noProof w:val="0"/>
        </w:rPr>
        <w:t xml:space="preserve">    }</w:t>
      </w:r>
    </w:p>
    <w:p w14:paraId="35F71020" w14:textId="1A20D73D" w:rsidR="00DF4E5F" w:rsidRDefault="00DF4E5F">
      <w:pPr>
        <w:pStyle w:val="Code"/>
        <w:rPr>
          <w:rFonts w:hint="eastAsia"/>
          <w:noProof w:val="0"/>
        </w:rPr>
      </w:pPr>
      <w:r>
        <w:rPr>
          <w:noProof w:val="0"/>
        </w:rPr>
        <w:t xml:space="preserve">    …</w:t>
      </w:r>
      <w:ins w:id="244" w:author="Kelvin Sung" w:date="2021-08-25T06:24:00Z">
        <w:r w:rsidR="002E5D40">
          <w:rPr>
            <w:noProof w:val="0"/>
          </w:rPr>
          <w:t xml:space="preserve"> implementation to follow …</w:t>
        </w:r>
      </w:ins>
    </w:p>
    <w:p w14:paraId="736E6823" w14:textId="73DD6116" w:rsidR="003C41A3" w:rsidRDefault="003C41A3" w:rsidP="003C41A3">
      <w:pPr>
        <w:pStyle w:val="Code"/>
        <w:rPr>
          <w:rFonts w:hint="eastAsia"/>
          <w:noProof w:val="0"/>
        </w:rPr>
      </w:pPr>
      <w:r>
        <w:rPr>
          <w:noProof w:val="0"/>
        </w:rPr>
        <w:t>}</w:t>
      </w:r>
    </w:p>
    <w:p w14:paraId="73CBF253" w14:textId="77777777" w:rsidR="004E6871" w:rsidRPr="00C223E8" w:rsidRDefault="00383959" w:rsidP="004E6871">
      <w:pPr>
        <w:pStyle w:val="NumList"/>
        <w:numPr>
          <w:ilvl w:val="0"/>
          <w:numId w:val="16"/>
        </w:numPr>
        <w:rPr>
          <w:rFonts w:hint="eastAsia"/>
        </w:r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rFonts w:hint="eastAsia"/>
          <w:noProof w:val="0"/>
        </w:rPr>
      </w:pPr>
      <w:r w:rsidRPr="00F3579A">
        <w:rPr>
          <w:noProof w:val="0"/>
        </w:rPr>
        <w:lastRenderedPageBreak/>
        <w:t>// Position getters and setters</w:t>
      </w:r>
    </w:p>
    <w:p w14:paraId="77C90F2B" w14:textId="77777777" w:rsidR="003C41A3" w:rsidRDefault="003C41A3" w:rsidP="003C41A3">
      <w:pPr>
        <w:pStyle w:val="Code"/>
        <w:rPr>
          <w:rFonts w:hint="eastAsia"/>
          <w:noProof w:val="0"/>
        </w:rPr>
      </w:pPr>
      <w:proofErr w:type="spellStart"/>
      <w:r>
        <w:rPr>
          <w:noProof w:val="0"/>
        </w:rPr>
        <w:t>setPosition</w:t>
      </w:r>
      <w:proofErr w:type="spellEnd"/>
      <w:r>
        <w:rPr>
          <w:noProof w:val="0"/>
        </w:rPr>
        <w:t>(</w:t>
      </w:r>
      <w:proofErr w:type="spellStart"/>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rFonts w:hint="eastAsia"/>
          <w:noProof w:val="0"/>
        </w:rPr>
      </w:pPr>
      <w:proofErr w:type="spellStart"/>
      <w:r>
        <w:rPr>
          <w:noProof w:val="0"/>
        </w:rPr>
        <w:t>getPosition</w:t>
      </w:r>
      <w:proofErr w:type="spell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rFonts w:hint="eastAsia"/>
          <w:noProof w:val="0"/>
        </w:rPr>
      </w:pPr>
      <w:r w:rsidRPr="00F3579A">
        <w:rPr>
          <w:noProof w:val="0"/>
        </w:rPr>
        <w:t>// … additional get and set functions for position not shown</w:t>
      </w:r>
    </w:p>
    <w:p w14:paraId="6A3F105A" w14:textId="77777777" w:rsidR="00383959" w:rsidRPr="00C223E8" w:rsidRDefault="00F3579A" w:rsidP="00BC4335">
      <w:pPr>
        <w:pStyle w:val="Code"/>
        <w:rPr>
          <w:rFonts w:hint="eastAsia"/>
          <w:noProof w:val="0"/>
        </w:rPr>
      </w:pPr>
      <w:r w:rsidRPr="00F3579A">
        <w:rPr>
          <w:noProof w:val="0"/>
        </w:rPr>
        <w:t>// Size setters and getters</w:t>
      </w:r>
    </w:p>
    <w:p w14:paraId="598DFEA6" w14:textId="77777777" w:rsidR="003C41A3" w:rsidRDefault="003C41A3" w:rsidP="003C41A3">
      <w:pPr>
        <w:pStyle w:val="Code"/>
        <w:rPr>
          <w:rFonts w:hint="eastAsia"/>
          <w:noProof w:val="0"/>
        </w:rPr>
      </w:pPr>
      <w:proofErr w:type="spellStart"/>
      <w:r>
        <w:rPr>
          <w:noProof w:val="0"/>
        </w:rPr>
        <w:t>setSize</w:t>
      </w:r>
      <w:proofErr w:type="spellEnd"/>
      <w:r>
        <w:rPr>
          <w:noProof w:val="0"/>
        </w:rPr>
        <w:t>(width, height) {</w:t>
      </w:r>
    </w:p>
    <w:p w14:paraId="376F09E3" w14:textId="1A516E0F" w:rsidR="003C41A3" w:rsidRDefault="003C41A3" w:rsidP="003C41A3">
      <w:pPr>
        <w:pStyle w:val="Code"/>
        <w:rPr>
          <w:rFonts w:hint="eastAsia"/>
          <w:noProof w:val="0"/>
        </w:rPr>
      </w:pPr>
      <w:r>
        <w:rPr>
          <w:noProof w:val="0"/>
        </w:rPr>
        <w:t xml:space="preserve">    </w:t>
      </w:r>
      <w:proofErr w:type="spellStart"/>
      <w:r>
        <w:rPr>
          <w:noProof w:val="0"/>
        </w:rPr>
        <w:t>this.setWidth</w:t>
      </w:r>
      <w:proofErr w:type="spellEnd"/>
      <w:r>
        <w:rPr>
          <w:noProof w:val="0"/>
        </w:rPr>
        <w:t>(width);</w:t>
      </w:r>
    </w:p>
    <w:p w14:paraId="39DB0C4D" w14:textId="40F80433" w:rsidR="003C41A3" w:rsidRDefault="003C41A3" w:rsidP="003C41A3">
      <w:pPr>
        <w:pStyle w:val="Code"/>
        <w:rPr>
          <w:rFonts w:hint="eastAsia"/>
          <w:noProof w:val="0"/>
        </w:rPr>
      </w:pPr>
      <w:r>
        <w:rPr>
          <w:noProof w:val="0"/>
        </w:rPr>
        <w:t xml:space="preserve">    </w:t>
      </w:r>
      <w:proofErr w:type="spellStart"/>
      <w:r>
        <w:rPr>
          <w:noProof w:val="0"/>
        </w:rPr>
        <w:t>this.setHeight</w:t>
      </w:r>
      <w:proofErr w:type="spellEnd"/>
      <w:r>
        <w:rPr>
          <w:noProof w:val="0"/>
        </w:rPr>
        <w:t>(height);</w:t>
      </w:r>
    </w:p>
    <w:p w14:paraId="2373C0B6" w14:textId="05C5EEB3" w:rsidR="003C41A3" w:rsidRDefault="003C41A3" w:rsidP="003C41A3">
      <w:pPr>
        <w:pStyle w:val="Code"/>
        <w:rPr>
          <w:rFonts w:hint="eastAsia"/>
          <w:noProof w:val="0"/>
        </w:rPr>
      </w:pPr>
      <w:r>
        <w:rPr>
          <w:noProof w:val="0"/>
        </w:rPr>
        <w:t>}</w:t>
      </w:r>
    </w:p>
    <w:p w14:paraId="558AAFF0" w14:textId="1562F829" w:rsidR="003C41A3" w:rsidRDefault="003C41A3" w:rsidP="003C41A3">
      <w:pPr>
        <w:pStyle w:val="Code"/>
        <w:rPr>
          <w:rFonts w:hint="eastAsia"/>
          <w:noProof w:val="0"/>
        </w:rPr>
      </w:pPr>
      <w:proofErr w:type="spellStart"/>
      <w:r>
        <w:rPr>
          <w:noProof w:val="0"/>
        </w:rPr>
        <w:t>getSize</w:t>
      </w:r>
      <w:proofErr w:type="spell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rFonts w:hint="eastAsia"/>
          <w:noProof w:val="0"/>
        </w:rPr>
      </w:pPr>
      <w:r w:rsidRPr="00F3579A">
        <w:rPr>
          <w:noProof w:val="0"/>
        </w:rPr>
        <w:t>// … additional get and set functions for size not shown</w:t>
      </w:r>
    </w:p>
    <w:p w14:paraId="1832C85F" w14:textId="77777777" w:rsidR="00383959" w:rsidRPr="00C223E8" w:rsidRDefault="00F3579A" w:rsidP="00BC4335">
      <w:pPr>
        <w:pStyle w:val="Code"/>
        <w:rPr>
          <w:rFonts w:hint="eastAsia"/>
          <w:noProof w:val="0"/>
        </w:rPr>
      </w:pPr>
      <w:r w:rsidRPr="00F3579A">
        <w:rPr>
          <w:noProof w:val="0"/>
        </w:rPr>
        <w:t>// Rotation getters and setters</w:t>
      </w:r>
    </w:p>
    <w:p w14:paraId="40F2175E" w14:textId="77777777" w:rsidR="003C41A3" w:rsidRDefault="003C41A3" w:rsidP="003C41A3">
      <w:pPr>
        <w:pStyle w:val="Code"/>
        <w:rPr>
          <w:rFonts w:hint="eastAsia"/>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rFonts w:hint="eastAsia"/>
          <w:noProof w:val="0"/>
        </w:rPr>
      </w:pPr>
      <w:r>
        <w:rPr>
          <w:noProof w:val="0"/>
        </w:rPr>
        <w:t xml:space="preserve">    </w:t>
      </w:r>
      <w:proofErr w:type="spellStart"/>
      <w:r>
        <w:rPr>
          <w:noProof w:val="0"/>
        </w:rPr>
        <w:t>this.mRotationInRad</w:t>
      </w:r>
      <w:proofErr w:type="spell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rFonts w:hint="eastAsia"/>
          <w:noProof w:val="0"/>
        </w:rPr>
      </w:pPr>
      <w:r>
        <w:rPr>
          <w:noProof w:val="0"/>
        </w:rPr>
        <w:t xml:space="preserve">    while (</w:t>
      </w:r>
      <w:proofErr w:type="spellStart"/>
      <w:r>
        <w:rPr>
          <w:noProof w:val="0"/>
        </w:rPr>
        <w:t>this.mRotationInRad</w:t>
      </w:r>
      <w:proofErr w:type="spell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rFonts w:hint="eastAsia"/>
          <w:noProof w:val="0"/>
        </w:rPr>
      </w:pPr>
      <w:r>
        <w:rPr>
          <w:noProof w:val="0"/>
        </w:rPr>
        <w:t xml:space="preserve">        </w:t>
      </w:r>
      <w:proofErr w:type="spellStart"/>
      <w:r>
        <w:rPr>
          <w:noProof w:val="0"/>
        </w:rPr>
        <w:t>this.mRotationInRad</w:t>
      </w:r>
      <w:proofErr w:type="spell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rFonts w:hint="eastAsia"/>
          <w:noProof w:val="0"/>
        </w:rPr>
      </w:pPr>
      <w:r>
        <w:rPr>
          <w:noProof w:val="0"/>
        </w:rPr>
        <w:t xml:space="preserve">    }</w:t>
      </w:r>
    </w:p>
    <w:p w14:paraId="1889DF5C" w14:textId="54F14BDB" w:rsidR="003C41A3" w:rsidRDefault="003C41A3" w:rsidP="003C41A3">
      <w:pPr>
        <w:pStyle w:val="Code"/>
        <w:rPr>
          <w:rFonts w:hint="eastAsia"/>
          <w:noProof w:val="0"/>
        </w:rPr>
      </w:pPr>
      <w:r>
        <w:rPr>
          <w:noProof w:val="0"/>
        </w:rPr>
        <w:t>}</w:t>
      </w:r>
      <w:r w:rsidRPr="00F3579A">
        <w:rPr>
          <w:noProof w:val="0"/>
        </w:rPr>
        <w:t xml:space="preserve"> </w:t>
      </w:r>
    </w:p>
    <w:p w14:paraId="47D3C9D3" w14:textId="77777777" w:rsidR="003C41A3" w:rsidRDefault="003C41A3" w:rsidP="003C41A3">
      <w:pPr>
        <w:pStyle w:val="Code"/>
        <w:rPr>
          <w:rFonts w:hint="eastAsia"/>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rFonts w:hint="eastAsia"/>
          <w:noProof w:val="0"/>
        </w:rPr>
      </w:pPr>
      <w:r>
        <w:rPr>
          <w:noProof w:val="0"/>
        </w:rPr>
        <w:t xml:space="preserve">    </w:t>
      </w:r>
      <w:proofErr w:type="spellStart"/>
      <w:r>
        <w:rPr>
          <w:noProof w:val="0"/>
        </w:rPr>
        <w:t>this.setRotationInRad</w:t>
      </w:r>
      <w:proofErr w:type="spell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rFonts w:hint="eastAsia"/>
          <w:noProof w:val="0"/>
        </w:rPr>
      </w:pPr>
      <w:r>
        <w:rPr>
          <w:noProof w:val="0"/>
        </w:rPr>
        <w:t>}</w:t>
      </w:r>
      <w:r w:rsidRPr="00F3579A">
        <w:rPr>
          <w:noProof w:val="0"/>
        </w:rPr>
        <w:t xml:space="preserve"> </w:t>
      </w:r>
    </w:p>
    <w:p w14:paraId="318F90F2" w14:textId="0DB882BC" w:rsidR="00383959" w:rsidRPr="00C223E8" w:rsidRDefault="00F3579A" w:rsidP="003C41A3">
      <w:pPr>
        <w:pStyle w:val="Code"/>
        <w:rPr>
          <w:rFonts w:hint="eastAsia"/>
          <w:noProof w:val="0"/>
        </w:rPr>
      </w:pPr>
      <w:r w:rsidRPr="00F3579A">
        <w:rPr>
          <w:noProof w:val="0"/>
        </w:rPr>
        <w:t>// … additional get and set functions for rotation not shown</w:t>
      </w:r>
    </w:p>
    <w:p w14:paraId="6B1C525D" w14:textId="0CCA2A3F" w:rsidR="00F962A8" w:rsidRDefault="001304EC" w:rsidP="004E6871">
      <w:pPr>
        <w:pStyle w:val="NumList"/>
        <w:numPr>
          <w:ilvl w:val="0"/>
          <w:numId w:val="16"/>
        </w:numPr>
        <w:rPr>
          <w:rStyle w:val="CodeInline"/>
          <w:rFonts w:hint="eastAsia"/>
        </w:rPr>
      </w:pPr>
      <w:r>
        <w:t xml:space="preserve">Define the </w:t>
      </w:r>
      <w:proofErr w:type="spellStart"/>
      <w:r w:rsidRPr="00B41C1A">
        <w:rPr>
          <w:rStyle w:val="CodeInline"/>
        </w:rPr>
        <w:t>getTRSMatrix</w:t>
      </w:r>
      <w:proofErr w:type="spell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F962A8">
        <w:t>.</w:t>
      </w:r>
    </w:p>
    <w:p w14:paraId="0C5B09BA" w14:textId="77777777" w:rsidR="00F962A8" w:rsidRDefault="00F962A8" w:rsidP="00F962A8">
      <w:pPr>
        <w:pStyle w:val="Code"/>
        <w:rPr>
          <w:rFonts w:hint="eastAsia"/>
        </w:rPr>
      </w:pPr>
      <w:r>
        <w:t>getTRSMatrix() {</w:t>
      </w:r>
    </w:p>
    <w:p w14:paraId="1B90E0BE" w14:textId="77777777" w:rsidR="00F962A8" w:rsidRDefault="00F962A8" w:rsidP="00F962A8">
      <w:pPr>
        <w:pStyle w:val="Code"/>
        <w:rPr>
          <w:rFonts w:hint="eastAsia"/>
        </w:rPr>
      </w:pPr>
      <w:r>
        <w:t xml:space="preserve">    // Creates a blank identity matrix</w:t>
      </w:r>
    </w:p>
    <w:p w14:paraId="200A8708" w14:textId="77777777" w:rsidR="00F962A8" w:rsidRDefault="00F962A8" w:rsidP="00F962A8">
      <w:pPr>
        <w:pStyle w:val="Code"/>
        <w:rPr>
          <w:rFonts w:hint="eastAsia"/>
        </w:rPr>
      </w:pPr>
      <w:r>
        <w:t xml:space="preserve">    let matrix = mat4.create();</w:t>
      </w:r>
    </w:p>
    <w:p w14:paraId="4EEB059D" w14:textId="77777777" w:rsidR="00F962A8" w:rsidRDefault="00F962A8" w:rsidP="00F962A8">
      <w:pPr>
        <w:pStyle w:val="Code"/>
        <w:rPr>
          <w:rFonts w:hint="eastAsia"/>
        </w:rPr>
      </w:pPr>
    </w:p>
    <w:p w14:paraId="29432B5B" w14:textId="77777777" w:rsidR="00F962A8" w:rsidRDefault="00F962A8" w:rsidP="00F962A8">
      <w:pPr>
        <w:pStyle w:val="Code"/>
        <w:rPr>
          <w:rFonts w:hint="eastAsia"/>
        </w:rPr>
      </w:pPr>
      <w:r>
        <w:t xml:space="preserve">    // Step A: compute translation, for now z is always at 0.0</w:t>
      </w:r>
    </w:p>
    <w:p w14:paraId="10E31B4D" w14:textId="77777777" w:rsidR="00F962A8" w:rsidRDefault="00F962A8" w:rsidP="00F962A8">
      <w:pPr>
        <w:pStyle w:val="Code"/>
        <w:rPr>
          <w:rFonts w:hint="eastAsia"/>
        </w:rPr>
      </w:pPr>
      <w:r>
        <w:t xml:space="preserve">    mat4.translate(matrix, matrix, vec3.fromValues(this.getXPos(), this.getYPos(), 0.0));</w:t>
      </w:r>
    </w:p>
    <w:p w14:paraId="739B1942" w14:textId="77777777" w:rsidR="00F962A8" w:rsidRDefault="00F962A8" w:rsidP="00F962A8">
      <w:pPr>
        <w:pStyle w:val="Code"/>
        <w:rPr>
          <w:rFonts w:hint="eastAsia"/>
        </w:rPr>
      </w:pPr>
      <w:r>
        <w:t xml:space="preserve">    // Step B: concatenate with rotation.</w:t>
      </w:r>
    </w:p>
    <w:p w14:paraId="2024F356" w14:textId="77777777" w:rsidR="00F962A8" w:rsidRDefault="00F962A8" w:rsidP="00F962A8">
      <w:pPr>
        <w:pStyle w:val="Code"/>
        <w:rPr>
          <w:rFonts w:hint="eastAsia"/>
        </w:rPr>
      </w:pPr>
      <w:r>
        <w:t xml:space="preserve">    mat4.rotateZ(matrix, matrix, this.getRotationInRad());</w:t>
      </w:r>
    </w:p>
    <w:p w14:paraId="4497F58C" w14:textId="77777777" w:rsidR="00F962A8" w:rsidRDefault="00F962A8" w:rsidP="00F962A8">
      <w:pPr>
        <w:pStyle w:val="Code"/>
        <w:rPr>
          <w:rFonts w:hint="eastAsia"/>
        </w:rPr>
      </w:pPr>
      <w:r>
        <w:t xml:space="preserve">    // Step C: concatenate with scaling</w:t>
      </w:r>
    </w:p>
    <w:p w14:paraId="14B3C465" w14:textId="77777777" w:rsidR="00F962A8" w:rsidRDefault="00F962A8" w:rsidP="00F962A8">
      <w:pPr>
        <w:pStyle w:val="Code"/>
        <w:rPr>
          <w:rFonts w:hint="eastAsia"/>
        </w:rPr>
      </w:pPr>
      <w:r>
        <w:t xml:space="preserve">    mat4.scale(matrix, matrix, vec3.fromValues(this.getWidth(), this.getHeight(), 1.0));</w:t>
      </w:r>
    </w:p>
    <w:p w14:paraId="4F820393" w14:textId="77777777" w:rsidR="00F962A8" w:rsidRDefault="00F962A8" w:rsidP="00F962A8">
      <w:pPr>
        <w:pStyle w:val="Code"/>
        <w:rPr>
          <w:rFonts w:hint="eastAsia"/>
        </w:rPr>
      </w:pPr>
    </w:p>
    <w:p w14:paraId="49CFF0AC" w14:textId="77777777" w:rsidR="00F962A8" w:rsidRDefault="00F962A8" w:rsidP="00F962A8">
      <w:pPr>
        <w:pStyle w:val="Code"/>
        <w:rPr>
          <w:rFonts w:hint="eastAsia"/>
        </w:rPr>
      </w:pPr>
      <w:r>
        <w:t xml:space="preserve">    return matrix;</w:t>
      </w:r>
    </w:p>
    <w:p w14:paraId="2CDFD8AC" w14:textId="4686C27C" w:rsidR="00F962A8" w:rsidRDefault="00F962A8" w:rsidP="00F962A8">
      <w:pPr>
        <w:pStyle w:val="Code"/>
        <w:rPr>
          <w:rFonts w:hint="eastAsia"/>
        </w:rPr>
      </w:pPr>
      <w:r>
        <w:t>}</w:t>
      </w:r>
    </w:p>
    <w:p w14:paraId="3CADEA5A" w14:textId="68B6A49D" w:rsidR="00F962A8" w:rsidRDefault="00F962A8" w:rsidP="00F962A8">
      <w:pPr>
        <w:pStyle w:val="BodyTextFirst"/>
        <w:rPr>
          <w:ins w:id="245" w:author="Kelvin Sung" w:date="2021-08-25T08:32:00Z"/>
          <w:rFonts w:hint="eastAsia"/>
        </w:rPr>
      </w:pPr>
      <w:r w:rsidRPr="00C223E8">
        <w:t xml:space="preserve">This code is similar to steps </w:t>
      </w:r>
      <w:r>
        <w:t>D</w:t>
      </w:r>
      <w:r w:rsidRPr="00C223E8">
        <w:t xml:space="preserve"> and </w:t>
      </w:r>
      <w:r>
        <w:t>F</w:t>
      </w:r>
      <w:r w:rsidRPr="00C223E8">
        <w:t xml:space="preserve"> in </w:t>
      </w:r>
      <w:r>
        <w:rPr>
          <w:rStyle w:val="CodeInline"/>
        </w:rPr>
        <w:t>m</w:t>
      </w:r>
      <w:r w:rsidRPr="00C223E8">
        <w:rPr>
          <w:rStyle w:val="CodeInline"/>
        </w:rPr>
        <w:t>y</w:t>
      </w:r>
      <w:r>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w:t>
      </w:r>
      <w:ins w:id="246" w:author="Jeb Pavleas" w:date="2021-08-25T23:36:00Z">
        <w:r w:rsidR="009E446F">
          <w:t>ly</w:t>
        </w:r>
      </w:ins>
      <w:r w:rsidRPr="00C223E8">
        <w:t xml:space="preserve"> by translation.</w:t>
      </w:r>
    </w:p>
    <w:p w14:paraId="6BB863C9" w14:textId="645D42A1" w:rsidR="004E6871" w:rsidRDefault="00F962A8" w:rsidP="00F962A8">
      <w:pPr>
        <w:pStyle w:val="NumList"/>
        <w:numPr>
          <w:ilvl w:val="0"/>
          <w:numId w:val="16"/>
        </w:numPr>
        <w:rPr>
          <w:ins w:id="247" w:author="Kelvin Sung" w:date="2021-08-25T08:35:00Z"/>
          <w:rFonts w:hint="eastAsia"/>
        </w:rPr>
      </w:pPr>
      <w:ins w:id="248" w:author="Kelvin Sung" w:date="2021-08-25T08:35:00Z">
        <w:del w:id="249" w:author="Jeb Pavleas" w:date="2021-08-25T23:36:00Z">
          <w:r w:rsidRPr="00F962A8" w:rsidDel="009E446F">
            <w:rPr>
              <w:rStyle w:val="CodeInline"/>
              <w:rFonts w:ascii="Utopia" w:hAnsi="Utopia" w:hint="eastAsia"/>
              <w:rPrChange w:id="250" w:author="Kelvin Sung" w:date="2021-08-25T08:35:00Z">
                <w:rPr>
                  <w:rStyle w:val="CodeInline"/>
                  <w:rFonts w:hint="eastAsia"/>
                </w:rPr>
              </w:rPrChange>
            </w:rPr>
            <w:delText>Lastly</w:delText>
          </w:r>
        </w:del>
      </w:ins>
      <w:ins w:id="251" w:author="Jeb Pavleas" w:date="2021-08-25T23:36:00Z">
        <w:r w:rsidR="009E446F">
          <w:rPr>
            <w:rStyle w:val="CodeInline"/>
            <w:rFonts w:ascii="Utopia" w:hAnsi="Utopia"/>
          </w:rPr>
          <w:t>Fi</w:t>
        </w:r>
      </w:ins>
      <w:ins w:id="252" w:author="Jeb Pavleas" w:date="2021-08-25T23:37:00Z">
        <w:r w:rsidR="009E446F">
          <w:rPr>
            <w:rStyle w:val="CodeInline"/>
            <w:rFonts w:ascii="Utopia" w:hAnsi="Utopia"/>
          </w:rPr>
          <w:t>nally</w:t>
        </w:r>
      </w:ins>
      <w:ins w:id="253" w:author="Kelvin Sung" w:date="2021-08-25T08:35:00Z">
        <w:r>
          <w:rPr>
            <w:rStyle w:val="CodeInline"/>
            <w:rFonts w:ascii="Utopia" w:hAnsi="Utopia"/>
          </w:rPr>
          <w:t xml:space="preserve">, remember to export the newly defined </w:t>
        </w:r>
      </w:ins>
      <w:ins w:id="254" w:author="Kelvin Sung" w:date="2021-08-25T08:41:00Z">
        <w:r w:rsidR="00381D17" w:rsidRPr="00381D17">
          <w:rPr>
            <w:rStyle w:val="CodeInline"/>
            <w:rFonts w:hint="eastAsia"/>
            <w:rPrChange w:id="255" w:author="Kelvin Sung" w:date="2021-08-25T08:41:00Z">
              <w:rPr>
                <w:rStyle w:val="CodeInline"/>
                <w:rFonts w:ascii="Utopia" w:hAnsi="Utopia" w:hint="eastAsia"/>
              </w:rPr>
            </w:rPrChange>
          </w:rPr>
          <w:t>Transform</w:t>
        </w:r>
        <w:r w:rsidR="00381D17">
          <w:rPr>
            <w:rStyle w:val="CodeInline"/>
            <w:rFonts w:ascii="Utopia" w:hAnsi="Utopia"/>
          </w:rPr>
          <w:t xml:space="preserve"> </w:t>
        </w:r>
      </w:ins>
      <w:ins w:id="256" w:author="Kelvin Sung" w:date="2021-08-25T08:35:00Z">
        <w:r>
          <w:rPr>
            <w:rStyle w:val="CodeInline"/>
            <w:rFonts w:ascii="Utopia" w:hAnsi="Utopia"/>
          </w:rPr>
          <w:t>class</w:t>
        </w:r>
      </w:ins>
      <w:r w:rsidR="0026333F" w:rsidRPr="00F962A8">
        <w:rPr>
          <w:rStyle w:val="CodeInline"/>
          <w:rFonts w:ascii="Utopia" w:hAnsi="Utopia"/>
          <w:rPrChange w:id="257" w:author="Kelvin Sung" w:date="2021-08-25T08:35:00Z">
            <w:rPr>
              <w:rStyle w:val="CodeInline"/>
            </w:rPr>
          </w:rPrChange>
        </w:rPr>
        <w:fldChar w:fldCharType="begin"/>
      </w:r>
      <w:r w:rsidR="0026333F" w:rsidRPr="00F962A8">
        <w:instrText xml:space="preserve"> XE "Transform Objects Project:concatenated transform operator, </w:instrText>
      </w:r>
      <w:r w:rsidR="0026333F" w:rsidRPr="00F962A8">
        <w:rPr>
          <w:rStyle w:val="CodeInline"/>
          <w:rFonts w:ascii="Utopia" w:hAnsi="Utopia" w:hint="eastAsia"/>
          <w:rPrChange w:id="258" w:author="Kelvin Sung" w:date="2021-08-25T08:35:00Z">
            <w:rPr>
              <w:rStyle w:val="CodeInline"/>
              <w:rFonts w:hint="eastAsia"/>
            </w:rPr>
          </w:rPrChange>
        </w:rPr>
        <w:instrText>TRS</w:instrText>
      </w:r>
      <w:r w:rsidR="0026333F" w:rsidRPr="00F962A8">
        <w:instrText xml:space="preserve">" </w:instrText>
      </w:r>
      <w:r w:rsidR="0026333F" w:rsidRPr="00F962A8">
        <w:rPr>
          <w:rStyle w:val="CodeInline"/>
          <w:rFonts w:ascii="Utopia" w:hAnsi="Utopia"/>
          <w:rPrChange w:id="259" w:author="Kelvin Sung" w:date="2021-08-25T08:35:00Z">
            <w:rPr>
              <w:rStyle w:val="CodeInline"/>
            </w:rPr>
          </w:rPrChange>
        </w:rPr>
        <w:fldChar w:fldCharType="end"/>
      </w:r>
      <w:r w:rsidR="00F03168" w:rsidRPr="00F962A8">
        <w:t>.</w:t>
      </w:r>
    </w:p>
    <w:p w14:paraId="2FEF2350" w14:textId="0F49EA9A" w:rsidR="00F962A8" w:rsidRPr="00F962A8" w:rsidRDefault="00F962A8">
      <w:pPr>
        <w:pStyle w:val="Code"/>
        <w:rPr>
          <w:rFonts w:hint="eastAsia"/>
        </w:rPr>
        <w:pPrChange w:id="260" w:author="Kelvin Sung" w:date="2021-08-25T08:36:00Z">
          <w:pPr>
            <w:pStyle w:val="NumList"/>
            <w:numPr>
              <w:numId w:val="16"/>
            </w:numPr>
            <w:tabs>
              <w:tab w:val="clear" w:pos="0"/>
              <w:tab w:val="num" w:pos="936"/>
            </w:tabs>
            <w:ind w:left="936"/>
          </w:pPr>
        </w:pPrChange>
      </w:pPr>
      <w:ins w:id="261" w:author="Kelvin Sung" w:date="2021-08-25T08:36:00Z">
        <w:r w:rsidRPr="00F962A8">
          <w:t>export default Transform;</w:t>
        </w:r>
      </w:ins>
    </w:p>
    <w:p w14:paraId="59E61E21" w14:textId="2E99C941" w:rsidR="00383959" w:rsidRPr="00C223E8" w:rsidRDefault="008D03CE">
      <w:pPr>
        <w:pStyle w:val="Heading3"/>
      </w:pPr>
      <w:ins w:id="262" w:author="Kelvin Sung" w:date="2021-08-25T06:26:00Z">
        <w:r>
          <w:lastRenderedPageBreak/>
          <w:t xml:space="preserve">The </w:t>
        </w:r>
      </w:ins>
      <w:r w:rsidR="00383959" w:rsidRPr="00C223E8">
        <w:t xml:space="preserve">Transformable Renderable </w:t>
      </w:r>
      <w:del w:id="263" w:author="Kelvin Sung" w:date="2021-08-25T06:26:00Z">
        <w:r w:rsidR="00383959" w:rsidRPr="00C223E8" w:rsidDel="008D03CE">
          <w:delText>Objects</w:delText>
        </w:r>
      </w:del>
      <w:ins w:id="264" w:author="Kelvin Sung" w:date="2021-08-25T06:26:00Z">
        <w:r>
          <w:t>Class</w:t>
        </w:r>
      </w:ins>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6A206F08" w:rsidR="00383959" w:rsidRPr="00C223E8" w:rsidRDefault="00383959" w:rsidP="00BC4335">
      <w:pPr>
        <w:pStyle w:val="BodyTextFirst"/>
        <w:rPr>
          <w:rFonts w:hint="eastAsia"/>
        </w:rPr>
      </w:pPr>
      <w:r w:rsidRPr="00C223E8">
        <w:t xml:space="preserve">By integrating </w:t>
      </w:r>
      <w:ins w:id="265" w:author="Kelvin Sung" w:date="2021-08-25T06:27:00Z">
        <w:r w:rsidR="008D03CE">
          <w:t>the</w:t>
        </w:r>
      </w:ins>
      <w:del w:id="266" w:author="Kelvin Sung" w:date="2021-08-25T06:27:00Z">
        <w:r w:rsidRPr="00C223E8" w:rsidDel="008D03CE">
          <w:delText>a</w:delText>
        </w:r>
      </w:del>
      <w:r w:rsidRPr="00C223E8">
        <w:t xml:space="preserve"> </w:t>
      </w:r>
      <w:r w:rsidRPr="00C223E8">
        <w:rPr>
          <w:rStyle w:val="CodeInline"/>
        </w:rPr>
        <w:t>Transform</w:t>
      </w:r>
      <w:r w:rsidR="009517D7">
        <w:rPr>
          <w:rStyle w:val="CodeInline"/>
        </w:rPr>
        <w:t xml:space="preserve"> </w:t>
      </w:r>
      <w:del w:id="267" w:author="Kelvin Sung" w:date="2021-08-25T06:27:00Z">
        <w:r w:rsidR="009517D7" w:rsidRPr="009517D7" w:rsidDel="008D03CE">
          <w:delText>object</w:delText>
        </w:r>
      </w:del>
      <w:ins w:id="268" w:author="Kelvin Sung" w:date="2021-08-25T06:27:00Z">
        <w:r w:rsidR="008D03CE">
          <w:t>class</w:t>
        </w:r>
      </w:ins>
      <w:r w:rsidRPr="009517D7">
        <w:t>,</w:t>
      </w:r>
      <w:r w:rsidRPr="00C223E8">
        <w:t xml:space="preserve"> a </w:t>
      </w:r>
      <w:r w:rsidR="00910AE5">
        <w:rPr>
          <w:rStyle w:val="CodeInline"/>
        </w:rPr>
        <w:t>Renderable</w:t>
      </w:r>
      <w:r w:rsidRPr="00C223E8">
        <w:t xml:space="preserve"> </w:t>
      </w:r>
      <w:ins w:id="269" w:author="Kelvin Sung" w:date="2021-08-25T06:27:00Z">
        <w:r w:rsidR="008D03CE">
          <w:t xml:space="preserve">object </w:t>
        </w:r>
      </w:ins>
      <w:r w:rsidRPr="00C223E8">
        <w:t>can now have a position, size (scale), and orientation (rotation). This integration can be easily accomplished through the following</w:t>
      </w:r>
      <w:ins w:id="270" w:author="Kelvin Sung" w:date="2021-08-25T06:27:00Z">
        <w:r w:rsidR="008D03CE">
          <w:t xml:space="preserve"> steps.</w:t>
        </w:r>
      </w:ins>
      <w:del w:id="271" w:author="Kelvin Sung" w:date="2021-08-25T06:27:00Z">
        <w:r w:rsidRPr="00C223E8" w:rsidDel="008D03CE">
          <w:delText>:</w:delText>
        </w:r>
      </w:del>
    </w:p>
    <w:p w14:paraId="70F4DF8C" w14:textId="4439467B" w:rsidR="00383959" w:rsidRPr="00C223E8" w:rsidRDefault="00383959" w:rsidP="00383959">
      <w:pPr>
        <w:pStyle w:val="NumList"/>
        <w:numPr>
          <w:ilvl w:val="0"/>
          <w:numId w:val="17"/>
        </w:numPr>
        <w:rPr>
          <w:rFonts w:hint="eastAsia"/>
        </w:r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ins w:id="272" w:author="Kelvin Sung" w:date="2021-08-25T06:28:00Z">
        <w:r w:rsidR="008D03CE">
          <w:t xml:space="preserve"> in the constructor</w:t>
        </w:r>
      </w:ins>
      <w:r w:rsidR="00EE59BA">
        <w:t>.</w:t>
      </w:r>
    </w:p>
    <w:p w14:paraId="7D30ECFA" w14:textId="77777777" w:rsidR="00383959" w:rsidRPr="00C223E8" w:rsidRDefault="00F3579A" w:rsidP="00BC4335">
      <w:pPr>
        <w:pStyle w:val="Code"/>
        <w:rPr>
          <w:rFonts w:hint="eastAsia"/>
          <w:noProof w:val="0"/>
        </w:rPr>
      </w:pPr>
      <w:proofErr w:type="spellStart"/>
      <w:r w:rsidRPr="00F3579A">
        <w:rPr>
          <w:noProof w:val="0"/>
        </w:rPr>
        <w:t>this.mXform</w:t>
      </w:r>
      <w:proofErr w:type="spell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rPr>
          <w:rFonts w:hint="eastAsia"/>
        </w:r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rPr>
          <w:rFonts w:hint="eastAsia"/>
        </w:rPr>
      </w:pPr>
      <w:r w:rsidRPr="00312BC5">
        <w:t>getXform() { return this.mXform; }</w:t>
      </w:r>
    </w:p>
    <w:p w14:paraId="59001B0B" w14:textId="0358790B" w:rsidR="004E6871" w:rsidRDefault="009A4CFE" w:rsidP="00E542E1">
      <w:pPr>
        <w:pStyle w:val="NumList"/>
        <w:numPr>
          <w:ilvl w:val="0"/>
          <w:numId w:val="17"/>
        </w:numPr>
        <w:rPr>
          <w:rFonts w:hint="eastAsia"/>
        </w:rPr>
      </w:pPr>
      <w:r w:rsidRPr="00D42245">
        <w:t>Modify</w:t>
      </w:r>
      <w:r w:rsidRPr="00C223E8">
        <w:t xml:space="preserve"> the </w:t>
      </w:r>
      <w:r w:rsidRPr="00C223E8">
        <w:rPr>
          <w:rStyle w:val="CodeInline"/>
        </w:rPr>
        <w:t>draw()</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w:t>
      </w:r>
      <w:ins w:id="273" w:author="Kelvin Sung" w:date="2021-08-25T06:29:00Z">
        <w:r w:rsidR="00A86217">
          <w:t xml:space="preserve">operator </w:t>
        </w:r>
      </w:ins>
      <w:r>
        <w:t xml:space="preserve">of the </w:t>
      </w:r>
      <w:proofErr w:type="spellStart"/>
      <w:r w:rsidRPr="00D649C3">
        <w:rPr>
          <w:rStyle w:val="CodeInline"/>
        </w:rPr>
        <w:t>mXform</w:t>
      </w:r>
      <w:proofErr w:type="spellEnd"/>
      <w:r w:rsidRPr="00C223E8">
        <w:t xml:space="preserve"> </w:t>
      </w:r>
      <w:del w:id="274" w:author="Kelvin Sung" w:date="2021-08-25T06:29:00Z">
        <w:r w:rsidRPr="00C223E8" w:rsidDel="00A86217">
          <w:delText xml:space="preserve">operator </w:delText>
        </w:r>
      </w:del>
      <w:ins w:id="275" w:author="Kelvin Sung" w:date="2021-08-25T06:29:00Z">
        <w:r w:rsidR="00A86217">
          <w:t xml:space="preserve">object </w:t>
        </w:r>
      </w:ins>
      <w:r w:rsidRPr="00C223E8">
        <w:t xml:space="preserve">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rPr>
          <w:rFonts w:hint="eastAsia"/>
        </w:rPr>
      </w:pPr>
      <w:r w:rsidRPr="00312BC5">
        <w:t>draw() {</w:t>
      </w:r>
    </w:p>
    <w:p w14:paraId="76D904A0" w14:textId="0D4DB0B2" w:rsidR="00312BC5" w:rsidRPr="00312BC5" w:rsidRDefault="00312BC5" w:rsidP="00B41C1A">
      <w:pPr>
        <w:pStyle w:val="Code"/>
        <w:rPr>
          <w:rFonts w:hint="eastAsia"/>
        </w:rPr>
      </w:pPr>
      <w:r w:rsidRPr="00312BC5">
        <w:t xml:space="preserve">    let gl = glSys.get();</w:t>
      </w:r>
    </w:p>
    <w:p w14:paraId="7E937717" w14:textId="78804F9D" w:rsidR="00312BC5" w:rsidRPr="00312BC5" w:rsidRDefault="00312BC5" w:rsidP="00B41C1A">
      <w:pPr>
        <w:pStyle w:val="Code"/>
        <w:rPr>
          <w:rFonts w:hint="eastAsia"/>
        </w:rPr>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rPr>
          <w:rFonts w:hint="eastAsia"/>
        </w:rPr>
      </w:pPr>
      <w:r w:rsidRPr="00312BC5">
        <w:t xml:space="preserve">    gl.drawArrays(gl.TRIANGLE_STRIP, 0, 4);</w:t>
      </w:r>
    </w:p>
    <w:p w14:paraId="2A48F6CA" w14:textId="28AD27FB" w:rsidR="00312BC5" w:rsidRDefault="00312BC5" w:rsidP="00B41C1A">
      <w:pPr>
        <w:pStyle w:val="Code"/>
        <w:rPr>
          <w:rFonts w:hint="eastAsia"/>
        </w:rPr>
      </w:pPr>
      <w:r w:rsidRPr="00312BC5">
        <w:t xml:space="preserve">} </w:t>
      </w:r>
    </w:p>
    <w:p w14:paraId="490B9C95" w14:textId="1260E54A" w:rsidR="00383959" w:rsidRPr="00C223E8" w:rsidRDefault="00383959" w:rsidP="00F9439C">
      <w:pPr>
        <w:pStyle w:val="BodyTextFirst"/>
        <w:rPr>
          <w:rFonts w:hint="eastAsia"/>
        </w:rPr>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t xml:space="preserve">Modify the </w:t>
      </w:r>
      <w:r w:rsidR="00671366">
        <w:t xml:space="preserve">Engine Access </w:t>
      </w:r>
      <w:r>
        <w:t>File to Export Transform</w:t>
      </w:r>
    </w:p>
    <w:p w14:paraId="00E4B914" w14:textId="529CCBAA" w:rsidR="00695A51" w:rsidRDefault="00695A51" w:rsidP="00695A51">
      <w:pPr>
        <w:pStyle w:val="BodyTextFirst"/>
        <w:rPr>
          <w:rFonts w:hint="eastAsia"/>
        </w:rPr>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 xml:space="preserve">class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rPr>
          <w:rFonts w:hint="eastAsia"/>
        </w:r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rPr>
          <w:rFonts w:hint="eastAsia"/>
        </w:rPr>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rPr>
          <w:rFonts w:hint="eastAsia"/>
        </w:rPr>
      </w:pPr>
      <w:r>
        <w:t>import Renderable from "./renderable.js";</w:t>
      </w:r>
    </w:p>
    <w:p w14:paraId="619CD801" w14:textId="69ADCA48" w:rsidR="00695A51" w:rsidRDefault="00251E0D" w:rsidP="00695A51">
      <w:pPr>
        <w:pStyle w:val="NumList"/>
        <w:numPr>
          <w:ilvl w:val="0"/>
          <w:numId w:val="52"/>
        </w:numPr>
        <w:rPr>
          <w:rFonts w:hint="eastAsia"/>
        </w:rPr>
      </w:pPr>
      <w:r>
        <w:t xml:space="preserve">Export </w:t>
      </w:r>
      <w:r w:rsidRPr="00B41C1A">
        <w:rPr>
          <w:rStyle w:val="CodeInline"/>
        </w:rPr>
        <w:t>Transform</w:t>
      </w:r>
      <w:r>
        <w:t xml:space="preserve"> for client’s access.</w:t>
      </w:r>
    </w:p>
    <w:p w14:paraId="14FD303C" w14:textId="77777777" w:rsidR="00251E0D" w:rsidRDefault="00251E0D" w:rsidP="00B41C1A">
      <w:pPr>
        <w:pStyle w:val="Code"/>
        <w:rPr>
          <w:rFonts w:hint="eastAsia"/>
        </w:rPr>
      </w:pPr>
      <w:r>
        <w:t>export default {</w:t>
      </w:r>
    </w:p>
    <w:p w14:paraId="503036DA" w14:textId="77777777" w:rsidR="00251E0D" w:rsidRDefault="00251E0D" w:rsidP="00B41C1A">
      <w:pPr>
        <w:pStyle w:val="Code"/>
        <w:rPr>
          <w:rFonts w:hint="eastAsia"/>
        </w:rPr>
      </w:pPr>
      <w:r>
        <w:t xml:space="preserve">    // Util classes</w:t>
      </w:r>
    </w:p>
    <w:p w14:paraId="64B526DB" w14:textId="77777777" w:rsidR="00251E0D" w:rsidRDefault="00251E0D" w:rsidP="00B41C1A">
      <w:pPr>
        <w:pStyle w:val="Code"/>
        <w:rPr>
          <w:rFonts w:hint="eastAsia"/>
        </w:rPr>
      </w:pPr>
      <w:r>
        <w:t xml:space="preserve">    </w:t>
      </w:r>
      <w:r w:rsidRPr="00B41C1A">
        <w:rPr>
          <w:rStyle w:val="CodeBold"/>
        </w:rPr>
        <w:t>Transform</w:t>
      </w:r>
      <w:r>
        <w:t>, Renderable,</w:t>
      </w:r>
    </w:p>
    <w:p w14:paraId="14A07B59" w14:textId="77777777" w:rsidR="00251E0D" w:rsidRDefault="00251E0D" w:rsidP="00B41C1A">
      <w:pPr>
        <w:pStyle w:val="Code"/>
        <w:rPr>
          <w:rFonts w:hint="eastAsia"/>
        </w:rPr>
      </w:pPr>
    </w:p>
    <w:p w14:paraId="6BA8CC5D" w14:textId="77777777" w:rsidR="00251E0D" w:rsidRDefault="00251E0D" w:rsidP="00B41C1A">
      <w:pPr>
        <w:pStyle w:val="Code"/>
        <w:rPr>
          <w:rFonts w:hint="eastAsia"/>
        </w:rPr>
      </w:pPr>
      <w:r>
        <w:t xml:space="preserve">    // functions</w:t>
      </w:r>
    </w:p>
    <w:p w14:paraId="45B4ED1E" w14:textId="77777777" w:rsidR="00251E0D" w:rsidRDefault="00251E0D" w:rsidP="00B41C1A">
      <w:pPr>
        <w:pStyle w:val="Code"/>
        <w:rPr>
          <w:rFonts w:hint="eastAsia"/>
        </w:rPr>
      </w:pPr>
      <w:r>
        <w:t xml:space="preserve">    init, clearCanvas</w:t>
      </w:r>
    </w:p>
    <w:p w14:paraId="1C1B674D" w14:textId="48F96FF0" w:rsidR="00251E0D" w:rsidRPr="007F1FBE" w:rsidRDefault="00251E0D" w:rsidP="00B41C1A">
      <w:pPr>
        <w:pStyle w:val="Code"/>
        <w:rPr>
          <w:rFonts w:hint="eastAsia"/>
        </w:rPr>
      </w:pPr>
      <w:r>
        <w:t>}</w:t>
      </w:r>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26DBCFCA" w:rsidR="00383959" w:rsidRPr="00C223E8" w:rsidRDefault="00383959">
      <w:pPr>
        <w:pStyle w:val="BodyTextFirst"/>
        <w:rPr>
          <w:rFonts w:hint="eastAsia"/>
        </w:rPr>
      </w:pPr>
      <w:r w:rsidRPr="00C223E8">
        <w:t xml:space="preserve">To test the </w:t>
      </w:r>
      <w:r w:rsidRPr="00C223E8">
        <w:rPr>
          <w:rStyle w:val="CodeInline"/>
        </w:rPr>
        <w:t>Transform</w:t>
      </w:r>
      <w:r w:rsidRPr="00C223E8">
        <w:t xml:space="preserve"> </w:t>
      </w:r>
      <w:del w:id="276" w:author="Kelvin Sung" w:date="2021-08-25T06:31:00Z">
        <w:r w:rsidRPr="00C223E8" w:rsidDel="00940896">
          <w:delText xml:space="preserve">object </w:delText>
        </w:r>
      </w:del>
      <w:r w:rsidRPr="00C223E8">
        <w:t xml:space="preserve">and the </w:t>
      </w:r>
      <w:del w:id="277" w:author="Jeb Pavleas" w:date="2021-08-25T23:39:00Z">
        <w:r w:rsidRPr="00C223E8" w:rsidDel="009E446F">
          <w:delText xml:space="preserve">modified </w:delText>
        </w:r>
      </w:del>
      <w:ins w:id="278" w:author="Jeb Pavleas" w:date="2021-08-25T23:39:00Z">
        <w:r w:rsidR="009E446F">
          <w:t>altered</w:t>
        </w:r>
        <w:r w:rsidR="009E446F" w:rsidRPr="00C223E8">
          <w:t xml:space="preserve"> </w:t>
        </w:r>
      </w:ins>
      <w:proofErr w:type="spellStart"/>
      <w:r w:rsidR="00910AE5">
        <w:rPr>
          <w:rStyle w:val="CodeInline"/>
        </w:rPr>
        <w:t>Renderable</w:t>
      </w:r>
      <w:proofErr w:type="spellEnd"/>
      <w:r w:rsidRPr="00C223E8">
        <w:t xml:space="preserve"> </w:t>
      </w:r>
      <w:del w:id="279" w:author="Kelvin Sung" w:date="2021-08-25T06:31:00Z">
        <w:r w:rsidRPr="00C223E8" w:rsidDel="00940896">
          <w:delText>object</w:delText>
        </w:r>
      </w:del>
      <w:ins w:id="280" w:author="Kelvin Sung" w:date="2021-08-25T06:31:00Z">
        <w:r w:rsidR="00940896">
          <w:t>classes</w:t>
        </w:r>
      </w:ins>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rFonts w:hint="eastAsia"/>
          <w:noProof w:val="0"/>
        </w:rPr>
      </w:pPr>
      <w:r w:rsidRPr="00F3579A">
        <w:rPr>
          <w:noProof w:val="0"/>
        </w:rPr>
        <w:lastRenderedPageBreak/>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rFonts w:hint="eastAsia"/>
          <w:noProof w:val="0"/>
        </w:rPr>
      </w:pPr>
      <w:proofErr w:type="spellStart"/>
      <w:r w:rsidRPr="00F3579A">
        <w:rPr>
          <w:noProof w:val="0"/>
        </w:rPr>
        <w:t>this.mWhiteSq.getXform</w:t>
      </w:r>
      <w:proofErr w:type="spell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rFonts w:hint="eastAsia"/>
          <w:noProof w:val="0"/>
        </w:rPr>
      </w:pPr>
      <w:proofErr w:type="spellStart"/>
      <w:r w:rsidRPr="00F3579A">
        <w:rPr>
          <w:noProof w:val="0"/>
        </w:rPr>
        <w:t>this.mWhiteSq.getXform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rFonts w:hint="eastAsia"/>
          <w:noProof w:val="0"/>
        </w:rPr>
      </w:pPr>
      <w:proofErr w:type="spellStart"/>
      <w:r w:rsidRPr="00F3579A">
        <w:rPr>
          <w:noProof w:val="0"/>
        </w:rPr>
        <w:t>this.mWhiteSq.getXform</w:t>
      </w:r>
      <w:proofErr w:type="spell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rFonts w:hint="eastAsia"/>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rFonts w:hint="eastAsia"/>
          <w:noProof w:val="0"/>
        </w:rPr>
      </w:pPr>
      <w:proofErr w:type="spellStart"/>
      <w:r w:rsidRPr="00F3579A">
        <w:rPr>
          <w:noProof w:val="0"/>
        </w:rPr>
        <w:t>this.mWhiteSq.draw</w:t>
      </w:r>
      <w:proofErr w:type="spellEnd"/>
      <w:r w:rsidRPr="00F3579A">
        <w:rPr>
          <w:noProof w:val="0"/>
        </w:rPr>
        <w:t>();</w:t>
      </w:r>
    </w:p>
    <w:p w14:paraId="766EB69F" w14:textId="77777777" w:rsidR="00383959" w:rsidRPr="00C223E8" w:rsidRDefault="00383959" w:rsidP="00BC4335">
      <w:pPr>
        <w:pStyle w:val="Code"/>
        <w:rPr>
          <w:rFonts w:hint="eastAsia"/>
          <w:noProof w:val="0"/>
        </w:rPr>
      </w:pPr>
    </w:p>
    <w:p w14:paraId="1060F39E" w14:textId="1A4EF4B4" w:rsidR="00383959" w:rsidRPr="00C223E8" w:rsidRDefault="00F3579A" w:rsidP="00BC4335">
      <w:pPr>
        <w:pStyle w:val="Code"/>
        <w:rPr>
          <w:rFonts w:hint="eastAsia"/>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rFonts w:hint="eastAsia"/>
          <w:noProof w:val="0"/>
        </w:rPr>
      </w:pPr>
      <w:proofErr w:type="spellStart"/>
      <w:r w:rsidRPr="00F3579A">
        <w:rPr>
          <w:noProof w:val="0"/>
        </w:rPr>
        <w:t>this.mRedSq.getXform</w:t>
      </w:r>
      <w:proofErr w:type="spell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rFonts w:hint="eastAsia"/>
          <w:noProof w:val="0"/>
        </w:rPr>
      </w:pPr>
      <w:proofErr w:type="spellStart"/>
      <w:r w:rsidRPr="00F3579A">
        <w:rPr>
          <w:noProof w:val="0"/>
        </w:rPr>
        <w:t>this.mRedSq.getXform</w:t>
      </w:r>
      <w:proofErr w:type="spell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rFonts w:hint="eastAsia"/>
          <w:noProof w:val="0"/>
        </w:rPr>
      </w:pPr>
      <w:proofErr w:type="spellStart"/>
      <w:r w:rsidRPr="00F3579A">
        <w:rPr>
          <w:noProof w:val="0"/>
        </w:rPr>
        <w:t>this.mRedSq.getXform</w:t>
      </w:r>
      <w:proofErr w:type="spell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rFonts w:hint="eastAsia"/>
          <w:noProof w:val="0"/>
        </w:rPr>
      </w:pPr>
      <w:proofErr w:type="spellStart"/>
      <w:r w:rsidRPr="00F3579A">
        <w:rPr>
          <w:noProof w:val="0"/>
        </w:rPr>
        <w:t>this.mRedSq.getXform</w:t>
      </w:r>
      <w:proofErr w:type="spell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rFonts w:hint="eastAsia"/>
          <w:noProof w:val="0"/>
        </w:rPr>
      </w:pPr>
      <w:proofErr w:type="spellStart"/>
      <w:r w:rsidRPr="00F3579A">
        <w:rPr>
          <w:noProof w:val="0"/>
        </w:rPr>
        <w:t>this.mRedSq.getXform</w:t>
      </w:r>
      <w:proofErr w:type="spell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rFonts w:hint="eastAsia"/>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rFonts w:hint="eastAsia"/>
          <w:noProof w:val="0"/>
        </w:rPr>
      </w:pPr>
      <w:proofErr w:type="spellStart"/>
      <w:r w:rsidRPr="00F3579A">
        <w:rPr>
          <w:noProof w:val="0"/>
        </w:rPr>
        <w:t>this.mRedSq.draw</w:t>
      </w:r>
      <w:proofErr w:type="spellEnd"/>
      <w:r w:rsidRPr="00F3579A">
        <w:rPr>
          <w:noProof w:val="0"/>
        </w:rPr>
        <w:t>();</w:t>
      </w:r>
    </w:p>
    <w:p w14:paraId="605C2F21" w14:textId="57B79E44" w:rsidR="00383959" w:rsidRPr="00C223E8" w:rsidRDefault="00383959" w:rsidP="00B41C1A">
      <w:pPr>
        <w:pStyle w:val="BodyTextCont"/>
        <w:rPr>
          <w:rFonts w:hint="eastAsia"/>
        </w:rPr>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1868E6F7" w14:textId="6DE185D0" w:rsidR="00E004E5" w:rsidRDefault="00383959" w:rsidP="009517D7">
      <w:pPr>
        <w:pStyle w:val="BodyTextFirst"/>
        <w:rPr>
          <w:ins w:id="281" w:author="Kelvin Sung" w:date="2021-08-25T06:35:00Z"/>
          <w:rFonts w:hint="eastAsia"/>
        </w:rPr>
      </w:pPr>
      <w:r w:rsidRPr="00C223E8">
        <w:t>When designing and building a video</w:t>
      </w:r>
      <w:r w:rsidR="00560236" w:rsidRPr="00C223E8">
        <w:t xml:space="preserve"> </w:t>
      </w:r>
      <w:r w:rsidRPr="00C223E8">
        <w:t xml:space="preserve">game, the game </w:t>
      </w:r>
      <w:ins w:id="282" w:author="Kelvin Sung" w:date="2021-08-25T06:33:00Z">
        <w:r w:rsidR="00E004E5">
          <w:t xml:space="preserve">designers and </w:t>
        </w:r>
      </w:ins>
      <w:r w:rsidRPr="00C223E8">
        <w:t>programmers must be able to focus on the intrinsic logic and presentation</w:t>
      </w:r>
      <w:del w:id="283" w:author="Kelvin Sung" w:date="2021-08-25T06:33:00Z">
        <w:r w:rsidRPr="00C223E8" w:rsidDel="00E004E5">
          <w:delText xml:space="preserve"> of the games themselves</w:delText>
        </w:r>
      </w:del>
      <w:r w:rsidRPr="00C223E8">
        <w:t>. To facilitate th</w:t>
      </w:r>
      <w:ins w:id="284" w:author="Kelvin Sung" w:date="2021-08-25T06:33:00Z">
        <w:r w:rsidR="00E004E5">
          <w:t>e</w:t>
        </w:r>
      </w:ins>
      <w:del w:id="285" w:author="Kelvin Sung" w:date="2021-08-25T06:33:00Z">
        <w:r w:rsidRPr="00C223E8" w:rsidDel="00E004E5">
          <w:delText>i</w:delText>
        </w:r>
      </w:del>
      <w:r w:rsidRPr="00C223E8">
        <w:t>s</w:t>
      </w:r>
      <w:ins w:id="286" w:author="Kelvin Sung" w:date="2021-08-25T06:33:00Z">
        <w:r w:rsidR="00E004E5">
          <w:t>e</w:t>
        </w:r>
      </w:ins>
      <w:ins w:id="287" w:author="Matthew T. Munson" w:date="2021-08-29T22:22:00Z">
        <w:r w:rsidR="00A40D48">
          <w:t xml:space="preserve"> aspects</w:t>
        </w:r>
      </w:ins>
      <w:r w:rsidRPr="00C223E8">
        <w:t xml:space="preserve">, it is important that the </w:t>
      </w:r>
      <w:ins w:id="288" w:author="Kelvin Sung" w:date="2021-08-25T06:33:00Z">
        <w:r w:rsidR="00E004E5">
          <w:t xml:space="preserve">designers and </w:t>
        </w:r>
      </w:ins>
      <w:r w:rsidRPr="00C223E8">
        <w:t>programmer</w:t>
      </w:r>
      <w:ins w:id="289" w:author="Kelvin Sung" w:date="2021-08-25T06:33:00Z">
        <w:r w:rsidR="00E004E5">
          <w:t>s</w:t>
        </w:r>
      </w:ins>
      <w:r w:rsidRPr="00C223E8">
        <w:t xml:space="preserve"> can formulate solutions in a convenient dimension and space. </w:t>
      </w:r>
    </w:p>
    <w:p w14:paraId="70F423F4" w14:textId="77777777" w:rsidR="00E004E5" w:rsidRDefault="00383959" w:rsidP="00E004E5">
      <w:pPr>
        <w:pStyle w:val="BodyTextCont"/>
        <w:rPr>
          <w:ins w:id="290" w:author="Kelvin Sung" w:date="2021-08-25T06:37:00Z"/>
          <w:rFonts w:hint="eastAsia"/>
        </w:rPr>
      </w:pPr>
      <w:r w:rsidRPr="00C223E8">
        <w:t>For example, continuing with the soccer game idea, consider the task of creating a soccer field</w:t>
      </w:r>
      <w:del w:id="291" w:author="Kelvin Sung" w:date="2021-08-25T06:33:00Z">
        <w:r w:rsidRPr="00C223E8" w:rsidDel="00E004E5">
          <w:delText xml:space="preserve"> itself</w:delText>
        </w:r>
      </w:del>
      <w:r w:rsidRPr="00C223E8">
        <w:t>.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w:t>
      </w:r>
      <w:ins w:id="292" w:author="Kelvin Sung" w:date="2021-08-25T06:36:00Z">
        <w:r w:rsidR="00E004E5">
          <w:t>In t</w:t>
        </w:r>
      </w:ins>
      <w:del w:id="293" w:author="Kelvin Sung" w:date="2021-08-25T06:36:00Z">
        <w:r w:rsidRPr="00C223E8" w:rsidDel="00E004E5">
          <w:delText>T</w:delText>
        </w:r>
      </w:del>
      <w:r w:rsidRPr="00C223E8">
        <w:t xml:space="preserve">his way, opposing sides of the fields can simply be determined by the sign of the x-value, and drawing a player at location (0, 1) would mean drawing the player </w:t>
      </w:r>
      <w:r w:rsidR="00560236" w:rsidRPr="00C223E8">
        <w:t xml:space="preserve">1 </w:t>
      </w:r>
      <w:r w:rsidRPr="00C223E8">
        <w:t xml:space="preserve">meter to the right from the center of the soccer field. </w:t>
      </w:r>
    </w:p>
    <w:p w14:paraId="5EA24820" w14:textId="362F333D" w:rsidR="009517D7" w:rsidRDefault="00383959">
      <w:pPr>
        <w:pStyle w:val="BodyTextCont"/>
        <w:rPr>
          <w:rFonts w:hint="eastAsia"/>
        </w:rPr>
        <w:pPrChange w:id="294" w:author="Kelvin Sung" w:date="2021-08-25T06:36:00Z">
          <w:pPr>
            <w:pStyle w:val="BodyTextFirst"/>
          </w:pPr>
        </w:pPrChange>
      </w:pPr>
      <w:r w:rsidRPr="00C223E8">
        <w:t>A contrasting example would be when building a chess-like board game</w:t>
      </w:r>
      <w:ins w:id="295" w:author="Kelvin Sung" w:date="2021-08-25T06:37:00Z">
        <w:r w:rsidR="00E004E5">
          <w:t>.</w:t>
        </w:r>
      </w:ins>
      <w:del w:id="296" w:author="Kelvin Sung" w:date="2021-08-25T06:37:00Z">
        <w:r w:rsidR="00E52A99" w:rsidDel="00E004E5">
          <w:delText>,</w:delText>
        </w:r>
      </w:del>
      <w:r w:rsidRPr="00C223E8">
        <w:t xml:space="preserve"> </w:t>
      </w:r>
      <w:ins w:id="297" w:author="Kelvin Sung" w:date="2021-08-25T06:37:00Z">
        <w:r w:rsidR="00E004E5">
          <w:t>I</w:t>
        </w:r>
      </w:ins>
      <w:del w:id="298" w:author="Kelvin Sung" w:date="2021-08-25T06:37:00Z">
        <w:r w:rsidRPr="00C223E8" w:rsidDel="00E004E5">
          <w:delText>i</w:delText>
        </w:r>
      </w:del>
      <w:r w:rsidRPr="00C223E8">
        <w:t>t may be more convenient to design the solution based on a unit</w:t>
      </w:r>
      <w:del w:id="299" w:author="Matthew T. Munson" w:date="2021-08-29T22:23:00Z">
        <w:r w:rsidRPr="00C223E8" w:rsidDel="00A40D48">
          <w:delText>-</w:delText>
        </w:r>
      </w:del>
      <w:r w:rsidRPr="00C223E8">
        <w:t xml:space="preserve">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rPr>
          <w:rFonts w:hint="eastAsia"/>
        </w:rPr>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4BCD7F87" w:rsidR="00383959" w:rsidRPr="00C223E8" w:rsidRDefault="00383959" w:rsidP="00B41C1A">
      <w:pPr>
        <w:pStyle w:val="BodyTextCont"/>
        <w:rPr>
          <w:rFonts w:hint="eastAsia"/>
        </w:rPr>
      </w:pPr>
      <w:r w:rsidRPr="00C223E8">
        <w:t xml:space="preserve">In this section, you will learn about coordinate systems and how to use the matrix transformation as a tool to define a drawing area that conforms to the fixed </w:t>
      </w:r>
      <w:r w:rsidR="007823AA">
        <w:t>±</w:t>
      </w:r>
      <w:r w:rsidRPr="00C223E8">
        <w:t>1 drawing range of the WebGL</w:t>
      </w:r>
      <w:del w:id="300" w:author="Kelvin Sung" w:date="2021-08-25T06:39:00Z">
        <w:r w:rsidRPr="00C223E8" w:rsidDel="00E004E5">
          <w:delText xml:space="preserve"> in order to draw geometries proportionally</w:delText>
        </w:r>
      </w:del>
      <w:r w:rsidRPr="00C223E8">
        <w:t xml:space="preserve">. </w:t>
      </w:r>
    </w:p>
    <w:p w14:paraId="1F1F4973" w14:textId="77777777" w:rsidR="00383959" w:rsidRPr="00C223E8" w:rsidRDefault="00383959" w:rsidP="00BC4335">
      <w:pPr>
        <w:pStyle w:val="Heading2"/>
      </w:pPr>
      <w:r w:rsidRPr="00C223E8">
        <w:t>Coordinate Systems and Transformations</w:t>
      </w:r>
    </w:p>
    <w:p w14:paraId="0E517D66" w14:textId="0F9574A0" w:rsidR="00383959" w:rsidRPr="00C223E8" w:rsidRDefault="00383959" w:rsidP="00BC4335">
      <w:pPr>
        <w:pStyle w:val="BodyTextFirst"/>
        <w:rPr>
          <w:rFonts w:hint="eastAsia"/>
        </w:rPr>
      </w:pPr>
      <w:r w:rsidRPr="00C223E8">
        <w:t xml:space="preserve">A 2D coordinate system uniquely identifies every position on a 2D plane. </w:t>
      </w:r>
      <w:del w:id="301" w:author="Jeb Pavleas" w:date="2021-08-25T23:44:00Z">
        <w:r w:rsidRPr="00C223E8" w:rsidDel="009E446F">
          <w:delText>For example, as illustrated in Figure 3-8</w:delText>
        </w:r>
        <w:r w:rsidR="006D3577" w:rsidDel="009E446F">
          <w:fldChar w:fldCharType="begin"/>
        </w:r>
        <w:r w:rsidR="006D3577" w:rsidDel="009E446F">
          <w:delInstrText xml:space="preserve"> XE "</w:delInstrText>
        </w:r>
        <w:r w:rsidR="006D3577" w:rsidRPr="0060661E" w:rsidDel="009E446F">
          <w:delInstrText>Coordinate systems and transformations:2D Cartesian</w:delInstrText>
        </w:r>
        <w:r w:rsidR="006D3577" w:rsidDel="009E446F">
          <w:delInstrText xml:space="preserve">" </w:delInstrText>
        </w:r>
        <w:r w:rsidR="006D3577" w:rsidDel="009E446F">
          <w:fldChar w:fldCharType="end"/>
        </w:r>
        <w:r w:rsidRPr="00C223E8" w:rsidDel="009E446F">
          <w:delText xml:space="preserve">, all </w:delText>
        </w:r>
      </w:del>
      <w:ins w:id="302" w:author="Jeb Pavleas" w:date="2021-08-25T23:44:00Z">
        <w:r w:rsidR="009E446F">
          <w:t>A</w:t>
        </w:r>
        <w:r w:rsidR="009E446F" w:rsidRPr="00C223E8">
          <w:t xml:space="preserve">ll </w:t>
        </w:r>
      </w:ins>
      <w:r w:rsidRPr="00C223E8">
        <w:t xml:space="preserve">projects in this book follow the Cartesian coordinate system where positions are defined according to perpendicular distances from a reference point known as the </w:t>
      </w:r>
      <w:r w:rsidR="00F3579A" w:rsidRPr="00F3579A">
        <w:rPr>
          <w:i/>
        </w:rPr>
        <w:t>origin</w:t>
      </w:r>
      <w:ins w:id="303" w:author="Jeb Pavleas" w:date="2021-08-25T23:44:00Z">
        <w:r w:rsidR="009E446F">
          <w:rPr>
            <w:i/>
          </w:rPr>
          <w:t xml:space="preserve">, </w:t>
        </w:r>
        <w:r w:rsidR="009E446F" w:rsidRPr="00C223E8">
          <w:t>as illustrated in Figure 3-</w:t>
        </w:r>
        <w:r w:rsidR="009E446F">
          <w:t>8</w:t>
        </w:r>
      </w:ins>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lastRenderedPageBreak/>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2A435B6B" w:rsidR="00383959" w:rsidRPr="00C223E8" w:rsidRDefault="00383959" w:rsidP="00BC4335">
      <w:pPr>
        <w:pStyle w:val="BodyTextFirst"/>
        <w:rPr>
          <w:rFonts w:hint="eastAsia"/>
        </w:rPr>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w:t>
      </w:r>
      <w:ins w:id="304" w:author="Kelvin Sung" w:date="2021-08-25T06:42:00Z">
        <w:r w:rsidR="007279BA">
          <w:t xml:space="preserve">The </w:t>
        </w:r>
      </w:ins>
      <w:del w:id="305" w:author="Kelvin Sung" w:date="2021-08-25T06:42:00Z">
        <w:r w:rsidRPr="00C223E8" w:rsidDel="007279BA">
          <w:delText>S</w:delText>
        </w:r>
      </w:del>
      <w:ins w:id="306" w:author="Kelvin Sung" w:date="2021-08-25T06:42:00Z">
        <w:r w:rsidR="007279BA">
          <w:t>s</w:t>
        </w:r>
      </w:ins>
      <w:r w:rsidRPr="00C223E8">
        <w:t>econd</w:t>
      </w:r>
      <w:ins w:id="307" w:author="Kelvin Sung" w:date="2021-08-25T06:42:00Z">
        <w:r w:rsidR="007279BA">
          <w:t xml:space="preserve"> </w:t>
        </w:r>
      </w:ins>
      <w:del w:id="308" w:author="Kelvin Sung" w:date="2021-08-25T06:42:00Z">
        <w:r w:rsidRPr="00C223E8" w:rsidDel="00AE0233">
          <w:delText xml:space="preserve">, the </w:delText>
        </w:r>
      </w:del>
      <w:r w:rsidRPr="00C223E8">
        <w:t xml:space="preserve">coordinate </w:t>
      </w:r>
      <w:del w:id="309" w:author="Kelvin Sung" w:date="2021-08-25T06:45:00Z">
        <w:r w:rsidRPr="00C223E8" w:rsidDel="00AE0233">
          <w:delText xml:space="preserve">space </w:delText>
        </w:r>
      </w:del>
      <w:ins w:id="310" w:author="Kelvin Sung" w:date="2021-08-25T06:45:00Z">
        <w:r w:rsidR="00AE0233">
          <w:t>system</w:t>
        </w:r>
      </w:ins>
      <w:ins w:id="311" w:author="Kelvin Sung" w:date="2021-08-25T06:46:00Z">
        <w:r w:rsidR="00AE0233">
          <w:t xml:space="preserve"> that</w:t>
        </w:r>
      </w:ins>
      <w:ins w:id="312" w:author="Kelvin Sung" w:date="2021-08-25T06:45:00Z">
        <w:r w:rsidR="00AE0233" w:rsidRPr="00C223E8">
          <w:t xml:space="preserve"> </w:t>
        </w:r>
      </w:ins>
      <w:ins w:id="313" w:author="Kelvin Sung" w:date="2021-08-25T06:42:00Z">
        <w:r w:rsidR="00AE0233">
          <w:t xml:space="preserve">you have worked with is </w:t>
        </w:r>
      </w:ins>
      <w:del w:id="314" w:author="Kelvin Sung" w:date="2021-08-25T06:43:00Z">
        <w:r w:rsidRPr="00C223E8" w:rsidDel="00AE0233">
          <w:delText xml:space="preserve">that </w:delText>
        </w:r>
      </w:del>
      <w:r w:rsidRPr="00C223E8">
        <w:t xml:space="preserve">the </w:t>
      </w:r>
      <w:ins w:id="315" w:author="Kelvin Sung" w:date="2021-08-25T06:43:00Z">
        <w:r w:rsidR="00AE0233">
          <w:t xml:space="preserve">one that </w:t>
        </w:r>
      </w:ins>
      <w:r w:rsidRPr="00C223E8">
        <w:t xml:space="preserve">WebGL draws to, </w:t>
      </w:r>
      <w:del w:id="316" w:author="Kelvin Sung" w:date="2021-08-25T06:43:00Z">
        <w:r w:rsidRPr="00C223E8" w:rsidDel="00AE0233">
          <w:delText xml:space="preserve">the one </w:delText>
        </w:r>
      </w:del>
      <w:r w:rsidRPr="00C223E8">
        <w:t>where the x/y</w:t>
      </w:r>
      <w:r w:rsidR="00E52A99">
        <w:t>-</w:t>
      </w:r>
      <w:r w:rsidRPr="00C223E8">
        <w:t>axes ranges are bounded to ±1.0</w:t>
      </w:r>
      <w:ins w:id="317" w:author="Kelvin Sung" w:date="2021-08-25T06:46:00Z">
        <w:r w:rsidR="00AE0233">
          <w:t>.</w:t>
        </w:r>
      </w:ins>
      <w:del w:id="318" w:author="Kelvin Sung" w:date="2021-08-25T06:46:00Z">
        <w:r w:rsidRPr="00C223E8" w:rsidDel="00AE0233">
          <w:delText>,</w:delText>
        </w:r>
      </w:del>
      <w:r w:rsidRPr="00C223E8">
        <w:t xml:space="preserve"> </w:t>
      </w:r>
      <w:ins w:id="319" w:author="Kelvin Sung" w:date="2021-08-25T06:46:00Z">
        <w:r w:rsidR="00AE0233">
          <w:t xml:space="preserve">This </w:t>
        </w:r>
      </w:ins>
      <w:r w:rsidRPr="00C223E8">
        <w:t xml:space="preserve">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As you have experienced, WebGL always draws to</w:t>
      </w:r>
      <w:ins w:id="320" w:author="Kelvin Sung" w:date="2021-08-25T06:47:00Z">
        <w:r w:rsidR="00AE0233">
          <w:t xml:space="preserve"> the</w:t>
        </w:r>
      </w:ins>
      <w:r w:rsidRPr="00C223E8">
        <w:t xml:space="preserve"> NDC space and </w:t>
      </w:r>
      <w:ins w:id="321" w:author="Kelvin Sung" w:date="2021-08-25T06:47:00Z">
        <w:r w:rsidR="00AE0233">
          <w:t xml:space="preserve">that the </w:t>
        </w:r>
      </w:ins>
      <w:ins w:id="322" w:author="Kelvin Sung" w:date="2021-08-25T06:51:00Z">
        <w:r w:rsidR="00200F09">
          <w:t xml:space="preserve">contents in the </w:t>
        </w:r>
      </w:ins>
      <w:ins w:id="323" w:author="Kelvin Sung" w:date="2021-08-25T06:48:00Z">
        <w:r w:rsidR="00AE0233" w:rsidRPr="00C223E8">
          <w:t>±1.0</w:t>
        </w:r>
        <w:r w:rsidR="00AE0233">
          <w:t xml:space="preserve"> </w:t>
        </w:r>
      </w:ins>
      <w:ins w:id="324" w:author="Kelvin Sung" w:date="2021-08-25T06:51:00Z">
        <w:r w:rsidR="00200F09">
          <w:t xml:space="preserve">range </w:t>
        </w:r>
      </w:ins>
      <w:ins w:id="325" w:author="Kelvin Sung" w:date="2021-08-25T06:49:00Z">
        <w:r w:rsidR="00AE0233">
          <w:t xml:space="preserve">cover all the pixels </w:t>
        </w:r>
      </w:ins>
      <w:del w:id="326" w:author="Kelvin Sung" w:date="2021-08-25T06:49:00Z">
        <w:r w:rsidRPr="00C223E8" w:rsidDel="00AE0233">
          <w:delText xml:space="preserve">shows the results </w:delText>
        </w:r>
      </w:del>
      <w:r w:rsidRPr="00C223E8">
        <w:t xml:space="preserve">in the canvas. </w:t>
      </w:r>
    </w:p>
    <w:p w14:paraId="760E33C3" w14:textId="6B65F45F" w:rsidR="00383959" w:rsidRPr="00C223E8" w:rsidRDefault="00383959" w:rsidP="008626AF">
      <w:pPr>
        <w:pStyle w:val="BodyTextCont"/>
        <w:rPr>
          <w:rFonts w:hint="eastAsia"/>
        </w:rPr>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18C22ACB" w:rsidR="00383959" w:rsidRPr="00C223E8" w:rsidRDefault="00383959">
      <w:pPr>
        <w:pStyle w:val="BodyTextFirst"/>
        <w:rPr>
          <w:rFonts w:hint="eastAsia"/>
        </w:rPr>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del w:id="327" w:author="Kelvin Sung" w:date="2021-08-25T06:53:00Z">
        <w:r w:rsidR="00E52A99" w:rsidDel="002F152D">
          <w:delText>was</w:delText>
        </w:r>
        <w:r w:rsidR="00E52A99" w:rsidRPr="00C223E8" w:rsidDel="002F152D">
          <w:delText xml:space="preserve"> </w:delText>
        </w:r>
        <w:r w:rsidRPr="00C223E8" w:rsidDel="002F152D">
          <w:delText xml:space="preserve">introduced to remedy </w:delText>
        </w:r>
      </w:del>
      <w:ins w:id="328" w:author="Kelvin Sung" w:date="2021-08-25T06:53:00Z">
        <w:r w:rsidR="002F152D">
          <w:t xml:space="preserve">resolves </w:t>
        </w:r>
      </w:ins>
      <w:r w:rsidRPr="00C223E8">
        <w:t>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486EE11" w:rsidR="00383959" w:rsidRPr="00C223E8" w:rsidRDefault="00383959" w:rsidP="00B41C1A">
      <w:pPr>
        <w:pStyle w:val="BodyTextCont"/>
        <w:rPr>
          <w:rFonts w:hint="eastAsia"/>
        </w:rPr>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w:t>
      </w:r>
      <w:r w:rsidRPr="00C223E8">
        <w:lastRenderedPageBreak/>
        <w:t xml:space="preserve">Cartesian coordinate system, the WC system is defined by a reference position and its </w:t>
      </w:r>
      <w:del w:id="329" w:author="Kelvin Sung" w:date="2021-08-25T06:55:00Z">
        <w:r w:rsidRPr="00C223E8" w:rsidDel="002F152D">
          <w:delText xml:space="preserve">dimensions or </w:delText>
        </w:r>
      </w:del>
      <w:r w:rsidRPr="00C223E8">
        <w:t xml:space="preserve">width and height. The reference position can </w:t>
      </w:r>
      <w:del w:id="330" w:author="Kelvin Sung" w:date="2021-08-25T06:55:00Z">
        <w:r w:rsidRPr="00C223E8" w:rsidDel="002F152D">
          <w:delText>be</w:delText>
        </w:r>
        <w:r w:rsidR="00560236" w:rsidRPr="00C223E8" w:rsidDel="002F152D">
          <w:delText xml:space="preserve"> </w:delText>
        </w:r>
      </w:del>
      <w:r w:rsidR="00560236" w:rsidRPr="00C223E8">
        <w:t>either</w:t>
      </w:r>
      <w:r w:rsidRPr="00C223E8">
        <w:t xml:space="preserve"> </w:t>
      </w:r>
      <w:ins w:id="331" w:author="Kelvin Sung" w:date="2021-08-25T06:55:00Z">
        <w:r w:rsidR="002F152D">
          <w:t xml:space="preserve">be </w:t>
        </w:r>
      </w:ins>
      <w:r w:rsidRPr="00C223E8">
        <w:t>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798269B4" w:rsidR="005F35F2" w:rsidRDefault="00383959" w:rsidP="00F9439C">
      <w:pPr>
        <w:pStyle w:val="BodyTextFirst"/>
        <w:rPr>
          <w:rFonts w:hint="eastAsia"/>
        </w:rPr>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ins w:id="332" w:author="Kelvin Sung" w:date="2021-08-25T06:58:00Z">
        <w:r w:rsidR="007A0290">
          <w:t xml:space="preserve"> (the origin)</w:t>
        </w:r>
      </w:ins>
      <w:r w:rsidR="00931F8B">
        <w:t>,</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7609D383" w:rsidR="003128AA" w:rsidRDefault="000865B2">
      <w:pPr>
        <w:pStyle w:val="BodyText"/>
        <w:rPr>
          <w:rFonts w:hint="eastAsia"/>
        </w:rPr>
      </w:pPr>
      <m:oMathPara>
        <m:oMath>
          <m:r>
            <w:rPr>
              <w:rFonts w:ascii="Cambria Math"/>
              <w:noProof/>
            </w:rPr>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m:t>
          </m:r>
          <m:r>
            <w:ins w:id="333" w:author="Kelvin Sung" w:date="2021-08-25T06:57:00Z">
              <w:rPr>
                <w:rFonts w:ascii="Cambria Math"/>
                <w:noProof/>
              </w:rPr>
              <m:t>-</m:t>
            </w:ins>
          </m:r>
          <m:r>
            <w:rPr>
              <w:rFonts w:ascii="Cambria Math"/>
              <w:noProof/>
            </w:rPr>
            <m:t xml:space="preserve">center.x, </m:t>
          </m:r>
          <m:r>
            <w:ins w:id="334" w:author="Kelvin Sung" w:date="2021-08-25T06:58:00Z">
              <w:rPr>
                <w:rFonts w:ascii="Cambria Math"/>
                <w:noProof/>
              </w:rPr>
              <m:t>-</m:t>
            </w:ins>
          </m:r>
          <m:r>
            <w:rPr>
              <w:rFonts w:ascii="Cambria Math"/>
              <w:noProof/>
            </w:rPr>
            <m:t>center.y)</m:t>
          </m:r>
        </m:oMath>
      </m:oMathPara>
    </w:p>
    <w:p w14:paraId="27C3951A" w14:textId="33144FFA" w:rsidR="003128AA" w:rsidRDefault="008D6D3F" w:rsidP="00F9439C">
      <w:pPr>
        <w:pStyle w:val="BodyTextFirst"/>
        <w:rPr>
          <w:rFonts w:hint="eastAsia"/>
        </w:rPr>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r w:rsidRPr="00B41C1A">
        <w:rPr>
          <w:rStyle w:val="CodeInline"/>
        </w:rPr>
        <w:t>center.y</w:t>
      </w:r>
      <w:proofErr w:type="spell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rPr>
          <w:rFonts w:hint="eastAsia"/>
        </w:rPr>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rFonts w:hint="eastAsia"/>
          <w:noProof w:val="0"/>
        </w:rPr>
      </w:pPr>
      <w:proofErr w:type="spellStart"/>
      <w:r w:rsidRPr="00F3579A">
        <w:rPr>
          <w:noProof w:val="0"/>
        </w:rPr>
        <w:t>gl.viewport</w:t>
      </w:r>
      <w:proofErr w:type="spellEnd"/>
      <w:r w:rsidRPr="00F3579A">
        <w:rPr>
          <w:noProof w:val="0"/>
        </w:rPr>
        <w:t>(</w:t>
      </w:r>
    </w:p>
    <w:p w14:paraId="6C8273CA" w14:textId="77777777" w:rsidR="00383959" w:rsidRPr="00C223E8" w:rsidRDefault="00F3579A" w:rsidP="00BC4335">
      <w:pPr>
        <w:pStyle w:val="Code"/>
        <w:rPr>
          <w:rFonts w:hint="eastAsia"/>
          <w:noProof w:val="0"/>
        </w:rPr>
      </w:pPr>
      <w:r w:rsidRPr="00F3579A">
        <w:rPr>
          <w:noProof w:val="0"/>
        </w:rPr>
        <w:t xml:space="preserve">    x,     // x position of bottom-left corner of the area to be drawn</w:t>
      </w:r>
    </w:p>
    <w:p w14:paraId="63A10D42" w14:textId="77777777" w:rsidR="00383959" w:rsidRPr="00C223E8" w:rsidRDefault="00F3579A" w:rsidP="00BC4335">
      <w:pPr>
        <w:pStyle w:val="Code"/>
        <w:rPr>
          <w:rFonts w:hint="eastAsia"/>
          <w:noProof w:val="0"/>
        </w:rPr>
      </w:pPr>
      <w:r w:rsidRPr="00F3579A">
        <w:rPr>
          <w:noProof w:val="0"/>
        </w:rPr>
        <w:t xml:space="preserve">    y,     // y position of bottom-left corner of the area to be drawn</w:t>
      </w:r>
    </w:p>
    <w:p w14:paraId="34868700" w14:textId="77777777" w:rsidR="00383959" w:rsidRPr="00C223E8" w:rsidRDefault="00F3579A" w:rsidP="00BC4335">
      <w:pPr>
        <w:pStyle w:val="Code"/>
        <w:rPr>
          <w:rFonts w:hint="eastAsia"/>
          <w:noProof w:val="0"/>
        </w:rPr>
      </w:pPr>
      <w:r w:rsidRPr="00F3579A">
        <w:rPr>
          <w:noProof w:val="0"/>
        </w:rPr>
        <w:t xml:space="preserve">    width, // width of the area to be drawn</w:t>
      </w:r>
    </w:p>
    <w:p w14:paraId="27F5E5AA" w14:textId="77777777" w:rsidR="00383959" w:rsidRPr="00C223E8" w:rsidRDefault="00F3579A" w:rsidP="00BC4335">
      <w:pPr>
        <w:pStyle w:val="Code"/>
        <w:rPr>
          <w:rFonts w:hint="eastAsia"/>
          <w:noProof w:val="0"/>
        </w:rPr>
      </w:pPr>
      <w:r w:rsidRPr="00F3579A">
        <w:rPr>
          <w:noProof w:val="0"/>
        </w:rPr>
        <w:t xml:space="preserve">    height // height of the area to be drawn</w:t>
      </w:r>
    </w:p>
    <w:p w14:paraId="1F787C5B" w14:textId="77777777" w:rsidR="00383959" w:rsidRPr="00C223E8" w:rsidRDefault="00F3579A" w:rsidP="00BC4335">
      <w:pPr>
        <w:pStyle w:val="Code"/>
        <w:rPr>
          <w:rFonts w:hint="eastAsia"/>
          <w:noProof w:val="0"/>
        </w:rPr>
      </w:pPr>
      <w:r w:rsidRPr="00F3579A">
        <w:rPr>
          <w:noProof w:val="0"/>
        </w:rPr>
        <w:t>);</w:t>
      </w:r>
    </w:p>
    <w:p w14:paraId="0E3F1E08" w14:textId="1D1EA486" w:rsidR="00383959" w:rsidRDefault="00383959" w:rsidP="00F9439C">
      <w:pPr>
        <w:pStyle w:val="BodyTextFirst"/>
        <w:rPr>
          <w:rFonts w:hint="eastAsia"/>
        </w:rPr>
      </w:pPr>
      <w:r w:rsidRPr="00C223E8">
        <w:t xml:space="preserve">The </w:t>
      </w:r>
      <w:proofErr w:type="spellStart"/>
      <w:r w:rsidRPr="00C223E8">
        <w:rPr>
          <w:rStyle w:val="CodeInline"/>
        </w:rPr>
        <w:t>gl.viewport</w:t>
      </w:r>
      <w:proofErr w:type="spell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lastRenderedPageBreak/>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rPr>
          <w:rFonts w:hint="eastAsia"/>
        </w:rPr>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rPr>
          <w:rFonts w:hint="eastAsia"/>
        </w:rPr>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rPr>
          <w:rFonts w:hint="eastAsia"/>
        </w:rPr>
      </w:pPr>
      <w:r w:rsidRPr="00C223E8">
        <w:t>To understand the different coordinate systems</w:t>
      </w:r>
    </w:p>
    <w:p w14:paraId="37C656D7" w14:textId="1C21A737" w:rsidR="00383959" w:rsidRPr="00C223E8" w:rsidRDefault="00383959" w:rsidP="00BC4335">
      <w:pPr>
        <w:pStyle w:val="Bullet"/>
        <w:rPr>
          <w:rFonts w:hint="eastAsia"/>
        </w:rPr>
      </w:pPr>
      <w:r w:rsidRPr="00C223E8">
        <w:t>To experience working with a WebGL viewport</w:t>
      </w:r>
      <w:ins w:id="335" w:author="Jeb Pavleas" w:date="2021-08-25T23:51:00Z">
        <w:r w:rsidR="001914A6">
          <w:t xml:space="preserve"> as well as</w:t>
        </w:r>
      </w:ins>
      <w:del w:id="336" w:author="Jeb Pavleas" w:date="2021-08-25T23:51:00Z">
        <w:r w:rsidR="009517D7" w:rsidDel="001914A6">
          <w:delText>,</w:delText>
        </w:r>
      </w:del>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rPr>
          <w:rFonts w:hint="eastAsia"/>
        </w:rPr>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rPr>
          <w:rFonts w:hint="eastAsia"/>
        </w:rPr>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rPr>
          <w:rFonts w:hint="eastAsia"/>
        </w:rPr>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rPr>
          <w:rFonts w:hint="eastAsia"/>
        </w:rPr>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rPr>
          <w:rFonts w:hint="eastAsia"/>
        </w:rPr>
      </w:pPr>
      <w:r w:rsidRPr="00C223E8">
        <w:lastRenderedPageBreak/>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rFonts w:hint="eastAsia"/>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rPr>
          <w:rFonts w:hint="eastAsia"/>
        </w:rPr>
      </w:pPr>
      <w:r w:rsidRPr="00C223E8">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hint="eastAsia"/>
          <w:lang w:val="fr-FR"/>
        </w:rPr>
      </w:pPr>
      <w:proofErr w:type="spellStart"/>
      <w:r w:rsidRPr="00312BC5">
        <w:rPr>
          <w:rFonts w:ascii="TheSansMonoConNormal" w:hAnsi="TheSansMonoConNormal"/>
          <w:lang w:val="fr-FR"/>
        </w:rPr>
        <w:t>gl_Position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rPr>
          <w:rFonts w:hint="eastAsia"/>
        </w:rPr>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rPr>
          <w:rFonts w:hint="eastAsia"/>
        </w:rPr>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rPr>
          <w:rFonts w:hint="eastAsia"/>
        </w:r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w:t>
      </w:r>
    </w:p>
    <w:p w14:paraId="5D479ED1" w14:textId="7E350240" w:rsidR="00383959" w:rsidRPr="00C223E8" w:rsidRDefault="00312BC5" w:rsidP="00BC4335">
      <w:pPr>
        <w:pStyle w:val="Code"/>
        <w:rPr>
          <w:rFonts w:hint="eastAsia"/>
          <w:noProof w:val="0"/>
        </w:rPr>
      </w:pPr>
      <w:proofErr w:type="spellStart"/>
      <w:r w:rsidRPr="00312BC5">
        <w:rPr>
          <w:noProof w:val="0"/>
        </w:rPr>
        <w:t>this.mCameraMatrixRef</w:t>
      </w:r>
      <w:proofErr w:type="spell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rPr>
          <w:rFonts w:hint="eastAsia"/>
        </w:r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rFonts w:hint="eastAsia"/>
          <w:noProof w:val="0"/>
        </w:rPr>
      </w:pPr>
      <w:r>
        <w:rPr>
          <w:noProof w:val="0"/>
        </w:rPr>
        <w:t>// Step E: Gets a reference to the uniform variables in the fragment shader</w:t>
      </w:r>
    </w:p>
    <w:p w14:paraId="04079C0C" w14:textId="5E7A7F02" w:rsidR="00774352" w:rsidRDefault="00774352" w:rsidP="00774352">
      <w:pPr>
        <w:pStyle w:val="Code"/>
        <w:rPr>
          <w:rFonts w:hint="eastAsia"/>
          <w:noProof w:val="0"/>
        </w:rPr>
      </w:pPr>
      <w:proofErr w:type="spellStart"/>
      <w:r>
        <w:rPr>
          <w:noProof w:val="0"/>
        </w:rPr>
        <w:t>this.mPixelColorRef</w:t>
      </w:r>
      <w:proofErr w:type="spell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rFonts w:hint="eastAsia"/>
          <w:noProof w:val="0"/>
        </w:rPr>
      </w:pPr>
      <w:proofErr w:type="spellStart"/>
      <w:r>
        <w:rPr>
          <w:noProof w:val="0"/>
        </w:rPr>
        <w:t>this.mModelMatrixRef</w:t>
      </w:r>
      <w:proofErr w:type="spell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rPr>
          <w:rFonts w:hint="eastAsia"/>
        </w:r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rFonts w:hint="eastAsia"/>
          <w:noProof w:val="0"/>
        </w:rPr>
      </w:pPr>
      <w:r>
        <w:rPr>
          <w:noProof w:val="0"/>
        </w:rPr>
        <w:t>activate(</w:t>
      </w:r>
      <w:proofErr w:type="spellStart"/>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31EA358E" w14:textId="256EF5D7" w:rsidR="00774352" w:rsidRDefault="00774352" w:rsidP="00774352">
      <w:pPr>
        <w:pStyle w:val="Code"/>
        <w:rPr>
          <w:rFonts w:hint="eastAsia"/>
          <w:noProof w:val="0"/>
        </w:rPr>
      </w:pPr>
      <w:r>
        <w:rPr>
          <w:noProof w:val="0"/>
        </w:rPr>
        <w:t xml:space="preserve">    </w:t>
      </w:r>
      <w:proofErr w:type="spellStart"/>
      <w:r>
        <w:rPr>
          <w:noProof w:val="0"/>
        </w:rPr>
        <w:t>gl.useProgram</w:t>
      </w:r>
      <w:proofErr w:type="spell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rFonts w:hint="eastAsia"/>
          <w:noProof w:val="0"/>
        </w:rPr>
      </w:pPr>
      <w:r>
        <w:rPr>
          <w:noProof w:val="0"/>
        </w:rPr>
        <w:t xml:space="preserve">        </w:t>
      </w:r>
    </w:p>
    <w:p w14:paraId="29ECBE1C" w14:textId="003F051B" w:rsidR="00774352" w:rsidDel="00A72A14" w:rsidRDefault="00774352" w:rsidP="00A72A14">
      <w:pPr>
        <w:pStyle w:val="Code"/>
        <w:rPr>
          <w:del w:id="337" w:author="Kelvin Sung" w:date="2021-08-25T07:29:00Z"/>
          <w:rFonts w:hint="eastAsia"/>
          <w:noProof w:val="0"/>
        </w:rPr>
      </w:pPr>
      <w:r>
        <w:rPr>
          <w:noProof w:val="0"/>
        </w:rPr>
        <w:t xml:space="preserve">    </w:t>
      </w:r>
      <w:del w:id="338" w:author="Kelvin Sung" w:date="2021-08-25T07:29:00Z">
        <w:r w:rsidDel="00A72A14">
          <w:rPr>
            <w:noProof w:val="0"/>
          </w:rPr>
          <w:delText>// bind vertex buffer</w:delText>
        </w:r>
      </w:del>
    </w:p>
    <w:p w14:paraId="7A460FD6" w14:textId="5CBC3455" w:rsidR="00774352" w:rsidDel="00A72A14" w:rsidRDefault="00774352" w:rsidP="00C54832">
      <w:pPr>
        <w:pStyle w:val="Code"/>
        <w:rPr>
          <w:del w:id="339" w:author="Kelvin Sung" w:date="2021-08-25T07:29:00Z"/>
          <w:rFonts w:hint="eastAsia"/>
          <w:noProof w:val="0"/>
        </w:rPr>
      </w:pPr>
      <w:del w:id="340" w:author="Kelvin Sung" w:date="2021-08-25T07:29:00Z">
        <w:r w:rsidDel="00A72A14">
          <w:rPr>
            <w:noProof w:val="0"/>
          </w:rPr>
          <w:delText xml:space="preserve">    gl.bindBuffer(gl.ARRAY_BUFFER, vertexBuffer.get());</w:delText>
        </w:r>
      </w:del>
    </w:p>
    <w:p w14:paraId="6CDA7E03" w14:textId="3B30966F" w:rsidR="00774352" w:rsidDel="00A72A14" w:rsidRDefault="00774352" w:rsidP="003D3521">
      <w:pPr>
        <w:pStyle w:val="Code"/>
        <w:rPr>
          <w:del w:id="341" w:author="Kelvin Sung" w:date="2021-08-25T07:29:00Z"/>
          <w:rFonts w:hint="eastAsia"/>
          <w:noProof w:val="0"/>
        </w:rPr>
      </w:pPr>
      <w:del w:id="342" w:author="Kelvin Sung" w:date="2021-08-25T07:29:00Z">
        <w:r w:rsidDel="00A72A14">
          <w:rPr>
            <w:noProof w:val="0"/>
          </w:rPr>
          <w:delText xml:space="preserve">    gl.vertexAttribPointer(this.mVertexPositionRef,</w:delText>
        </w:r>
      </w:del>
    </w:p>
    <w:p w14:paraId="152125AA" w14:textId="5207EAA7" w:rsidR="00774352" w:rsidDel="00A72A14" w:rsidRDefault="00774352" w:rsidP="00247788">
      <w:pPr>
        <w:pStyle w:val="Code"/>
        <w:rPr>
          <w:del w:id="343" w:author="Kelvin Sung" w:date="2021-08-25T07:29:00Z"/>
          <w:rFonts w:hint="eastAsia"/>
          <w:noProof w:val="0"/>
        </w:rPr>
      </w:pPr>
      <w:del w:id="344" w:author="Kelvin Sung" w:date="2021-08-25T07:29:00Z">
        <w:r w:rsidDel="00A72A14">
          <w:rPr>
            <w:noProof w:val="0"/>
          </w:rPr>
          <w:delText xml:space="preserve">        3,              // each element is a 3-float (x,y.z)</w:delText>
        </w:r>
      </w:del>
    </w:p>
    <w:p w14:paraId="33AEA5E1" w14:textId="14C1E9B4" w:rsidR="00774352" w:rsidDel="00A72A14" w:rsidRDefault="00774352" w:rsidP="00E22F1E">
      <w:pPr>
        <w:pStyle w:val="Code"/>
        <w:rPr>
          <w:del w:id="345" w:author="Kelvin Sung" w:date="2021-08-25T07:29:00Z"/>
          <w:rFonts w:hint="eastAsia"/>
          <w:noProof w:val="0"/>
        </w:rPr>
      </w:pPr>
      <w:del w:id="346" w:author="Kelvin Sung" w:date="2021-08-25T07:29:00Z">
        <w:r w:rsidDel="00A72A14">
          <w:rPr>
            <w:noProof w:val="0"/>
          </w:rPr>
          <w:delText xml:space="preserve">        gl.FLOAT,       // data type is FLOAT</w:delText>
        </w:r>
      </w:del>
    </w:p>
    <w:p w14:paraId="4E1E6847" w14:textId="6E2F5A7B" w:rsidR="00774352" w:rsidDel="00A72A14" w:rsidRDefault="00774352" w:rsidP="00F962A8">
      <w:pPr>
        <w:pStyle w:val="Code"/>
        <w:rPr>
          <w:del w:id="347" w:author="Kelvin Sung" w:date="2021-08-25T07:29:00Z"/>
          <w:rFonts w:hint="eastAsia"/>
          <w:noProof w:val="0"/>
        </w:rPr>
      </w:pPr>
      <w:del w:id="348" w:author="Kelvin Sung" w:date="2021-08-25T07:29:00Z">
        <w:r w:rsidDel="00A72A14">
          <w:rPr>
            <w:noProof w:val="0"/>
          </w:rPr>
          <w:delText xml:space="preserve">        false,          // if the content is normalized vectors</w:delText>
        </w:r>
      </w:del>
    </w:p>
    <w:p w14:paraId="7F9346D4" w14:textId="3CB04BAE" w:rsidR="00774352" w:rsidDel="00A72A14" w:rsidRDefault="00774352" w:rsidP="00E622FE">
      <w:pPr>
        <w:pStyle w:val="Code"/>
        <w:rPr>
          <w:del w:id="349" w:author="Kelvin Sung" w:date="2021-08-25T07:29:00Z"/>
          <w:rFonts w:hint="eastAsia"/>
          <w:noProof w:val="0"/>
        </w:rPr>
      </w:pPr>
      <w:del w:id="350" w:author="Kelvin Sung" w:date="2021-08-25T07:29:00Z">
        <w:r w:rsidDel="00A72A14">
          <w:rPr>
            <w:noProof w:val="0"/>
          </w:rPr>
          <w:delText xml:space="preserve">        0,              // number of bytes to skip in between elements</w:delText>
        </w:r>
      </w:del>
    </w:p>
    <w:p w14:paraId="50112774" w14:textId="52542C20" w:rsidR="00774352" w:rsidDel="00A72A14" w:rsidRDefault="00774352" w:rsidP="00381D17">
      <w:pPr>
        <w:pStyle w:val="Code"/>
        <w:rPr>
          <w:del w:id="351" w:author="Kelvin Sung" w:date="2021-08-25T07:29:00Z"/>
          <w:rFonts w:hint="eastAsia"/>
          <w:noProof w:val="0"/>
        </w:rPr>
      </w:pPr>
      <w:del w:id="352" w:author="Kelvin Sung" w:date="2021-08-25T07:29:00Z">
        <w:r w:rsidDel="00A72A14">
          <w:rPr>
            <w:noProof w:val="0"/>
          </w:rPr>
          <w:delText xml:space="preserve">        0);             // offsets to the first element</w:delText>
        </w:r>
      </w:del>
    </w:p>
    <w:p w14:paraId="3D237178" w14:textId="022DA045" w:rsidR="00774352" w:rsidRDefault="00774352">
      <w:pPr>
        <w:pStyle w:val="Code"/>
        <w:rPr>
          <w:rFonts w:hint="eastAsia"/>
          <w:noProof w:val="0"/>
        </w:rPr>
      </w:pPr>
      <w:del w:id="353" w:author="Kelvin Sung" w:date="2021-08-25T07:29:00Z">
        <w:r w:rsidDel="00A72A14">
          <w:rPr>
            <w:noProof w:val="0"/>
          </w:rPr>
          <w:delText xml:space="preserve">    gl.enableVertexAttribArray(this.mVertexPositionRef);</w:delText>
        </w:r>
      </w:del>
    </w:p>
    <w:p w14:paraId="13C4EAC1" w14:textId="0F4EA4F7" w:rsidR="00774352" w:rsidRDefault="00774352" w:rsidP="00774352">
      <w:pPr>
        <w:pStyle w:val="Code"/>
        <w:rPr>
          <w:rFonts w:hint="eastAsia"/>
          <w:noProof w:val="0"/>
        </w:rPr>
      </w:pPr>
      <w:r>
        <w:rPr>
          <w:noProof w:val="0"/>
        </w:rPr>
        <w:t xml:space="preserve">    </w:t>
      </w:r>
      <w:ins w:id="354" w:author="Kelvin Sung" w:date="2021-08-25T07:29:00Z">
        <w:r w:rsidR="00082C45">
          <w:rPr>
            <w:noProof w:val="0"/>
          </w:rPr>
          <w:t>… identical to previous code …</w:t>
        </w:r>
      </w:ins>
      <w:del w:id="355" w:author="Kelvin Sung" w:date="2021-08-25T07:29:00Z">
        <w:r w:rsidDel="00B008C8">
          <w:rPr>
            <w:noProof w:val="0"/>
          </w:rPr>
          <w:delText xml:space="preserve"> </w:delText>
        </w:r>
      </w:del>
      <w:r>
        <w:rPr>
          <w:noProof w:val="0"/>
        </w:rPr>
        <w:t xml:space="preserve">   </w:t>
      </w:r>
    </w:p>
    <w:p w14:paraId="046E9FA5" w14:textId="66682E28" w:rsidR="00774352" w:rsidRDefault="00774352" w:rsidP="00774352">
      <w:pPr>
        <w:pStyle w:val="Code"/>
        <w:rPr>
          <w:rFonts w:hint="eastAsia"/>
          <w:noProof w:val="0"/>
        </w:rPr>
      </w:pPr>
      <w:r>
        <w:rPr>
          <w:noProof w:val="0"/>
        </w:rPr>
        <w:t xml:space="preserve">    // load uniforms</w:t>
      </w:r>
    </w:p>
    <w:p w14:paraId="19AB363E" w14:textId="4FF9315B" w:rsidR="00C842FB" w:rsidRDefault="00C842FB" w:rsidP="00C842FB">
      <w:pPr>
        <w:pStyle w:val="Code"/>
        <w:rPr>
          <w:rStyle w:val="CodeBold"/>
        </w:rPr>
      </w:pPr>
      <w:r>
        <w:rPr>
          <w:noProof w:val="0"/>
        </w:rPr>
        <w:t xml:space="preserve">    </w:t>
      </w:r>
      <w:r w:rsidR="00774352">
        <w:rPr>
          <w:noProof w:val="0"/>
        </w:rPr>
        <w:t>gl.uniform4fv(</w:t>
      </w:r>
      <w:proofErr w:type="spellStart"/>
      <w:r w:rsidR="00774352">
        <w:rPr>
          <w:noProof w:val="0"/>
        </w:rPr>
        <w:t>this.mPixelColorRef</w:t>
      </w:r>
      <w:proofErr w:type="spellEnd"/>
      <w:r w:rsidR="00774352">
        <w:rPr>
          <w:noProof w:val="0"/>
        </w:rPr>
        <w:t xml:space="preserve">, </w:t>
      </w:r>
      <w:proofErr w:type="spellStart"/>
      <w:r w:rsidR="00774352">
        <w:rPr>
          <w:noProof w:val="0"/>
        </w:rPr>
        <w:t>pixelColor</w:t>
      </w:r>
      <w:proofErr w:type="spellEnd"/>
      <w:r w:rsidR="00774352">
        <w:rPr>
          <w:noProof w:val="0"/>
        </w:rPr>
        <w:t>);</w:t>
      </w:r>
      <w:r>
        <w:rPr>
          <w:rStyle w:val="CodeBold"/>
        </w:rPr>
        <w:t xml:space="preserve"> </w:t>
      </w:r>
    </w:p>
    <w:p w14:paraId="4D802646" w14:textId="378611A5" w:rsidR="00774352" w:rsidRPr="00001FF1" w:rsidRDefault="00C842FB" w:rsidP="00C842FB">
      <w:pPr>
        <w:pStyle w:val="Code"/>
        <w:rPr>
          <w:rStyle w:val="CodeBold"/>
          <w:rFonts w:ascii="TheSansMonoConNormal" w:hAnsi="TheSansMonoConNormal" w:hint="eastAsia"/>
        </w:rPr>
      </w:pPr>
      <w:r w:rsidRPr="00C842FB">
        <w:t xml:space="preserve">    </w:t>
      </w:r>
      <w:r w:rsidR="00774352" w:rsidRPr="00001FF1">
        <w:rPr>
          <w:rStyle w:val="CodeBold"/>
          <w:rFonts w:ascii="TheSansMonoConNormal" w:hAnsi="TheSansMonoConNormal"/>
        </w:rPr>
        <w:t>gl.uniformMatrix4fv(this.mModelMatrixRef, false, trsMatrix);</w:t>
      </w:r>
    </w:p>
    <w:p w14:paraId="48493647" w14:textId="4EE099E7" w:rsidR="00774352" w:rsidRPr="00867CEC" w:rsidRDefault="00C842FB" w:rsidP="00774352">
      <w:pPr>
        <w:pStyle w:val="Code"/>
        <w:rPr>
          <w:rStyle w:val="CodeBold"/>
        </w:rPr>
      </w:pPr>
      <w:r>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rFonts w:hint="eastAsia"/>
          <w:noProof w:val="0"/>
        </w:rPr>
      </w:pPr>
      <w:r>
        <w:rPr>
          <w:noProof w:val="0"/>
        </w:rPr>
        <w:t>}</w:t>
      </w:r>
    </w:p>
    <w:p w14:paraId="07B1A63C" w14:textId="4835DF09" w:rsidR="00774352" w:rsidRPr="00C223E8" w:rsidRDefault="00774352" w:rsidP="00F9439C">
      <w:pPr>
        <w:pStyle w:val="BodyTextFirst"/>
        <w:rPr>
          <w:rFonts w:hint="eastAsia"/>
        </w:rPr>
      </w:pPr>
      <w:r w:rsidRPr="00C223E8">
        <w:t xml:space="preserve">As you have seen previously, the </w:t>
      </w:r>
      <w:r w:rsidRPr="00C223E8">
        <w:rPr>
          <w:rStyle w:val="CodeInline"/>
        </w:rPr>
        <w:t>gl.uniformMatrix4fv()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lastRenderedPageBreak/>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73F50EEE" w:rsidR="00774352" w:rsidRPr="00C223E8" w:rsidRDefault="00774352" w:rsidP="00774352">
      <w:pPr>
        <w:pStyle w:val="BodyTextFirst"/>
        <w:rPr>
          <w:rFonts w:hint="eastAsia"/>
        </w:rPr>
      </w:pPr>
      <w:r w:rsidRPr="00C223E8">
        <w:t xml:space="preserve">Recall that shaders are activated in the </w:t>
      </w:r>
      <w:r w:rsidRPr="00C223E8">
        <w:rPr>
          <w:rStyle w:val="CodeInline"/>
        </w:rPr>
        <w:t>draw()</w:t>
      </w:r>
      <w:r w:rsidRPr="00C223E8">
        <w:t xml:space="preserve"> function</w:t>
      </w:r>
      <w:r w:rsidR="009E1988">
        <w:t xml:space="preserve"> of the </w:t>
      </w:r>
      <w:r w:rsidR="009E1988">
        <w:rPr>
          <w:rStyle w:val="CodeInline"/>
        </w:rPr>
        <w:t>Renderable</w:t>
      </w:r>
      <w:r w:rsidR="009E1988" w:rsidRPr="00C223E8">
        <w:t xml:space="preserve"> </w:t>
      </w:r>
      <w:del w:id="356" w:author="Kelvin Sung" w:date="2021-08-25T07:33:00Z">
        <w:r w:rsidR="009E1988" w:rsidRPr="00C223E8" w:rsidDel="00C842FB">
          <w:delText>object</w:delText>
        </w:r>
      </w:del>
      <w:ins w:id="357" w:author="Kelvin Sung" w:date="2021-08-25T07:33:00Z">
        <w:r w:rsidR="00C842FB">
          <w:t>class</w:t>
        </w:r>
      </w:ins>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rFonts w:hint="eastAsia"/>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18D6DC9D" w14:textId="51422591" w:rsidR="00774352" w:rsidRDefault="00774352" w:rsidP="00774352">
      <w:pPr>
        <w:pStyle w:val="Code"/>
        <w:rPr>
          <w:rFonts w:hint="eastAsia"/>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rFonts w:hint="eastAsia"/>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rPr>
          <w:rFonts w:hint="eastAsia"/>
        </w:rPr>
      </w:pPr>
      <w:r>
        <w:rPr>
          <w:noProof w:val="0"/>
        </w:rPr>
        <w:t>}</w:t>
      </w:r>
    </w:p>
    <w:p w14:paraId="2783FF89" w14:textId="5F50FC32" w:rsidR="00774352" w:rsidRPr="00C223E8" w:rsidRDefault="00774352" w:rsidP="00F9439C">
      <w:pPr>
        <w:pStyle w:val="BodyTextFirst"/>
        <w:rPr>
          <w:rFonts w:hint="eastAsia"/>
        </w:rPr>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rPr>
          <w:rFonts w:hint="eastAsia"/>
        </w:rPr>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23067B7C" w:rsidR="00774352" w:rsidRDefault="00774352" w:rsidP="00F9439C">
      <w:pPr>
        <w:pStyle w:val="BodyTextFirst"/>
        <w:rPr>
          <w:rFonts w:hint="eastAsia"/>
        </w:rPr>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ins w:id="358" w:author="Kelvin Sung" w:date="2021-08-25T07:35:00Z">
        <w:r w:rsidR="00C842FB">
          <w:t xml:space="preserve"> of the viewport</w:t>
        </w:r>
      </w:ins>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rPr>
          <w:rFonts w:hint="eastAsia"/>
        </w:rPr>
      </w:pPr>
      <w:r>
        <w:lastRenderedPageBreak/>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643E2181" w:rsidR="00774352" w:rsidRPr="00C223E8" w:rsidRDefault="00774352" w:rsidP="00774352">
      <w:pPr>
        <w:pStyle w:val="BodyTextFirst"/>
        <w:rPr>
          <w:rFonts w:hint="eastAsia"/>
        </w:rPr>
      </w:pPr>
      <w:r w:rsidRPr="00C223E8">
        <w:t xml:space="preserve">The </w:t>
      </w:r>
      <w:proofErr w:type="spellStart"/>
      <w:r w:rsidRPr="00C223E8">
        <w:rPr>
          <w:rStyle w:val="CodeInline"/>
        </w:rPr>
        <w:t>MyGame</w:t>
      </w:r>
      <w:proofErr w:type="spellEnd"/>
      <w:r w:rsidRPr="00C223E8">
        <w:t xml:space="preserve"> </w:t>
      </w:r>
      <w:r w:rsidR="00CD2ED9">
        <w:t>class</w:t>
      </w:r>
      <w:r w:rsidR="00CD2ED9" w:rsidRPr="00C223E8">
        <w:t xml:space="preserve"> </w:t>
      </w:r>
      <w:r w:rsidRPr="00C223E8">
        <w:t>will be modified to implement the design.</w:t>
      </w:r>
    </w:p>
    <w:p w14:paraId="7EB59EBF" w14:textId="2B9FB2F8" w:rsidR="00774352" w:rsidRPr="00C223E8" w:rsidRDefault="00774352" w:rsidP="00B41C1A">
      <w:pPr>
        <w:pStyle w:val="NumList"/>
        <w:numPr>
          <w:ilvl w:val="0"/>
          <w:numId w:val="47"/>
        </w:numPr>
        <w:rPr>
          <w:rFonts w:hint="eastAsia"/>
        </w:rPr>
      </w:pPr>
      <w:r w:rsidRPr="00C223E8">
        <w:t xml:space="preserve">Edit </w:t>
      </w:r>
      <w:r>
        <w:rPr>
          <w:rStyle w:val="CodeInline"/>
        </w:rPr>
        <w:t>my_game</w:t>
      </w:r>
      <w:r w:rsidRPr="00C223E8">
        <w:rPr>
          <w:rStyle w:val="CodeInline"/>
        </w:rPr>
        <w:t>.js</w:t>
      </w:r>
      <w:del w:id="359" w:author="Jeb Pavleas" w:date="2021-08-25T23:57:00Z">
        <w:r w:rsidRPr="00C223E8" w:rsidDel="00F46B4E">
          <w:delText xml:space="preserve"> </w:delText>
        </w:r>
      </w:del>
      <w:ins w:id="360" w:author="Matthew T. Munson" w:date="2021-08-30T00:23:00Z">
        <w:r w:rsidR="00B86A93">
          <w:t>.</w:t>
        </w:r>
      </w:ins>
      <w:ins w:id="361" w:author="Jeb Pavleas" w:date="2021-08-25T23:57:00Z">
        <w:del w:id="362" w:author="Matthew T. Munson" w:date="2021-08-30T00:23:00Z">
          <w:r w:rsidR="00F46B4E" w:rsidDel="00B86A93">
            <w:delText>,</w:delText>
          </w:r>
        </w:del>
        <w:r w:rsidR="00F46B4E">
          <w:t xml:space="preserve"> </w:t>
        </w:r>
      </w:ins>
      <w:ins w:id="363" w:author="Matthew T. Munson" w:date="2021-08-30T00:23:00Z">
        <w:r w:rsidR="00B86A93">
          <w:t>I</w:t>
        </w:r>
      </w:ins>
      <w:del w:id="364" w:author="Matthew T. Munson" w:date="2021-08-30T00:23:00Z">
        <w:r w:rsidR="00DC0A4C" w:rsidDel="00B86A93">
          <w:delText>i</w:delText>
        </w:r>
      </w:del>
      <w:r w:rsidR="00DC0A4C">
        <w:t>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rFonts w:hint="eastAsia"/>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rFonts w:hint="eastAsia"/>
          <w:noProof w:val="0"/>
        </w:rPr>
      </w:pPr>
      <w:r>
        <w:rPr>
          <w:noProof w:val="0"/>
        </w:rPr>
        <w:t xml:space="preserve">    // Step A: Initialize the game engine</w:t>
      </w:r>
    </w:p>
    <w:p w14:paraId="067DFF16" w14:textId="385C2927" w:rsidR="00774352" w:rsidRDefault="00774352" w:rsidP="00774352">
      <w:pPr>
        <w:pStyle w:val="Code"/>
        <w:rPr>
          <w:rFonts w:hint="eastAsia"/>
          <w:noProof w:val="0"/>
        </w:rPr>
      </w:pPr>
      <w:r>
        <w:rPr>
          <w:noProof w:val="0"/>
        </w:rPr>
        <w:t xml:space="preserve">    </w:t>
      </w:r>
      <w:proofErr w:type="spellStart"/>
      <w:r>
        <w:rPr>
          <w:noProof w:val="0"/>
        </w:rPr>
        <w:t>engine.init</w:t>
      </w:r>
      <w:proofErr w:type="spell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rFonts w:hint="eastAsia"/>
          <w:noProof w:val="0"/>
        </w:rPr>
      </w:pPr>
    </w:p>
    <w:p w14:paraId="2C88F1B4" w14:textId="42A398F5" w:rsidR="00774352" w:rsidRDefault="00774352" w:rsidP="00774352">
      <w:pPr>
        <w:pStyle w:val="Code"/>
        <w:rPr>
          <w:rFonts w:hint="eastAsia"/>
          <w:noProof w:val="0"/>
        </w:rPr>
      </w:pPr>
      <w:r>
        <w:rPr>
          <w:noProof w:val="0"/>
        </w:rPr>
        <w:t xml:space="preserve">    // Step B: Create the Renderable objects:</w:t>
      </w:r>
    </w:p>
    <w:p w14:paraId="1CAD5003" w14:textId="192FB60A" w:rsidR="00774352" w:rsidRDefault="00774352" w:rsidP="00774352">
      <w:pPr>
        <w:pStyle w:val="Code"/>
        <w:rPr>
          <w:rFonts w:hint="eastAsia"/>
          <w:noProof w:val="0"/>
        </w:rPr>
      </w:pPr>
      <w:r>
        <w:rPr>
          <w:noProof w:val="0"/>
        </w:rPr>
        <w:t xml:space="preserve">    </w:t>
      </w:r>
      <w:proofErr w:type="spellStart"/>
      <w:r>
        <w:rPr>
          <w:noProof w:val="0"/>
        </w:rPr>
        <w:t>this.mBlueSq</w:t>
      </w:r>
      <w:proofErr w:type="spell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rFonts w:hint="eastAsia"/>
          <w:noProof w:val="0"/>
        </w:rPr>
      </w:pPr>
      <w:r>
        <w:rPr>
          <w:noProof w:val="0"/>
        </w:rPr>
        <w:t xml:space="preserve">    </w:t>
      </w:r>
      <w:proofErr w:type="spellStart"/>
      <w:r>
        <w:rPr>
          <w:noProof w:val="0"/>
        </w:rPr>
        <w:t>this.mBlueSq.setColor</w:t>
      </w:r>
      <w:proofErr w:type="spellEnd"/>
      <w:r>
        <w:rPr>
          <w:noProof w:val="0"/>
        </w:rPr>
        <w:t>([0.25, 0.25, 0.95, 1]);</w:t>
      </w:r>
    </w:p>
    <w:p w14:paraId="0A791CE0" w14:textId="55BEE3E9" w:rsidR="00774352" w:rsidRDefault="00774352" w:rsidP="00774352">
      <w:pPr>
        <w:pStyle w:val="Code"/>
        <w:rPr>
          <w:rFonts w:hint="eastAsia"/>
          <w:noProof w:val="0"/>
        </w:rPr>
      </w:pPr>
      <w:r>
        <w:rPr>
          <w:noProof w:val="0"/>
        </w:rPr>
        <w:t xml:space="preserve">    </w:t>
      </w:r>
      <w:proofErr w:type="spellStart"/>
      <w:r>
        <w:rPr>
          <w:noProof w:val="0"/>
        </w:rPr>
        <w:t>this.mRedSq</w:t>
      </w:r>
      <w:proofErr w:type="spell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rFonts w:hint="eastAsia"/>
          <w:noProof w:val="0"/>
        </w:rPr>
      </w:pPr>
      <w:r>
        <w:rPr>
          <w:noProof w:val="0"/>
        </w:rPr>
        <w:t xml:space="preserve">    </w:t>
      </w:r>
      <w:proofErr w:type="spellStart"/>
      <w:r>
        <w:rPr>
          <w:noProof w:val="0"/>
        </w:rPr>
        <w:t>this.mRedSq.setColor</w:t>
      </w:r>
      <w:proofErr w:type="spellEnd"/>
      <w:r>
        <w:rPr>
          <w:noProof w:val="0"/>
        </w:rPr>
        <w:t>([1, 0.25, 0.25, 1]);</w:t>
      </w:r>
    </w:p>
    <w:p w14:paraId="5D72E869" w14:textId="3173056D" w:rsidR="00774352" w:rsidRDefault="00774352" w:rsidP="00774352">
      <w:pPr>
        <w:pStyle w:val="Code"/>
        <w:rPr>
          <w:rFonts w:hint="eastAsia"/>
          <w:noProof w:val="0"/>
        </w:rPr>
      </w:pPr>
      <w:r>
        <w:rPr>
          <w:noProof w:val="0"/>
        </w:rPr>
        <w:t xml:space="preserve">    </w:t>
      </w:r>
      <w:proofErr w:type="spellStart"/>
      <w:r>
        <w:rPr>
          <w:noProof w:val="0"/>
        </w:rPr>
        <w:t>this.mTLSq</w:t>
      </w:r>
      <w:proofErr w:type="spell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rFonts w:hint="eastAsia"/>
          <w:noProof w:val="0"/>
        </w:rPr>
      </w:pPr>
      <w:r>
        <w:rPr>
          <w:noProof w:val="0"/>
        </w:rPr>
        <w:t xml:space="preserve">    </w:t>
      </w:r>
      <w:proofErr w:type="spellStart"/>
      <w:r>
        <w:rPr>
          <w:noProof w:val="0"/>
        </w:rPr>
        <w:t>this.mTLSq.setColor</w:t>
      </w:r>
      <w:proofErr w:type="spellEnd"/>
      <w:r>
        <w:rPr>
          <w:noProof w:val="0"/>
        </w:rPr>
        <w:t>([0.9, 0.1, 0.1, 1]);</w:t>
      </w:r>
    </w:p>
    <w:p w14:paraId="043204AC" w14:textId="3F8CBE92" w:rsidR="00774352" w:rsidRDefault="00774352" w:rsidP="00774352">
      <w:pPr>
        <w:pStyle w:val="Code"/>
        <w:rPr>
          <w:rFonts w:hint="eastAsia"/>
          <w:noProof w:val="0"/>
        </w:rPr>
      </w:pPr>
      <w:r>
        <w:rPr>
          <w:noProof w:val="0"/>
        </w:rPr>
        <w:t xml:space="preserve">    </w:t>
      </w:r>
      <w:proofErr w:type="spellStart"/>
      <w:r>
        <w:rPr>
          <w:noProof w:val="0"/>
        </w:rPr>
        <w:t>this.mTRSq</w:t>
      </w:r>
      <w:proofErr w:type="spell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rFonts w:hint="eastAsia"/>
          <w:noProof w:val="0"/>
        </w:rPr>
      </w:pPr>
      <w:r>
        <w:rPr>
          <w:noProof w:val="0"/>
        </w:rPr>
        <w:t xml:space="preserve">    </w:t>
      </w:r>
      <w:proofErr w:type="spellStart"/>
      <w:r>
        <w:rPr>
          <w:noProof w:val="0"/>
        </w:rPr>
        <w:t>this.mTRSq.setColor</w:t>
      </w:r>
      <w:proofErr w:type="spellEnd"/>
      <w:r>
        <w:rPr>
          <w:noProof w:val="0"/>
        </w:rPr>
        <w:t>([0.1, 0.9, 0.1, 1]);</w:t>
      </w:r>
    </w:p>
    <w:p w14:paraId="636BDBC0" w14:textId="2E910504" w:rsidR="00774352" w:rsidRDefault="00774352" w:rsidP="00774352">
      <w:pPr>
        <w:pStyle w:val="Code"/>
        <w:rPr>
          <w:rFonts w:hint="eastAsia"/>
          <w:noProof w:val="0"/>
        </w:rPr>
      </w:pPr>
      <w:r>
        <w:rPr>
          <w:noProof w:val="0"/>
        </w:rPr>
        <w:t xml:space="preserve">    </w:t>
      </w:r>
      <w:proofErr w:type="spellStart"/>
      <w:r>
        <w:rPr>
          <w:noProof w:val="0"/>
        </w:rPr>
        <w:t>this.mBRSq</w:t>
      </w:r>
      <w:proofErr w:type="spell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rFonts w:hint="eastAsia"/>
          <w:noProof w:val="0"/>
        </w:rPr>
      </w:pPr>
      <w:r>
        <w:rPr>
          <w:noProof w:val="0"/>
        </w:rPr>
        <w:t xml:space="preserve">    </w:t>
      </w:r>
      <w:proofErr w:type="spellStart"/>
      <w:r>
        <w:rPr>
          <w:noProof w:val="0"/>
        </w:rPr>
        <w:t>this.mBRSq.setColor</w:t>
      </w:r>
      <w:proofErr w:type="spellEnd"/>
      <w:r>
        <w:rPr>
          <w:noProof w:val="0"/>
        </w:rPr>
        <w:t>([0.1, 0.1, 0.9, 1]);</w:t>
      </w:r>
    </w:p>
    <w:p w14:paraId="40BAD4AB" w14:textId="45C96EE4" w:rsidR="00774352" w:rsidRDefault="00774352" w:rsidP="00774352">
      <w:pPr>
        <w:pStyle w:val="Code"/>
        <w:rPr>
          <w:rFonts w:hint="eastAsia"/>
          <w:noProof w:val="0"/>
        </w:rPr>
      </w:pPr>
      <w:r>
        <w:rPr>
          <w:noProof w:val="0"/>
        </w:rPr>
        <w:t xml:space="preserve">    </w:t>
      </w:r>
      <w:proofErr w:type="spellStart"/>
      <w:r>
        <w:rPr>
          <w:noProof w:val="0"/>
        </w:rPr>
        <w:t>this.mBLSq</w:t>
      </w:r>
      <w:proofErr w:type="spellEnd"/>
      <w:r>
        <w:rPr>
          <w:noProof w:val="0"/>
        </w:rPr>
        <w:t xml:space="preserve"> = new </w:t>
      </w:r>
      <w:proofErr w:type="spellStart"/>
      <w:r>
        <w:rPr>
          <w:noProof w:val="0"/>
        </w:rPr>
        <w:t>engine.Renderable</w:t>
      </w:r>
      <w:proofErr w:type="spellEnd"/>
      <w:r>
        <w:rPr>
          <w:noProof w:val="0"/>
        </w:rPr>
        <w:t>();</w:t>
      </w:r>
    </w:p>
    <w:p w14:paraId="5A7D7A96" w14:textId="279F2ACC" w:rsidR="00774352" w:rsidRDefault="00863437">
      <w:pPr>
        <w:pStyle w:val="Code"/>
        <w:rPr>
          <w:rFonts w:hint="eastAsia"/>
          <w:noProof w:val="0"/>
        </w:rPr>
        <w:pPrChange w:id="365" w:author="Kelvin Sung" w:date="2021-08-25T07:36:00Z">
          <w:pPr>
            <w:pStyle w:val="Code"/>
            <w:ind w:firstLine="360"/>
          </w:pPr>
        </w:pPrChange>
      </w:pPr>
      <w:ins w:id="366" w:author="Kelvin Sung" w:date="2021-08-25T07:36:00Z">
        <w:r>
          <w:rPr>
            <w:noProof w:val="0"/>
          </w:rPr>
          <w:t xml:space="preserve">    </w:t>
        </w:r>
      </w:ins>
      <w:proofErr w:type="spellStart"/>
      <w:r w:rsidR="00774352">
        <w:rPr>
          <w:noProof w:val="0"/>
        </w:rPr>
        <w:t>this.mBLSq.setColor</w:t>
      </w:r>
      <w:proofErr w:type="spellEnd"/>
      <w:r w:rsidR="00774352">
        <w:rPr>
          <w:noProof w:val="0"/>
        </w:rPr>
        <w:t>([0.1, 0.1, 0.1, 1]);</w:t>
      </w:r>
      <w:r w:rsidR="00774352" w:rsidRPr="00F3579A">
        <w:rPr>
          <w:noProof w:val="0"/>
        </w:rPr>
        <w:t xml:space="preserve">    </w:t>
      </w:r>
    </w:p>
    <w:p w14:paraId="00CAB76E" w14:textId="72C5B1E8" w:rsidR="00987011" w:rsidRDefault="00863437">
      <w:pPr>
        <w:pStyle w:val="Code"/>
        <w:rPr>
          <w:rFonts w:hint="eastAsia"/>
          <w:noProof w:val="0"/>
        </w:rPr>
        <w:pPrChange w:id="367" w:author="Kelvin Sung" w:date="2021-08-25T07:36:00Z">
          <w:pPr>
            <w:pStyle w:val="Code"/>
            <w:ind w:firstLine="360"/>
          </w:pPr>
        </w:pPrChange>
      </w:pPr>
      <w:ins w:id="368" w:author="Kelvin Sung" w:date="2021-08-25T07:36:00Z">
        <w:r>
          <w:rPr>
            <w:noProof w:val="0"/>
          </w:rPr>
          <w:t xml:space="preserve">    </w:t>
        </w:r>
      </w:ins>
      <w:r w:rsidR="00987011">
        <w:rPr>
          <w:noProof w:val="0"/>
        </w:rPr>
        <w:t>…</w:t>
      </w:r>
      <w:ins w:id="369" w:author="Kelvin Sung" w:date="2021-08-25T07:36:00Z">
        <w:r>
          <w:rPr>
            <w:noProof w:val="0"/>
          </w:rPr>
          <w:t xml:space="preserve"> implementation to follow … </w:t>
        </w:r>
      </w:ins>
    </w:p>
    <w:p w14:paraId="3BBB41ED" w14:textId="19DCE6DC" w:rsidR="00987011" w:rsidRPr="00C223E8" w:rsidRDefault="00987011" w:rsidP="00E542E1">
      <w:pPr>
        <w:pStyle w:val="Code"/>
        <w:rPr>
          <w:rFonts w:hint="eastAsia"/>
          <w:noProof w:val="0"/>
        </w:rPr>
      </w:pPr>
      <w:r>
        <w:rPr>
          <w:noProof w:val="0"/>
        </w:rPr>
        <w:t>}</w:t>
      </w:r>
    </w:p>
    <w:p w14:paraId="1AD4BDDC" w14:textId="12BF0273" w:rsidR="00774352" w:rsidRPr="00C223E8" w:rsidRDefault="00321E47" w:rsidP="00B41C1A">
      <w:pPr>
        <w:pStyle w:val="NumList"/>
        <w:numPr>
          <w:ilvl w:val="0"/>
          <w:numId w:val="47"/>
        </w:numPr>
        <w:rPr>
          <w:rFonts w:hint="eastAsia"/>
        </w:r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rFonts w:hint="eastAsia"/>
          <w:noProof w:val="0"/>
        </w:rPr>
      </w:pPr>
      <w:r>
        <w:rPr>
          <w:noProof w:val="0"/>
        </w:rPr>
        <w:t>// Step C: Clear the entire canvas first</w:t>
      </w:r>
    </w:p>
    <w:p w14:paraId="6A60C847" w14:textId="22F68E60" w:rsidR="00774352" w:rsidRDefault="00774352" w:rsidP="00774352">
      <w:pPr>
        <w:pStyle w:val="Code"/>
        <w:rPr>
          <w:rFonts w:hint="eastAsia"/>
          <w:noProof w:val="0"/>
        </w:rPr>
      </w:pPr>
      <w:proofErr w:type="spellStart"/>
      <w:r>
        <w:rPr>
          <w:noProof w:val="0"/>
        </w:rPr>
        <w:t>engine.clearCanvas</w:t>
      </w:r>
      <w:proofErr w:type="spellEnd"/>
      <w:r>
        <w:rPr>
          <w:noProof w:val="0"/>
        </w:rPr>
        <w:t>([0.9, 0.9, 0.9, 1]);</w:t>
      </w:r>
    </w:p>
    <w:p w14:paraId="1DF04302" w14:textId="77777777" w:rsidR="00774352" w:rsidRDefault="00774352" w:rsidP="00774352">
      <w:pPr>
        <w:pStyle w:val="Code"/>
        <w:rPr>
          <w:rFonts w:hint="eastAsia"/>
          <w:noProof w:val="0"/>
        </w:rPr>
      </w:pPr>
    </w:p>
    <w:p w14:paraId="254756D4" w14:textId="77777777" w:rsidR="00774352" w:rsidRDefault="00774352" w:rsidP="00774352">
      <w:pPr>
        <w:pStyle w:val="Code"/>
        <w:rPr>
          <w:rFonts w:hint="eastAsia"/>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rFonts w:hint="eastAsia"/>
          <w:noProof w:val="0"/>
        </w:rPr>
      </w:pPr>
      <w:r>
        <w:rPr>
          <w:noProof w:val="0"/>
        </w:rPr>
        <w:t xml:space="preserve">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32A55740" w14:textId="77777777" w:rsidR="00774352" w:rsidRDefault="00774352" w:rsidP="00774352">
      <w:pPr>
        <w:pStyle w:val="Code"/>
        <w:rPr>
          <w:rFonts w:hint="eastAsia"/>
          <w:noProof w:val="0"/>
        </w:rPr>
      </w:pPr>
    </w:p>
    <w:p w14:paraId="0C10FE9B" w14:textId="5269641B" w:rsidR="00774352" w:rsidRDefault="00774352" w:rsidP="00774352">
      <w:pPr>
        <w:pStyle w:val="Code"/>
        <w:rPr>
          <w:rFonts w:hint="eastAsia"/>
          <w:noProof w:val="0"/>
        </w:rPr>
      </w:pPr>
      <w:r>
        <w:rPr>
          <w:noProof w:val="0"/>
        </w:rPr>
        <w:t>// Step D: Setting up Viewport</w:t>
      </w:r>
    </w:p>
    <w:p w14:paraId="0304374F" w14:textId="3032511A" w:rsidR="00774352" w:rsidRDefault="00774352" w:rsidP="00774352">
      <w:pPr>
        <w:pStyle w:val="Code"/>
        <w:rPr>
          <w:rFonts w:hint="eastAsia"/>
          <w:noProof w:val="0"/>
        </w:rPr>
      </w:pPr>
      <w:r>
        <w:rPr>
          <w:noProof w:val="0"/>
        </w:rPr>
        <w:t>// Step D1: Set up the viewport: area on canvas to be drawn</w:t>
      </w:r>
    </w:p>
    <w:p w14:paraId="53CA919D" w14:textId="155E1E80" w:rsidR="00774352" w:rsidRDefault="00774352" w:rsidP="00774352">
      <w:pPr>
        <w:pStyle w:val="Code"/>
        <w:rPr>
          <w:rFonts w:hint="eastAsia"/>
          <w:noProof w:val="0"/>
        </w:rPr>
      </w:pPr>
      <w:proofErr w:type="spellStart"/>
      <w:r>
        <w:rPr>
          <w:noProof w:val="0"/>
        </w:rPr>
        <w:t>gl.viewport</w:t>
      </w:r>
      <w:proofErr w:type="spellEnd"/>
      <w:r>
        <w:rPr>
          <w:noProof w:val="0"/>
        </w:rPr>
        <w:t>(</w:t>
      </w:r>
    </w:p>
    <w:p w14:paraId="1D410B8E" w14:textId="56C4D5FC" w:rsidR="00774352" w:rsidRDefault="00774352" w:rsidP="00774352">
      <w:pPr>
        <w:pStyle w:val="Code"/>
        <w:rPr>
          <w:rFonts w:hint="eastAsia"/>
          <w:noProof w:val="0"/>
        </w:rPr>
      </w:pPr>
      <w:r>
        <w:rPr>
          <w:noProof w:val="0"/>
        </w:rPr>
        <w:t xml:space="preserve">    20,     // x position of bottom-left corner of the area to be drawn</w:t>
      </w:r>
    </w:p>
    <w:p w14:paraId="6365170F" w14:textId="58521B4F" w:rsidR="00774352" w:rsidRDefault="00774352" w:rsidP="00774352">
      <w:pPr>
        <w:pStyle w:val="Code"/>
        <w:rPr>
          <w:rFonts w:hint="eastAsia"/>
          <w:noProof w:val="0"/>
        </w:rPr>
      </w:pPr>
      <w:r>
        <w:rPr>
          <w:noProof w:val="0"/>
        </w:rPr>
        <w:t xml:space="preserve">    40,     // y position of bottom-left corner of the area to be drawn</w:t>
      </w:r>
    </w:p>
    <w:p w14:paraId="38327770" w14:textId="60EE7BB7" w:rsidR="00774352" w:rsidRDefault="00774352" w:rsidP="00774352">
      <w:pPr>
        <w:pStyle w:val="Code"/>
        <w:rPr>
          <w:rFonts w:hint="eastAsia"/>
          <w:noProof w:val="0"/>
        </w:rPr>
      </w:pPr>
      <w:r>
        <w:rPr>
          <w:noProof w:val="0"/>
        </w:rPr>
        <w:t xml:space="preserve">    600,    // width of the area to be drawn</w:t>
      </w:r>
    </w:p>
    <w:p w14:paraId="031CC721" w14:textId="380D0967" w:rsidR="00774352" w:rsidRDefault="00774352" w:rsidP="00774352">
      <w:pPr>
        <w:pStyle w:val="Code"/>
        <w:rPr>
          <w:rFonts w:hint="eastAsia"/>
          <w:noProof w:val="0"/>
        </w:rPr>
      </w:pPr>
      <w:r>
        <w:rPr>
          <w:noProof w:val="0"/>
        </w:rPr>
        <w:t xml:space="preserve">    300);     // height of the area to be drawn</w:t>
      </w:r>
    </w:p>
    <w:p w14:paraId="020FDC63" w14:textId="77777777" w:rsidR="00774352" w:rsidRDefault="00774352" w:rsidP="00774352">
      <w:pPr>
        <w:pStyle w:val="Code"/>
        <w:rPr>
          <w:rFonts w:hint="eastAsia"/>
          <w:noProof w:val="0"/>
        </w:rPr>
      </w:pPr>
    </w:p>
    <w:p w14:paraId="35867991" w14:textId="672E79CD" w:rsidR="00774352" w:rsidRDefault="00774352" w:rsidP="00774352">
      <w:pPr>
        <w:pStyle w:val="Code"/>
        <w:rPr>
          <w:rFonts w:hint="eastAsia"/>
          <w:noProof w:val="0"/>
        </w:rPr>
      </w:pPr>
      <w:r>
        <w:rPr>
          <w:noProof w:val="0"/>
        </w:rPr>
        <w:t>// Step D2: set up the corresponding scissor area to limit clear area</w:t>
      </w:r>
    </w:p>
    <w:p w14:paraId="02F2719D" w14:textId="7D038EF3" w:rsidR="00774352" w:rsidRDefault="00774352" w:rsidP="00774352">
      <w:pPr>
        <w:pStyle w:val="Code"/>
        <w:rPr>
          <w:rFonts w:hint="eastAsia"/>
          <w:noProof w:val="0"/>
        </w:rPr>
      </w:pPr>
      <w:proofErr w:type="spellStart"/>
      <w:r>
        <w:rPr>
          <w:noProof w:val="0"/>
        </w:rPr>
        <w:lastRenderedPageBreak/>
        <w:t>gl.scissor</w:t>
      </w:r>
      <w:proofErr w:type="spellEnd"/>
      <w:r>
        <w:rPr>
          <w:noProof w:val="0"/>
        </w:rPr>
        <w:t>(</w:t>
      </w:r>
    </w:p>
    <w:p w14:paraId="29FD39E0" w14:textId="0C900C8C" w:rsidR="00774352" w:rsidRDefault="00B27482" w:rsidP="00774352">
      <w:pPr>
        <w:pStyle w:val="Code"/>
        <w:rPr>
          <w:rFonts w:hint="eastAsia"/>
          <w:noProof w:val="0"/>
        </w:rPr>
      </w:pPr>
      <w:r>
        <w:rPr>
          <w:noProof w:val="0"/>
        </w:rPr>
        <w:t xml:space="preserve">    </w:t>
      </w:r>
      <w:r w:rsidR="00774352">
        <w:rPr>
          <w:noProof w:val="0"/>
        </w:rPr>
        <w:t>20,     // x position of bottom-left corner of the area to be drawn</w:t>
      </w:r>
    </w:p>
    <w:p w14:paraId="72A215CC" w14:textId="0D3E0B8A" w:rsidR="00774352" w:rsidRDefault="00774352" w:rsidP="00774352">
      <w:pPr>
        <w:pStyle w:val="Code"/>
        <w:rPr>
          <w:rFonts w:hint="eastAsia"/>
          <w:noProof w:val="0"/>
        </w:rPr>
      </w:pPr>
      <w:r>
        <w:rPr>
          <w:noProof w:val="0"/>
        </w:rPr>
        <w:t xml:space="preserve">    40,     // y position of bottom-left corner of the area to be drawn</w:t>
      </w:r>
    </w:p>
    <w:p w14:paraId="4F2B38A2" w14:textId="204D54D9" w:rsidR="00774352" w:rsidRDefault="00774352" w:rsidP="00774352">
      <w:pPr>
        <w:pStyle w:val="Code"/>
        <w:rPr>
          <w:rFonts w:hint="eastAsia"/>
          <w:noProof w:val="0"/>
        </w:rPr>
      </w:pPr>
      <w:r>
        <w:rPr>
          <w:noProof w:val="0"/>
        </w:rPr>
        <w:t xml:space="preserve">    600,    // width of the area to be drawn</w:t>
      </w:r>
    </w:p>
    <w:p w14:paraId="48286CB4" w14:textId="51BCC6A6" w:rsidR="00774352" w:rsidRDefault="00774352" w:rsidP="00774352">
      <w:pPr>
        <w:pStyle w:val="Code"/>
        <w:rPr>
          <w:rFonts w:hint="eastAsia"/>
          <w:noProof w:val="0"/>
        </w:rPr>
      </w:pPr>
      <w:r>
        <w:rPr>
          <w:noProof w:val="0"/>
        </w:rPr>
        <w:t xml:space="preserve">    300);    // height of the area to be drawn</w:t>
      </w:r>
    </w:p>
    <w:p w14:paraId="51DF04AA" w14:textId="77777777" w:rsidR="00774352" w:rsidRDefault="00774352" w:rsidP="00774352">
      <w:pPr>
        <w:pStyle w:val="Code"/>
        <w:rPr>
          <w:rFonts w:hint="eastAsia"/>
          <w:noProof w:val="0"/>
        </w:rPr>
      </w:pPr>
    </w:p>
    <w:p w14:paraId="73C2CE56" w14:textId="521DA286" w:rsidR="00774352" w:rsidRDefault="00774352" w:rsidP="00774352">
      <w:pPr>
        <w:pStyle w:val="Code"/>
        <w:rPr>
          <w:rFonts w:hint="eastAsia"/>
          <w:noProof w:val="0"/>
        </w:rPr>
      </w:pPr>
      <w:r>
        <w:rPr>
          <w:noProof w:val="0"/>
        </w:rPr>
        <w:t>// Step D3: enable the scissor area, clear, and then disable the scissor area</w:t>
      </w:r>
    </w:p>
    <w:p w14:paraId="1372BE9E" w14:textId="55F0CED0" w:rsidR="00774352" w:rsidRDefault="00774352" w:rsidP="00774352">
      <w:pPr>
        <w:pStyle w:val="Code"/>
        <w:rPr>
          <w:rFonts w:hint="eastAsia"/>
          <w:noProof w:val="0"/>
        </w:rPr>
      </w:pPr>
      <w:r>
        <w:rPr>
          <w:noProof w:val="0"/>
        </w:rPr>
        <w:t xml:space="preserve">    </w:t>
      </w:r>
      <w:proofErr w:type="spellStart"/>
      <w:r>
        <w:rPr>
          <w:noProof w:val="0"/>
        </w:rPr>
        <w:t>gl.enable</w:t>
      </w:r>
      <w:proofErr w:type="spell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rFonts w:hint="eastAsia"/>
          <w:noProof w:val="0"/>
        </w:rPr>
      </w:pPr>
      <w:r>
        <w:rPr>
          <w:noProof w:val="0"/>
        </w:rPr>
        <w:t xml:space="preserve">    </w:t>
      </w:r>
      <w:proofErr w:type="spellStart"/>
      <w:r>
        <w:rPr>
          <w:noProof w:val="0"/>
        </w:rPr>
        <w:t>engine.clearCanvas</w:t>
      </w:r>
      <w:proofErr w:type="spellEnd"/>
      <w:r>
        <w:rPr>
          <w:noProof w:val="0"/>
        </w:rPr>
        <w:t>([0.8, 0.8, 0.8, 1.0]);  // clear the scissor area</w:t>
      </w:r>
    </w:p>
    <w:p w14:paraId="6CD388D1" w14:textId="37325F3B" w:rsidR="00774352" w:rsidRDefault="00774352" w:rsidP="00E542E1">
      <w:pPr>
        <w:pStyle w:val="Code"/>
        <w:rPr>
          <w:rFonts w:hint="eastAsia"/>
        </w:rPr>
      </w:pPr>
      <w:r>
        <w:rPr>
          <w:noProof w:val="0"/>
        </w:rPr>
        <w:t xml:space="preserve">    </w:t>
      </w:r>
      <w:proofErr w:type="spellStart"/>
      <w:r>
        <w:rPr>
          <w:noProof w:val="0"/>
        </w:rPr>
        <w:t>gl.disable</w:t>
      </w:r>
      <w:proofErr w:type="spell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rPr>
          <w:rFonts w:hint="eastAsia"/>
        </w:rPr>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r w:rsidRPr="00CE1C0D">
        <w:rPr>
          <w:rStyle w:val="CodeInline"/>
        </w:rPr>
        <w:t>gl.scissor</w:t>
      </w:r>
      <w:proofErr w:type="spell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rPr>
          <w:rFonts w:hint="eastAsia"/>
        </w:r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rFonts w:hint="eastAsia"/>
          <w:noProof w:val="0"/>
        </w:rPr>
      </w:pPr>
      <w:r>
        <w:rPr>
          <w:noProof w:val="0"/>
        </w:rPr>
        <w:t>// Step E: Set up camera transform matrix</w:t>
      </w:r>
    </w:p>
    <w:p w14:paraId="1E6DD241" w14:textId="77777777" w:rsidR="00321E47" w:rsidRDefault="00321E47" w:rsidP="00321E47">
      <w:pPr>
        <w:pStyle w:val="Code"/>
        <w:rPr>
          <w:rFonts w:hint="eastAsia"/>
          <w:noProof w:val="0"/>
        </w:rPr>
      </w:pPr>
      <w:r>
        <w:rPr>
          <w:noProof w:val="0"/>
        </w:rPr>
        <w:t>// assume camera position and dimension</w:t>
      </w:r>
    </w:p>
    <w:p w14:paraId="7627CECB" w14:textId="77777777" w:rsidR="00321E47" w:rsidRDefault="00321E47" w:rsidP="00321E47">
      <w:pPr>
        <w:pStyle w:val="Code"/>
        <w:rPr>
          <w:rFonts w:hint="eastAsia"/>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rFonts w:hint="eastAsia"/>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rFonts w:hint="eastAsia"/>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rFonts w:hint="eastAsia"/>
          <w:noProof w:val="0"/>
        </w:rPr>
      </w:pPr>
    </w:p>
    <w:p w14:paraId="66F0D948" w14:textId="77777777" w:rsidR="00321E47" w:rsidRDefault="00321E47" w:rsidP="00321E47">
      <w:pPr>
        <w:pStyle w:val="Code"/>
        <w:rPr>
          <w:rFonts w:hint="eastAsia"/>
          <w:noProof w:val="0"/>
        </w:rPr>
      </w:pPr>
      <w:r>
        <w:rPr>
          <w:noProof w:val="0"/>
        </w:rPr>
        <w:t>// Step E1: following the translation, scale to: (-1, -1) to (1, 1): a 2x2 square at origin</w:t>
      </w:r>
    </w:p>
    <w:p w14:paraId="40CC83C9" w14:textId="20AA4121" w:rsidR="00321E47" w:rsidRDefault="00321E47" w:rsidP="00321E47">
      <w:pPr>
        <w:pStyle w:val="Code"/>
        <w:rPr>
          <w:rFonts w:hint="eastAsia"/>
          <w:noProof w:val="0"/>
        </w:rPr>
      </w:pPr>
      <w:r>
        <w:rPr>
          <w:noProof w:val="0"/>
        </w:rPr>
        <w:t>mat4.scale(</w:t>
      </w:r>
      <w:proofErr w:type="spellStart"/>
      <w:r>
        <w:rPr>
          <w:noProof w:val="0"/>
        </w:rPr>
        <w:t>cameraMatrix</w:t>
      </w:r>
      <w:proofErr w:type="spellEnd"/>
      <w:r>
        <w:rPr>
          <w:noProof w:val="0"/>
        </w:rPr>
        <w:t>, mat4.create(), vec3.fromValues(2.0/</w:t>
      </w:r>
      <w:proofErr w:type="spellStart"/>
      <w:r>
        <w:rPr>
          <w:noProof w:val="0"/>
        </w:rPr>
        <w:t>wcSize</w:t>
      </w:r>
      <w:proofErr w:type="spell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rFonts w:hint="eastAsia"/>
          <w:noProof w:val="0"/>
        </w:rPr>
      </w:pPr>
    </w:p>
    <w:p w14:paraId="74906057" w14:textId="77777777" w:rsidR="00321E47" w:rsidRDefault="00321E47" w:rsidP="00321E47">
      <w:pPr>
        <w:pStyle w:val="Code"/>
        <w:rPr>
          <w:rFonts w:hint="eastAsia"/>
          <w:noProof w:val="0"/>
        </w:rPr>
      </w:pPr>
      <w:r>
        <w:rPr>
          <w:noProof w:val="0"/>
        </w:rPr>
        <w:t>// Step E2: first operation to perform is to translate camera center to the origin</w:t>
      </w:r>
    </w:p>
    <w:p w14:paraId="61CCEDC7" w14:textId="77777777" w:rsidR="00321E47" w:rsidRDefault="00321E47" w:rsidP="00321E47">
      <w:pPr>
        <w:pStyle w:val="Code"/>
        <w:rPr>
          <w:rFonts w:hint="eastAsia"/>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r>
        <w:rPr>
          <w:noProof w:val="0"/>
        </w:rPr>
        <w:t>cameraCenter</w:t>
      </w:r>
      <w:proofErr w:type="spellEnd"/>
      <w:r>
        <w:rPr>
          <w:noProof w:val="0"/>
        </w:rPr>
        <w:t xml:space="preserve">[0], </w:t>
      </w:r>
    </w:p>
    <w:p w14:paraId="0DCAE08F" w14:textId="77777777" w:rsidR="00321E47" w:rsidRDefault="00321E47" w:rsidP="00321E47">
      <w:pPr>
        <w:pStyle w:val="Code"/>
        <w:rPr>
          <w:rFonts w:hint="eastAsia"/>
          <w:noProof w:val="0"/>
        </w:rPr>
      </w:pPr>
      <w:r>
        <w:rPr>
          <w:noProof w:val="0"/>
        </w:rPr>
        <w:t>-</w:t>
      </w:r>
      <w:proofErr w:type="spellStart"/>
      <w:r>
        <w:rPr>
          <w:noProof w:val="0"/>
        </w:rPr>
        <w:t>cameraCenter</w:t>
      </w:r>
      <w:proofErr w:type="spellEnd"/>
      <w:r>
        <w:rPr>
          <w:noProof w:val="0"/>
        </w:rPr>
        <w:t>[1], 0));</w:t>
      </w:r>
    </w:p>
    <w:p w14:paraId="68F4C332" w14:textId="77A77B49" w:rsidR="00774352" w:rsidRPr="00C223E8" w:rsidRDefault="00321E47" w:rsidP="00F9439C">
      <w:pPr>
        <w:pStyle w:val="BodyTextFirst"/>
        <w:rPr>
          <w:rFonts w:hint="eastAsia"/>
        </w:rPr>
      </w:pPr>
      <w:r w:rsidRPr="00C223E8">
        <w:t xml:space="preserve">Step E1 defines the </w:t>
      </w:r>
      <w:r>
        <w:t xml:space="preserve">scaling operator, </w:t>
      </w:r>
      <w:r w:rsidRPr="00B41C1A">
        <w:rPr>
          <w:rStyle w:val="CodeInline"/>
        </w:rPr>
        <w:t>S(2/W,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center. Note that the concatenation order implements the translation first followed by the scaling operator. This is precisely the Camera transform described earlier that </w:t>
      </w:r>
      <w:r w:rsidR="00774352" w:rsidRPr="00C223E8">
        <w:t>define</w:t>
      </w:r>
      <w:ins w:id="370" w:author="Jeb Pavleas" w:date="2021-08-26T00:00:00Z">
        <w:r w:rsidR="00F46B4E">
          <w:t>s</w:t>
        </w:r>
      </w:ins>
      <w:r w:rsidR="00774352" w:rsidRPr="00C223E8">
        <w:t xml:space="preserv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Bottom-left corner</w:t>
      </w:r>
      <w:r w:rsidRPr="00C223E8">
        <w:t>: (10, 55)</w:t>
      </w:r>
    </w:p>
    <w:p w14:paraId="2F196B83" w14:textId="01BBEA98" w:rsidR="00774352" w:rsidRPr="00C223E8" w:rsidRDefault="00774352" w:rsidP="00F9439C">
      <w:pPr>
        <w:pStyle w:val="BodyTextFirst"/>
        <w:rPr>
          <w:rFonts w:hint="eastAsia"/>
        </w:rPr>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rPr>
          <w:rFonts w:hint="eastAsia"/>
        </w:r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rFonts w:hint="eastAsia"/>
          <w:noProof w:val="0"/>
        </w:rPr>
      </w:pPr>
      <w:r w:rsidRPr="00F3579A">
        <w:rPr>
          <w:noProof w:val="0"/>
        </w:rPr>
        <w:t xml:space="preserve">// </w:t>
      </w:r>
      <w:r>
        <w:rPr>
          <w:noProof w:val="0"/>
        </w:rPr>
        <w:t>Step F: Draw the blue square</w:t>
      </w:r>
    </w:p>
    <w:p w14:paraId="6271755C" w14:textId="54F7E03A" w:rsidR="00774352" w:rsidRDefault="00774352" w:rsidP="00774352">
      <w:pPr>
        <w:pStyle w:val="Code"/>
        <w:rPr>
          <w:rFonts w:hint="eastAsia"/>
          <w:noProof w:val="0"/>
        </w:rPr>
      </w:pPr>
      <w:r>
        <w:rPr>
          <w:noProof w:val="0"/>
        </w:rPr>
        <w:t>// Cent</w:t>
      </w:r>
      <w:del w:id="371" w:author="Kelvin Sung" w:date="2021-08-25T08:53:00Z">
        <w:r w:rsidDel="00DF5216">
          <w:rPr>
            <w:noProof w:val="0"/>
          </w:rPr>
          <w:delText>r</w:delText>
        </w:r>
      </w:del>
      <w:r>
        <w:rPr>
          <w:noProof w:val="0"/>
        </w:rPr>
        <w:t>e</w:t>
      </w:r>
      <w:ins w:id="372" w:author="Kelvin Sung" w:date="2021-08-25T08:53:00Z">
        <w:r w:rsidR="00DF5216">
          <w:rPr>
            <w:noProof w:val="0"/>
          </w:rPr>
          <w:t>r</w:t>
        </w:r>
      </w:ins>
      <w:r>
        <w:rPr>
          <w:noProof w:val="0"/>
        </w:rPr>
        <w:t xml:space="preserve"> Blue, slightly rotated square</w:t>
      </w:r>
    </w:p>
    <w:p w14:paraId="35B0381E" w14:textId="5D95D488" w:rsidR="00774352" w:rsidRDefault="00774352" w:rsidP="00774352">
      <w:pPr>
        <w:pStyle w:val="Code"/>
        <w:rPr>
          <w:rFonts w:hint="eastAsia"/>
          <w:noProof w:val="0"/>
        </w:rPr>
      </w:pPr>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rFonts w:hint="eastAsia"/>
          <w:noProof w:val="0"/>
        </w:rPr>
      </w:pPr>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rFonts w:hint="eastAsia"/>
          <w:noProof w:val="0"/>
        </w:rPr>
      </w:pPr>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rFonts w:hint="eastAsia"/>
          <w:noProof w:val="0"/>
        </w:rPr>
      </w:pPr>
      <w:proofErr w:type="spellStart"/>
      <w:r>
        <w:rPr>
          <w:noProof w:val="0"/>
        </w:rPr>
        <w:lastRenderedPageBreak/>
        <w:t>this.mBlueSq.draw</w:t>
      </w:r>
      <w:proofErr w:type="spell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rPr>
          <w:rFonts w:hint="eastAsia"/>
        </w:rPr>
      </w:pPr>
      <w:r w:rsidRPr="00C223E8">
        <w:t>Now draw the other five squares, first the 2x2 in the center and one each at a corner of the WC.</w:t>
      </w:r>
    </w:p>
    <w:p w14:paraId="40DEFAFC" w14:textId="77777777" w:rsidR="00774352" w:rsidRDefault="00774352" w:rsidP="00774352">
      <w:pPr>
        <w:pStyle w:val="Code"/>
        <w:rPr>
          <w:rFonts w:hint="eastAsia"/>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rFonts w:hint="eastAsia"/>
          <w:noProof w:val="0"/>
        </w:rPr>
      </w:pPr>
      <w:r>
        <w:rPr>
          <w:noProof w:val="0"/>
        </w:rPr>
        <w:t>// center red square</w:t>
      </w:r>
    </w:p>
    <w:p w14:paraId="153CE5F3" w14:textId="1A18C53E" w:rsidR="00774352" w:rsidRDefault="00774352" w:rsidP="00774352">
      <w:pPr>
        <w:pStyle w:val="Code"/>
        <w:rPr>
          <w:rFonts w:hint="eastAsia"/>
          <w:noProof w:val="0"/>
        </w:rPr>
      </w:pPr>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rFonts w:hint="eastAsia"/>
          <w:noProof w:val="0"/>
        </w:rPr>
      </w:pPr>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rFonts w:hint="eastAsia"/>
          <w:noProof w:val="0"/>
        </w:rPr>
      </w:pPr>
      <w:proofErr w:type="spellStart"/>
      <w:r>
        <w:rPr>
          <w:noProof w:val="0"/>
        </w:rPr>
        <w:t>this.mRedSq.draw</w:t>
      </w:r>
      <w:proofErr w:type="spell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rFonts w:hint="eastAsia"/>
          <w:noProof w:val="0"/>
        </w:rPr>
      </w:pPr>
    </w:p>
    <w:p w14:paraId="75E698AF" w14:textId="68D4FA4A" w:rsidR="00774352" w:rsidRDefault="00774352" w:rsidP="00774352">
      <w:pPr>
        <w:pStyle w:val="Code"/>
        <w:rPr>
          <w:rFonts w:hint="eastAsia"/>
          <w:noProof w:val="0"/>
        </w:rPr>
      </w:pPr>
      <w:r>
        <w:rPr>
          <w:noProof w:val="0"/>
        </w:rPr>
        <w:t>// top left</w:t>
      </w:r>
    </w:p>
    <w:p w14:paraId="2A7C71A1" w14:textId="4D92E6FD" w:rsidR="00774352" w:rsidRDefault="00774352" w:rsidP="00774352">
      <w:pPr>
        <w:pStyle w:val="Code"/>
        <w:rPr>
          <w:rFonts w:hint="eastAsia"/>
          <w:noProof w:val="0"/>
        </w:rPr>
      </w:pPr>
      <w:proofErr w:type="spellStart"/>
      <w:r>
        <w:rPr>
          <w:noProof w:val="0"/>
        </w:rPr>
        <w:t>this.mTLSq.getXform</w:t>
      </w:r>
      <w:proofErr w:type="spell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rFonts w:hint="eastAsia"/>
          <w:noProof w:val="0"/>
        </w:rPr>
      </w:pPr>
      <w:proofErr w:type="spellStart"/>
      <w:r>
        <w:rPr>
          <w:noProof w:val="0"/>
        </w:rPr>
        <w:t>this.mTLSq.draw</w:t>
      </w:r>
      <w:proofErr w:type="spell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rFonts w:hint="eastAsia"/>
          <w:noProof w:val="0"/>
        </w:rPr>
      </w:pPr>
    </w:p>
    <w:p w14:paraId="6631B5F9" w14:textId="79F93835" w:rsidR="00774352" w:rsidRDefault="00774352" w:rsidP="00774352">
      <w:pPr>
        <w:pStyle w:val="Code"/>
        <w:rPr>
          <w:rFonts w:hint="eastAsia"/>
          <w:noProof w:val="0"/>
        </w:rPr>
      </w:pPr>
      <w:r>
        <w:rPr>
          <w:noProof w:val="0"/>
        </w:rPr>
        <w:t>// top right</w:t>
      </w:r>
    </w:p>
    <w:p w14:paraId="1C1EFBA2" w14:textId="68EE335A" w:rsidR="00774352" w:rsidRDefault="00774352" w:rsidP="00774352">
      <w:pPr>
        <w:pStyle w:val="Code"/>
        <w:rPr>
          <w:rFonts w:hint="eastAsia"/>
          <w:noProof w:val="0"/>
        </w:rPr>
      </w:pPr>
      <w:proofErr w:type="spellStart"/>
      <w:r>
        <w:rPr>
          <w:noProof w:val="0"/>
        </w:rPr>
        <w:t>this.mTRSq.getXform</w:t>
      </w:r>
      <w:proofErr w:type="spell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rFonts w:hint="eastAsia"/>
          <w:noProof w:val="0"/>
        </w:rPr>
      </w:pPr>
      <w:proofErr w:type="spellStart"/>
      <w:r>
        <w:rPr>
          <w:noProof w:val="0"/>
        </w:rPr>
        <w:t>this.mTRSq.draw</w:t>
      </w:r>
      <w:proofErr w:type="spell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rFonts w:hint="eastAsia"/>
          <w:noProof w:val="0"/>
        </w:rPr>
      </w:pPr>
    </w:p>
    <w:p w14:paraId="593B805C" w14:textId="294E94FE" w:rsidR="00774352" w:rsidRDefault="00774352" w:rsidP="00774352">
      <w:pPr>
        <w:pStyle w:val="Code"/>
        <w:rPr>
          <w:rFonts w:hint="eastAsia"/>
          <w:noProof w:val="0"/>
        </w:rPr>
      </w:pPr>
      <w:r>
        <w:rPr>
          <w:noProof w:val="0"/>
        </w:rPr>
        <w:t>// bottom right</w:t>
      </w:r>
    </w:p>
    <w:p w14:paraId="5AB8420E" w14:textId="46B6A712" w:rsidR="00774352" w:rsidRDefault="00774352" w:rsidP="00774352">
      <w:pPr>
        <w:pStyle w:val="Code"/>
        <w:rPr>
          <w:rFonts w:hint="eastAsia"/>
          <w:noProof w:val="0"/>
        </w:rPr>
      </w:pPr>
      <w:proofErr w:type="spellStart"/>
      <w:r>
        <w:rPr>
          <w:noProof w:val="0"/>
        </w:rPr>
        <w:t>this.mBRSq.getXform</w:t>
      </w:r>
      <w:proofErr w:type="spell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rFonts w:hint="eastAsia"/>
          <w:noProof w:val="0"/>
        </w:rPr>
      </w:pPr>
      <w:proofErr w:type="spellStart"/>
      <w:r>
        <w:rPr>
          <w:noProof w:val="0"/>
        </w:rPr>
        <w:t>this.mBRSq.draw</w:t>
      </w:r>
      <w:proofErr w:type="spell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rFonts w:hint="eastAsia"/>
          <w:noProof w:val="0"/>
        </w:rPr>
      </w:pPr>
    </w:p>
    <w:p w14:paraId="7710073E" w14:textId="3496C8EC" w:rsidR="00774352" w:rsidRDefault="00774352" w:rsidP="00774352">
      <w:pPr>
        <w:pStyle w:val="Code"/>
        <w:rPr>
          <w:rFonts w:hint="eastAsia"/>
          <w:noProof w:val="0"/>
        </w:rPr>
      </w:pPr>
      <w:r>
        <w:rPr>
          <w:noProof w:val="0"/>
        </w:rPr>
        <w:t>// bottom left</w:t>
      </w:r>
    </w:p>
    <w:p w14:paraId="3CF2D20E" w14:textId="17A6D71C" w:rsidR="00774352" w:rsidRDefault="00774352" w:rsidP="00774352">
      <w:pPr>
        <w:pStyle w:val="Code"/>
        <w:rPr>
          <w:rFonts w:hint="eastAsia"/>
          <w:noProof w:val="0"/>
        </w:rPr>
      </w:pPr>
      <w:proofErr w:type="spellStart"/>
      <w:r>
        <w:rPr>
          <w:noProof w:val="0"/>
        </w:rPr>
        <w:t>this.mBLSq.getXform</w:t>
      </w:r>
      <w:proofErr w:type="spell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rFonts w:hint="eastAsia"/>
          <w:noProof w:val="0"/>
        </w:rPr>
      </w:pPr>
      <w:proofErr w:type="spellStart"/>
      <w:r>
        <w:rPr>
          <w:noProof w:val="0"/>
        </w:rPr>
        <w:t>this.mBLSq.draw</w:t>
      </w:r>
      <w:proofErr w:type="spell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rPr>
          <w:rFonts w:hint="eastAsia"/>
        </w:rPr>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5B60D514" w:rsidR="00774352" w:rsidRPr="00C223E8" w:rsidRDefault="002577E8" w:rsidP="00B41C1A">
      <w:pPr>
        <w:pStyle w:val="BodyTextCont"/>
        <w:rPr>
          <w:rFonts w:hint="eastAsia"/>
        </w:rPr>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w:t>
      </w:r>
      <w:del w:id="373" w:author="Kelvin Sung" w:date="2021-08-25T07:43:00Z">
        <w:r w:rsidR="00774352" w:rsidRPr="00C223E8" w:rsidDel="00C54832">
          <w:delText xml:space="preserve">create </w:delText>
        </w:r>
      </w:del>
      <w:ins w:id="374" w:author="Kelvin Sung" w:date="2021-08-25T07:43:00Z">
        <w:r w:rsidR="00C54832">
          <w:t xml:space="preserve">define an </w:t>
        </w:r>
      </w:ins>
      <w:r w:rsidR="00774352" w:rsidRPr="00C223E8">
        <w:t xml:space="preserve">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6F0B2014" w:rsidR="00774352" w:rsidRPr="00C223E8" w:rsidRDefault="00774352" w:rsidP="00774352">
      <w:pPr>
        <w:pStyle w:val="BodyTextFirst"/>
        <w:rPr>
          <w:rFonts w:hint="eastAsia"/>
        </w:rPr>
      </w:pPr>
      <w:r w:rsidRPr="00C223E8">
        <w:t xml:space="preserve">The </w:t>
      </w:r>
      <w:r w:rsidR="00C86842">
        <w:t>Camera</w:t>
      </w:r>
      <w:r w:rsidRPr="00C223E8">
        <w:t xml:space="preserve"> transform allows the definition of a WC</w:t>
      </w:r>
      <w:del w:id="375" w:author="Kelvin Sung" w:date="2021-08-25T07:45:00Z">
        <w:r w:rsidRPr="00C223E8" w:rsidDel="000A7A20">
          <w:delText xml:space="preserve"> to draw </w:delText>
        </w:r>
      </w:del>
      <w:del w:id="376" w:author="Kelvin Sung" w:date="2021-08-25T07:44:00Z">
        <w:r w:rsidRPr="00C223E8" w:rsidDel="000A7A20">
          <w:delText>from</w:delText>
        </w:r>
      </w:del>
      <w:r w:rsidRPr="00C223E8">
        <w:t>.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lastRenderedPageBreak/>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rPr>
          <w:rFonts w:hint="eastAsia"/>
        </w:rPr>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rPr>
          <w:rFonts w:hint="eastAsia"/>
        </w:rPr>
      </w:pPr>
      <w:r w:rsidRPr="00C223E8">
        <w:t>The goals of the project are as follows:</w:t>
      </w:r>
    </w:p>
    <w:p w14:paraId="317673A0" w14:textId="3E984F85" w:rsidR="00774352" w:rsidRPr="00C223E8" w:rsidRDefault="00774352" w:rsidP="00774352">
      <w:pPr>
        <w:pStyle w:val="Bullet"/>
        <w:rPr>
          <w:rFonts w:hint="eastAsia"/>
        </w:rPr>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rPr>
          <w:rFonts w:hint="eastAsia"/>
        </w:rPr>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316DD9B8" w:rsidR="00774352" w:rsidRPr="00C223E8" w:rsidRDefault="00774352" w:rsidP="00774352">
      <w:pPr>
        <w:pStyle w:val="Bullet"/>
        <w:rPr>
          <w:rFonts w:hint="eastAsia"/>
        </w:rPr>
      </w:pPr>
      <w:r w:rsidRPr="00C223E8">
        <w:t xml:space="preserve">To demonstrate how to work with </w:t>
      </w:r>
      <w:del w:id="377" w:author="Kelvin Sung" w:date="2021-08-25T07:47:00Z">
        <w:r w:rsidRPr="00C223E8" w:rsidDel="000A7A20">
          <w:delText xml:space="preserve">the </w:delText>
        </w:r>
      </w:del>
      <w:ins w:id="378" w:author="Kelvin Sung" w:date="2021-08-25T07:47:00Z">
        <w:r w:rsidR="000A7A20">
          <w:t>a</w:t>
        </w:r>
        <w:r w:rsidR="000A7A20" w:rsidRPr="00C223E8">
          <w:t xml:space="preserve"> </w:t>
        </w:r>
      </w:ins>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36063E48" w:rsidR="00774352" w:rsidRPr="00C223E8" w:rsidRDefault="00774352" w:rsidP="00774352">
      <w:pPr>
        <w:pStyle w:val="Heading3"/>
      </w:pPr>
      <w:r w:rsidRPr="00C223E8">
        <w:t xml:space="preserve">The Camera </w:t>
      </w:r>
      <w:del w:id="379" w:author="Kelvin Sung" w:date="2021-08-25T07:47:00Z">
        <w:r w:rsidRPr="00C223E8" w:rsidDel="000A7A20">
          <w:delText>Object</w:delText>
        </w:r>
      </w:del>
      <w:ins w:id="380" w:author="Kelvin Sung" w:date="2021-08-25T07:47:00Z">
        <w:r w:rsidR="000A7A20">
          <w:t>Class</w:t>
        </w:r>
      </w:ins>
    </w:p>
    <w:p w14:paraId="05CF7E69" w14:textId="7B1DADCF" w:rsidR="00774352" w:rsidRPr="00C223E8" w:rsidRDefault="00774352" w:rsidP="00774352">
      <w:pPr>
        <w:pStyle w:val="BodyTextFirst"/>
        <w:rPr>
          <w:rFonts w:hint="eastAsia"/>
        </w:rPr>
      </w:pPr>
      <w:r w:rsidRPr="00C223E8">
        <w:t xml:space="preserve">The </w:t>
      </w:r>
      <w:r w:rsidRPr="00C223E8">
        <w:rPr>
          <w:rStyle w:val="CodeInline"/>
        </w:rPr>
        <w:t>Camera</w:t>
      </w:r>
      <w:r w:rsidRPr="00C223E8">
        <w:t xml:space="preserve"> </w:t>
      </w:r>
      <w:r w:rsidR="00CD2ED9">
        <w:t>class</w:t>
      </w:r>
      <w:r w:rsidR="00CD2ED9" w:rsidRPr="00C223E8">
        <w:t xml:space="preserve"> </w:t>
      </w:r>
      <w:del w:id="381" w:author="Kelvin Sung" w:date="2021-08-25T07:47:00Z">
        <w:r w:rsidRPr="00C223E8" w:rsidDel="000A7A20">
          <w:delText xml:space="preserve">basically </w:delText>
        </w:r>
      </w:del>
      <w:ins w:id="382" w:author="Kelvin Sung" w:date="2021-08-25T07:47:00Z">
        <w:r w:rsidR="000A7A20">
          <w:t xml:space="preserve">must </w:t>
        </w:r>
      </w:ins>
      <w:r w:rsidRPr="00C223E8">
        <w:t>encapsulate</w:t>
      </w:r>
      <w:del w:id="383" w:author="Kelvin Sung" w:date="2021-08-25T07:47:00Z">
        <w:r w:rsidRPr="00C223E8" w:rsidDel="000A7A20">
          <w:delText>s</w:delText>
        </w:r>
      </w:del>
      <w:r w:rsidRPr="00C223E8">
        <w:t xml:space="preserve">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w:t>
      </w:r>
      <w:r w:rsidR="00CD2ED9">
        <w:t xml:space="preserve">class </w:t>
      </w:r>
      <w:r w:rsidRPr="00C223E8">
        <w:t>design can be completed with appropriate getter and setter functions.</w:t>
      </w:r>
    </w:p>
    <w:p w14:paraId="043139A2" w14:textId="04FA6AE8" w:rsidR="00774352" w:rsidRPr="00C223E8" w:rsidRDefault="00774352" w:rsidP="00B41C1A">
      <w:pPr>
        <w:pStyle w:val="NumList"/>
        <w:numPr>
          <w:ilvl w:val="0"/>
          <w:numId w:val="46"/>
        </w:numPr>
        <w:rPr>
          <w:rFonts w:hint="eastAsia"/>
        </w:rPr>
      </w:pPr>
      <w:r w:rsidRPr="00C223E8">
        <w:lastRenderedPageBreak/>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rPr>
          <w:rFonts w:hint="eastAsia"/>
        </w:r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rFonts w:hint="eastAsia"/>
          <w:noProof w:val="0"/>
        </w:rPr>
      </w:pPr>
      <w:r w:rsidRPr="00146C3E">
        <w:rPr>
          <w:noProof w:val="0"/>
        </w:rPr>
        <w:t>class Camera {</w:t>
      </w:r>
    </w:p>
    <w:p w14:paraId="738742AA" w14:textId="77777777" w:rsidR="00774352" w:rsidRDefault="00774352" w:rsidP="00774352">
      <w:pPr>
        <w:pStyle w:val="Code"/>
        <w:rPr>
          <w:rFonts w:hint="eastAsia"/>
          <w:noProof w:val="0"/>
        </w:rPr>
      </w:pPr>
      <w:r>
        <w:rPr>
          <w:noProof w:val="0"/>
        </w:rPr>
        <w:t xml:space="preserve">    constructor(</w:t>
      </w:r>
      <w:proofErr w:type="spellStart"/>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rFonts w:hint="eastAsia"/>
          <w:noProof w:val="0"/>
        </w:rPr>
      </w:pPr>
      <w:r>
        <w:rPr>
          <w:noProof w:val="0"/>
        </w:rPr>
        <w:t xml:space="preserve">        // WC and viewport position and size</w:t>
      </w:r>
    </w:p>
    <w:p w14:paraId="7A25F788" w14:textId="77777777" w:rsidR="00774352" w:rsidRDefault="00774352" w:rsidP="00774352">
      <w:pPr>
        <w:pStyle w:val="Code"/>
        <w:rPr>
          <w:rFonts w:hint="eastAsia"/>
          <w:noProof w:val="0"/>
        </w:rPr>
      </w:pPr>
      <w:r>
        <w:rPr>
          <w:noProof w:val="0"/>
        </w:rPr>
        <w:t xml:space="preserve">        </w:t>
      </w:r>
      <w:proofErr w:type="spellStart"/>
      <w:r>
        <w:rPr>
          <w:noProof w:val="0"/>
        </w:rPr>
        <w:t>this.mWCCenter</w:t>
      </w:r>
      <w:proofErr w:type="spell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rFonts w:hint="eastAsia"/>
          <w:noProof w:val="0"/>
        </w:rPr>
      </w:pPr>
      <w:r>
        <w:rPr>
          <w:noProof w:val="0"/>
        </w:rPr>
        <w:t xml:space="preserve">        </w:t>
      </w:r>
      <w:proofErr w:type="spellStart"/>
      <w:r>
        <w:rPr>
          <w:noProof w:val="0"/>
        </w:rPr>
        <w:t>this.mWCWidth</w:t>
      </w:r>
      <w:proofErr w:type="spell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rFonts w:hint="eastAsia"/>
          <w:noProof w:val="0"/>
        </w:rPr>
      </w:pPr>
      <w:r>
        <w:rPr>
          <w:noProof w:val="0"/>
        </w:rPr>
        <w:t xml:space="preserve">        </w:t>
      </w:r>
      <w:proofErr w:type="spellStart"/>
      <w:r>
        <w:rPr>
          <w:noProof w:val="0"/>
        </w:rPr>
        <w:t>this.mViewport</w:t>
      </w:r>
      <w:proofErr w:type="spell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rFonts w:hint="eastAsia"/>
          <w:noProof w:val="0"/>
        </w:rPr>
      </w:pPr>
    </w:p>
    <w:p w14:paraId="31AC1AC3" w14:textId="797D461E" w:rsidR="00774352" w:rsidRDefault="00774352" w:rsidP="00774352">
      <w:pPr>
        <w:pStyle w:val="Code"/>
        <w:rPr>
          <w:rFonts w:hint="eastAsia"/>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rFonts w:hint="eastAsia"/>
          <w:noProof w:val="0"/>
        </w:rPr>
      </w:pPr>
      <w:r>
        <w:rPr>
          <w:noProof w:val="0"/>
        </w:rPr>
        <w:t xml:space="preserve">        </w:t>
      </w:r>
      <w:proofErr w:type="spellStart"/>
      <w:r>
        <w:rPr>
          <w:noProof w:val="0"/>
        </w:rPr>
        <w:t>this.mCameraMatrix</w:t>
      </w:r>
      <w:proofErr w:type="spellEnd"/>
      <w:r>
        <w:rPr>
          <w:noProof w:val="0"/>
        </w:rPr>
        <w:t xml:space="preserve"> = mat4.create();</w:t>
      </w:r>
    </w:p>
    <w:p w14:paraId="2AE4361D" w14:textId="77777777" w:rsidR="00774352" w:rsidRDefault="00774352" w:rsidP="00774352">
      <w:pPr>
        <w:pStyle w:val="Code"/>
        <w:rPr>
          <w:rFonts w:hint="eastAsia"/>
          <w:noProof w:val="0"/>
        </w:rPr>
      </w:pPr>
    </w:p>
    <w:p w14:paraId="0FFCB434" w14:textId="77777777" w:rsidR="00774352" w:rsidRDefault="00774352" w:rsidP="00774352">
      <w:pPr>
        <w:pStyle w:val="Code"/>
        <w:rPr>
          <w:rFonts w:hint="eastAsia"/>
          <w:noProof w:val="0"/>
        </w:rPr>
      </w:pPr>
      <w:r>
        <w:rPr>
          <w:noProof w:val="0"/>
        </w:rPr>
        <w:t xml:space="preserve">        // background color</w:t>
      </w:r>
    </w:p>
    <w:p w14:paraId="6C99F52C" w14:textId="77777777" w:rsidR="00774352" w:rsidRDefault="00774352" w:rsidP="00774352">
      <w:pPr>
        <w:pStyle w:val="Code"/>
        <w:rPr>
          <w:rFonts w:hint="eastAsia"/>
          <w:noProof w:val="0"/>
        </w:rPr>
      </w:pPr>
      <w:r>
        <w:rPr>
          <w:noProof w:val="0"/>
        </w:rPr>
        <w:t xml:space="preserve">        </w:t>
      </w:r>
      <w:proofErr w:type="spellStart"/>
      <w:r>
        <w:rPr>
          <w:noProof w:val="0"/>
        </w:rPr>
        <w:t>this.mBGColor</w:t>
      </w:r>
      <w:proofErr w:type="spellEnd"/>
      <w:r>
        <w:rPr>
          <w:noProof w:val="0"/>
        </w:rPr>
        <w:t xml:space="preserve"> = [0.8, 0.8, 0.8, 1]; // RGB and Alpha</w:t>
      </w:r>
    </w:p>
    <w:p w14:paraId="695F815B" w14:textId="77004129" w:rsidR="00774352" w:rsidRDefault="00E622FE">
      <w:pPr>
        <w:pStyle w:val="Code"/>
        <w:rPr>
          <w:rFonts w:hint="eastAsia"/>
          <w:noProof w:val="0"/>
        </w:rPr>
        <w:pPrChange w:id="384" w:author="Kelvin Sung" w:date="2021-08-25T08:38:00Z">
          <w:pPr>
            <w:pStyle w:val="Code"/>
            <w:ind w:firstLine="360"/>
          </w:pPr>
        </w:pPrChange>
      </w:pPr>
      <w:ins w:id="385" w:author="Kelvin Sung" w:date="2021-08-25T08:38:00Z">
        <w:r>
          <w:rPr>
            <w:noProof w:val="0"/>
          </w:rPr>
          <w:t xml:space="preserve">    </w:t>
        </w:r>
      </w:ins>
      <w:r w:rsidR="00774352">
        <w:rPr>
          <w:noProof w:val="0"/>
        </w:rPr>
        <w:t>}</w:t>
      </w:r>
    </w:p>
    <w:p w14:paraId="17912AFF" w14:textId="552FF808" w:rsidR="00667B75" w:rsidRDefault="00667B75" w:rsidP="00B41C1A">
      <w:pPr>
        <w:pStyle w:val="Code"/>
        <w:rPr>
          <w:rFonts w:hint="eastAsia"/>
          <w:noProof w:val="0"/>
        </w:rPr>
      </w:pPr>
      <w:r>
        <w:rPr>
          <w:noProof w:val="0"/>
        </w:rPr>
        <w:t xml:space="preserve">    …</w:t>
      </w:r>
      <w:ins w:id="386" w:author="Kelvin Sung" w:date="2021-08-25T07:48:00Z">
        <w:r w:rsidR="000A7A20">
          <w:rPr>
            <w:noProof w:val="0"/>
          </w:rPr>
          <w:t xml:space="preserve"> implementation to follow …</w:t>
        </w:r>
      </w:ins>
    </w:p>
    <w:p w14:paraId="4E24A0A1" w14:textId="6E3316A7" w:rsidR="00667B75" w:rsidRPr="00C223E8" w:rsidRDefault="00667B75">
      <w:pPr>
        <w:pStyle w:val="Code"/>
        <w:rPr>
          <w:rFonts w:hint="eastAsia"/>
          <w:noProof w:val="0"/>
        </w:rPr>
      </w:pPr>
      <w:r>
        <w:rPr>
          <w:noProof w:val="0"/>
        </w:rPr>
        <w:t>}</w:t>
      </w:r>
    </w:p>
    <w:p w14:paraId="0FF28150" w14:textId="15E3F1D1" w:rsidR="00774352" w:rsidRPr="00C223E8" w:rsidRDefault="00774352" w:rsidP="00F9439C">
      <w:pPr>
        <w:pStyle w:val="BodyTextFirst"/>
        <w:rPr>
          <w:rFonts w:hint="eastAsia"/>
        </w:rPr>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rPr>
          <w:rFonts w:hint="eastAsia"/>
        </w:r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rPr>
          <w:rFonts w:hint="eastAsia"/>
        </w:r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rPr>
          <w:rFonts w:hint="eastAsia"/>
        </w:r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rPr>
          <w:rFonts w:hint="eastAsia"/>
        </w:rPr>
      </w:pPr>
      <w:proofErr w:type="spellStart"/>
      <w:r w:rsidRPr="00C223E8">
        <w:rPr>
          <w:rStyle w:val="CodeInline"/>
        </w:rPr>
        <w:t>mBgColor</w:t>
      </w:r>
      <w:proofErr w:type="spellEnd"/>
      <w:r w:rsidRPr="00C223E8">
        <w:t xml:space="preserve"> is an array of four floats representing the red, green, blue, and alpha components of a color.</w:t>
      </w:r>
    </w:p>
    <w:p w14:paraId="09042551" w14:textId="78A7A8BC" w:rsidR="003D3521" w:rsidRDefault="003D3521" w:rsidP="00B41C1A">
      <w:pPr>
        <w:pStyle w:val="NumList"/>
        <w:numPr>
          <w:ilvl w:val="0"/>
          <w:numId w:val="46"/>
        </w:numPr>
        <w:rPr>
          <w:ins w:id="387" w:author="Kelvin Sung" w:date="2021-08-25T07:54:00Z"/>
          <w:rFonts w:hint="eastAsia"/>
        </w:rPr>
      </w:pPr>
      <w:ins w:id="388" w:author="Kelvin Sung" w:date="2021-08-25T07:53:00Z">
        <w:r>
          <w:t xml:space="preserve">Outside of the </w:t>
        </w:r>
        <w:r w:rsidRPr="003D3521">
          <w:rPr>
            <w:rStyle w:val="CodeInline"/>
            <w:rFonts w:hint="eastAsia"/>
            <w:rPrChange w:id="389" w:author="Kelvin Sung" w:date="2021-08-25T07:53:00Z">
              <w:rPr>
                <w:rFonts w:hint="eastAsia"/>
              </w:rPr>
            </w:rPrChange>
          </w:rPr>
          <w:t>Camera</w:t>
        </w:r>
        <w:r>
          <w:t xml:space="preserve"> class definition, define enumerated indices for accessing the </w:t>
        </w:r>
        <w:proofErr w:type="spellStart"/>
        <w:r w:rsidRPr="003D3521">
          <w:rPr>
            <w:rStyle w:val="CodeInline"/>
            <w:rFonts w:hint="eastAsia"/>
            <w:rPrChange w:id="390" w:author="Kelvin Sung" w:date="2021-08-25T07:53:00Z">
              <w:rPr>
                <w:rFonts w:hint="eastAsia"/>
              </w:rPr>
            </w:rPrChange>
          </w:rPr>
          <w:t>viewportArray</w:t>
        </w:r>
        <w:proofErr w:type="spellEnd"/>
        <w:r>
          <w:t>.</w:t>
        </w:r>
      </w:ins>
    </w:p>
    <w:p w14:paraId="5471979A" w14:textId="77777777" w:rsidR="003D3521" w:rsidRDefault="003D3521">
      <w:pPr>
        <w:pStyle w:val="Code"/>
        <w:rPr>
          <w:ins w:id="391" w:author="Kelvin Sung" w:date="2021-08-25T07:54:00Z"/>
        </w:rPr>
        <w:pPrChange w:id="392" w:author="Kelvin Sung" w:date="2021-08-25T07:54:00Z">
          <w:pPr/>
        </w:pPrChange>
      </w:pPr>
      <w:ins w:id="393" w:author="Kelvin Sung" w:date="2021-08-25T07:54:00Z">
        <w:r>
          <w:t>const eViewport = Object.freeze({</w:t>
        </w:r>
      </w:ins>
    </w:p>
    <w:p w14:paraId="24D1CEC8" w14:textId="77777777" w:rsidR="003D3521" w:rsidRDefault="003D3521">
      <w:pPr>
        <w:pStyle w:val="Code"/>
        <w:rPr>
          <w:ins w:id="394" w:author="Kelvin Sung" w:date="2021-08-25T07:54:00Z"/>
        </w:rPr>
        <w:pPrChange w:id="395" w:author="Kelvin Sung" w:date="2021-08-25T07:54:00Z">
          <w:pPr/>
        </w:pPrChange>
      </w:pPr>
      <w:ins w:id="396" w:author="Kelvin Sung" w:date="2021-08-25T07:54:00Z">
        <w:r>
          <w:t xml:space="preserve">    eOrgX: 0,</w:t>
        </w:r>
      </w:ins>
    </w:p>
    <w:p w14:paraId="1FF68E59" w14:textId="77777777" w:rsidR="003D3521" w:rsidRDefault="003D3521">
      <w:pPr>
        <w:pStyle w:val="Code"/>
        <w:rPr>
          <w:ins w:id="397" w:author="Kelvin Sung" w:date="2021-08-25T07:54:00Z"/>
        </w:rPr>
        <w:pPrChange w:id="398" w:author="Kelvin Sung" w:date="2021-08-25T07:54:00Z">
          <w:pPr/>
        </w:pPrChange>
      </w:pPr>
      <w:ins w:id="399" w:author="Kelvin Sung" w:date="2021-08-25T07:54:00Z">
        <w:r>
          <w:t xml:space="preserve">    eOrgY: 1,</w:t>
        </w:r>
      </w:ins>
    </w:p>
    <w:p w14:paraId="50BFAEF1" w14:textId="77777777" w:rsidR="003D3521" w:rsidRDefault="003D3521">
      <w:pPr>
        <w:pStyle w:val="Code"/>
        <w:rPr>
          <w:ins w:id="400" w:author="Kelvin Sung" w:date="2021-08-25T07:54:00Z"/>
        </w:rPr>
        <w:pPrChange w:id="401" w:author="Kelvin Sung" w:date="2021-08-25T07:54:00Z">
          <w:pPr/>
        </w:pPrChange>
      </w:pPr>
      <w:ins w:id="402" w:author="Kelvin Sung" w:date="2021-08-25T07:54:00Z">
        <w:r>
          <w:t xml:space="preserve">    eWidth: 2,</w:t>
        </w:r>
      </w:ins>
    </w:p>
    <w:p w14:paraId="64A73FBF" w14:textId="77777777" w:rsidR="003D3521" w:rsidRDefault="003D3521">
      <w:pPr>
        <w:pStyle w:val="Code"/>
        <w:rPr>
          <w:ins w:id="403" w:author="Kelvin Sung" w:date="2021-08-25T07:54:00Z"/>
        </w:rPr>
        <w:pPrChange w:id="404" w:author="Kelvin Sung" w:date="2021-08-25T07:54:00Z">
          <w:pPr/>
        </w:pPrChange>
      </w:pPr>
      <w:ins w:id="405" w:author="Kelvin Sung" w:date="2021-08-25T07:54:00Z">
        <w:r>
          <w:t xml:space="preserve">    eHeight: 3</w:t>
        </w:r>
      </w:ins>
    </w:p>
    <w:p w14:paraId="4D9BB050" w14:textId="53011C99" w:rsidR="003D3521" w:rsidRDefault="003D3521" w:rsidP="003D3521">
      <w:pPr>
        <w:pStyle w:val="Code"/>
        <w:rPr>
          <w:ins w:id="406" w:author="Kelvin Sung" w:date="2021-08-25T07:55:00Z"/>
          <w:rFonts w:hint="eastAsia"/>
        </w:rPr>
      </w:pPr>
      <w:ins w:id="407" w:author="Kelvin Sung" w:date="2021-08-25T07:54:00Z">
        <w:r>
          <w:t>});</w:t>
        </w:r>
      </w:ins>
    </w:p>
    <w:p w14:paraId="6CB2ED6D" w14:textId="241E0A2F" w:rsidR="00234B82" w:rsidRPr="003D3521" w:rsidRDefault="00234B82">
      <w:pPr>
        <w:pStyle w:val="NoteTipCaution"/>
        <w:rPr>
          <w:ins w:id="408" w:author="Kelvin Sung" w:date="2021-08-25T07:53:00Z"/>
          <w:rFonts w:hint="eastAsia"/>
        </w:rPr>
        <w:pPrChange w:id="409" w:author="Kelvin Sung" w:date="2021-08-25T07:55:00Z">
          <w:pPr>
            <w:pStyle w:val="NumList"/>
            <w:numPr>
              <w:numId w:val="46"/>
            </w:numPr>
            <w:tabs>
              <w:tab w:val="clear" w:pos="0"/>
              <w:tab w:val="num" w:pos="936"/>
            </w:tabs>
            <w:ind w:left="936"/>
          </w:pPr>
        </w:pPrChange>
      </w:pPr>
      <w:ins w:id="410" w:author="Kelvin Sung" w:date="2021-08-25T07:56:00Z">
        <w:r w:rsidRPr="00C223E8">
          <w:rPr>
            <w:b/>
          </w:rPr>
          <w:t>Note</w:t>
        </w:r>
        <w:r w:rsidRPr="00C223E8">
          <w:rPr>
            <w:b/>
          </w:rPr>
          <w:tab/>
        </w:r>
        <w:r>
          <w:rPr>
            <w:b/>
          </w:rPr>
          <w:t xml:space="preserve"> </w:t>
        </w:r>
        <w:r>
          <w:t xml:space="preserve">Enumerated </w:t>
        </w:r>
      </w:ins>
      <w:ins w:id="411" w:author="Kelvin Sung" w:date="2021-08-25T07:57:00Z">
        <w:r w:rsidR="00F62C77">
          <w:t>elements</w:t>
        </w:r>
      </w:ins>
      <w:ins w:id="412" w:author="Kelvin Sung" w:date="2021-08-25T07:56:00Z">
        <w:r>
          <w:t xml:space="preserve"> </w:t>
        </w:r>
      </w:ins>
      <w:ins w:id="413" w:author="Kelvin Sung" w:date="2021-08-25T07:57:00Z">
        <w:r w:rsidR="00F62C77">
          <w:t xml:space="preserve">have names that begin with lowercase “e”, as in </w:t>
        </w:r>
        <w:proofErr w:type="spellStart"/>
        <w:r w:rsidR="00F62C77">
          <w:rPr>
            <w:rStyle w:val="CodeInline"/>
          </w:rPr>
          <w:t>eVewport</w:t>
        </w:r>
      </w:ins>
      <w:proofErr w:type="spellEnd"/>
      <w:ins w:id="414" w:author="Kelvin Sung" w:date="2021-08-25T07:58:00Z">
        <w:r w:rsidR="00F62C77">
          <w:t xml:space="preserve"> and </w:t>
        </w:r>
      </w:ins>
      <w:proofErr w:type="spellStart"/>
      <w:ins w:id="415" w:author="Kelvin Sung" w:date="2021-08-25T07:57:00Z">
        <w:r w:rsidR="00F62C77">
          <w:rPr>
            <w:rStyle w:val="CodeInline"/>
          </w:rPr>
          <w:t>eOrgX</w:t>
        </w:r>
      </w:ins>
      <w:proofErr w:type="spellEnd"/>
      <w:ins w:id="416" w:author="Kelvin Sung" w:date="2021-08-25T07:58:00Z">
        <w:r w:rsidR="00F62C77">
          <w:t>.</w:t>
        </w:r>
      </w:ins>
    </w:p>
    <w:p w14:paraId="03F84C12" w14:textId="08A3F586" w:rsidR="00317AAC" w:rsidRDefault="00317AAC" w:rsidP="00B41C1A">
      <w:pPr>
        <w:pStyle w:val="NumList"/>
        <w:numPr>
          <w:ilvl w:val="0"/>
          <w:numId w:val="46"/>
        </w:numPr>
        <w:rPr>
          <w:ins w:id="417" w:author="Kelvin Sung" w:date="2021-08-25T08:09:00Z"/>
          <w:rFonts w:hint="eastAsia"/>
        </w:rPr>
      </w:pPr>
      <w:ins w:id="418" w:author="Kelvin Sung" w:date="2021-08-25T08:09:00Z">
        <w:r>
          <w:lastRenderedPageBreak/>
          <w:t xml:space="preserve">Define </w:t>
        </w:r>
      </w:ins>
      <w:ins w:id="419" w:author="Kelvin Sung" w:date="2021-08-25T08:10:00Z">
        <w:r>
          <w:t>the</w:t>
        </w:r>
      </w:ins>
      <w:ins w:id="420" w:author="Kelvin Sung" w:date="2021-08-25T08:09:00Z">
        <w:r>
          <w:t xml:space="preserve"> function to compute the WC height based on the aspect ratio of the viewport.</w:t>
        </w:r>
      </w:ins>
      <w:ins w:id="421" w:author="Kelvin Sung" w:date="2021-08-25T08:11:00Z">
        <w:r w:rsidR="00B3180B">
          <w:t xml:space="preserve"> </w:t>
        </w:r>
      </w:ins>
    </w:p>
    <w:p w14:paraId="00093059" w14:textId="77777777" w:rsidR="00317AAC" w:rsidRDefault="00317AAC">
      <w:pPr>
        <w:pStyle w:val="Code"/>
        <w:rPr>
          <w:ins w:id="422" w:author="Kelvin Sung" w:date="2021-08-25T08:09:00Z"/>
        </w:rPr>
        <w:pPrChange w:id="423" w:author="Kelvin Sung" w:date="2021-08-25T08:09:00Z">
          <w:pPr/>
        </w:pPrChange>
      </w:pPr>
      <w:ins w:id="424" w:author="Kelvin Sung" w:date="2021-08-25T08:09:00Z">
        <w:r>
          <w:t>getWCHeight() {</w:t>
        </w:r>
      </w:ins>
    </w:p>
    <w:p w14:paraId="7B9066EC" w14:textId="66414D73" w:rsidR="00317AAC" w:rsidRDefault="00317AAC">
      <w:pPr>
        <w:pStyle w:val="Code"/>
        <w:rPr>
          <w:ins w:id="425" w:author="Kelvin Sung" w:date="2021-08-25T08:09:00Z"/>
        </w:rPr>
        <w:pPrChange w:id="426" w:author="Kelvin Sung" w:date="2021-08-25T08:09:00Z">
          <w:pPr/>
        </w:pPrChange>
      </w:pPr>
      <w:ins w:id="427" w:author="Kelvin Sung" w:date="2021-08-25T08:09:00Z">
        <w:r>
          <w:t xml:space="preserve">    // viewportH/viewportW</w:t>
        </w:r>
      </w:ins>
    </w:p>
    <w:p w14:paraId="6DC96C76" w14:textId="555BE4D0" w:rsidR="00317AAC" w:rsidRDefault="00317AAC">
      <w:pPr>
        <w:pStyle w:val="Code"/>
        <w:rPr>
          <w:ins w:id="428" w:author="Kelvin Sung" w:date="2021-08-25T08:09:00Z"/>
        </w:rPr>
        <w:pPrChange w:id="429" w:author="Kelvin Sung" w:date="2021-08-25T08:09:00Z">
          <w:pPr/>
        </w:pPrChange>
      </w:pPr>
      <w:ins w:id="430" w:author="Kelvin Sung" w:date="2021-08-25T08:09:00Z">
        <w:r>
          <w:t xml:space="preserve">    let ratio = this.mViewport[eViewport.eHeight] /</w:t>
        </w:r>
      </w:ins>
      <w:ins w:id="431" w:author="Kelvin Sung" w:date="2021-08-25T08:10:00Z">
        <w:r>
          <w:t xml:space="preserve"> </w:t>
        </w:r>
      </w:ins>
      <w:ins w:id="432" w:author="Kelvin Sung" w:date="2021-08-25T08:09:00Z">
        <w:r>
          <w:t>this.mViewport[eViewport.eWidth];</w:t>
        </w:r>
      </w:ins>
    </w:p>
    <w:p w14:paraId="6352D4BD" w14:textId="476A7652" w:rsidR="00317AAC" w:rsidRDefault="00317AAC">
      <w:pPr>
        <w:pStyle w:val="Code"/>
        <w:rPr>
          <w:ins w:id="433" w:author="Kelvin Sung" w:date="2021-08-25T08:09:00Z"/>
        </w:rPr>
        <w:pPrChange w:id="434" w:author="Kelvin Sung" w:date="2021-08-25T08:09:00Z">
          <w:pPr/>
        </w:pPrChange>
      </w:pPr>
      <w:ins w:id="435" w:author="Kelvin Sung" w:date="2021-08-25T08:09:00Z">
        <w:r>
          <w:t xml:space="preserve">    return this.getWCWidth() * ratio;</w:t>
        </w:r>
      </w:ins>
    </w:p>
    <w:p w14:paraId="232A215A" w14:textId="1C2058D3" w:rsidR="00317AAC" w:rsidRPr="00317AAC" w:rsidRDefault="00317AAC">
      <w:pPr>
        <w:pStyle w:val="Code"/>
        <w:rPr>
          <w:ins w:id="436" w:author="Kelvin Sung" w:date="2021-08-25T08:09:00Z"/>
          <w:rFonts w:hint="eastAsia"/>
        </w:rPr>
        <w:pPrChange w:id="437" w:author="Kelvin Sung" w:date="2021-08-25T08:09:00Z">
          <w:pPr>
            <w:pStyle w:val="NumList"/>
            <w:numPr>
              <w:numId w:val="46"/>
            </w:numPr>
            <w:tabs>
              <w:tab w:val="clear" w:pos="0"/>
              <w:tab w:val="num" w:pos="936"/>
            </w:tabs>
            <w:ind w:left="936"/>
          </w:pPr>
        </w:pPrChange>
      </w:pPr>
      <w:ins w:id="438" w:author="Kelvin Sung" w:date="2021-08-25T08:09:00Z">
        <w:r>
          <w:t>}</w:t>
        </w:r>
      </w:ins>
    </w:p>
    <w:p w14:paraId="5D354F76" w14:textId="43288161" w:rsidR="00774352" w:rsidRPr="00C223E8" w:rsidRDefault="00774352" w:rsidP="00B41C1A">
      <w:pPr>
        <w:pStyle w:val="NumList"/>
        <w:numPr>
          <w:ilvl w:val="0"/>
          <w:numId w:val="46"/>
        </w:numPr>
        <w:rPr>
          <w:rFonts w:hint="eastAsia"/>
        </w:rPr>
      </w:pPr>
      <w:r w:rsidRPr="00C223E8">
        <w:t>Add getters and setters for the instance variables</w:t>
      </w:r>
      <w:r>
        <w:t>.</w:t>
      </w:r>
    </w:p>
    <w:p w14:paraId="613654BB" w14:textId="77777777" w:rsidR="00774352" w:rsidRDefault="00774352" w:rsidP="00774352">
      <w:pPr>
        <w:pStyle w:val="Code"/>
        <w:rPr>
          <w:rFonts w:hint="eastAsia"/>
          <w:noProof w:val="0"/>
        </w:rPr>
      </w:pPr>
      <w:proofErr w:type="spellStart"/>
      <w:r>
        <w:rPr>
          <w:noProof w:val="0"/>
        </w:rPr>
        <w:t>setWCCenter</w:t>
      </w:r>
      <w:proofErr w:type="spellEnd"/>
      <w:r>
        <w:rPr>
          <w:noProof w:val="0"/>
        </w:rPr>
        <w:t>(</w:t>
      </w:r>
      <w:proofErr w:type="spellStart"/>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rFonts w:hint="eastAsia"/>
          <w:noProof w:val="0"/>
        </w:rPr>
      </w:pPr>
      <w:r>
        <w:rPr>
          <w:noProof w:val="0"/>
        </w:rPr>
        <w:t xml:space="preserve">    </w:t>
      </w:r>
      <w:proofErr w:type="spellStart"/>
      <w:r>
        <w:rPr>
          <w:noProof w:val="0"/>
        </w:rPr>
        <w:t>this.mWCCenter</w:t>
      </w:r>
      <w:proofErr w:type="spell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rFonts w:hint="eastAsia"/>
          <w:noProof w:val="0"/>
        </w:rPr>
      </w:pPr>
      <w:r>
        <w:rPr>
          <w:noProof w:val="0"/>
        </w:rPr>
        <w:t xml:space="preserve">    </w:t>
      </w:r>
      <w:proofErr w:type="spellStart"/>
      <w:r>
        <w:rPr>
          <w:noProof w:val="0"/>
        </w:rPr>
        <w:t>this.mWCCenter</w:t>
      </w:r>
      <w:proofErr w:type="spell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rFonts w:hint="eastAsia"/>
          <w:noProof w:val="0"/>
        </w:rPr>
      </w:pPr>
      <w:r>
        <w:rPr>
          <w:noProof w:val="0"/>
        </w:rPr>
        <w:t>}</w:t>
      </w:r>
    </w:p>
    <w:p w14:paraId="3E9CBD95" w14:textId="1C8AF6E7" w:rsidR="00774352" w:rsidRDefault="00774352" w:rsidP="00774352">
      <w:pPr>
        <w:pStyle w:val="Code"/>
        <w:rPr>
          <w:rFonts w:hint="eastAsia"/>
          <w:noProof w:val="0"/>
        </w:rPr>
      </w:pPr>
      <w:proofErr w:type="spellStart"/>
      <w:r>
        <w:rPr>
          <w:noProof w:val="0"/>
        </w:rPr>
        <w:t>getWCCenter</w:t>
      </w:r>
      <w:proofErr w:type="spell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rFonts w:hint="eastAsia"/>
          <w:noProof w:val="0"/>
        </w:rPr>
      </w:pPr>
      <w:proofErr w:type="spellStart"/>
      <w:r>
        <w:rPr>
          <w:noProof w:val="0"/>
        </w:rPr>
        <w:t>setWCWidth</w:t>
      </w:r>
      <w:proofErr w:type="spellEnd"/>
      <w:r>
        <w:rPr>
          <w:noProof w:val="0"/>
        </w:rPr>
        <w:t xml:space="preserve">(width) { </w:t>
      </w:r>
      <w:proofErr w:type="spellStart"/>
      <w:r>
        <w:rPr>
          <w:noProof w:val="0"/>
        </w:rPr>
        <w:t>this.mWCWidth</w:t>
      </w:r>
      <w:proofErr w:type="spellEnd"/>
      <w:r>
        <w:rPr>
          <w:noProof w:val="0"/>
        </w:rPr>
        <w:t xml:space="preserve"> = width; }</w:t>
      </w:r>
    </w:p>
    <w:p w14:paraId="1409F0B7" w14:textId="77777777" w:rsidR="00774352" w:rsidRDefault="00774352" w:rsidP="00774352">
      <w:pPr>
        <w:pStyle w:val="Code"/>
        <w:rPr>
          <w:rFonts w:hint="eastAsia"/>
          <w:noProof w:val="0"/>
        </w:rPr>
      </w:pPr>
    </w:p>
    <w:p w14:paraId="5C6461F0" w14:textId="0E55ECFC" w:rsidR="00774352" w:rsidRDefault="00774352" w:rsidP="00774352">
      <w:pPr>
        <w:pStyle w:val="Code"/>
        <w:rPr>
          <w:rFonts w:hint="eastAsia"/>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 </w:t>
      </w:r>
      <w:proofErr w:type="spellStart"/>
      <w:r>
        <w:rPr>
          <w:noProof w:val="0"/>
        </w:rPr>
        <w:t>this.mViewport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rFonts w:hint="eastAsia"/>
          <w:noProof w:val="0"/>
        </w:rPr>
      </w:pPr>
      <w:proofErr w:type="spellStart"/>
      <w:r>
        <w:rPr>
          <w:noProof w:val="0"/>
        </w:rPr>
        <w:t>getViewport</w:t>
      </w:r>
      <w:proofErr w:type="spell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rFonts w:hint="eastAsia"/>
          <w:noProof w:val="0"/>
        </w:rPr>
      </w:pPr>
    </w:p>
    <w:p w14:paraId="124F1148" w14:textId="3F2C79F0" w:rsidR="00774352" w:rsidRDefault="00774352" w:rsidP="00774352">
      <w:pPr>
        <w:pStyle w:val="Code"/>
        <w:rPr>
          <w:rFonts w:hint="eastAsia"/>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 </w:t>
      </w:r>
      <w:proofErr w:type="spellStart"/>
      <w:r>
        <w:rPr>
          <w:noProof w:val="0"/>
        </w:rPr>
        <w:t>this.mBGColor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rFonts w:hint="eastAsia"/>
          <w:noProof w:val="0"/>
        </w:rPr>
      </w:pPr>
      <w:proofErr w:type="spellStart"/>
      <w:r>
        <w:rPr>
          <w:noProof w:val="0"/>
        </w:rPr>
        <w:t>getBackgroundColor</w:t>
      </w:r>
      <w:proofErr w:type="spell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rPr>
          <w:rFonts w:hint="eastAsia"/>
        </w:r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rFonts w:hint="eastAsia"/>
          <w:noProof w:val="0"/>
        </w:rPr>
      </w:pPr>
      <w:r w:rsidRPr="00F3579A">
        <w:rPr>
          <w:noProof w:val="0"/>
        </w:rPr>
        <w:t>// Initializes the camera to begin drawing</w:t>
      </w:r>
    </w:p>
    <w:p w14:paraId="7E2E44ED" w14:textId="77777777" w:rsidR="00774352" w:rsidRDefault="00774352" w:rsidP="00774352">
      <w:pPr>
        <w:pStyle w:val="Code"/>
        <w:rPr>
          <w:rFonts w:hint="eastAsia"/>
          <w:noProof w:val="0"/>
        </w:rPr>
      </w:pPr>
      <w:proofErr w:type="spellStart"/>
      <w:r w:rsidRPr="00C5766C">
        <w:rPr>
          <w:noProof w:val="0"/>
        </w:rPr>
        <w:t>setViewAndCameraMatrix</w:t>
      </w:r>
      <w:proofErr w:type="spellEnd"/>
      <w:r w:rsidRPr="00C5766C">
        <w:rPr>
          <w:noProof w:val="0"/>
        </w:rPr>
        <w:t>() {</w:t>
      </w:r>
    </w:p>
    <w:p w14:paraId="5017348E" w14:textId="77777777" w:rsidR="00774352" w:rsidRDefault="00774352" w:rsidP="00774352">
      <w:pPr>
        <w:pStyle w:val="Code"/>
        <w:rPr>
          <w:rFonts w:hint="eastAsia"/>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r w:rsidRPr="00C5766C">
        <w:rPr>
          <w:noProof w:val="0"/>
        </w:rPr>
        <w:t>glSys.get</w:t>
      </w:r>
      <w:proofErr w:type="spellEnd"/>
      <w:r w:rsidRPr="00C5766C">
        <w:rPr>
          <w:noProof w:val="0"/>
        </w:rPr>
        <w:t>();</w:t>
      </w:r>
    </w:p>
    <w:p w14:paraId="2547FA30" w14:textId="77777777" w:rsidR="00774352" w:rsidRPr="00C223E8" w:rsidRDefault="00774352" w:rsidP="00774352">
      <w:pPr>
        <w:pStyle w:val="Code"/>
        <w:rPr>
          <w:rFonts w:hint="eastAsia"/>
          <w:noProof w:val="0"/>
        </w:rPr>
      </w:pPr>
      <w:r w:rsidRPr="00F3579A">
        <w:rPr>
          <w:noProof w:val="0"/>
        </w:rPr>
        <w:t xml:space="preserve">    // Step A: Configure the viewport</w:t>
      </w:r>
    </w:p>
    <w:p w14:paraId="5555CBAB" w14:textId="6964FC77" w:rsidR="00774352" w:rsidRPr="00C223E8" w:rsidRDefault="00774352" w:rsidP="00774352">
      <w:pPr>
        <w:pStyle w:val="Code"/>
        <w:rPr>
          <w:rFonts w:hint="eastAsia"/>
          <w:noProof w:val="0"/>
        </w:rPr>
      </w:pPr>
      <w:r w:rsidRPr="00F3579A">
        <w:rPr>
          <w:noProof w:val="0"/>
        </w:rPr>
        <w:t xml:space="preserve">    </w:t>
      </w:r>
      <w:del w:id="439" w:author="Kelvin Sung" w:date="2021-08-25T07:59:00Z">
        <w:r w:rsidRPr="00F3579A" w:rsidDel="00BF3F82">
          <w:rPr>
            <w:noProof w:val="0"/>
          </w:rPr>
          <w:delText xml:space="preserve">// </w:delText>
        </w:r>
      </w:del>
      <w:r w:rsidRPr="00F3579A">
        <w:rPr>
          <w:noProof w:val="0"/>
        </w:rPr>
        <w:t xml:space="preserve">… </w:t>
      </w:r>
      <w:del w:id="440" w:author="Kelvin Sung" w:date="2021-08-25T07:59:00Z">
        <w:r w:rsidRPr="00F3579A" w:rsidDel="00BF3F82">
          <w:rPr>
            <w:noProof w:val="0"/>
          </w:rPr>
          <w:delText>details to follow</w:delText>
        </w:r>
      </w:del>
      <w:ins w:id="441" w:author="Kelvin Sung" w:date="2021-08-25T07:59:00Z">
        <w:r w:rsidR="00BF3F82">
          <w:rPr>
            <w:noProof w:val="0"/>
          </w:rPr>
          <w:t>implementation to follow …</w:t>
        </w:r>
      </w:ins>
    </w:p>
    <w:p w14:paraId="57733CDB" w14:textId="77777777" w:rsidR="00774352" w:rsidRPr="00C223E8" w:rsidRDefault="00774352" w:rsidP="00774352">
      <w:pPr>
        <w:pStyle w:val="Code"/>
        <w:rPr>
          <w:rFonts w:hint="eastAsia"/>
          <w:noProof w:val="0"/>
        </w:rPr>
      </w:pPr>
      <w:r w:rsidRPr="00F3579A">
        <w:rPr>
          <w:noProof w:val="0"/>
        </w:rPr>
        <w:t xml:space="preserve">    </w:t>
      </w:r>
    </w:p>
    <w:p w14:paraId="7AF28050" w14:textId="72C7C177" w:rsidR="00774352" w:rsidRPr="00C223E8" w:rsidRDefault="00774352" w:rsidP="00774352">
      <w:pPr>
        <w:pStyle w:val="Code"/>
        <w:rPr>
          <w:rFonts w:hint="eastAsia"/>
          <w:noProof w:val="0"/>
        </w:rPr>
      </w:pPr>
      <w:r w:rsidRPr="00F3579A">
        <w:rPr>
          <w:noProof w:val="0"/>
        </w:rPr>
        <w:t xml:space="preserve">    // Step B: </w:t>
      </w:r>
      <w:del w:id="442" w:author="Kelvin Sung" w:date="2021-08-25T08:00:00Z">
        <w:r w:rsidRPr="00F3579A" w:rsidDel="006B35AE">
          <w:rPr>
            <w:noProof w:val="0"/>
          </w:rPr>
          <w:delText>define the View-Projection</w:delText>
        </w:r>
      </w:del>
      <w:ins w:id="443" w:author="Kelvin Sung" w:date="2021-08-25T08:00:00Z">
        <w:r w:rsidR="006B35AE">
          <w:rPr>
            <w:noProof w:val="0"/>
          </w:rPr>
          <w:t>compute the Camera</w:t>
        </w:r>
      </w:ins>
      <w:r w:rsidRPr="00F3579A">
        <w:rPr>
          <w:noProof w:val="0"/>
        </w:rPr>
        <w:t xml:space="preserve"> </w:t>
      </w:r>
      <w:ins w:id="444" w:author="Kelvin Sung" w:date="2021-08-25T08:00:00Z">
        <w:r w:rsidR="006B35AE">
          <w:rPr>
            <w:noProof w:val="0"/>
          </w:rPr>
          <w:t>M</w:t>
        </w:r>
      </w:ins>
      <w:del w:id="445" w:author="Kelvin Sung" w:date="2021-08-25T08:00:00Z">
        <w:r w:rsidRPr="00F3579A" w:rsidDel="006B35AE">
          <w:rPr>
            <w:noProof w:val="0"/>
          </w:rPr>
          <w:delText>m</w:delText>
        </w:r>
      </w:del>
      <w:r w:rsidRPr="00F3579A">
        <w:rPr>
          <w:noProof w:val="0"/>
        </w:rPr>
        <w:t>atrix</w:t>
      </w:r>
    </w:p>
    <w:p w14:paraId="44316656" w14:textId="33DACF7A" w:rsidR="00774352" w:rsidRPr="00C223E8" w:rsidRDefault="00774352" w:rsidP="00774352">
      <w:pPr>
        <w:pStyle w:val="Code"/>
        <w:rPr>
          <w:rFonts w:hint="eastAsia"/>
          <w:noProof w:val="0"/>
        </w:rPr>
      </w:pPr>
      <w:r w:rsidRPr="00F3579A">
        <w:rPr>
          <w:noProof w:val="0"/>
        </w:rPr>
        <w:t xml:space="preserve">    </w:t>
      </w:r>
      <w:del w:id="446" w:author="Kelvin Sung" w:date="2021-08-25T07:59:00Z">
        <w:r w:rsidRPr="00F3579A" w:rsidDel="00BF3F82">
          <w:rPr>
            <w:noProof w:val="0"/>
          </w:rPr>
          <w:delText xml:space="preserve">// </w:delText>
        </w:r>
      </w:del>
      <w:r w:rsidRPr="00F3579A">
        <w:rPr>
          <w:noProof w:val="0"/>
        </w:rPr>
        <w:t xml:space="preserve">… </w:t>
      </w:r>
      <w:del w:id="447" w:author="Kelvin Sung" w:date="2021-08-25T07:59:00Z">
        <w:r w:rsidRPr="00F3579A" w:rsidDel="00BF3F82">
          <w:rPr>
            <w:noProof w:val="0"/>
          </w:rPr>
          <w:delText>details to follow</w:delText>
        </w:r>
      </w:del>
      <w:ins w:id="448" w:author="Kelvin Sung" w:date="2021-08-25T07:59:00Z">
        <w:r w:rsidR="00BF3F82">
          <w:rPr>
            <w:noProof w:val="0"/>
          </w:rPr>
          <w:t>implementation to follow …</w:t>
        </w:r>
      </w:ins>
    </w:p>
    <w:p w14:paraId="362FD306" w14:textId="77777777" w:rsidR="00774352" w:rsidRPr="00C223E8" w:rsidRDefault="00774352" w:rsidP="00774352">
      <w:pPr>
        <w:pStyle w:val="Code"/>
        <w:rPr>
          <w:rFonts w:hint="eastAsia"/>
          <w:noProof w:val="0"/>
        </w:rPr>
      </w:pPr>
      <w:r w:rsidRPr="00F3579A">
        <w:rPr>
          <w:noProof w:val="0"/>
        </w:rPr>
        <w:t>}</w:t>
      </w:r>
    </w:p>
    <w:p w14:paraId="63BF6897" w14:textId="1DE3D949" w:rsidR="00774352" w:rsidRPr="00C223E8" w:rsidRDefault="00774352" w:rsidP="00F9439C">
      <w:pPr>
        <w:pStyle w:val="BodyTextFirst"/>
        <w:rPr>
          <w:rFonts w:hint="eastAsia"/>
        </w:rPr>
      </w:pPr>
      <w:r w:rsidRPr="00C223E8">
        <w:t xml:space="preserve">Note that this function is called </w:t>
      </w:r>
      <w:proofErr w:type="spellStart"/>
      <w:r w:rsidRPr="00C5766C">
        <w:rPr>
          <w:rStyle w:val="CodeInline"/>
        </w:rPr>
        <w:t>setViewAndCameraMatrix</w:t>
      </w:r>
      <w:proofErr w:type="spell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 xml:space="preserve">transform operator. The following </w:t>
      </w:r>
      <w:del w:id="449" w:author="Kelvin Sung" w:date="2021-08-25T08:01:00Z">
        <w:r w:rsidDel="006B35AE">
          <w:delText xml:space="preserve">steps </w:delText>
        </w:r>
      </w:del>
      <w:r w:rsidRPr="00C223E8">
        <w:t>explain</w:t>
      </w:r>
      <w:ins w:id="450" w:author="Kelvin Sung" w:date="2021-08-25T08:01:00Z">
        <w:r w:rsidR="006B35AE">
          <w:t>s</w:t>
        </w:r>
      </w:ins>
      <w:r w:rsidRPr="00C223E8">
        <w:t xml:space="preserve"> the details of steps A and B.</w:t>
      </w:r>
    </w:p>
    <w:p w14:paraId="411C59C6" w14:textId="77777777" w:rsidR="00774352" w:rsidRPr="00C223E8" w:rsidRDefault="00774352" w:rsidP="00B41C1A">
      <w:pPr>
        <w:pStyle w:val="NumList"/>
        <w:numPr>
          <w:ilvl w:val="0"/>
          <w:numId w:val="46"/>
        </w:numPr>
        <w:rPr>
          <w:rFonts w:hint="eastAsia"/>
        </w:rPr>
      </w:pPr>
      <w:r w:rsidRPr="00C223E8">
        <w:t xml:space="preserve">The code to configure the viewport under step A is as follows: </w:t>
      </w:r>
    </w:p>
    <w:p w14:paraId="77ACD080" w14:textId="77777777" w:rsidR="00774352" w:rsidRDefault="00774352" w:rsidP="00774352">
      <w:pPr>
        <w:pStyle w:val="Code"/>
        <w:rPr>
          <w:rFonts w:hint="eastAsia"/>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rFonts w:hint="eastAsia"/>
          <w:noProof w:val="0"/>
        </w:rPr>
      </w:pPr>
      <w:proofErr w:type="spellStart"/>
      <w:r>
        <w:rPr>
          <w:noProof w:val="0"/>
        </w:rPr>
        <w:t>gl.viewport</w:t>
      </w:r>
      <w:proofErr w:type="spell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rFonts w:hint="eastAsia"/>
          <w:noProof w:val="0"/>
        </w:rPr>
      </w:pPr>
      <w:r>
        <w:rPr>
          <w:noProof w:val="0"/>
        </w:rPr>
        <w:t xml:space="preserve">    </w:t>
      </w:r>
      <w:proofErr w:type="spellStart"/>
      <w:r w:rsidR="00774352">
        <w:rPr>
          <w:noProof w:val="0"/>
        </w:rPr>
        <w:t>this.mViewport</w:t>
      </w:r>
      <w:proofErr w:type="spellEnd"/>
      <w:r w:rsidR="00774352">
        <w:rPr>
          <w:noProof w:val="0"/>
        </w:rPr>
        <w:t>[1],  // y position of bottom-left corner of the area to be drawn</w:t>
      </w:r>
    </w:p>
    <w:p w14:paraId="00025D8B" w14:textId="0DB3000B" w:rsidR="00774352" w:rsidRDefault="00774352" w:rsidP="00774352">
      <w:pPr>
        <w:pStyle w:val="Code"/>
        <w:rPr>
          <w:rFonts w:hint="eastAsia"/>
          <w:noProof w:val="0"/>
        </w:rPr>
      </w:pPr>
      <w:r>
        <w:rPr>
          <w:noProof w:val="0"/>
        </w:rPr>
        <w:t xml:space="preserve">    </w:t>
      </w:r>
      <w:proofErr w:type="spellStart"/>
      <w:r>
        <w:rPr>
          <w:noProof w:val="0"/>
        </w:rPr>
        <w:t>this.mViewport</w:t>
      </w:r>
      <w:proofErr w:type="spellEnd"/>
      <w:r>
        <w:rPr>
          <w:noProof w:val="0"/>
        </w:rPr>
        <w:t>[2],  // width of the area to be drawn</w:t>
      </w:r>
    </w:p>
    <w:p w14:paraId="75CB54DD" w14:textId="27156371" w:rsidR="00774352" w:rsidRDefault="00774352" w:rsidP="00774352">
      <w:pPr>
        <w:pStyle w:val="Code"/>
        <w:rPr>
          <w:rFonts w:hint="eastAsia"/>
          <w:noProof w:val="0"/>
        </w:rPr>
      </w:pPr>
      <w:r>
        <w:rPr>
          <w:noProof w:val="0"/>
        </w:rPr>
        <w:t xml:space="preserve">    </w:t>
      </w:r>
      <w:proofErr w:type="spellStart"/>
      <w:r>
        <w:rPr>
          <w:noProof w:val="0"/>
        </w:rPr>
        <w:t>this.mViewport</w:t>
      </w:r>
      <w:proofErr w:type="spellEnd"/>
      <w:r>
        <w:rPr>
          <w:noProof w:val="0"/>
        </w:rPr>
        <w:t>[3]); // height of the area to be drawn</w:t>
      </w:r>
    </w:p>
    <w:p w14:paraId="1483AB69" w14:textId="7A94A2ED" w:rsidR="00774352" w:rsidRDefault="00774352" w:rsidP="00774352">
      <w:pPr>
        <w:pStyle w:val="Code"/>
        <w:rPr>
          <w:rFonts w:hint="eastAsia"/>
          <w:noProof w:val="0"/>
        </w:rPr>
      </w:pPr>
      <w:r>
        <w:rPr>
          <w:noProof w:val="0"/>
        </w:rPr>
        <w:t>// Step A2: set up the corresponding scissor area to limit the clear area</w:t>
      </w:r>
    </w:p>
    <w:p w14:paraId="1A5385A2" w14:textId="333B617C" w:rsidR="00774352" w:rsidRDefault="00774352" w:rsidP="00774352">
      <w:pPr>
        <w:pStyle w:val="Code"/>
        <w:rPr>
          <w:rFonts w:hint="eastAsia"/>
          <w:noProof w:val="0"/>
        </w:rPr>
      </w:pPr>
      <w:proofErr w:type="spellStart"/>
      <w:r>
        <w:rPr>
          <w:noProof w:val="0"/>
        </w:rPr>
        <w:t>gl.scissor</w:t>
      </w:r>
      <w:proofErr w:type="spell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rFonts w:hint="eastAsia"/>
          <w:noProof w:val="0"/>
        </w:rPr>
      </w:pPr>
      <w:r>
        <w:rPr>
          <w:noProof w:val="0"/>
        </w:rPr>
        <w:t xml:space="preserve">    </w:t>
      </w:r>
      <w:proofErr w:type="spellStart"/>
      <w:r>
        <w:rPr>
          <w:noProof w:val="0"/>
        </w:rPr>
        <w:t>this.mViewport</w:t>
      </w:r>
      <w:proofErr w:type="spellEnd"/>
      <w:r>
        <w:rPr>
          <w:noProof w:val="0"/>
        </w:rPr>
        <w:t>[1], // y position of bottom-left corner of the area to be drawn</w:t>
      </w:r>
    </w:p>
    <w:p w14:paraId="045A47D7" w14:textId="0F35749F" w:rsidR="00774352" w:rsidRDefault="00774352" w:rsidP="00774352">
      <w:pPr>
        <w:pStyle w:val="Code"/>
        <w:rPr>
          <w:rFonts w:hint="eastAsia"/>
          <w:noProof w:val="0"/>
        </w:rPr>
      </w:pPr>
      <w:r>
        <w:rPr>
          <w:noProof w:val="0"/>
        </w:rPr>
        <w:t xml:space="preserve">    </w:t>
      </w:r>
      <w:proofErr w:type="spellStart"/>
      <w:r>
        <w:rPr>
          <w:noProof w:val="0"/>
        </w:rPr>
        <w:t>this.mViewport</w:t>
      </w:r>
      <w:proofErr w:type="spellEnd"/>
      <w:r>
        <w:rPr>
          <w:noProof w:val="0"/>
        </w:rPr>
        <w:t>[2], // width of the area to be drawn</w:t>
      </w:r>
    </w:p>
    <w:p w14:paraId="1682A460" w14:textId="10C7C0AC" w:rsidR="00774352" w:rsidRDefault="00774352" w:rsidP="00774352">
      <w:pPr>
        <w:pStyle w:val="Code"/>
        <w:rPr>
          <w:rFonts w:hint="eastAsia"/>
          <w:noProof w:val="0"/>
        </w:rPr>
      </w:pPr>
      <w:r>
        <w:rPr>
          <w:noProof w:val="0"/>
        </w:rPr>
        <w:lastRenderedPageBreak/>
        <w:t xml:space="preserve">    </w:t>
      </w:r>
      <w:proofErr w:type="spellStart"/>
      <w:r>
        <w:rPr>
          <w:noProof w:val="0"/>
        </w:rPr>
        <w:t>this.mViewport</w:t>
      </w:r>
      <w:proofErr w:type="spellEnd"/>
      <w:r>
        <w:rPr>
          <w:noProof w:val="0"/>
        </w:rPr>
        <w:t>[3]);// height of the area to be drawn</w:t>
      </w:r>
    </w:p>
    <w:p w14:paraId="2CE8C33A" w14:textId="5A372FD8" w:rsidR="00774352" w:rsidRDefault="00774352" w:rsidP="00774352">
      <w:pPr>
        <w:pStyle w:val="Code"/>
        <w:rPr>
          <w:rFonts w:hint="eastAsia"/>
          <w:noProof w:val="0"/>
        </w:rPr>
      </w:pPr>
      <w:r>
        <w:rPr>
          <w:noProof w:val="0"/>
        </w:rPr>
        <w:t xml:space="preserve">    </w:t>
      </w:r>
    </w:p>
    <w:p w14:paraId="7896656E" w14:textId="12335580" w:rsidR="00774352" w:rsidRDefault="00774352" w:rsidP="00774352">
      <w:pPr>
        <w:pStyle w:val="Code"/>
        <w:rPr>
          <w:rFonts w:hint="eastAsia"/>
          <w:noProof w:val="0"/>
        </w:rPr>
      </w:pPr>
      <w:r>
        <w:rPr>
          <w:noProof w:val="0"/>
        </w:rPr>
        <w:t>// Step A3: set the color to be clear</w:t>
      </w:r>
    </w:p>
    <w:p w14:paraId="3CBE133D" w14:textId="77777777" w:rsidR="00774352" w:rsidRDefault="00774352" w:rsidP="00774352">
      <w:pPr>
        <w:pStyle w:val="Code"/>
        <w:rPr>
          <w:rFonts w:hint="eastAsia"/>
          <w:noProof w:val="0"/>
        </w:rPr>
      </w:pPr>
      <w:proofErr w:type="spellStart"/>
      <w:r>
        <w:rPr>
          <w:noProof w:val="0"/>
        </w:rPr>
        <w:t>gl.clearColor</w:t>
      </w:r>
      <w:proofErr w:type="spell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rFonts w:hint="eastAsia"/>
          <w:noProof w:val="0"/>
        </w:rPr>
      </w:pPr>
      <w:r>
        <w:rPr>
          <w:noProof w:val="0"/>
        </w:rPr>
        <w:t>// set the color to be cleared</w:t>
      </w:r>
    </w:p>
    <w:p w14:paraId="67ABC68D" w14:textId="5663D5C8" w:rsidR="00774352" w:rsidRDefault="00774352" w:rsidP="00774352">
      <w:pPr>
        <w:pStyle w:val="Code"/>
        <w:rPr>
          <w:rFonts w:hint="eastAsia"/>
          <w:noProof w:val="0"/>
        </w:rPr>
      </w:pPr>
      <w:r>
        <w:rPr>
          <w:noProof w:val="0"/>
        </w:rPr>
        <w:t>// Step A4: enable the scissor area, clear, and then disable the scissor area</w:t>
      </w:r>
    </w:p>
    <w:p w14:paraId="43ECF127" w14:textId="4F0D4208" w:rsidR="00774352" w:rsidRDefault="00774352" w:rsidP="00774352">
      <w:pPr>
        <w:pStyle w:val="Code"/>
        <w:rPr>
          <w:rFonts w:hint="eastAsia"/>
          <w:noProof w:val="0"/>
        </w:rPr>
      </w:pPr>
      <w:proofErr w:type="spellStart"/>
      <w:r>
        <w:rPr>
          <w:noProof w:val="0"/>
        </w:rPr>
        <w:t>gl.enable</w:t>
      </w:r>
      <w:proofErr w:type="spell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rFonts w:hint="eastAsia"/>
          <w:noProof w:val="0"/>
        </w:rPr>
      </w:pPr>
      <w:proofErr w:type="spellStart"/>
      <w:r>
        <w:rPr>
          <w:noProof w:val="0"/>
        </w:rPr>
        <w:t>gl.clear</w:t>
      </w:r>
      <w:proofErr w:type="spell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rFonts w:hint="eastAsia"/>
          <w:noProof w:val="0"/>
        </w:rPr>
      </w:pPr>
      <w:proofErr w:type="spellStart"/>
      <w:r>
        <w:rPr>
          <w:noProof w:val="0"/>
        </w:rPr>
        <w:t>gl.disable</w:t>
      </w:r>
      <w:proofErr w:type="spell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rPr>
          <w:rFonts w:hint="eastAsia"/>
        </w:rPr>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65123DA7" w14:textId="49E2C680" w:rsidR="00E622FE" w:rsidRDefault="00774352" w:rsidP="00B41C1A">
      <w:pPr>
        <w:pStyle w:val="NumList"/>
        <w:numPr>
          <w:ilvl w:val="0"/>
          <w:numId w:val="46"/>
        </w:numPr>
        <w:rPr>
          <w:rFonts w:hint="eastAsia"/>
        </w:rPr>
      </w:pPr>
      <w:r w:rsidRPr="00C223E8">
        <w:t xml:space="preserve">The code to set up the </w:t>
      </w:r>
      <w:r w:rsidR="00AD230A">
        <w:t xml:space="preserve">Camera </w:t>
      </w:r>
      <w:r w:rsidRPr="00C223E8">
        <w:t>transform operator under step B is as follows</w:t>
      </w:r>
      <w:r w:rsidR="00381D17">
        <w:t>.</w:t>
      </w:r>
    </w:p>
    <w:p w14:paraId="61B7C74D" w14:textId="77777777" w:rsidR="00381D17" w:rsidRDefault="00381D17" w:rsidP="00381D17">
      <w:pPr>
        <w:pStyle w:val="Code"/>
        <w:rPr>
          <w:rFonts w:hint="eastAsia"/>
        </w:rPr>
      </w:pPr>
      <w:r w:rsidRPr="00066A9A">
        <w:t>// Step B: Compute the Camera Matrix</w:t>
      </w:r>
      <w:r>
        <w:br/>
      </w:r>
      <w:r w:rsidRPr="00066A9A">
        <w:t>let center = this.getWCCenter();</w:t>
      </w:r>
      <w:r>
        <w:br/>
      </w:r>
      <w:r>
        <w:br/>
      </w:r>
      <w:r w:rsidRPr="00066A9A">
        <w:t>// Step B1: following the translation, scale to: (-1, -1) to (1, 1): a 2x2 square at origin</w:t>
      </w:r>
      <w:r>
        <w:br/>
      </w:r>
      <w:r w:rsidRPr="00066A9A">
        <w:t>mat4.scale(this.mCameraMatrix, mat4.create(), vec3.fromValues(2.0 /</w:t>
      </w:r>
      <w:r>
        <w:t xml:space="preserve"> </w:t>
      </w:r>
      <w:r w:rsidRPr="00066A9A">
        <w:t>this.getWCWidth(), 2.0 / this.getWCHeight(), 1.0));</w:t>
      </w:r>
      <w:r>
        <w:br/>
      </w:r>
      <w:r>
        <w:br/>
      </w:r>
      <w:r w:rsidRPr="00066A9A">
        <w:t>// Step B2: first operation to perform is to translate camera center to the origin</w:t>
      </w:r>
      <w:r>
        <w:br/>
      </w:r>
      <w:r w:rsidRPr="00066A9A">
        <w:t>mat4.translate(this.mCameraMatrix, this.mCameraMatrix, vec3.fromValues(-center[0], -center[1], 0));</w:t>
      </w:r>
    </w:p>
    <w:p w14:paraId="6265B0FC" w14:textId="77777777" w:rsidR="00381D17" w:rsidRDefault="00381D17" w:rsidP="00381D17">
      <w:pPr>
        <w:pStyle w:val="BodyTextCont"/>
        <w:rPr>
          <w:rFonts w:hint="eastAsia"/>
        </w:rPr>
      </w:pPr>
      <w:r w:rsidRPr="00C223E8">
        <w:t xml:space="preserve">Once again, this code is similar to </w:t>
      </w:r>
      <w:r>
        <w:t xml:space="preserve">the </w:t>
      </w:r>
      <w:proofErr w:type="spellStart"/>
      <w:r w:rsidRPr="00B41C1A">
        <w:rPr>
          <w:rStyle w:val="CodeInline"/>
        </w:rPr>
        <w:t>MyGame</w:t>
      </w:r>
      <w:proofErr w:type="spellEnd"/>
      <w:r>
        <w:t xml:space="preserve"> constructor </w:t>
      </w:r>
      <w:r w:rsidRPr="00C223E8">
        <w:t xml:space="preserve">from the previous example. </w:t>
      </w:r>
      <w:del w:id="451" w:author="Kelvin Sung" w:date="2021-08-25T08:11:00Z">
        <w:r w:rsidRPr="00C223E8" w:rsidDel="00317AAC">
          <w:delText xml:space="preserve">In addition, take note that to guarantee </w:delText>
        </w:r>
        <w:r w:rsidDel="00317AAC">
          <w:delText xml:space="preserve">a </w:delText>
        </w:r>
        <w:r w:rsidRPr="00C223E8" w:rsidDel="00317AAC">
          <w:delText xml:space="preserve">matching aspect ratio between WC and </w:delText>
        </w:r>
        <w:r w:rsidDel="00317AAC">
          <w:delText xml:space="preserve">the </w:delText>
        </w:r>
        <w:r w:rsidRPr="00C223E8" w:rsidDel="00317AAC">
          <w:delText>viewport, in step B</w:delText>
        </w:r>
        <w:r w:rsidDel="00317AAC">
          <w:delText>1, the</w:delText>
        </w:r>
        <w:r w:rsidRPr="00C223E8" w:rsidDel="00317AAC">
          <w:delText xml:space="preserve"> WC height, </w:delText>
        </w:r>
        <w:r w:rsidDel="00317AAC">
          <w:rPr>
            <w:rStyle w:val="CodeInline"/>
          </w:rPr>
          <w:delText>wc</w:delText>
        </w:r>
        <w:r w:rsidRPr="00C223E8" w:rsidDel="00317AAC">
          <w:rPr>
            <w:rStyle w:val="CodeInline"/>
          </w:rPr>
          <w:delText>Height</w:delText>
        </w:r>
        <w:r w:rsidRPr="00C223E8" w:rsidDel="00317AAC">
          <w:delText xml:space="preserve">, is computed based on the WC width, </w:delText>
        </w:r>
        <w:r w:rsidRPr="00C223E8" w:rsidDel="00317AAC">
          <w:rPr>
            <w:rStyle w:val="CodeInline"/>
          </w:rPr>
          <w:delText>mWCWidth</w:delText>
        </w:r>
        <w:r w:rsidRPr="00C223E8" w:rsidDel="00317AAC">
          <w:delText xml:space="preserve">, and the aspect ratio of the viewport, </w:delText>
        </w:r>
        <w:r w:rsidDel="00317AAC">
          <w:delText xml:space="preserve">which is height </w:delText>
        </w:r>
        <w:r w:rsidRPr="00C223E8" w:rsidDel="00317AAC">
          <w:delText>height divided by width (</w:delText>
        </w:r>
        <w:r w:rsidRPr="00C223E8" w:rsidDel="00317AAC">
          <w:rPr>
            <w:rStyle w:val="CodeInline"/>
          </w:rPr>
          <w:delText>mViewport[3]/mViewport[2]</w:delText>
        </w:r>
        <w:r w:rsidRPr="00C223E8" w:rsidDel="00317AAC">
          <w:delText>).</w:delText>
        </w:r>
      </w:del>
    </w:p>
    <w:p w14:paraId="651FC342" w14:textId="71E68228" w:rsidR="00381D17" w:rsidRDefault="00381D17" w:rsidP="00381D17">
      <w:pPr>
        <w:pStyle w:val="NumList"/>
        <w:numPr>
          <w:ilvl w:val="0"/>
          <w:numId w:val="46"/>
        </w:numPr>
        <w:rPr>
          <w:ins w:id="452" w:author="Kelvin Sung" w:date="2021-08-25T08:44:00Z"/>
          <w:rFonts w:hint="eastAsia"/>
        </w:rPr>
      </w:pPr>
      <w:ins w:id="453" w:author="Kelvin Sung" w:date="2021-08-25T08:44:00Z">
        <w:r>
          <w:t>Define a function to access the computed camera matrix</w:t>
        </w:r>
      </w:ins>
      <w:r>
        <w:t>.</w:t>
      </w:r>
    </w:p>
    <w:p w14:paraId="331C3CEE" w14:textId="6B880C91" w:rsidR="00381D17" w:rsidRPr="00381D17" w:rsidRDefault="00381D17">
      <w:pPr>
        <w:pStyle w:val="Code"/>
        <w:rPr>
          <w:rFonts w:hint="eastAsia"/>
        </w:rPr>
        <w:pPrChange w:id="454" w:author="Kelvin Sung" w:date="2021-08-25T08:45:00Z">
          <w:pPr>
            <w:pStyle w:val="NumList"/>
            <w:numPr>
              <w:numId w:val="46"/>
            </w:numPr>
            <w:tabs>
              <w:tab w:val="clear" w:pos="0"/>
              <w:tab w:val="num" w:pos="936"/>
            </w:tabs>
            <w:ind w:left="936"/>
          </w:pPr>
        </w:pPrChange>
      </w:pPr>
      <w:ins w:id="455" w:author="Kelvin Sung" w:date="2021-08-25T08:45:00Z">
        <w:r>
          <w:t>getCameraMatrix() { return this.mCameraMatrix; }</w:t>
        </w:r>
      </w:ins>
    </w:p>
    <w:p w14:paraId="3CF18CB5" w14:textId="703F315A" w:rsidR="00E22F1E" w:rsidRDefault="00381D17" w:rsidP="00E22F1E">
      <w:pPr>
        <w:pStyle w:val="NumList"/>
        <w:numPr>
          <w:ilvl w:val="0"/>
          <w:numId w:val="46"/>
        </w:numPr>
        <w:rPr>
          <w:ins w:id="456" w:author="Kelvin Sung" w:date="2021-08-25T08:45:00Z"/>
          <w:rFonts w:hint="eastAsia"/>
        </w:rPr>
      </w:pPr>
      <w:ins w:id="457" w:author="Kelvin Sung" w:date="2021-08-25T08:44:00Z">
        <w:r>
          <w:t xml:space="preserve">Finally, remember to export the newly defined </w:t>
        </w:r>
        <w:r w:rsidRPr="00E622FE">
          <w:rPr>
            <w:rStyle w:val="CodeInline"/>
          </w:rPr>
          <w:t>Camera</w:t>
        </w:r>
        <w:r>
          <w:t xml:space="preserve"> class.</w:t>
        </w:r>
      </w:ins>
    </w:p>
    <w:p w14:paraId="43553751" w14:textId="3685E75B" w:rsidR="00381D17" w:rsidRPr="00381D17" w:rsidRDefault="00381D17">
      <w:pPr>
        <w:pStyle w:val="Code"/>
        <w:rPr>
          <w:rFonts w:hint="eastAsia"/>
        </w:rPr>
        <w:pPrChange w:id="458" w:author="Kelvin Sung" w:date="2021-08-25T08:45:00Z">
          <w:pPr>
            <w:pStyle w:val="NumList"/>
            <w:numPr>
              <w:numId w:val="55"/>
            </w:numPr>
            <w:tabs>
              <w:tab w:val="clear" w:pos="0"/>
              <w:tab w:val="num" w:pos="936"/>
            </w:tabs>
            <w:ind w:left="936"/>
          </w:pPr>
        </w:pPrChange>
      </w:pPr>
      <w:ins w:id="459" w:author="Kelvin Sung" w:date="2021-08-25T08:45:00Z">
        <w:r>
          <w:t>export default Camera.</w:t>
        </w:r>
      </w:ins>
    </w:p>
    <w:p w14:paraId="38B45FC3" w14:textId="5214831E" w:rsidR="00774352" w:rsidRPr="00066A9A" w:rsidDel="00381D17" w:rsidRDefault="00774352" w:rsidP="00066A9A">
      <w:pPr>
        <w:pStyle w:val="BodyTextFirst"/>
        <w:rPr>
          <w:del w:id="460" w:author="Kelvin Sung" w:date="2021-08-25T08:46:00Z"/>
          <w:rFonts w:ascii="TheSansMonoConNormal" w:hAnsi="TheSansMonoConNormal" w:hint="eastAsia"/>
        </w:rPr>
      </w:pPr>
      <w:del w:id="461" w:author="Kelvin Sung" w:date="2021-08-25T08:46:00Z">
        <w:r w:rsidDel="00381D17">
          <w:fldChar w:fldCharType="begin"/>
        </w:r>
        <w:r w:rsidDel="00381D17">
          <w:delInstrText xml:space="preserve"> XE "</w:delInstrText>
        </w:r>
        <w:r w:rsidRPr="00C62ECC" w:rsidDel="00381D17">
          <w:delInstrText>Camera:Camera Objects Project</w:delInstrText>
        </w:r>
        <w:r w:rsidDel="00381D17">
          <w:delInstrText xml:space="preserve">" </w:delInstrText>
        </w:r>
        <w:r w:rsidDel="00381D17">
          <w:fldChar w:fldCharType="end"/>
        </w:r>
        <w:r w:rsidDel="00381D17">
          <w:fldChar w:fldCharType="begin"/>
        </w:r>
        <w:r w:rsidDel="00381D17">
          <w:delInstrText xml:space="preserve"> XE "</w:delInstrText>
        </w:r>
        <w:r w:rsidRPr="00C62ECC" w:rsidDel="00381D17">
          <w:delInstrText>Camera:Camera Objects Project</w:delInstrText>
        </w:r>
        <w:r w:rsidDel="00381D17">
          <w:delInstrText xml:space="preserve">" </w:delInstrText>
        </w:r>
        <w:r w:rsidDel="00381D17">
          <w:fldChar w:fldCharType="end"/>
        </w:r>
      </w:del>
    </w:p>
    <w:p w14:paraId="438A4B03" w14:textId="740D76E5"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7E84B89E" w:rsidR="00AB2E76" w:rsidRPr="00C223E8" w:rsidRDefault="00D154E5" w:rsidP="00AB2E76">
      <w:pPr>
        <w:pStyle w:val="BodyTextFirst"/>
        <w:rPr>
          <w:rFonts w:hint="eastAsia"/>
        </w:rPr>
      </w:pPr>
      <w:r>
        <w:t>T</w:t>
      </w:r>
      <w:r w:rsidR="00AB2E76" w:rsidRPr="00C223E8">
        <w:t xml:space="preserve">he </w:t>
      </w:r>
      <w:r w:rsidR="00AB2E76" w:rsidRPr="00C223E8">
        <w:rPr>
          <w:rStyle w:val="CodeInline"/>
        </w:rPr>
        <w:t>draw()</w:t>
      </w:r>
      <w:r w:rsidR="00AB2E76" w:rsidRPr="00C223E8">
        <w:t xml:space="preserve"> function</w:t>
      </w:r>
      <w:r w:rsidR="00AB2E76">
        <w:t xml:space="preserve"> of the </w:t>
      </w:r>
      <w:r w:rsidR="00AB2E76">
        <w:rPr>
          <w:rStyle w:val="CodeInline"/>
        </w:rPr>
        <w:t>Renderable</w:t>
      </w:r>
      <w:r w:rsidR="00AB2E76" w:rsidRPr="00C223E8">
        <w:t xml:space="preserve"> </w:t>
      </w:r>
      <w:del w:id="462" w:author="Kelvin Sung" w:date="2021-08-25T08:25:00Z">
        <w:r w:rsidR="00AB2E76" w:rsidRPr="00C223E8" w:rsidDel="00CE5060">
          <w:delText>object</w:delText>
        </w:r>
        <w:r w:rsidDel="00CE5060">
          <w:delText xml:space="preserve"> </w:delText>
        </w:r>
      </w:del>
      <w:ins w:id="463" w:author="Kelvin Sung" w:date="2021-08-25T08:25:00Z">
        <w:r w:rsidR="00CE5060">
          <w:t xml:space="preserve">class </w:t>
        </w:r>
      </w:ins>
      <w:r>
        <w:t xml:space="preserve">must be modified to receive the newly defined </w:t>
      </w:r>
      <w:r w:rsidRPr="00B41C1A">
        <w:rPr>
          <w:rStyle w:val="CodeInline"/>
        </w:rPr>
        <w:t>Camera</w:t>
      </w:r>
      <w:r>
        <w:t xml:space="preserve"> </w:t>
      </w:r>
      <w:del w:id="464" w:author="Kelvin Sung" w:date="2021-08-25T08:46:00Z">
        <w:r w:rsidR="00CD2ED9" w:rsidDel="00381D17">
          <w:delText>class</w:delText>
        </w:r>
      </w:del>
      <w:ins w:id="465" w:author="Jeb Pavleas" w:date="2021-08-26T00:06:00Z">
        <w:r w:rsidR="009C6973">
          <w:t xml:space="preserve">in order </w:t>
        </w:r>
      </w:ins>
      <w:ins w:id="466" w:author="Kelvin Sung" w:date="2021-08-25T08:46:00Z">
        <w:r w:rsidR="00381D17">
          <w:t xml:space="preserve">to access </w:t>
        </w:r>
      </w:ins>
      <w:ins w:id="467" w:author="Kelvin Sung" w:date="2021-08-25T08:26:00Z">
        <w:r w:rsidR="00247788">
          <w:t xml:space="preserve">the </w:t>
        </w:r>
      </w:ins>
      <w:ins w:id="468" w:author="Kelvin Sung" w:date="2021-08-25T08:46:00Z">
        <w:r w:rsidR="00381D17">
          <w:t xml:space="preserve">computed </w:t>
        </w:r>
      </w:ins>
      <w:ins w:id="469" w:author="Kelvin Sung" w:date="2021-08-25T08:26:00Z">
        <w:r w:rsidR="00247788">
          <w:t xml:space="preserve">camera </w:t>
        </w:r>
      </w:ins>
      <w:ins w:id="470" w:author="Kelvin Sung" w:date="2021-08-25T08:46:00Z">
        <w:r w:rsidR="00381D17">
          <w:t>matrix.</w:t>
        </w:r>
      </w:ins>
      <w:del w:id="471" w:author="Kelvin Sung" w:date="2021-08-25T08:26:00Z">
        <w:r w:rsidR="00AB2E76" w:rsidRPr="00C223E8" w:rsidDel="00247788">
          <w:delText>.</w:delText>
        </w:r>
      </w:del>
    </w:p>
    <w:p w14:paraId="7C8C0EC9" w14:textId="6DD457CD" w:rsidR="00AB2E76" w:rsidRDefault="00AB2E76" w:rsidP="00AB2E76">
      <w:pPr>
        <w:pStyle w:val="Code"/>
        <w:rPr>
          <w:rFonts w:hint="eastAsia"/>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04784882" w14:textId="6B05DEEB" w:rsidR="00AB2E76" w:rsidRDefault="00AB2E76" w:rsidP="00AB2E76">
      <w:pPr>
        <w:pStyle w:val="Code"/>
        <w:rPr>
          <w:rFonts w:hint="eastAsia"/>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rFonts w:hint="eastAsia"/>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rPr>
          <w:rFonts w:hint="eastAsia"/>
        </w:rPr>
      </w:pPr>
      <w:r>
        <w:rPr>
          <w:noProof w:val="0"/>
        </w:rPr>
        <w:t>}</w:t>
      </w:r>
    </w:p>
    <w:p w14:paraId="09414EA4" w14:textId="1658F19A" w:rsidR="00840600" w:rsidRPr="00C223E8" w:rsidRDefault="00840600" w:rsidP="00840600">
      <w:pPr>
        <w:pStyle w:val="Heading3"/>
      </w:pPr>
      <w:r>
        <w:t xml:space="preserve">Modify the </w:t>
      </w:r>
      <w:r w:rsidR="00671366">
        <w:t xml:space="preserve">Engine Access </w:t>
      </w:r>
      <w:r>
        <w:t>File to Export Camera</w:t>
      </w:r>
    </w:p>
    <w:p w14:paraId="29729A5C" w14:textId="31D1B38E" w:rsidR="00840600" w:rsidRDefault="00840600" w:rsidP="00840600">
      <w:pPr>
        <w:pStyle w:val="BodyTextFirst"/>
        <w:rPr>
          <w:rFonts w:hint="eastAsia"/>
        </w:rPr>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rPr>
          <w:rFonts w:hint="eastAsia"/>
        </w:rPr>
      </w:pPr>
      <w:r w:rsidRPr="00C223E8">
        <w:lastRenderedPageBreak/>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rPr>
          <w:rFonts w:hint="eastAsia"/>
        </w:rPr>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hint="eastAsia"/>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rPr>
          <w:rFonts w:hint="eastAsia"/>
        </w:rPr>
      </w:pPr>
      <w:r>
        <w:t>import Renderable from "./renderable.js";</w:t>
      </w:r>
    </w:p>
    <w:p w14:paraId="06F03A56" w14:textId="069CD832" w:rsidR="00840600" w:rsidRDefault="00840600" w:rsidP="00840600">
      <w:pPr>
        <w:pStyle w:val="NumList"/>
        <w:numPr>
          <w:ilvl w:val="0"/>
          <w:numId w:val="53"/>
        </w:numPr>
        <w:rPr>
          <w:rFonts w:hint="eastAsia"/>
        </w:rPr>
      </w:pPr>
      <w:r>
        <w:t xml:space="preserve">Export </w:t>
      </w:r>
      <w:r w:rsidR="00DA3868">
        <w:rPr>
          <w:rStyle w:val="CodeInline"/>
        </w:rPr>
        <w:t>Camera</w:t>
      </w:r>
      <w:r>
        <w:t xml:space="preserve"> for client’s access.</w:t>
      </w:r>
    </w:p>
    <w:p w14:paraId="48FAB90D" w14:textId="77777777" w:rsidR="00840600" w:rsidRDefault="00840600" w:rsidP="00840600">
      <w:pPr>
        <w:pStyle w:val="Code"/>
        <w:rPr>
          <w:rFonts w:hint="eastAsia"/>
        </w:rPr>
      </w:pPr>
      <w:r>
        <w:t>export default {</w:t>
      </w:r>
    </w:p>
    <w:p w14:paraId="559A1052" w14:textId="77777777" w:rsidR="00840600" w:rsidRDefault="00840600" w:rsidP="00840600">
      <w:pPr>
        <w:pStyle w:val="Code"/>
        <w:rPr>
          <w:rFonts w:hint="eastAsia"/>
        </w:rPr>
      </w:pPr>
      <w:r>
        <w:t xml:space="preserve">    // Util classes</w:t>
      </w:r>
    </w:p>
    <w:p w14:paraId="12710983" w14:textId="0F6400EC" w:rsidR="00840600" w:rsidRDefault="00840600" w:rsidP="00840600">
      <w:pPr>
        <w:pStyle w:val="Code"/>
        <w:rPr>
          <w:rFonts w:hint="eastAsia"/>
        </w:rPr>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rPr>
          <w:rFonts w:hint="eastAsia"/>
        </w:rPr>
      </w:pPr>
    </w:p>
    <w:p w14:paraId="66D17B5B" w14:textId="77777777" w:rsidR="00840600" w:rsidRDefault="00840600" w:rsidP="00840600">
      <w:pPr>
        <w:pStyle w:val="Code"/>
        <w:rPr>
          <w:rFonts w:hint="eastAsia"/>
        </w:rPr>
      </w:pPr>
      <w:r>
        <w:t xml:space="preserve">    // functions</w:t>
      </w:r>
    </w:p>
    <w:p w14:paraId="0D7640F5" w14:textId="77777777" w:rsidR="00840600" w:rsidRDefault="00840600" w:rsidP="00840600">
      <w:pPr>
        <w:pStyle w:val="Code"/>
        <w:rPr>
          <w:rFonts w:hint="eastAsia"/>
        </w:rPr>
      </w:pPr>
      <w:r>
        <w:t xml:space="preserve">    init, clearCanvas</w:t>
      </w:r>
    </w:p>
    <w:p w14:paraId="0CA6A3E4" w14:textId="77777777" w:rsidR="00840600" w:rsidRPr="00D42245" w:rsidRDefault="00840600" w:rsidP="00840600">
      <w:pPr>
        <w:pStyle w:val="Code"/>
        <w:rPr>
          <w:rFonts w:hint="eastAsia"/>
        </w:rPr>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54E2171E" w:rsidR="00774352" w:rsidRPr="00C223E8" w:rsidRDefault="00774352" w:rsidP="00774352">
      <w:pPr>
        <w:pStyle w:val="BodyTextFirst"/>
        <w:rPr>
          <w:rFonts w:hint="eastAsia"/>
        </w:rPr>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rPr>
          <w:rFonts w:hint="eastAsia"/>
        </w:rPr>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rFonts w:hint="eastAsia"/>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rFonts w:hint="eastAsia"/>
          <w:noProof w:val="0"/>
        </w:rPr>
      </w:pPr>
      <w:r>
        <w:rPr>
          <w:noProof w:val="0"/>
        </w:rPr>
        <w:t xml:space="preserve">        // Step A: Initialize the game engine</w:t>
      </w:r>
    </w:p>
    <w:p w14:paraId="70DF61E7" w14:textId="77777777" w:rsidR="00774352" w:rsidRDefault="00774352" w:rsidP="00774352">
      <w:pPr>
        <w:pStyle w:val="Code"/>
        <w:rPr>
          <w:rFonts w:hint="eastAsia"/>
          <w:noProof w:val="0"/>
        </w:rPr>
      </w:pPr>
      <w:r>
        <w:rPr>
          <w:noProof w:val="0"/>
        </w:rPr>
        <w:t xml:space="preserve">        </w:t>
      </w:r>
      <w:proofErr w:type="spellStart"/>
      <w:r>
        <w:rPr>
          <w:noProof w:val="0"/>
        </w:rPr>
        <w:t>engine.init</w:t>
      </w:r>
      <w:proofErr w:type="spell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rFonts w:hint="eastAsia"/>
          <w:noProof w:val="0"/>
        </w:rPr>
      </w:pPr>
    </w:p>
    <w:p w14:paraId="76422109" w14:textId="77777777" w:rsidR="00774352" w:rsidRDefault="00774352" w:rsidP="00774352">
      <w:pPr>
        <w:pStyle w:val="Code"/>
        <w:rPr>
          <w:rFonts w:hint="eastAsia"/>
          <w:noProof w:val="0"/>
        </w:rPr>
      </w:pPr>
      <w:r>
        <w:rPr>
          <w:noProof w:val="0"/>
        </w:rPr>
        <w:t xml:space="preserve">        // Step B: Setup the camera</w:t>
      </w:r>
    </w:p>
    <w:p w14:paraId="61FA5CB0" w14:textId="77777777" w:rsidR="00774352" w:rsidRDefault="00774352" w:rsidP="00774352">
      <w:pPr>
        <w:pStyle w:val="Code"/>
        <w:rPr>
          <w:rFonts w:hint="eastAsia"/>
          <w:noProof w:val="0"/>
        </w:rPr>
      </w:pPr>
      <w:r>
        <w:rPr>
          <w:noProof w:val="0"/>
        </w:rPr>
        <w:t xml:space="preserve">        </w:t>
      </w:r>
      <w:proofErr w:type="spellStart"/>
      <w:r>
        <w:rPr>
          <w:noProof w:val="0"/>
        </w:rPr>
        <w:t>this.mCamera</w:t>
      </w:r>
      <w:proofErr w:type="spell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rFonts w:hint="eastAsia"/>
          <w:noProof w:val="0"/>
        </w:rPr>
      </w:pPr>
      <w:r>
        <w:rPr>
          <w:noProof w:val="0"/>
        </w:rPr>
        <w:t xml:space="preserve">            vec2.fromValues(20, 60),   // center of the WC</w:t>
      </w:r>
    </w:p>
    <w:p w14:paraId="375ADB8C" w14:textId="77777777" w:rsidR="00774352" w:rsidRDefault="00774352" w:rsidP="00774352">
      <w:pPr>
        <w:pStyle w:val="Code"/>
        <w:rPr>
          <w:rFonts w:hint="eastAsia"/>
          <w:noProof w:val="0"/>
        </w:rPr>
      </w:pPr>
      <w:r>
        <w:rPr>
          <w:noProof w:val="0"/>
        </w:rPr>
        <w:t xml:space="preserve">            20,                        // width of WC</w:t>
      </w:r>
    </w:p>
    <w:p w14:paraId="33A54893" w14:textId="77777777" w:rsidR="00774352" w:rsidRDefault="00774352" w:rsidP="00774352">
      <w:pPr>
        <w:pStyle w:val="Code"/>
        <w:rPr>
          <w:rFonts w:hint="eastAsia"/>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rFonts w:hint="eastAsia"/>
          <w:noProof w:val="0"/>
        </w:rPr>
      </w:pPr>
      <w:r>
        <w:rPr>
          <w:noProof w:val="0"/>
        </w:rPr>
        <w:t xml:space="preserve">            );</w:t>
      </w:r>
    </w:p>
    <w:p w14:paraId="6F463EFF" w14:textId="0AE0717D" w:rsidR="00774352" w:rsidRDefault="00FE63B0">
      <w:pPr>
        <w:pStyle w:val="Code"/>
        <w:rPr>
          <w:rFonts w:hint="eastAsia"/>
          <w:noProof w:val="0"/>
        </w:rPr>
        <w:pPrChange w:id="472" w:author="Kelvin Sung" w:date="2021-08-25T08:51:00Z">
          <w:pPr>
            <w:pStyle w:val="Code"/>
            <w:ind w:firstLine="360"/>
          </w:pPr>
        </w:pPrChange>
      </w:pPr>
      <w:ins w:id="473" w:author="Kelvin Sung" w:date="2021-08-25T08:50:00Z">
        <w:r>
          <w:rPr>
            <w:noProof w:val="0"/>
          </w:rPr>
          <w:t xml:space="preserve">        </w:t>
        </w:r>
      </w:ins>
      <w:del w:id="474" w:author="Kelvin Sung" w:date="2021-08-25T08:48:00Z">
        <w:r w:rsidR="004F1ACD" w:rsidDel="00720725">
          <w:rPr>
            <w:noProof w:val="0"/>
          </w:rPr>
          <w:delText xml:space="preserve">    </w:delText>
        </w:r>
      </w:del>
      <w:r w:rsidR="00774352" w:rsidRPr="00F3579A">
        <w:rPr>
          <w:noProof w:val="0"/>
        </w:rPr>
        <w:t>…</w:t>
      </w:r>
      <w:ins w:id="475" w:author="Kelvin Sung" w:date="2021-08-25T08:51:00Z">
        <w:r>
          <w:rPr>
            <w:noProof w:val="0"/>
          </w:rPr>
          <w:t xml:space="preserve"> implementation to follow …</w:t>
        </w:r>
      </w:ins>
    </w:p>
    <w:p w14:paraId="7AF5C1A2" w14:textId="20A69B93" w:rsidR="004F1ACD" w:rsidRPr="00C223E8" w:rsidRDefault="004F1ACD">
      <w:pPr>
        <w:pStyle w:val="Code"/>
        <w:rPr>
          <w:rFonts w:hint="eastAsia"/>
          <w:noProof w:val="0"/>
        </w:rPr>
        <w:pPrChange w:id="476" w:author="Kelvin Sung" w:date="2021-08-25T08:50:00Z">
          <w:pPr>
            <w:pStyle w:val="Code"/>
            <w:ind w:firstLine="360"/>
          </w:pPr>
        </w:pPrChange>
      </w:pPr>
      <w:r>
        <w:rPr>
          <w:noProof w:val="0"/>
        </w:rPr>
        <w:t>}</w:t>
      </w:r>
    </w:p>
    <w:p w14:paraId="74EB9CB1" w14:textId="74CE36E1" w:rsidR="00774352" w:rsidRDefault="00774352" w:rsidP="00B41C1A">
      <w:pPr>
        <w:pStyle w:val="NumList"/>
        <w:numPr>
          <w:ilvl w:val="0"/>
          <w:numId w:val="50"/>
        </w:numPr>
        <w:rPr>
          <w:rFonts w:hint="eastAsia"/>
        </w:r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rFonts w:hint="eastAsia"/>
          <w:noProof w:val="0"/>
        </w:rPr>
      </w:pPr>
      <w:r>
        <w:rPr>
          <w:noProof w:val="0"/>
        </w:rPr>
        <w:t>// Step C: Create the Renderable objects:</w:t>
      </w:r>
    </w:p>
    <w:p w14:paraId="689F4BDD" w14:textId="2736BA71" w:rsidR="00774352" w:rsidRDefault="00774352" w:rsidP="00774352">
      <w:pPr>
        <w:pStyle w:val="Code"/>
        <w:rPr>
          <w:rFonts w:hint="eastAsia"/>
          <w:noProof w:val="0"/>
        </w:rPr>
      </w:pPr>
      <w:proofErr w:type="spellStart"/>
      <w:r>
        <w:rPr>
          <w:noProof w:val="0"/>
        </w:rPr>
        <w:t>this.mBlueSq</w:t>
      </w:r>
      <w:proofErr w:type="spell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rFonts w:hint="eastAsia"/>
          <w:noProof w:val="0"/>
        </w:rPr>
      </w:pPr>
      <w:proofErr w:type="spellStart"/>
      <w:r>
        <w:rPr>
          <w:noProof w:val="0"/>
        </w:rPr>
        <w:t>this.mBlueSq.setColor</w:t>
      </w:r>
      <w:proofErr w:type="spellEnd"/>
      <w:r>
        <w:rPr>
          <w:noProof w:val="0"/>
        </w:rPr>
        <w:t>([0.25, 0.25, 0.95, 1]);</w:t>
      </w:r>
    </w:p>
    <w:p w14:paraId="06F65F66" w14:textId="54F5714A" w:rsidR="00774352" w:rsidRDefault="00774352" w:rsidP="00774352">
      <w:pPr>
        <w:pStyle w:val="Code"/>
        <w:rPr>
          <w:rFonts w:hint="eastAsia"/>
          <w:noProof w:val="0"/>
        </w:rPr>
      </w:pPr>
      <w:proofErr w:type="spellStart"/>
      <w:r>
        <w:rPr>
          <w:noProof w:val="0"/>
        </w:rPr>
        <w:t>this.mRedSq</w:t>
      </w:r>
      <w:proofErr w:type="spell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rFonts w:hint="eastAsia"/>
          <w:noProof w:val="0"/>
        </w:rPr>
      </w:pPr>
      <w:proofErr w:type="spellStart"/>
      <w:r>
        <w:rPr>
          <w:noProof w:val="0"/>
        </w:rPr>
        <w:t>this.mRedSq.setColor</w:t>
      </w:r>
      <w:proofErr w:type="spellEnd"/>
      <w:r>
        <w:rPr>
          <w:noProof w:val="0"/>
        </w:rPr>
        <w:t>([1, 0.25, 0.25, 1]);</w:t>
      </w:r>
    </w:p>
    <w:p w14:paraId="56AF2871" w14:textId="37F6BB61" w:rsidR="00774352" w:rsidRDefault="00774352" w:rsidP="00774352">
      <w:pPr>
        <w:pStyle w:val="Code"/>
        <w:rPr>
          <w:rFonts w:hint="eastAsia"/>
          <w:noProof w:val="0"/>
        </w:rPr>
      </w:pPr>
      <w:proofErr w:type="spellStart"/>
      <w:r>
        <w:rPr>
          <w:noProof w:val="0"/>
        </w:rPr>
        <w:t>this.mTLSq</w:t>
      </w:r>
      <w:proofErr w:type="spell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rFonts w:hint="eastAsia"/>
          <w:noProof w:val="0"/>
        </w:rPr>
      </w:pPr>
      <w:proofErr w:type="spellStart"/>
      <w:r>
        <w:rPr>
          <w:noProof w:val="0"/>
        </w:rPr>
        <w:t>this.mTLSq.setColor</w:t>
      </w:r>
      <w:proofErr w:type="spellEnd"/>
      <w:r>
        <w:rPr>
          <w:noProof w:val="0"/>
        </w:rPr>
        <w:t>([0.9, 0.1, 0.1, 1]);</w:t>
      </w:r>
    </w:p>
    <w:p w14:paraId="1A237C77" w14:textId="23BE8C74" w:rsidR="00774352" w:rsidRDefault="00774352" w:rsidP="00774352">
      <w:pPr>
        <w:pStyle w:val="Code"/>
        <w:rPr>
          <w:rFonts w:hint="eastAsia"/>
          <w:noProof w:val="0"/>
        </w:rPr>
      </w:pPr>
      <w:proofErr w:type="spellStart"/>
      <w:r>
        <w:rPr>
          <w:noProof w:val="0"/>
        </w:rPr>
        <w:t>this.mTRSq</w:t>
      </w:r>
      <w:proofErr w:type="spell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rFonts w:hint="eastAsia"/>
          <w:noProof w:val="0"/>
        </w:rPr>
      </w:pPr>
      <w:proofErr w:type="spellStart"/>
      <w:r>
        <w:rPr>
          <w:noProof w:val="0"/>
        </w:rPr>
        <w:lastRenderedPageBreak/>
        <w:t>this.mTRSq.setColor</w:t>
      </w:r>
      <w:proofErr w:type="spellEnd"/>
      <w:r>
        <w:rPr>
          <w:noProof w:val="0"/>
        </w:rPr>
        <w:t>([0.1, 0.9, 0.1, 1]);</w:t>
      </w:r>
    </w:p>
    <w:p w14:paraId="3DAEC932" w14:textId="23A88CB4" w:rsidR="00774352" w:rsidRDefault="00774352" w:rsidP="00774352">
      <w:pPr>
        <w:pStyle w:val="Code"/>
        <w:rPr>
          <w:rFonts w:hint="eastAsia"/>
          <w:noProof w:val="0"/>
        </w:rPr>
      </w:pPr>
      <w:proofErr w:type="spellStart"/>
      <w:r>
        <w:rPr>
          <w:noProof w:val="0"/>
        </w:rPr>
        <w:t>this.mBRSq</w:t>
      </w:r>
      <w:proofErr w:type="spell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rFonts w:hint="eastAsia"/>
          <w:noProof w:val="0"/>
        </w:rPr>
      </w:pPr>
      <w:proofErr w:type="spellStart"/>
      <w:r>
        <w:rPr>
          <w:noProof w:val="0"/>
        </w:rPr>
        <w:t>this.mBRSq.setColor</w:t>
      </w:r>
      <w:proofErr w:type="spellEnd"/>
      <w:r>
        <w:rPr>
          <w:noProof w:val="0"/>
        </w:rPr>
        <w:t>([0.1, 0.1, 0.9, 1]);</w:t>
      </w:r>
    </w:p>
    <w:p w14:paraId="6791B07B" w14:textId="0F6A5D80" w:rsidR="00774352" w:rsidRDefault="00774352" w:rsidP="00774352">
      <w:pPr>
        <w:pStyle w:val="Code"/>
        <w:rPr>
          <w:rFonts w:hint="eastAsia"/>
          <w:noProof w:val="0"/>
        </w:rPr>
      </w:pPr>
      <w:proofErr w:type="spellStart"/>
      <w:r>
        <w:rPr>
          <w:noProof w:val="0"/>
        </w:rPr>
        <w:t>this.mBLSq</w:t>
      </w:r>
      <w:proofErr w:type="spell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rFonts w:hint="eastAsia"/>
          <w:noProof w:val="0"/>
        </w:rPr>
      </w:pPr>
      <w:proofErr w:type="spellStart"/>
      <w:r>
        <w:rPr>
          <w:noProof w:val="0"/>
        </w:rPr>
        <w:t>this.mBLSq.setColor</w:t>
      </w:r>
      <w:proofErr w:type="spellEnd"/>
      <w:r>
        <w:rPr>
          <w:noProof w:val="0"/>
        </w:rPr>
        <w:t>([0.1, 0.1, 0.1, 1]);</w:t>
      </w:r>
    </w:p>
    <w:p w14:paraId="4BE5AE51" w14:textId="77777777" w:rsidR="00774352" w:rsidRDefault="00774352" w:rsidP="00774352">
      <w:pPr>
        <w:pStyle w:val="Code"/>
        <w:rPr>
          <w:rFonts w:hint="eastAsia"/>
          <w:noProof w:val="0"/>
        </w:rPr>
      </w:pPr>
    </w:p>
    <w:p w14:paraId="455D2687" w14:textId="37F6CC5C" w:rsidR="00774352" w:rsidRDefault="00774352" w:rsidP="00774352">
      <w:pPr>
        <w:pStyle w:val="Code"/>
        <w:rPr>
          <w:rFonts w:hint="eastAsia"/>
          <w:noProof w:val="0"/>
        </w:rPr>
      </w:pPr>
      <w:r>
        <w:rPr>
          <w:noProof w:val="0"/>
        </w:rPr>
        <w:t>// Step D: Clear the canvas</w:t>
      </w:r>
    </w:p>
    <w:p w14:paraId="219BDF5D" w14:textId="120ABDC4" w:rsidR="00774352" w:rsidRPr="00C223E8" w:rsidRDefault="00774352" w:rsidP="00774352">
      <w:pPr>
        <w:pStyle w:val="Code"/>
        <w:rPr>
          <w:rFonts w:hint="eastAsia"/>
          <w:noProof w:val="0"/>
        </w:rPr>
      </w:pPr>
      <w:proofErr w:type="spellStart"/>
      <w:r>
        <w:rPr>
          <w:noProof w:val="0"/>
        </w:rPr>
        <w:t>engine.clearCanvas</w:t>
      </w:r>
      <w:proofErr w:type="spellEnd"/>
      <w:r>
        <w:rPr>
          <w:noProof w:val="0"/>
        </w:rPr>
        <w:t>([0.9, 0.9, 0.9, 1]);        // Clear the canvas</w:t>
      </w:r>
    </w:p>
    <w:p w14:paraId="73D4AFD9" w14:textId="568F729F" w:rsidR="00774352" w:rsidRPr="00C223E8" w:rsidRDefault="00774352" w:rsidP="00B41C1A">
      <w:pPr>
        <w:pStyle w:val="NumList"/>
        <w:numPr>
          <w:ilvl w:val="0"/>
          <w:numId w:val="50"/>
        </w:numPr>
        <w:rPr>
          <w:rFonts w:hint="eastAsia"/>
        </w:rPr>
      </w:pPr>
      <w:r w:rsidRPr="00C223E8">
        <w:t xml:space="preserve">Now, </w:t>
      </w:r>
      <w:r w:rsidR="009E2719">
        <w:t xml:space="preserve">call the </w:t>
      </w:r>
      <w:proofErr w:type="spellStart"/>
      <w:r w:rsidR="009E2719" w:rsidRPr="00B41C1A">
        <w:rPr>
          <w:rStyle w:val="CodeInline"/>
        </w:rPr>
        <w:t>setViewAndCameraMatrix</w:t>
      </w:r>
      <w:proofErr w:type="spellEnd"/>
      <w:r w:rsidR="009E2719" w:rsidRPr="00B41C1A">
        <w:rPr>
          <w:rStyle w:val="CodeInline"/>
        </w:rPr>
        <w:t>()</w:t>
      </w:r>
      <w:r w:rsidR="009E2719">
        <w:t xml:space="preserve"> function to configure the WebGL viewport and compute the </w:t>
      </w:r>
      <w:del w:id="477" w:author="Kelvin Sung" w:date="2021-08-25T08:52:00Z">
        <w:r w:rsidR="009E2719" w:rsidDel="00DF5216">
          <w:delText xml:space="preserve">Camera transform </w:delText>
        </w:r>
      </w:del>
      <w:ins w:id="478" w:author="Kelvin Sung" w:date="2021-08-25T08:52:00Z">
        <w:r w:rsidR="00DF5216">
          <w:t xml:space="preserve">camera matrix </w:t>
        </w:r>
      </w:ins>
      <w:r w:rsidR="009E2719">
        <w:t xml:space="preserve">of the </w:t>
      </w:r>
      <w:r w:rsidR="009E2719" w:rsidRPr="00B41C1A">
        <w:rPr>
          <w:rStyle w:val="CodeInline"/>
        </w:rPr>
        <w:t>Camera</w:t>
      </w:r>
      <w:r w:rsidR="009E2719">
        <w:t xml:space="preserve"> object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rFonts w:hint="eastAsia"/>
          <w:noProof w:val="0"/>
        </w:rPr>
      </w:pPr>
      <w:r>
        <w:rPr>
          <w:noProof w:val="0"/>
        </w:rPr>
        <w:t>// Step E: Starts the drawing by activating the camera</w:t>
      </w:r>
    </w:p>
    <w:p w14:paraId="44BC80A2" w14:textId="5050FFE7" w:rsidR="00774352" w:rsidRDefault="00774352" w:rsidP="00774352">
      <w:pPr>
        <w:pStyle w:val="Code"/>
        <w:rPr>
          <w:rFonts w:hint="eastAsia"/>
          <w:noProof w:val="0"/>
        </w:rPr>
      </w:pPr>
      <w:proofErr w:type="spellStart"/>
      <w:r>
        <w:rPr>
          <w:noProof w:val="0"/>
        </w:rPr>
        <w:t>this.mCamera.setViewAndCameraMatrix</w:t>
      </w:r>
      <w:proofErr w:type="spellEnd"/>
      <w:r>
        <w:rPr>
          <w:noProof w:val="0"/>
        </w:rPr>
        <w:t>();</w:t>
      </w:r>
    </w:p>
    <w:p w14:paraId="0E9FAC9C" w14:textId="77777777" w:rsidR="00774352" w:rsidRDefault="00774352" w:rsidP="00774352">
      <w:pPr>
        <w:pStyle w:val="Code"/>
        <w:rPr>
          <w:rFonts w:hint="eastAsia"/>
          <w:noProof w:val="0"/>
        </w:rPr>
      </w:pPr>
    </w:p>
    <w:p w14:paraId="1EAD836A" w14:textId="4E7622D9" w:rsidR="00774352" w:rsidRDefault="00774352" w:rsidP="00774352">
      <w:pPr>
        <w:pStyle w:val="Code"/>
        <w:rPr>
          <w:rFonts w:hint="eastAsia"/>
          <w:noProof w:val="0"/>
        </w:rPr>
      </w:pPr>
      <w:r>
        <w:rPr>
          <w:noProof w:val="0"/>
        </w:rPr>
        <w:t>// Step F: Draw the blue square</w:t>
      </w:r>
    </w:p>
    <w:p w14:paraId="01972977" w14:textId="44620476" w:rsidR="00774352" w:rsidRDefault="00774352" w:rsidP="00774352">
      <w:pPr>
        <w:pStyle w:val="Code"/>
        <w:rPr>
          <w:rFonts w:hint="eastAsia"/>
          <w:noProof w:val="0"/>
        </w:rPr>
      </w:pPr>
      <w:r>
        <w:rPr>
          <w:noProof w:val="0"/>
        </w:rPr>
        <w:t>// Cent</w:t>
      </w:r>
      <w:del w:id="479" w:author="Kelvin Sung" w:date="2021-08-25T08:53:00Z">
        <w:r w:rsidDel="00DF5216">
          <w:rPr>
            <w:noProof w:val="0"/>
          </w:rPr>
          <w:delText>r</w:delText>
        </w:r>
      </w:del>
      <w:r>
        <w:rPr>
          <w:noProof w:val="0"/>
        </w:rPr>
        <w:t>e</w:t>
      </w:r>
      <w:ins w:id="480" w:author="Kelvin Sung" w:date="2021-08-25T08:53:00Z">
        <w:r w:rsidR="00DF5216">
          <w:rPr>
            <w:noProof w:val="0"/>
          </w:rPr>
          <w:t>r</w:t>
        </w:r>
      </w:ins>
      <w:r>
        <w:rPr>
          <w:noProof w:val="0"/>
        </w:rPr>
        <w:t xml:space="preserve"> Blue, slightly rotated square</w:t>
      </w:r>
    </w:p>
    <w:p w14:paraId="1F1E774D" w14:textId="68C37562" w:rsidR="00774352" w:rsidRDefault="00774352" w:rsidP="00774352">
      <w:pPr>
        <w:pStyle w:val="Code"/>
        <w:rPr>
          <w:rFonts w:hint="eastAsia"/>
          <w:noProof w:val="0"/>
        </w:rPr>
      </w:pPr>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rFonts w:hint="eastAsia"/>
          <w:noProof w:val="0"/>
        </w:rPr>
      </w:pPr>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rFonts w:hint="eastAsia"/>
          <w:noProof w:val="0"/>
        </w:rPr>
      </w:pPr>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rFonts w:hint="eastAsia"/>
          <w:noProof w:val="0"/>
        </w:rPr>
      </w:pPr>
      <w:proofErr w:type="spellStart"/>
      <w:r>
        <w:rPr>
          <w:noProof w:val="0"/>
        </w:rPr>
        <w:t>this.mBlueSq.draw</w:t>
      </w:r>
      <w:proofErr w:type="spell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rFonts w:hint="eastAsia"/>
          <w:noProof w:val="0"/>
        </w:rPr>
      </w:pPr>
    </w:p>
    <w:p w14:paraId="1DEB9B8F" w14:textId="597F3104" w:rsidR="00774352" w:rsidRDefault="00774352" w:rsidP="00774352">
      <w:pPr>
        <w:pStyle w:val="Code"/>
        <w:rPr>
          <w:rFonts w:hint="eastAsia"/>
          <w:noProof w:val="0"/>
        </w:rPr>
      </w:pPr>
      <w:r>
        <w:rPr>
          <w:noProof w:val="0"/>
        </w:rPr>
        <w:t>// Step G: Draw the center and the corner squares</w:t>
      </w:r>
    </w:p>
    <w:p w14:paraId="72BB7E22" w14:textId="582D17D3" w:rsidR="00774352" w:rsidRDefault="00774352" w:rsidP="00774352">
      <w:pPr>
        <w:pStyle w:val="Code"/>
        <w:rPr>
          <w:rFonts w:hint="eastAsia"/>
          <w:noProof w:val="0"/>
        </w:rPr>
      </w:pPr>
      <w:r>
        <w:rPr>
          <w:noProof w:val="0"/>
        </w:rPr>
        <w:t>// cent</w:t>
      </w:r>
      <w:del w:id="481" w:author="Kelvin Sung" w:date="2021-08-25T08:53:00Z">
        <w:r w:rsidDel="00DF5216">
          <w:rPr>
            <w:noProof w:val="0"/>
          </w:rPr>
          <w:delText>r</w:delText>
        </w:r>
      </w:del>
      <w:r>
        <w:rPr>
          <w:noProof w:val="0"/>
        </w:rPr>
        <w:t>e</w:t>
      </w:r>
      <w:ins w:id="482" w:author="Kelvin Sung" w:date="2021-08-25T08:53:00Z">
        <w:r w:rsidR="00DF5216">
          <w:rPr>
            <w:noProof w:val="0"/>
          </w:rPr>
          <w:t>r</w:t>
        </w:r>
      </w:ins>
      <w:r>
        <w:rPr>
          <w:noProof w:val="0"/>
        </w:rPr>
        <w:t xml:space="preserve"> red square</w:t>
      </w:r>
    </w:p>
    <w:p w14:paraId="1DE2DF9B" w14:textId="283CD8C0" w:rsidR="00774352" w:rsidRDefault="00774352" w:rsidP="00774352">
      <w:pPr>
        <w:pStyle w:val="Code"/>
        <w:rPr>
          <w:rFonts w:hint="eastAsia"/>
          <w:noProof w:val="0"/>
        </w:rPr>
      </w:pPr>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rFonts w:hint="eastAsia"/>
          <w:noProof w:val="0"/>
        </w:rPr>
      </w:pPr>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rFonts w:hint="eastAsia"/>
          <w:noProof w:val="0"/>
        </w:rPr>
      </w:pPr>
      <w:proofErr w:type="spellStart"/>
      <w:r>
        <w:rPr>
          <w:noProof w:val="0"/>
        </w:rPr>
        <w:t>this.mRedSq.draw</w:t>
      </w:r>
      <w:proofErr w:type="spell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rFonts w:hint="eastAsia"/>
          <w:noProof w:val="0"/>
        </w:rPr>
      </w:pPr>
    </w:p>
    <w:p w14:paraId="47D3C999" w14:textId="77777777" w:rsidR="00BB0A05" w:rsidRDefault="00BB0A05" w:rsidP="00BB0A05">
      <w:pPr>
        <w:pStyle w:val="Code"/>
        <w:rPr>
          <w:rFonts w:hint="eastAsia"/>
          <w:noProof w:val="0"/>
        </w:rPr>
      </w:pPr>
      <w:r>
        <w:rPr>
          <w:noProof w:val="0"/>
        </w:rPr>
        <w:t>// top left</w:t>
      </w:r>
    </w:p>
    <w:p w14:paraId="22E9CDEC" w14:textId="749DF546" w:rsidR="00BB0A05" w:rsidRDefault="00BB0A05" w:rsidP="00BB0A05">
      <w:pPr>
        <w:pStyle w:val="Code"/>
        <w:rPr>
          <w:rFonts w:hint="eastAsia"/>
          <w:noProof w:val="0"/>
        </w:rPr>
      </w:pPr>
      <w:proofErr w:type="spellStart"/>
      <w:r>
        <w:rPr>
          <w:noProof w:val="0"/>
        </w:rPr>
        <w:t>this.mTLSq.getXform</w:t>
      </w:r>
      <w:proofErr w:type="spell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rFonts w:hint="eastAsia"/>
          <w:noProof w:val="0"/>
        </w:rPr>
      </w:pPr>
      <w:proofErr w:type="spellStart"/>
      <w:r>
        <w:rPr>
          <w:noProof w:val="0"/>
        </w:rPr>
        <w:t>this.mTLSq.draw</w:t>
      </w:r>
      <w:proofErr w:type="spell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rFonts w:hint="eastAsia"/>
          <w:noProof w:val="0"/>
        </w:rPr>
      </w:pPr>
    </w:p>
    <w:p w14:paraId="7B6CDDD6" w14:textId="6430EBEA" w:rsidR="00BB0A05" w:rsidRDefault="00BB0A05" w:rsidP="00BB0A05">
      <w:pPr>
        <w:pStyle w:val="Code"/>
        <w:rPr>
          <w:rFonts w:hint="eastAsia"/>
          <w:noProof w:val="0"/>
        </w:rPr>
      </w:pPr>
      <w:r>
        <w:rPr>
          <w:noProof w:val="0"/>
        </w:rPr>
        <w:t>// top right</w:t>
      </w:r>
    </w:p>
    <w:p w14:paraId="1A875A1F" w14:textId="43D76485" w:rsidR="00BB0A05" w:rsidRDefault="00BB0A05" w:rsidP="00BB0A05">
      <w:pPr>
        <w:pStyle w:val="Code"/>
        <w:rPr>
          <w:rFonts w:hint="eastAsia"/>
          <w:noProof w:val="0"/>
        </w:rPr>
      </w:pPr>
      <w:proofErr w:type="spellStart"/>
      <w:r>
        <w:rPr>
          <w:noProof w:val="0"/>
        </w:rPr>
        <w:t>this.mTRSq.getXform</w:t>
      </w:r>
      <w:proofErr w:type="spell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rFonts w:hint="eastAsia"/>
          <w:noProof w:val="0"/>
        </w:rPr>
      </w:pPr>
      <w:proofErr w:type="spellStart"/>
      <w:r>
        <w:rPr>
          <w:noProof w:val="0"/>
        </w:rPr>
        <w:t>this.mTRSq.draw</w:t>
      </w:r>
      <w:proofErr w:type="spell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rFonts w:hint="eastAsia"/>
          <w:noProof w:val="0"/>
        </w:rPr>
      </w:pPr>
    </w:p>
    <w:p w14:paraId="430DA019" w14:textId="3B34FE54" w:rsidR="00BB0A05" w:rsidRDefault="00BB0A05" w:rsidP="00BB0A05">
      <w:pPr>
        <w:pStyle w:val="Code"/>
        <w:rPr>
          <w:rFonts w:hint="eastAsia"/>
          <w:noProof w:val="0"/>
        </w:rPr>
      </w:pPr>
      <w:r>
        <w:rPr>
          <w:noProof w:val="0"/>
        </w:rPr>
        <w:t>// bottom right</w:t>
      </w:r>
    </w:p>
    <w:p w14:paraId="7CC3AB48" w14:textId="7B0DBD05" w:rsidR="00BB0A05" w:rsidRDefault="00BB0A05" w:rsidP="00BB0A05">
      <w:pPr>
        <w:pStyle w:val="Code"/>
        <w:rPr>
          <w:rFonts w:hint="eastAsia"/>
          <w:noProof w:val="0"/>
        </w:rPr>
      </w:pPr>
      <w:proofErr w:type="spellStart"/>
      <w:r>
        <w:rPr>
          <w:noProof w:val="0"/>
        </w:rPr>
        <w:t>this.mBRSq.getXform</w:t>
      </w:r>
      <w:proofErr w:type="spell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rFonts w:hint="eastAsia"/>
          <w:noProof w:val="0"/>
        </w:rPr>
      </w:pPr>
      <w:proofErr w:type="spellStart"/>
      <w:r>
        <w:rPr>
          <w:noProof w:val="0"/>
        </w:rPr>
        <w:t>this.mBRSq.draw</w:t>
      </w:r>
      <w:proofErr w:type="spell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rFonts w:hint="eastAsia"/>
          <w:noProof w:val="0"/>
        </w:rPr>
      </w:pPr>
    </w:p>
    <w:p w14:paraId="50BB3361" w14:textId="3E99B9AB" w:rsidR="00BB0A05" w:rsidRDefault="00BB0A05" w:rsidP="00BB0A05">
      <w:pPr>
        <w:pStyle w:val="Code"/>
        <w:rPr>
          <w:rFonts w:hint="eastAsia"/>
          <w:noProof w:val="0"/>
        </w:rPr>
      </w:pPr>
      <w:r>
        <w:rPr>
          <w:noProof w:val="0"/>
        </w:rPr>
        <w:t>// bottom left</w:t>
      </w:r>
    </w:p>
    <w:p w14:paraId="38AEFE29" w14:textId="2A74A54C" w:rsidR="00BB0A05" w:rsidRDefault="00BB0A05" w:rsidP="00BB0A05">
      <w:pPr>
        <w:pStyle w:val="Code"/>
        <w:rPr>
          <w:rFonts w:hint="eastAsia"/>
          <w:noProof w:val="0"/>
        </w:rPr>
      </w:pPr>
      <w:proofErr w:type="spellStart"/>
      <w:r>
        <w:rPr>
          <w:noProof w:val="0"/>
        </w:rPr>
        <w:t>this.mBLSq.getXform</w:t>
      </w:r>
      <w:proofErr w:type="spell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rFonts w:hint="eastAsia"/>
          <w:noProof w:val="0"/>
        </w:rPr>
      </w:pPr>
      <w:proofErr w:type="spellStart"/>
      <w:r>
        <w:rPr>
          <w:noProof w:val="0"/>
        </w:rPr>
        <w:t>this.mBLSq.draw</w:t>
      </w:r>
      <w:proofErr w:type="spellEnd"/>
      <w:r>
        <w:rPr>
          <w:noProof w:val="0"/>
        </w:rPr>
        <w:t>(</w:t>
      </w:r>
      <w:proofErr w:type="spellStart"/>
      <w:r>
        <w:rPr>
          <w:noProof w:val="0"/>
        </w:rPr>
        <w:t>this.mCamera</w:t>
      </w:r>
      <w:proofErr w:type="spellEnd"/>
      <w:r>
        <w:rPr>
          <w:noProof w:val="0"/>
        </w:rPr>
        <w:t>);</w:t>
      </w:r>
    </w:p>
    <w:p w14:paraId="7290C686" w14:textId="1DD3A68C" w:rsidR="00774352" w:rsidRPr="00C223E8" w:rsidRDefault="00774352" w:rsidP="00B41C1A">
      <w:pPr>
        <w:pStyle w:val="BodyTextFirst"/>
        <w:rPr>
          <w:rFonts w:hint="eastAsia"/>
        </w:rPr>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r w:rsidR="00BB0A05" w:rsidRPr="00B41C1A">
        <w:rPr>
          <w:rStyle w:val="CodeInline"/>
        </w:rPr>
        <w:t>draw()</w:t>
      </w:r>
      <w:r w:rsidR="00BB0A05">
        <w:t xml:space="preserve"> function of the </w:t>
      </w:r>
      <w:r w:rsidR="00BB0A05" w:rsidRPr="00D42245">
        <w:rPr>
          <w:rStyle w:val="CodeInline"/>
        </w:rPr>
        <w:t>Renderable</w:t>
      </w:r>
      <w:r w:rsidR="00BB0A05">
        <w:t xml:space="preserve"> objects such that the Camera </w:t>
      </w:r>
      <w:del w:id="483" w:author="Kelvin Sung" w:date="2021-08-25T08:56:00Z">
        <w:r w:rsidR="00BB0A05" w:rsidDel="003A5878">
          <w:delText xml:space="preserve">operator </w:delText>
        </w:r>
      </w:del>
      <w:r w:rsidR="00BB0A05">
        <w:t xml:space="preserve">matrix </w:t>
      </w:r>
      <w:ins w:id="484" w:author="Kelvin Sung" w:date="2021-08-25T08:56:00Z">
        <w:r w:rsidR="003A5878">
          <w:t xml:space="preserve">operator </w:t>
        </w:r>
      </w:ins>
      <w:r w:rsidR="00BB0A05">
        <w:t xml:space="preserve">can be retrieved and used </w:t>
      </w:r>
      <w:r w:rsidRPr="00C223E8">
        <w:t xml:space="preserve">to activate the shader. </w:t>
      </w:r>
    </w:p>
    <w:p w14:paraId="371CE92F" w14:textId="77777777" w:rsidR="00774352" w:rsidRPr="00C223E8" w:rsidRDefault="00774352" w:rsidP="00774352">
      <w:pPr>
        <w:pStyle w:val="Heading1"/>
      </w:pPr>
      <w:r w:rsidRPr="00C223E8">
        <w:lastRenderedPageBreak/>
        <w:t>Summary</w:t>
      </w:r>
    </w:p>
    <w:p w14:paraId="6B2A7621" w14:textId="2BF51F5E" w:rsidR="00774352" w:rsidRPr="00C223E8" w:rsidRDefault="00774352" w:rsidP="00774352">
      <w:pPr>
        <w:pStyle w:val="BodyTextFirst"/>
        <w:rPr>
          <w:rFonts w:hint="eastAsia"/>
        </w:rPr>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3911E207" w:rsidR="00774352" w:rsidRPr="00C223E8" w:rsidRDefault="00774352" w:rsidP="00B41C1A">
      <w:pPr>
        <w:pStyle w:val="BodyTextCont"/>
        <w:rPr>
          <w:rFonts w:hint="eastAsia"/>
        </w:rPr>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25B19753" w:rsidR="009F05F6" w:rsidRPr="00C223E8" w:rsidRDefault="00774352" w:rsidP="00B41C1A">
      <w:pPr>
        <w:pStyle w:val="BodyTextCont"/>
        <w:rPr>
          <w:rFonts w:hint="eastAsia"/>
        </w:rPr>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w:t>
      </w:r>
      <w:del w:id="485" w:author="Jeb Pavleas" w:date="2021-08-26T00:11:00Z">
        <w:r w:rsidRPr="00C223E8" w:rsidDel="009C6973">
          <w:delText xml:space="preserve">to </w:delText>
        </w:r>
      </w:del>
      <w:ins w:id="486" w:author="Jeb Pavleas" w:date="2021-08-26T00:11:00Z">
        <w:r w:rsidR="009C6973">
          <w:t>which will</w:t>
        </w:r>
        <w:r w:rsidR="009C6973" w:rsidRPr="00C223E8">
          <w:t xml:space="preserve"> </w:t>
        </w:r>
      </w:ins>
      <w:r w:rsidRPr="00C223E8">
        <w:t xml:space="preserve">be discussed in the next chapter. </w:t>
      </w:r>
    </w:p>
    <w:sectPr w:rsidR="009F05F6" w:rsidRPr="00C223E8" w:rsidSect="00090DA0">
      <w:headerReference w:type="even" r:id="rId34"/>
      <w:headerReference w:type="default" r:id="rId35"/>
      <w:footerReference w:type="even" r:id="rId36"/>
      <w:footerReference w:type="default" r:id="rId37"/>
      <w:headerReference w:type="first" r:id="rId38"/>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harma, Yogendra" w:date="2021-08-24T00:22:00Z" w:initials="SY">
    <w:p w14:paraId="5A7735EB" w14:textId="71A86838" w:rsidR="00A766BB" w:rsidRDefault="00A766BB">
      <w:pPr>
        <w:pStyle w:val="CommentText"/>
      </w:pPr>
      <w:r>
        <w:rPr>
          <w:rStyle w:val="CommentReference"/>
        </w:rPr>
        <w:annotationRef/>
      </w:r>
      <w:r w:rsidRPr="00293D11">
        <w:t>This chapter is an extension of the last chapter &amp; the author very well organize the core classes and create the base framework for game development. This chapter consists of all necessary concepts to create objects, transformation, scaling, and camera rotation. all code snippets in the chapter are correct and produce the desired output. Please follow the review comment throughout the chapter.</w:t>
      </w:r>
    </w:p>
  </w:comment>
  <w:comment w:id="1" w:author="Kelvin Sung" w:date="2021-08-24T15:35:00Z" w:initials="KS">
    <w:p w14:paraId="6F002A7C" w14:textId="77777777" w:rsidR="00A766BB" w:rsidRDefault="00A766BB" w:rsidP="007B1E14">
      <w:pPr>
        <w:pStyle w:val="CommentText"/>
      </w:pPr>
      <w:r>
        <w:rPr>
          <w:rStyle w:val="CommentReference"/>
        </w:rPr>
        <w:annotationRef/>
      </w:r>
      <w:r>
        <w:t xml:space="preserve">Thank you for the very kind words. </w:t>
      </w:r>
    </w:p>
    <w:p w14:paraId="41DEE347" w14:textId="77777777" w:rsidR="00A766BB" w:rsidRDefault="00A766BB" w:rsidP="007B1E14">
      <w:pPr>
        <w:pStyle w:val="CommentText"/>
      </w:pPr>
    </w:p>
    <w:p w14:paraId="34F8A235" w14:textId="04BDD354" w:rsidR="00A766BB" w:rsidRDefault="00A766BB" w:rsidP="007B1E14">
      <w:pPr>
        <w:pStyle w:val="CommentText"/>
      </w:pPr>
      <w:r>
        <w:t>I am a little confused by the mention of “camera rotation.” This chapter does not cover camera manipulation. Do you mean camera “abstraction”?</w:t>
      </w:r>
    </w:p>
  </w:comment>
  <w:comment w:id="42" w:author="Jeb Pavleas" w:date="2021-08-25T22:04:00Z" w:initials="JP">
    <w:p w14:paraId="5075C015" w14:textId="5CCC764A" w:rsidR="00A766BB" w:rsidRDefault="00A766BB">
      <w:pPr>
        <w:pStyle w:val="CommentText"/>
      </w:pPr>
      <w:r>
        <w:rPr>
          <w:rStyle w:val="CommentReference"/>
        </w:rPr>
        <w:annotationRef/>
      </w:r>
      <w:r w:rsidRPr="009C6973">
        <w:t xml:space="preserve">Hey Kelvin, </w:t>
      </w:r>
    </w:p>
    <w:p w14:paraId="5FA3B5AB" w14:textId="4A02F73B" w:rsidR="00A766BB" w:rsidRDefault="00A766BB">
      <w:pPr>
        <w:pStyle w:val="CommentText"/>
      </w:pPr>
      <w:r>
        <w:t xml:space="preserve">This nomenclature seems overly complex or dated.. also JS implements  Symbol() which might confuse some people. </w:t>
      </w:r>
    </w:p>
  </w:comment>
  <w:comment w:id="43" w:author="Kelvin Sung" w:date="2021-08-26T09:26:00Z" w:initials="KS">
    <w:p w14:paraId="0A65078F" w14:textId="7748D0A6" w:rsidR="00A766BB" w:rsidRDefault="00A766BB">
      <w:pPr>
        <w:pStyle w:val="CommentText"/>
      </w:pPr>
      <w:r>
        <w:rPr>
          <w:rStyle w:val="CommentReference"/>
        </w:rPr>
        <w:annotationRef/>
      </w:r>
      <w:r>
        <w:t>Update to “classes or modules”</w:t>
      </w:r>
    </w:p>
  </w:comment>
  <w:comment w:id="50" w:author="Jeb Pavleas" w:date="2021-08-25T16:55:00Z" w:initials="JP">
    <w:p w14:paraId="4C04307F" w14:textId="77777777" w:rsidR="00A766BB" w:rsidRDefault="00A766BB">
      <w:pPr>
        <w:pStyle w:val="CommentText"/>
      </w:pPr>
      <w:r>
        <w:rPr>
          <w:rStyle w:val="CommentReference"/>
        </w:rPr>
        <w:annotationRef/>
      </w:r>
      <w:bookmarkStart w:id="52" w:name="_Hlk80829174"/>
      <w:r>
        <w:t xml:space="preserve">Hey Kelvin, </w:t>
      </w:r>
      <w:bookmarkEnd w:id="52"/>
    </w:p>
    <w:p w14:paraId="33F3CD9E" w14:textId="77777777" w:rsidR="00A766BB" w:rsidRDefault="00A766BB">
      <w:pPr>
        <w:pStyle w:val="CommentText"/>
      </w:pPr>
      <w:r>
        <w:t>Wasn’t confident on this edit so it is below.</w:t>
      </w:r>
    </w:p>
    <w:p w14:paraId="1E3E4070" w14:textId="77777777" w:rsidR="00A766BB" w:rsidRDefault="00A766BB">
      <w:pPr>
        <w:pStyle w:val="CommentText"/>
      </w:pPr>
    </w:p>
    <w:p w14:paraId="134C2468" w14:textId="28FEA80F" w:rsidR="00A766BB" w:rsidRDefault="00A766BB">
      <w:pPr>
        <w:pStyle w:val="CommentText"/>
      </w:pPr>
      <w:r>
        <w:t>“of exported files.”</w:t>
      </w:r>
    </w:p>
  </w:comment>
  <w:comment w:id="51" w:author="Kelvin Sung" w:date="2021-08-26T09:29:00Z" w:initials="KS">
    <w:p w14:paraId="01042513" w14:textId="28F105B7" w:rsidR="00A766BB" w:rsidRDefault="00A766BB">
      <w:pPr>
        <w:pStyle w:val="CommentText"/>
      </w:pPr>
      <w:r>
        <w:rPr>
          <w:rStyle w:val="CommentReference"/>
        </w:rPr>
        <w:annotationRef/>
      </w:r>
      <w:r>
        <w:t>Change to “these details” without explicit saying what (it is implied from the previous two sentences)</w:t>
      </w:r>
    </w:p>
  </w:comment>
  <w:comment w:id="89" w:author="Sharma, Yogendra" w:date="2021-08-24T00:16:00Z" w:initials="SY">
    <w:p w14:paraId="26A077C3" w14:textId="05C66199" w:rsidR="00A766BB" w:rsidRDefault="00A766BB">
      <w:pPr>
        <w:pStyle w:val="CommentText"/>
      </w:pPr>
      <w:r>
        <w:rPr>
          <w:rStyle w:val="CommentReference"/>
        </w:rPr>
        <w:annotationRef/>
      </w:r>
      <w:r>
        <w:t>In which step, you create simple_shader.js file ?</w:t>
      </w:r>
    </w:p>
  </w:comment>
  <w:comment w:id="90" w:author="Kelvin Sung" w:date="2021-08-24T16:24:00Z" w:initials="KS">
    <w:p w14:paraId="03BF1098" w14:textId="527A6E0B" w:rsidR="00A766BB" w:rsidRDefault="00A766BB">
      <w:pPr>
        <w:pStyle w:val="CommentText"/>
      </w:pPr>
      <w:r>
        <w:rPr>
          <w:rStyle w:val="CommentReference"/>
        </w:rPr>
        <w:annotationRef/>
      </w:r>
      <w:r>
        <w:t>This was the subject of discussion and the content of this file was defined incrementally from Example 2.4 (</w:t>
      </w:r>
      <w:proofErr w:type="spellStart"/>
      <w:r>
        <w:t>javascript_objcet</w:t>
      </w:r>
      <w:proofErr w:type="spellEnd"/>
      <w:r>
        <w:t>) to Example 2.6 (</w:t>
      </w:r>
      <w:proofErr w:type="spellStart"/>
      <w:r>
        <w:t>parameterized_fragment_shader</w:t>
      </w:r>
      <w:proofErr w:type="spellEnd"/>
      <w:r>
        <w:t>). A new note has been added to remind the readers.</w:t>
      </w:r>
    </w:p>
  </w:comment>
  <w:comment w:id="112" w:author="Jeb Pavleas" w:date="2021-08-25T16:29:00Z" w:initials="JP">
    <w:p w14:paraId="4A8DC351" w14:textId="77777777" w:rsidR="00A766BB" w:rsidRDefault="00A766BB">
      <w:pPr>
        <w:pStyle w:val="CommentText"/>
      </w:pPr>
      <w:r>
        <w:rPr>
          <w:rStyle w:val="CommentReference"/>
        </w:rPr>
        <w:annotationRef/>
      </w:r>
      <w:r>
        <w:t xml:space="preserve">Hey Kelvin, </w:t>
      </w:r>
    </w:p>
    <w:p w14:paraId="583D2860" w14:textId="72A70213" w:rsidR="00A766BB" w:rsidRDefault="00A766BB">
      <w:pPr>
        <w:pStyle w:val="CommentText"/>
      </w:pPr>
      <w:r>
        <w:t xml:space="preserve">This(the export) is done in next step correct? </w:t>
      </w:r>
    </w:p>
  </w:comment>
  <w:comment w:id="113" w:author="Kelvin Sung" w:date="2021-08-26T09:33:00Z" w:initials="KS">
    <w:p w14:paraId="3D83242C" w14:textId="4086F636" w:rsidR="00A766BB" w:rsidRDefault="00A766BB">
      <w:pPr>
        <w:pStyle w:val="CommentText"/>
      </w:pPr>
      <w:r>
        <w:rPr>
          <w:rStyle w:val="CommentReference"/>
        </w:rPr>
        <w:annotationRef/>
      </w:r>
      <w:r>
        <w:t>Good point. Updated. Is this good?</w:t>
      </w:r>
    </w:p>
  </w:comment>
  <w:comment w:id="162" w:author="Jeb Pavleas" w:date="2021-08-25T16:38:00Z" w:initials="JP">
    <w:p w14:paraId="6F234AB2" w14:textId="77777777" w:rsidR="00A766BB" w:rsidRDefault="00A766BB">
      <w:pPr>
        <w:pStyle w:val="CommentText"/>
      </w:pPr>
      <w:r>
        <w:rPr>
          <w:rStyle w:val="CommentReference"/>
        </w:rPr>
        <w:annotationRef/>
      </w:r>
      <w:r>
        <w:t>Hey Kelvin,</w:t>
      </w:r>
    </w:p>
    <w:p w14:paraId="5F910DC2" w14:textId="77777777" w:rsidR="00A766BB" w:rsidRDefault="00A766BB">
      <w:pPr>
        <w:pStyle w:val="CommentText"/>
      </w:pPr>
    </w:p>
    <w:p w14:paraId="3F359361" w14:textId="77777777" w:rsidR="00A766BB" w:rsidRDefault="00A766BB">
      <w:pPr>
        <w:pStyle w:val="CommentText"/>
      </w:pPr>
      <w:r>
        <w:t xml:space="preserve">Ok so in ch2 we use the “…” and have a </w:t>
      </w:r>
      <w:r w:rsidRPr="00B649B0">
        <w:rPr>
          <w:i/>
          <w:iCs/>
        </w:rPr>
        <w:t>note</w:t>
      </w:r>
      <w:r>
        <w:t xml:space="preserve"> about it. We use it again here. Don’t we have an established “… </w:t>
      </w:r>
      <w:r w:rsidRPr="00B649B0">
        <w:rPr>
          <w:i/>
          <w:iCs/>
        </w:rPr>
        <w:t>phrase</w:t>
      </w:r>
      <w:r>
        <w:t xml:space="preserve"> …” we should use in ch2 and onward instead?</w:t>
      </w:r>
    </w:p>
    <w:p w14:paraId="5F88BBBB" w14:textId="77777777" w:rsidR="00A766BB" w:rsidRDefault="00A766BB">
      <w:pPr>
        <w:pStyle w:val="CommentText"/>
      </w:pPr>
    </w:p>
    <w:p w14:paraId="61D1150C" w14:textId="11E3A3D3" w:rsidR="00A766BB" w:rsidRDefault="00A766BB">
      <w:pPr>
        <w:pStyle w:val="CommentText"/>
      </w:pPr>
      <w:r>
        <w:t>I see below you modified these should we do this one and Ch2 as well?</w:t>
      </w:r>
    </w:p>
  </w:comment>
  <w:comment w:id="163" w:author="Kelvin Sung" w:date="2021-08-26T09:36:00Z" w:initials="KS">
    <w:p w14:paraId="67B0193A" w14:textId="668D820A" w:rsidR="00A766BB" w:rsidRDefault="00A766BB">
      <w:pPr>
        <w:pStyle w:val="CommentText"/>
      </w:pPr>
      <w:r>
        <w:rPr>
          <w:rStyle w:val="CommentReference"/>
        </w:rPr>
        <w:annotationRef/>
      </w:r>
      <w:r>
        <w:t>Good catch, I missed this one.</w:t>
      </w:r>
    </w:p>
  </w:comment>
  <w:comment w:id="195" w:author="Sharma, Yogendra" w:date="2021-08-24T00:20:00Z" w:initials="SY">
    <w:p w14:paraId="0B1344B9" w14:textId="38557BED" w:rsidR="00A766BB" w:rsidRDefault="00A766BB">
      <w:pPr>
        <w:pStyle w:val="CommentText"/>
      </w:pPr>
      <w:r>
        <w:rPr>
          <w:rStyle w:val="CommentReference"/>
        </w:rPr>
        <w:annotationRef/>
      </w:r>
      <w:r>
        <w:t>Please add the reference links for APIs or methods.</w:t>
      </w:r>
    </w:p>
  </w:comment>
  <w:comment w:id="196" w:author="Kelvin Sung" w:date="2021-08-24T18:00:00Z" w:initials="KS">
    <w:p w14:paraId="0E073443" w14:textId="3D1A7136" w:rsidR="00A766BB" w:rsidRDefault="00A766BB">
      <w:pPr>
        <w:pStyle w:val="CommentText"/>
      </w:pPr>
      <w:r>
        <w:rPr>
          <w:rStyle w:val="CommentReference"/>
        </w:rPr>
        <w:annotationRef/>
      </w:r>
      <w:r>
        <w:t xml:space="preserve">The highlighted text is the identifier of a variable, it is not part of an API and not a method. </w:t>
      </w:r>
    </w:p>
    <w:p w14:paraId="72D388BE" w14:textId="77777777" w:rsidR="00A766BB" w:rsidRDefault="00A766BB">
      <w:pPr>
        <w:pStyle w:val="CommentText"/>
      </w:pPr>
    </w:p>
    <w:p w14:paraId="67750E2D" w14:textId="23970E54" w:rsidR="00A766BB" w:rsidRDefault="00A766BB" w:rsidP="0027777A">
      <w:pPr>
        <w:pStyle w:val="CommentText"/>
      </w:pPr>
      <w:r>
        <w:t>We assume the comment is requesting we re-mention the reference to GLSL. A new Note is added for this purpose.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7735EB" w15:done="0"/>
  <w15:commentEx w15:paraId="34F8A235" w15:paraIdParent="5A7735EB" w15:done="0"/>
  <w15:commentEx w15:paraId="5FA3B5AB" w15:done="0"/>
  <w15:commentEx w15:paraId="0A65078F" w15:paraIdParent="5FA3B5AB" w15:done="0"/>
  <w15:commentEx w15:paraId="134C2468" w15:done="0"/>
  <w15:commentEx w15:paraId="01042513" w15:paraIdParent="134C2468" w15:done="0"/>
  <w15:commentEx w15:paraId="26A077C3" w15:done="0"/>
  <w15:commentEx w15:paraId="03BF1098" w15:paraIdParent="26A077C3" w15:done="0"/>
  <w15:commentEx w15:paraId="583D2860" w15:done="0"/>
  <w15:commentEx w15:paraId="3D83242C" w15:paraIdParent="583D2860" w15:done="0"/>
  <w15:commentEx w15:paraId="61D1150C" w15:done="0"/>
  <w15:commentEx w15:paraId="67B0193A" w15:paraIdParent="61D1150C" w15:done="0"/>
  <w15:commentEx w15:paraId="0B1344B9" w15:done="0"/>
  <w15:commentEx w15:paraId="67750E2D" w15:paraIdParent="0B1344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CEBA3A" w16cex:dateUtc="2021-08-23T18:52:00Z"/>
  <w16cex:commentExtensible w16cex:durableId="24D13CF6" w16cex:dateUtc="2021-08-26T05:04:00Z"/>
  <w16cex:commentExtensible w16cex:durableId="24D0F477" w16cex:dateUtc="2021-08-25T23:55:00Z"/>
  <w16cex:commentExtensible w16cex:durableId="24CEB8CD" w16cex:dateUtc="2021-08-23T18:46:00Z"/>
  <w16cex:commentExtensible w16cex:durableId="24D0EE59" w16cex:dateUtc="2021-08-25T23:29:00Z"/>
  <w16cex:commentExtensible w16cex:durableId="24D0F069" w16cex:dateUtc="2021-08-25T23:38:00Z"/>
  <w16cex:commentExtensible w16cex:durableId="24CEB9B2" w16cex:dateUtc="2021-08-2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7735EB" w16cid:durableId="24CEBA3A"/>
  <w16cid:commentId w16cid:paraId="34F8A235" w16cid:durableId="24CF905E"/>
  <w16cid:commentId w16cid:paraId="5FA3B5AB" w16cid:durableId="24D13CF6"/>
  <w16cid:commentId w16cid:paraId="0A65078F" w16cid:durableId="24D1DCC7"/>
  <w16cid:commentId w16cid:paraId="134C2468" w16cid:durableId="24D0F477"/>
  <w16cid:commentId w16cid:paraId="01042513" w16cid:durableId="24D1DD5D"/>
  <w16cid:commentId w16cid:paraId="26A077C3" w16cid:durableId="24CEB8CD"/>
  <w16cid:commentId w16cid:paraId="03BF1098" w16cid:durableId="24CF9BC0"/>
  <w16cid:commentId w16cid:paraId="583D2860" w16cid:durableId="24D0EE59"/>
  <w16cid:commentId w16cid:paraId="3D83242C" w16cid:durableId="24D1DE6C"/>
  <w16cid:commentId w16cid:paraId="61D1150C" w16cid:durableId="24D0F069"/>
  <w16cid:commentId w16cid:paraId="67B0193A" w16cid:durableId="24D1DF2B"/>
  <w16cid:commentId w16cid:paraId="0B1344B9" w16cid:durableId="24CEB9B2"/>
  <w16cid:commentId w16cid:paraId="67750E2D" w16cid:durableId="24CFB24C"/>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3;&#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BE3062" w14:textId="77777777" w:rsidR="00585541" w:rsidRDefault="00585541">
      <w:r>
        <w:separator/>
      </w:r>
    </w:p>
  </w:endnote>
  <w:endnote w:type="continuationSeparator" w:id="0">
    <w:p w14:paraId="172CB63E" w14:textId="77777777" w:rsidR="00585541" w:rsidRDefault="00585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F1293750-2283-7248-AF9C-2902AF63C6DA}"/>
    <w:embedBold r:id="rId2" w:fontKey="{05E234F7-5DE1-EA43-9D48-803D12D57E09}"/>
    <w:embedItalic r:id="rId3" w:fontKey="{83ED53AF-B49B-9A41-8D3D-17A271B36EFE}"/>
    <w:embedBoldItalic r:id="rId4" w:fontKey="{FEE5DD48-FF05-6242-AB4D-FB75B01C667F}"/>
  </w:font>
  <w:font w:name="Symbol">
    <w:panose1 w:val="05050102010706020507"/>
    <w:charset w:val="02"/>
    <w:family w:val="decorative"/>
    <w:pitch w:val="variable"/>
    <w:sig w:usb0="00000000" w:usb1="10000000" w:usb2="00000000" w:usb3="00000000" w:csb0="80000000" w:csb1="00000000"/>
    <w:embedRegular r:id="rId5" w:fontKey="{34D3FA7E-23AE-284C-9C04-29A8B872453B}"/>
  </w:font>
  <w:font w:name="Courier New">
    <w:panose1 w:val="02070309020205020404"/>
    <w:charset w:val="00"/>
    <w:family w:val="modern"/>
    <w:pitch w:val="fixed"/>
    <w:sig w:usb0="E0002EFF" w:usb1="C0007843" w:usb2="00000009" w:usb3="00000000" w:csb0="000001FF" w:csb1="00000000"/>
    <w:embedRegular r:id="rId6" w:fontKey="{F8848078-CB94-DB45-AEFE-64C302025ACD}"/>
  </w:font>
  <w:font w:name="Wingdings">
    <w:panose1 w:val="05000000000000000000"/>
    <w:charset w:val="4D"/>
    <w:family w:val="decorative"/>
    <w:pitch w:val="variable"/>
    <w:sig w:usb0="00000003" w:usb1="00000000" w:usb2="00000000" w:usb3="00000000" w:csb0="80000001" w:csb1="00000000"/>
    <w:embedRegular r:id="rId7" w:fontKey="{20E1F8B3-F4E9-7A40-A266-CE0BC98AA4DF}"/>
  </w:font>
  <w:font w:name="Calibri">
    <w:panose1 w:val="020F0502020204030204"/>
    <w:charset w:val="00"/>
    <w:family w:val="swiss"/>
    <w:pitch w:val="variable"/>
    <w:sig w:usb0="E4002EFF" w:usb1="C000247B" w:usb2="00000009" w:usb3="00000000" w:csb0="000001FF" w:csb1="00000000"/>
    <w:embedRegular r:id="rId8" w:fontKey="{E916806E-B0E1-D441-9693-45CA2EF98B96}"/>
    <w:embedBold r:id="rId9" w:fontKey="{60704431-2409-8245-9ECB-7DF379D8D5A6}"/>
    <w:embedItalic r:id="rId10" w:fontKey="{9F9A185F-738F-1945-AB32-CB13C93AAE27}"/>
    <w:embedBoldItalic r:id="rId11" w:fontKey="{21BD1B82-0352-ED4D-9646-70D474DD6E01}"/>
  </w:font>
  <w:font w:name="HelveticaNeue BlackCond">
    <w:altName w:val="Cambria"/>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15" w:fontKey="{C00A5D62-D27C-414D-909E-9076ABAD16A8}"/>
  </w:font>
  <w:font w:name="PMingLiU">
    <w:altName w:val="新細明體"/>
    <w:panose1 w:val="02020500000000000000"/>
    <w:charset w:val="88"/>
    <w:family w:val="roman"/>
    <w:pitch w:val="variable"/>
    <w:sig w:usb0="A00002FF" w:usb1="28CFFCFA" w:usb2="00000016" w:usb3="00000000" w:csb0="00100001" w:csb1="00000000"/>
  </w:font>
  <w:font w:name="Utopia">
    <w:altName w:val="Courier New"/>
    <w:panose1 w:val="020B0604020202020204"/>
    <w:charset w:val="00"/>
    <w:family w:val="auto"/>
    <w:pitch w:val="default"/>
    <w:embedRegular r:id="rId16" w:fontKey="{23ADEE6A-02D3-D04E-8A64-637EFF9A03A8}"/>
    <w:embedItalic r:id="rId17" w:fontKey="{39836B6D-F977-6244-845F-2DCC25A689C3}"/>
  </w:font>
  <w:font w:name="SimSun">
    <w:altName w:val="宋体"/>
    <w:panose1 w:val="02010600030101010101"/>
    <w:charset w:val="86"/>
    <w:family w:val="auto"/>
    <w:pitch w:val="variable"/>
    <w:sig w:usb0="00000003" w:usb1="288F0000" w:usb2="00000016" w:usb3="00000000" w:csb0="00040001" w:csb1="00000000"/>
  </w:font>
  <w:font w:name="TheSansMonoConBlack">
    <w:altName w:val="Courier New"/>
    <w:panose1 w:val="020B0604020202020204"/>
    <w:charset w:val="00"/>
    <w:family w:val="swiss"/>
    <w:pitch w:val="variable"/>
    <w:sig w:usb0="00000001" w:usb1="00000000" w:usb2="00000000" w:usb3="00000000" w:csb0="00000009" w:csb1="00000000"/>
  </w:font>
  <w:font w:name="HelveticaNeue-Roman">
    <w:altName w:val="Courier New"/>
    <w:panose1 w:val="020B0604020202020204"/>
    <w:charset w:val="00"/>
    <w:family w:val="swiss"/>
    <w:pitch w:val="variable"/>
    <w:sig w:usb0="00000003" w:usb1="00000000" w:usb2="00000000" w:usb3="00000000" w:csb0="00000001" w:csb1="00000000"/>
  </w:font>
  <w:font w:name="HelveticaNeue MediumCond">
    <w:altName w:val="Courier New"/>
    <w:panose1 w:val="020B0604020202020204"/>
    <w:charset w:val="00"/>
    <w:family w:val="swiss"/>
    <w:pitch w:val="variable"/>
    <w:sig w:usb0="00000003" w:usb1="00000000" w:usb2="00000000" w:usb3="00000000" w:csb0="00000001" w:csb1="00000000"/>
  </w:font>
  <w:font w:name="TheSansMonoConNormal">
    <w:altName w:val="Vrinda"/>
    <w:panose1 w:val="020B0604020202020204"/>
    <w:charset w:val="00"/>
    <w:family w:val="auto"/>
    <w:pitch w:val="default"/>
  </w:font>
  <w:font w:name="Utopia Bold">
    <w:altName w:val="Courier New"/>
    <w:panose1 w:val="020B06040202020202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7" w:fontKey="{6D09F79F-D4B3-8C40-A189-8B865B1AB6E6}"/>
    <w:embedBold r:id="rId28" w:fontKey="{D5D08DB7-29A1-4B4D-A8A8-B893DA664910}"/>
  </w:font>
  <w:font w:name="Bookman Old Style">
    <w:panose1 w:val="02050604050505020204"/>
    <w:charset w:val="00"/>
    <w:family w:val="roman"/>
    <w:pitch w:val="variable"/>
    <w:sig w:usb0="00000287" w:usb1="00000000" w:usb2="00000000" w:usb3="00000000" w:csb0="0000009F" w:csb1="00000000"/>
    <w:embedBold r:id="rId29" w:fontKey="{BDC585A9-F0A8-9141-9180-898119B44432}"/>
  </w:font>
  <w:font w:name="HelveticaNeue Condensed">
    <w:altName w:val="Courier New"/>
    <w:panose1 w:val="020B0604020202020204"/>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Times New Roman"/>
    <w:panose1 w:val="020B0604020202020204"/>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36" w:fontKey="{D7A9F967-D74B-1246-8EF0-104679D66EFB}"/>
  </w:font>
  <w:font w:name="Arial">
    <w:panose1 w:val="020B0604020202020204"/>
    <w:charset w:val="00"/>
    <w:family w:val="swiss"/>
    <w:pitch w:val="variable"/>
    <w:sig w:usb0="E0002EFF" w:usb1="C000785B" w:usb2="00000009" w:usb3="00000000" w:csb0="000001FF" w:csb1="00000000"/>
    <w:embedRegular r:id="rId37" w:fontKey="{E9DCC31C-4029-DC43-8060-95D8ABEAF32F}"/>
    <w:embedBold r:id="rId38" w:fontKey="{CAA37997-4F54-4549-A34E-3E146D256097}"/>
    <w:embedItalic r:id="rId39" w:fontKey="{44077618-0173-BC43-9FAE-0BCDEAB8EA69}"/>
  </w:font>
  <w:font w:name="ZapfDingbats">
    <w:altName w:val="Courier New"/>
    <w:panose1 w:val="020B0604020202020204"/>
    <w:charset w:val="00"/>
    <w:family w:val="auto"/>
    <w:pitch w:val="default"/>
  </w:font>
  <w:font w:name="Helvetica Neue">
    <w:altName w:val="Times New Roman"/>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43" w:fontKey="{713434A5-1A7B-E348-B81E-355396F51648}"/>
  </w:font>
  <w:font w:name="Cambria">
    <w:panose1 w:val="02040503050406030204"/>
    <w:charset w:val="00"/>
    <w:family w:val="roman"/>
    <w:pitch w:val="variable"/>
    <w:sig w:usb0="E00006FF" w:usb1="420024FF" w:usb2="02000000" w:usb3="00000000" w:csb0="0000019F" w:csb1="00000000"/>
    <w:embedRegular r:id="rId44" w:fontKey="{BDF6114D-B1E3-D542-90E4-E142E33CEC3C}"/>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46" w:fontKey="{C27F0FFA-1DED-7743-A327-83F04F64E800}"/>
    <w:embedItalic r:id="rId47" w:fontKey="{9B304336-A962-0243-9F34-D0E863A9A3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116FF" w14:textId="4DE0DB58" w:rsidR="00A766BB" w:rsidRDefault="00A766BB">
    <w:pPr>
      <w:pStyle w:val="Footer"/>
      <w:rPr>
        <w:rFonts w:hint="eastAsia"/>
      </w:rPr>
    </w:pPr>
    <w:r>
      <w:fldChar w:fldCharType="begin"/>
    </w:r>
    <w:r>
      <w:instrText xml:space="preserve"> PAGE   \* MERGEFORMAT </w:instrText>
    </w:r>
    <w:r>
      <w:fldChar w:fldCharType="separate"/>
    </w:r>
    <w:r>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ABCFB" w14:textId="6AAC47E0" w:rsidR="00A766BB" w:rsidRDefault="00A766BB" w:rsidP="00384E5F">
    <w:pPr>
      <w:pStyle w:val="Footer"/>
      <w:jc w:val="right"/>
      <w:rPr>
        <w:rFonts w:hint="eastAsia"/>
      </w:rPr>
    </w:pPr>
    <w:r>
      <w:fldChar w:fldCharType="begin"/>
    </w:r>
    <w:r>
      <w:instrText xml:space="preserve"> PAGE   \* MERGEFORMAT </w:instrText>
    </w:r>
    <w:r>
      <w:fldChar w:fldCharType="separate"/>
    </w:r>
    <w:r>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31B03C" w14:textId="77777777" w:rsidR="00585541" w:rsidRDefault="00585541">
      <w:r>
        <w:separator/>
      </w:r>
    </w:p>
  </w:footnote>
  <w:footnote w:type="continuationSeparator" w:id="0">
    <w:p w14:paraId="15169130" w14:textId="77777777" w:rsidR="00585541" w:rsidRDefault="005855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E8932" w14:textId="77777777" w:rsidR="00A766BB" w:rsidRPr="002A45BE" w:rsidRDefault="00A766BB"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8BE21" w14:textId="77777777" w:rsidR="00A766BB" w:rsidRPr="002A45BE" w:rsidRDefault="00A766BB"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8E1CB" w14:textId="77777777" w:rsidR="00A766BB" w:rsidRDefault="00A766BB"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R  3</w:t>
    </w:r>
  </w:p>
  <w:p w14:paraId="71FAE19D" w14:textId="77777777" w:rsidR="00A766BB" w:rsidRDefault="00A766BB" w:rsidP="00876398">
    <w:pPr>
      <w:jc w:val="both"/>
    </w:pPr>
  </w:p>
  <w:p w14:paraId="40AE3F11" w14:textId="77777777" w:rsidR="00A766BB" w:rsidRPr="00D30AAA" w:rsidRDefault="00A766BB" w:rsidP="00C54EAA">
    <w:pPr>
      <w:rPr>
        <w:rFonts w:ascii="ZapfDingbats" w:hAnsi="ZapfDingbats" w:hint="eastAsia"/>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A766BB" w:rsidRPr="00876398" w:rsidRDefault="00A766BB"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16C2E"/>
    <w:multiLevelType w:val="hybridMultilevel"/>
    <w:tmpl w:val="A3A8D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30FFB"/>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4" w15:restartNumberingAfterBreak="0">
    <w:nsid w:val="761C5F9D"/>
    <w:multiLevelType w:val="hybridMultilevel"/>
    <w:tmpl w:val="83F831CA"/>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
  </w:num>
  <w:num w:numId="3">
    <w:abstractNumId w:val="23"/>
  </w:num>
  <w:num w:numId="4">
    <w:abstractNumId w:val="9"/>
  </w:num>
  <w:num w:numId="5">
    <w:abstractNumId w:val="11"/>
  </w:num>
  <w:num w:numId="6">
    <w:abstractNumId w:val="6"/>
  </w:num>
  <w:num w:numId="7">
    <w:abstractNumId w:val="5"/>
  </w:num>
  <w:num w:numId="8">
    <w:abstractNumId w:val="16"/>
  </w:num>
  <w:num w:numId="9">
    <w:abstractNumId w:val="21"/>
  </w:num>
  <w:num w:numId="10">
    <w:abstractNumId w:val="10"/>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2"/>
  </w:num>
  <w:num w:numId="34">
    <w:abstractNumId w:val="19"/>
  </w:num>
  <w:num w:numId="35">
    <w:abstractNumId w:val="4"/>
  </w:num>
  <w:num w:numId="36">
    <w:abstractNumId w:val="18"/>
  </w:num>
  <w:num w:numId="37">
    <w:abstractNumId w:val="22"/>
  </w:num>
  <w:num w:numId="38">
    <w:abstractNumId w:val="17"/>
  </w:num>
  <w:num w:numId="39">
    <w:abstractNumId w:val="7"/>
  </w:num>
  <w:num w:numId="40">
    <w:abstractNumId w:val="27"/>
  </w:num>
  <w:num w:numId="41">
    <w:abstractNumId w:val="26"/>
  </w:num>
  <w:num w:numId="42">
    <w:abstractNumId w:val="18"/>
  </w:num>
  <w:num w:numId="43">
    <w:abstractNumId w:val="18"/>
    <w:lvlOverride w:ilvl="0">
      <w:startOverride w:val="1"/>
    </w:lvlOverride>
  </w:num>
  <w:num w:numId="44">
    <w:abstractNumId w:val="14"/>
  </w:num>
  <w:num w:numId="45">
    <w:abstractNumId w:val="8"/>
  </w:num>
  <w:num w:numId="46">
    <w:abstractNumId w:val="24"/>
  </w:num>
  <w:num w:numId="47">
    <w:abstractNumId w:val="13"/>
  </w:num>
  <w:num w:numId="48">
    <w:abstractNumId w:val="18"/>
    <w:lvlOverride w:ilvl="0">
      <w:startOverride w:val="1"/>
    </w:lvlOverride>
  </w:num>
  <w:num w:numId="49">
    <w:abstractNumId w:val="18"/>
    <w:lvlOverride w:ilvl="0">
      <w:startOverride w:val="1"/>
    </w:lvlOverride>
  </w:num>
  <w:num w:numId="50">
    <w:abstractNumId w:val="15"/>
  </w:num>
  <w:num w:numId="51">
    <w:abstractNumId w:val="18"/>
    <w:lvlOverride w:ilvl="0">
      <w:startOverride w:val="1"/>
    </w:lvlOverride>
  </w:num>
  <w:num w:numId="52">
    <w:abstractNumId w:val="25"/>
  </w:num>
  <w:num w:numId="53">
    <w:abstractNumId w:val="0"/>
  </w:num>
  <w:num w:numId="54">
    <w:abstractNumId w:val="1"/>
  </w:num>
  <w:num w:numId="55">
    <w:abstractNumId w:val="2"/>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arma, Yogendra">
    <w15:presenceInfo w15:providerId="None" w15:userId="Sharma, Yogendra"/>
  </w15:person>
  <w15:person w15:author="Kelvin Sung">
    <w15:presenceInfo w15:providerId="None" w15:userId="Kelvin Sung"/>
  </w15:person>
  <w15:person w15:author="Jeb Pavleas">
    <w15:presenceInfo w15:providerId="Windows Live" w15:userId="7297f742495c9fe8"/>
  </w15:person>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TrueTypeFonts/>
  <w:mirrorMargins/>
  <w:proofState w:spelling="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yNLewMDMwNDIxtDRQ0lEKTi0uzszPAykwrAUAsNznXCwAAAA="/>
  </w:docVars>
  <w:rsids>
    <w:rsidRoot w:val="00226D92"/>
    <w:rsid w:val="00000C0F"/>
    <w:rsid w:val="00001718"/>
    <w:rsid w:val="00001FF1"/>
    <w:rsid w:val="00002570"/>
    <w:rsid w:val="000046D9"/>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278"/>
    <w:rsid w:val="000627CF"/>
    <w:rsid w:val="00064306"/>
    <w:rsid w:val="000644A7"/>
    <w:rsid w:val="00066A9A"/>
    <w:rsid w:val="000707FB"/>
    <w:rsid w:val="00074EE6"/>
    <w:rsid w:val="00076A8F"/>
    <w:rsid w:val="00082B8F"/>
    <w:rsid w:val="00082C45"/>
    <w:rsid w:val="000847CC"/>
    <w:rsid w:val="000865B2"/>
    <w:rsid w:val="00086919"/>
    <w:rsid w:val="00086F89"/>
    <w:rsid w:val="0009026D"/>
    <w:rsid w:val="00090DA0"/>
    <w:rsid w:val="000911BB"/>
    <w:rsid w:val="000912A2"/>
    <w:rsid w:val="00092569"/>
    <w:rsid w:val="00094004"/>
    <w:rsid w:val="00094F25"/>
    <w:rsid w:val="0009547A"/>
    <w:rsid w:val="00096050"/>
    <w:rsid w:val="00096521"/>
    <w:rsid w:val="000A0F0B"/>
    <w:rsid w:val="000A1E92"/>
    <w:rsid w:val="000A26E0"/>
    <w:rsid w:val="000A2D1A"/>
    <w:rsid w:val="000A6731"/>
    <w:rsid w:val="000A7286"/>
    <w:rsid w:val="000A7A20"/>
    <w:rsid w:val="000B0E13"/>
    <w:rsid w:val="000B18A4"/>
    <w:rsid w:val="000B1C41"/>
    <w:rsid w:val="000B202B"/>
    <w:rsid w:val="000B21A1"/>
    <w:rsid w:val="000B288F"/>
    <w:rsid w:val="000B50EE"/>
    <w:rsid w:val="000B5131"/>
    <w:rsid w:val="000B5475"/>
    <w:rsid w:val="000B59BE"/>
    <w:rsid w:val="000B75EF"/>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E7EA3"/>
    <w:rsid w:val="000F0C3E"/>
    <w:rsid w:val="000F2A76"/>
    <w:rsid w:val="000F32AF"/>
    <w:rsid w:val="000F44F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67795"/>
    <w:rsid w:val="001727FC"/>
    <w:rsid w:val="00173C8B"/>
    <w:rsid w:val="001749F0"/>
    <w:rsid w:val="00174FD7"/>
    <w:rsid w:val="001770CD"/>
    <w:rsid w:val="0017725E"/>
    <w:rsid w:val="0017785E"/>
    <w:rsid w:val="00177B3B"/>
    <w:rsid w:val="00182628"/>
    <w:rsid w:val="00184D1B"/>
    <w:rsid w:val="00184D83"/>
    <w:rsid w:val="00186BEC"/>
    <w:rsid w:val="001872BD"/>
    <w:rsid w:val="001913A5"/>
    <w:rsid w:val="001914A6"/>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A770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3FC0"/>
    <w:rsid w:val="001E4425"/>
    <w:rsid w:val="001E561E"/>
    <w:rsid w:val="001E636A"/>
    <w:rsid w:val="001E66FC"/>
    <w:rsid w:val="001F038E"/>
    <w:rsid w:val="001F0AEC"/>
    <w:rsid w:val="001F0E09"/>
    <w:rsid w:val="001F4B5D"/>
    <w:rsid w:val="00200F09"/>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4B82"/>
    <w:rsid w:val="00235756"/>
    <w:rsid w:val="00235823"/>
    <w:rsid w:val="0023597C"/>
    <w:rsid w:val="002363B3"/>
    <w:rsid w:val="002409A2"/>
    <w:rsid w:val="00240F96"/>
    <w:rsid w:val="002419E0"/>
    <w:rsid w:val="00242FBF"/>
    <w:rsid w:val="002434C7"/>
    <w:rsid w:val="0024356E"/>
    <w:rsid w:val="00243E16"/>
    <w:rsid w:val="002449EE"/>
    <w:rsid w:val="00245D21"/>
    <w:rsid w:val="00247788"/>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7777A"/>
    <w:rsid w:val="00280B40"/>
    <w:rsid w:val="00281639"/>
    <w:rsid w:val="0028311F"/>
    <w:rsid w:val="00283215"/>
    <w:rsid w:val="00283E71"/>
    <w:rsid w:val="002856DF"/>
    <w:rsid w:val="0028649C"/>
    <w:rsid w:val="00286880"/>
    <w:rsid w:val="002873BA"/>
    <w:rsid w:val="00291480"/>
    <w:rsid w:val="0029311C"/>
    <w:rsid w:val="00293D11"/>
    <w:rsid w:val="002945EA"/>
    <w:rsid w:val="002958B2"/>
    <w:rsid w:val="002972EC"/>
    <w:rsid w:val="00297C33"/>
    <w:rsid w:val="00297E79"/>
    <w:rsid w:val="002A1EEA"/>
    <w:rsid w:val="002A2369"/>
    <w:rsid w:val="002A2819"/>
    <w:rsid w:val="002A3080"/>
    <w:rsid w:val="002A337D"/>
    <w:rsid w:val="002A3A7F"/>
    <w:rsid w:val="002A45BE"/>
    <w:rsid w:val="002A5B3C"/>
    <w:rsid w:val="002A731E"/>
    <w:rsid w:val="002B30DB"/>
    <w:rsid w:val="002B3731"/>
    <w:rsid w:val="002B5772"/>
    <w:rsid w:val="002B7E4A"/>
    <w:rsid w:val="002C1AA4"/>
    <w:rsid w:val="002C2B5B"/>
    <w:rsid w:val="002C3EE6"/>
    <w:rsid w:val="002C3EEC"/>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5D40"/>
    <w:rsid w:val="002E66FE"/>
    <w:rsid w:val="002E6BB8"/>
    <w:rsid w:val="002E6D39"/>
    <w:rsid w:val="002E753B"/>
    <w:rsid w:val="002F152D"/>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17AAC"/>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1D17"/>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5878"/>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D3521"/>
    <w:rsid w:val="003E0690"/>
    <w:rsid w:val="003E0849"/>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07F28"/>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642"/>
    <w:rsid w:val="00455930"/>
    <w:rsid w:val="00457123"/>
    <w:rsid w:val="00460161"/>
    <w:rsid w:val="00460223"/>
    <w:rsid w:val="0046039E"/>
    <w:rsid w:val="00461352"/>
    <w:rsid w:val="004630B0"/>
    <w:rsid w:val="004632CD"/>
    <w:rsid w:val="00463BAE"/>
    <w:rsid w:val="00467DD4"/>
    <w:rsid w:val="00470372"/>
    <w:rsid w:val="00472472"/>
    <w:rsid w:val="00473D5A"/>
    <w:rsid w:val="0047409C"/>
    <w:rsid w:val="004740F9"/>
    <w:rsid w:val="00476566"/>
    <w:rsid w:val="00480E7E"/>
    <w:rsid w:val="0048129C"/>
    <w:rsid w:val="00482FE8"/>
    <w:rsid w:val="004833B9"/>
    <w:rsid w:val="00485A74"/>
    <w:rsid w:val="0048663D"/>
    <w:rsid w:val="00486FD0"/>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860"/>
    <w:rsid w:val="004C6B17"/>
    <w:rsid w:val="004D1789"/>
    <w:rsid w:val="004D1A38"/>
    <w:rsid w:val="004D4E0A"/>
    <w:rsid w:val="004D63A6"/>
    <w:rsid w:val="004D6FDB"/>
    <w:rsid w:val="004E54B6"/>
    <w:rsid w:val="004E570B"/>
    <w:rsid w:val="004E6871"/>
    <w:rsid w:val="004F1ACD"/>
    <w:rsid w:val="004F22CD"/>
    <w:rsid w:val="004F2DBD"/>
    <w:rsid w:val="004F2EB5"/>
    <w:rsid w:val="004F3E98"/>
    <w:rsid w:val="004F70F2"/>
    <w:rsid w:val="00500E7E"/>
    <w:rsid w:val="00501098"/>
    <w:rsid w:val="005010CB"/>
    <w:rsid w:val="005014AC"/>
    <w:rsid w:val="00501D16"/>
    <w:rsid w:val="0050239F"/>
    <w:rsid w:val="00502500"/>
    <w:rsid w:val="00502F8D"/>
    <w:rsid w:val="00504C1F"/>
    <w:rsid w:val="00505501"/>
    <w:rsid w:val="005058E7"/>
    <w:rsid w:val="00506DE8"/>
    <w:rsid w:val="00511896"/>
    <w:rsid w:val="00517ED2"/>
    <w:rsid w:val="0052144A"/>
    <w:rsid w:val="00521A2D"/>
    <w:rsid w:val="0052694B"/>
    <w:rsid w:val="00530C78"/>
    <w:rsid w:val="0053176A"/>
    <w:rsid w:val="00533BF3"/>
    <w:rsid w:val="005341CA"/>
    <w:rsid w:val="00535574"/>
    <w:rsid w:val="00537928"/>
    <w:rsid w:val="005409CE"/>
    <w:rsid w:val="0054103D"/>
    <w:rsid w:val="005424FD"/>
    <w:rsid w:val="005435B2"/>
    <w:rsid w:val="00543968"/>
    <w:rsid w:val="00543B20"/>
    <w:rsid w:val="00544D61"/>
    <w:rsid w:val="00546287"/>
    <w:rsid w:val="005478D2"/>
    <w:rsid w:val="00550937"/>
    <w:rsid w:val="00552476"/>
    <w:rsid w:val="005528DB"/>
    <w:rsid w:val="00553094"/>
    <w:rsid w:val="00553A64"/>
    <w:rsid w:val="00555135"/>
    <w:rsid w:val="00556BD1"/>
    <w:rsid w:val="00557F28"/>
    <w:rsid w:val="00560053"/>
    <w:rsid w:val="00560236"/>
    <w:rsid w:val="0056527A"/>
    <w:rsid w:val="0056563C"/>
    <w:rsid w:val="00566F48"/>
    <w:rsid w:val="00566F68"/>
    <w:rsid w:val="00570213"/>
    <w:rsid w:val="00570574"/>
    <w:rsid w:val="0057079B"/>
    <w:rsid w:val="00570D8B"/>
    <w:rsid w:val="005734CA"/>
    <w:rsid w:val="005737CD"/>
    <w:rsid w:val="005758A8"/>
    <w:rsid w:val="00575C9A"/>
    <w:rsid w:val="00577A7F"/>
    <w:rsid w:val="005838A6"/>
    <w:rsid w:val="00584D5A"/>
    <w:rsid w:val="00585541"/>
    <w:rsid w:val="005855A4"/>
    <w:rsid w:val="005856B4"/>
    <w:rsid w:val="005857FF"/>
    <w:rsid w:val="005862A4"/>
    <w:rsid w:val="005937AD"/>
    <w:rsid w:val="005A055B"/>
    <w:rsid w:val="005A0F99"/>
    <w:rsid w:val="005A7824"/>
    <w:rsid w:val="005A7CA7"/>
    <w:rsid w:val="005B02E9"/>
    <w:rsid w:val="005B10D3"/>
    <w:rsid w:val="005B1A84"/>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36D13"/>
    <w:rsid w:val="006401CD"/>
    <w:rsid w:val="00640817"/>
    <w:rsid w:val="006435CF"/>
    <w:rsid w:val="00647676"/>
    <w:rsid w:val="006540F1"/>
    <w:rsid w:val="00654762"/>
    <w:rsid w:val="0065583C"/>
    <w:rsid w:val="00655908"/>
    <w:rsid w:val="00655E3A"/>
    <w:rsid w:val="00657A60"/>
    <w:rsid w:val="0066017D"/>
    <w:rsid w:val="0066187D"/>
    <w:rsid w:val="0066465D"/>
    <w:rsid w:val="00665B96"/>
    <w:rsid w:val="00667B75"/>
    <w:rsid w:val="00671366"/>
    <w:rsid w:val="0067172E"/>
    <w:rsid w:val="00672BDB"/>
    <w:rsid w:val="00673A7F"/>
    <w:rsid w:val="006755C0"/>
    <w:rsid w:val="00675C0E"/>
    <w:rsid w:val="00677123"/>
    <w:rsid w:val="0068050F"/>
    <w:rsid w:val="00680CA1"/>
    <w:rsid w:val="006814E8"/>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35AE"/>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2E0"/>
    <w:rsid w:val="006E6A8F"/>
    <w:rsid w:val="006E6D95"/>
    <w:rsid w:val="006F0F16"/>
    <w:rsid w:val="006F2A37"/>
    <w:rsid w:val="006F4607"/>
    <w:rsid w:val="006F47DB"/>
    <w:rsid w:val="006F53B5"/>
    <w:rsid w:val="006F5ABF"/>
    <w:rsid w:val="006F5AEE"/>
    <w:rsid w:val="006F5DBA"/>
    <w:rsid w:val="006F66A5"/>
    <w:rsid w:val="006F7472"/>
    <w:rsid w:val="006F759A"/>
    <w:rsid w:val="006F7A11"/>
    <w:rsid w:val="007008F2"/>
    <w:rsid w:val="0070157A"/>
    <w:rsid w:val="007020D2"/>
    <w:rsid w:val="007032C6"/>
    <w:rsid w:val="00704063"/>
    <w:rsid w:val="007040B8"/>
    <w:rsid w:val="007048E8"/>
    <w:rsid w:val="00706E79"/>
    <w:rsid w:val="00710053"/>
    <w:rsid w:val="00711209"/>
    <w:rsid w:val="00711790"/>
    <w:rsid w:val="00720725"/>
    <w:rsid w:val="00720DAA"/>
    <w:rsid w:val="0072182A"/>
    <w:rsid w:val="007228DB"/>
    <w:rsid w:val="00722D66"/>
    <w:rsid w:val="007247A2"/>
    <w:rsid w:val="007249A9"/>
    <w:rsid w:val="007279BA"/>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E43"/>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56B"/>
    <w:rsid w:val="00793F9E"/>
    <w:rsid w:val="00795795"/>
    <w:rsid w:val="007964ED"/>
    <w:rsid w:val="00796812"/>
    <w:rsid w:val="007A0290"/>
    <w:rsid w:val="007A0F7B"/>
    <w:rsid w:val="007A1D5F"/>
    <w:rsid w:val="007A23D7"/>
    <w:rsid w:val="007A45FC"/>
    <w:rsid w:val="007A5179"/>
    <w:rsid w:val="007A5FDA"/>
    <w:rsid w:val="007B1B33"/>
    <w:rsid w:val="007B1E14"/>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0F7C"/>
    <w:rsid w:val="008024C9"/>
    <w:rsid w:val="00803173"/>
    <w:rsid w:val="0080625B"/>
    <w:rsid w:val="00806787"/>
    <w:rsid w:val="008074D7"/>
    <w:rsid w:val="008075BB"/>
    <w:rsid w:val="00807FF9"/>
    <w:rsid w:val="0081408F"/>
    <w:rsid w:val="00814098"/>
    <w:rsid w:val="00814344"/>
    <w:rsid w:val="0081522C"/>
    <w:rsid w:val="00815D99"/>
    <w:rsid w:val="008175EC"/>
    <w:rsid w:val="008203A5"/>
    <w:rsid w:val="00820F26"/>
    <w:rsid w:val="00821A4E"/>
    <w:rsid w:val="00823539"/>
    <w:rsid w:val="00823B2D"/>
    <w:rsid w:val="00825B28"/>
    <w:rsid w:val="008268BF"/>
    <w:rsid w:val="008360B4"/>
    <w:rsid w:val="00836373"/>
    <w:rsid w:val="008372FD"/>
    <w:rsid w:val="0083785D"/>
    <w:rsid w:val="00840600"/>
    <w:rsid w:val="00840CCF"/>
    <w:rsid w:val="0084101D"/>
    <w:rsid w:val="008426DE"/>
    <w:rsid w:val="0084281A"/>
    <w:rsid w:val="008443CE"/>
    <w:rsid w:val="00846DC2"/>
    <w:rsid w:val="00846E6E"/>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437"/>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65BC"/>
    <w:rsid w:val="008A7258"/>
    <w:rsid w:val="008A78BA"/>
    <w:rsid w:val="008B076C"/>
    <w:rsid w:val="008B2A5E"/>
    <w:rsid w:val="008B554F"/>
    <w:rsid w:val="008B659D"/>
    <w:rsid w:val="008B6EE0"/>
    <w:rsid w:val="008B7FE5"/>
    <w:rsid w:val="008C01DD"/>
    <w:rsid w:val="008C1563"/>
    <w:rsid w:val="008C3636"/>
    <w:rsid w:val="008C3800"/>
    <w:rsid w:val="008C4FDB"/>
    <w:rsid w:val="008C56E7"/>
    <w:rsid w:val="008C5AF5"/>
    <w:rsid w:val="008C7A49"/>
    <w:rsid w:val="008D03CE"/>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277DE"/>
    <w:rsid w:val="0093035B"/>
    <w:rsid w:val="00930EE0"/>
    <w:rsid w:val="00930FCA"/>
    <w:rsid w:val="00931925"/>
    <w:rsid w:val="00931F8B"/>
    <w:rsid w:val="0093218D"/>
    <w:rsid w:val="009346DD"/>
    <w:rsid w:val="00934AEB"/>
    <w:rsid w:val="009354EF"/>
    <w:rsid w:val="00935FDF"/>
    <w:rsid w:val="00940896"/>
    <w:rsid w:val="009448E5"/>
    <w:rsid w:val="00945E1D"/>
    <w:rsid w:val="009460C4"/>
    <w:rsid w:val="0094662D"/>
    <w:rsid w:val="009474D4"/>
    <w:rsid w:val="009475F1"/>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77DAA"/>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973"/>
    <w:rsid w:val="009C6FEA"/>
    <w:rsid w:val="009D0233"/>
    <w:rsid w:val="009D04EF"/>
    <w:rsid w:val="009D2E01"/>
    <w:rsid w:val="009E161B"/>
    <w:rsid w:val="009E1988"/>
    <w:rsid w:val="009E2493"/>
    <w:rsid w:val="009E2672"/>
    <w:rsid w:val="009E2719"/>
    <w:rsid w:val="009E2CA0"/>
    <w:rsid w:val="009E446F"/>
    <w:rsid w:val="009E5B01"/>
    <w:rsid w:val="009E68E4"/>
    <w:rsid w:val="009F05F6"/>
    <w:rsid w:val="009F2E45"/>
    <w:rsid w:val="009F41A1"/>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1A01"/>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D48"/>
    <w:rsid w:val="00A40E4F"/>
    <w:rsid w:val="00A43023"/>
    <w:rsid w:val="00A44D2A"/>
    <w:rsid w:val="00A5023D"/>
    <w:rsid w:val="00A511AB"/>
    <w:rsid w:val="00A5164C"/>
    <w:rsid w:val="00A51FD5"/>
    <w:rsid w:val="00A53A3B"/>
    <w:rsid w:val="00A544F2"/>
    <w:rsid w:val="00A54538"/>
    <w:rsid w:val="00A61CAF"/>
    <w:rsid w:val="00A625A0"/>
    <w:rsid w:val="00A642AC"/>
    <w:rsid w:val="00A657DF"/>
    <w:rsid w:val="00A6697E"/>
    <w:rsid w:val="00A6708A"/>
    <w:rsid w:val="00A7151D"/>
    <w:rsid w:val="00A7161C"/>
    <w:rsid w:val="00A724E1"/>
    <w:rsid w:val="00A725EC"/>
    <w:rsid w:val="00A72A14"/>
    <w:rsid w:val="00A739DF"/>
    <w:rsid w:val="00A75C7E"/>
    <w:rsid w:val="00A766BB"/>
    <w:rsid w:val="00A77510"/>
    <w:rsid w:val="00A778B4"/>
    <w:rsid w:val="00A80F77"/>
    <w:rsid w:val="00A82F6A"/>
    <w:rsid w:val="00A84890"/>
    <w:rsid w:val="00A86217"/>
    <w:rsid w:val="00A8638A"/>
    <w:rsid w:val="00A868D5"/>
    <w:rsid w:val="00A86C97"/>
    <w:rsid w:val="00A877E0"/>
    <w:rsid w:val="00A90124"/>
    <w:rsid w:val="00A921B5"/>
    <w:rsid w:val="00A92A3B"/>
    <w:rsid w:val="00A92B21"/>
    <w:rsid w:val="00A92DC2"/>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1908"/>
    <w:rsid w:val="00AB2D62"/>
    <w:rsid w:val="00AB2E5E"/>
    <w:rsid w:val="00AB2E76"/>
    <w:rsid w:val="00AB4F10"/>
    <w:rsid w:val="00AB760F"/>
    <w:rsid w:val="00AC069C"/>
    <w:rsid w:val="00AC1339"/>
    <w:rsid w:val="00AC1727"/>
    <w:rsid w:val="00AC2116"/>
    <w:rsid w:val="00AC427A"/>
    <w:rsid w:val="00AD063F"/>
    <w:rsid w:val="00AD07A3"/>
    <w:rsid w:val="00AD0E8F"/>
    <w:rsid w:val="00AD230A"/>
    <w:rsid w:val="00AD3471"/>
    <w:rsid w:val="00AD3769"/>
    <w:rsid w:val="00AD3A0F"/>
    <w:rsid w:val="00AD48F0"/>
    <w:rsid w:val="00AD6C37"/>
    <w:rsid w:val="00AE0233"/>
    <w:rsid w:val="00AE0FB5"/>
    <w:rsid w:val="00AE1D0F"/>
    <w:rsid w:val="00AE5DD5"/>
    <w:rsid w:val="00AF0E23"/>
    <w:rsid w:val="00AF1F2A"/>
    <w:rsid w:val="00AF23D8"/>
    <w:rsid w:val="00AF6B31"/>
    <w:rsid w:val="00AF7275"/>
    <w:rsid w:val="00B008C8"/>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3635"/>
    <w:rsid w:val="00B14E66"/>
    <w:rsid w:val="00B14E9F"/>
    <w:rsid w:val="00B16D8D"/>
    <w:rsid w:val="00B174B4"/>
    <w:rsid w:val="00B179A0"/>
    <w:rsid w:val="00B17FE6"/>
    <w:rsid w:val="00B20D55"/>
    <w:rsid w:val="00B2523B"/>
    <w:rsid w:val="00B2621E"/>
    <w:rsid w:val="00B27048"/>
    <w:rsid w:val="00B27482"/>
    <w:rsid w:val="00B300D5"/>
    <w:rsid w:val="00B3039C"/>
    <w:rsid w:val="00B30B8A"/>
    <w:rsid w:val="00B3180B"/>
    <w:rsid w:val="00B32E0B"/>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49B0"/>
    <w:rsid w:val="00B65059"/>
    <w:rsid w:val="00B657FB"/>
    <w:rsid w:val="00B66266"/>
    <w:rsid w:val="00B66E32"/>
    <w:rsid w:val="00B678F8"/>
    <w:rsid w:val="00B72653"/>
    <w:rsid w:val="00B72B53"/>
    <w:rsid w:val="00B75EDD"/>
    <w:rsid w:val="00B77AE0"/>
    <w:rsid w:val="00B77B07"/>
    <w:rsid w:val="00B80394"/>
    <w:rsid w:val="00B81173"/>
    <w:rsid w:val="00B811C7"/>
    <w:rsid w:val="00B8142B"/>
    <w:rsid w:val="00B81D92"/>
    <w:rsid w:val="00B82894"/>
    <w:rsid w:val="00B83449"/>
    <w:rsid w:val="00B83CDB"/>
    <w:rsid w:val="00B84367"/>
    <w:rsid w:val="00B850B0"/>
    <w:rsid w:val="00B851D8"/>
    <w:rsid w:val="00B86A93"/>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17AA"/>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3F82"/>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192B"/>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832"/>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0C41"/>
    <w:rsid w:val="00C81D7B"/>
    <w:rsid w:val="00C82AC2"/>
    <w:rsid w:val="00C842FB"/>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060"/>
    <w:rsid w:val="00CE5581"/>
    <w:rsid w:val="00CE65B2"/>
    <w:rsid w:val="00CF2379"/>
    <w:rsid w:val="00CF2453"/>
    <w:rsid w:val="00CF3F75"/>
    <w:rsid w:val="00CF568D"/>
    <w:rsid w:val="00CF7ADE"/>
    <w:rsid w:val="00CF7DCD"/>
    <w:rsid w:val="00D004D5"/>
    <w:rsid w:val="00D00EF5"/>
    <w:rsid w:val="00D01663"/>
    <w:rsid w:val="00D04305"/>
    <w:rsid w:val="00D054FE"/>
    <w:rsid w:val="00D065C6"/>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111C"/>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2F52"/>
    <w:rsid w:val="00DD38CD"/>
    <w:rsid w:val="00DD404E"/>
    <w:rsid w:val="00DD45D6"/>
    <w:rsid w:val="00DD5715"/>
    <w:rsid w:val="00DE020B"/>
    <w:rsid w:val="00DE04C2"/>
    <w:rsid w:val="00DE0C5E"/>
    <w:rsid w:val="00DE1788"/>
    <w:rsid w:val="00DE46DC"/>
    <w:rsid w:val="00DE503F"/>
    <w:rsid w:val="00DE5CA2"/>
    <w:rsid w:val="00DE7CE4"/>
    <w:rsid w:val="00DE7DC6"/>
    <w:rsid w:val="00DF018A"/>
    <w:rsid w:val="00DF05C5"/>
    <w:rsid w:val="00DF10DD"/>
    <w:rsid w:val="00DF3AB3"/>
    <w:rsid w:val="00DF4E5F"/>
    <w:rsid w:val="00DF5216"/>
    <w:rsid w:val="00DF5243"/>
    <w:rsid w:val="00DF66CE"/>
    <w:rsid w:val="00E004E5"/>
    <w:rsid w:val="00E023C9"/>
    <w:rsid w:val="00E02801"/>
    <w:rsid w:val="00E079DB"/>
    <w:rsid w:val="00E10165"/>
    <w:rsid w:val="00E12A94"/>
    <w:rsid w:val="00E17AE0"/>
    <w:rsid w:val="00E17C11"/>
    <w:rsid w:val="00E20C9E"/>
    <w:rsid w:val="00E2145B"/>
    <w:rsid w:val="00E21613"/>
    <w:rsid w:val="00E223FA"/>
    <w:rsid w:val="00E22F1E"/>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2C52"/>
    <w:rsid w:val="00E54184"/>
    <w:rsid w:val="00E542E1"/>
    <w:rsid w:val="00E5444C"/>
    <w:rsid w:val="00E55003"/>
    <w:rsid w:val="00E55E51"/>
    <w:rsid w:val="00E5722C"/>
    <w:rsid w:val="00E57618"/>
    <w:rsid w:val="00E601E2"/>
    <w:rsid w:val="00E6084B"/>
    <w:rsid w:val="00E622FE"/>
    <w:rsid w:val="00E631FD"/>
    <w:rsid w:val="00E63527"/>
    <w:rsid w:val="00E63D42"/>
    <w:rsid w:val="00E65399"/>
    <w:rsid w:val="00E6766F"/>
    <w:rsid w:val="00E67767"/>
    <w:rsid w:val="00E70B2F"/>
    <w:rsid w:val="00E72C09"/>
    <w:rsid w:val="00E72F12"/>
    <w:rsid w:val="00E73C27"/>
    <w:rsid w:val="00E74B67"/>
    <w:rsid w:val="00E7633E"/>
    <w:rsid w:val="00E77615"/>
    <w:rsid w:val="00E77C9A"/>
    <w:rsid w:val="00E8137B"/>
    <w:rsid w:val="00E82F29"/>
    <w:rsid w:val="00E83300"/>
    <w:rsid w:val="00E8370C"/>
    <w:rsid w:val="00E8444B"/>
    <w:rsid w:val="00E849B6"/>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30DC"/>
    <w:rsid w:val="00EC6371"/>
    <w:rsid w:val="00EC7EA6"/>
    <w:rsid w:val="00ED0529"/>
    <w:rsid w:val="00ED1978"/>
    <w:rsid w:val="00ED300C"/>
    <w:rsid w:val="00ED5ACE"/>
    <w:rsid w:val="00ED79A5"/>
    <w:rsid w:val="00ED7B4E"/>
    <w:rsid w:val="00EE2A9F"/>
    <w:rsid w:val="00EE46C5"/>
    <w:rsid w:val="00EE59BA"/>
    <w:rsid w:val="00EE7386"/>
    <w:rsid w:val="00EE7B41"/>
    <w:rsid w:val="00EF44C1"/>
    <w:rsid w:val="00F002AE"/>
    <w:rsid w:val="00F0170C"/>
    <w:rsid w:val="00F01DAE"/>
    <w:rsid w:val="00F029D8"/>
    <w:rsid w:val="00F02AEC"/>
    <w:rsid w:val="00F03168"/>
    <w:rsid w:val="00F03830"/>
    <w:rsid w:val="00F074B0"/>
    <w:rsid w:val="00F10361"/>
    <w:rsid w:val="00F10398"/>
    <w:rsid w:val="00F128F9"/>
    <w:rsid w:val="00F13B57"/>
    <w:rsid w:val="00F14837"/>
    <w:rsid w:val="00F150F5"/>
    <w:rsid w:val="00F15717"/>
    <w:rsid w:val="00F158BE"/>
    <w:rsid w:val="00F1613E"/>
    <w:rsid w:val="00F17080"/>
    <w:rsid w:val="00F2136C"/>
    <w:rsid w:val="00F21A1D"/>
    <w:rsid w:val="00F224C2"/>
    <w:rsid w:val="00F22D1A"/>
    <w:rsid w:val="00F232E2"/>
    <w:rsid w:val="00F247F5"/>
    <w:rsid w:val="00F265E6"/>
    <w:rsid w:val="00F26624"/>
    <w:rsid w:val="00F26BBD"/>
    <w:rsid w:val="00F300EA"/>
    <w:rsid w:val="00F324C8"/>
    <w:rsid w:val="00F33689"/>
    <w:rsid w:val="00F3579A"/>
    <w:rsid w:val="00F40021"/>
    <w:rsid w:val="00F41D0F"/>
    <w:rsid w:val="00F45D59"/>
    <w:rsid w:val="00F468CD"/>
    <w:rsid w:val="00F46B4E"/>
    <w:rsid w:val="00F46BAE"/>
    <w:rsid w:val="00F5058F"/>
    <w:rsid w:val="00F53854"/>
    <w:rsid w:val="00F53945"/>
    <w:rsid w:val="00F53C4B"/>
    <w:rsid w:val="00F54608"/>
    <w:rsid w:val="00F568F9"/>
    <w:rsid w:val="00F56FF5"/>
    <w:rsid w:val="00F60496"/>
    <w:rsid w:val="00F62C77"/>
    <w:rsid w:val="00F62E97"/>
    <w:rsid w:val="00F70DCC"/>
    <w:rsid w:val="00F763B0"/>
    <w:rsid w:val="00F81745"/>
    <w:rsid w:val="00F84F5E"/>
    <w:rsid w:val="00F86EC4"/>
    <w:rsid w:val="00F91973"/>
    <w:rsid w:val="00F9344C"/>
    <w:rsid w:val="00F93774"/>
    <w:rsid w:val="00F9439C"/>
    <w:rsid w:val="00F949C8"/>
    <w:rsid w:val="00F962A8"/>
    <w:rsid w:val="00F97C04"/>
    <w:rsid w:val="00F97FBB"/>
    <w:rsid w:val="00FA02AF"/>
    <w:rsid w:val="00FA18E5"/>
    <w:rsid w:val="00FA5FAA"/>
    <w:rsid w:val="00FB3145"/>
    <w:rsid w:val="00FB3450"/>
    <w:rsid w:val="00FB3DD7"/>
    <w:rsid w:val="00FB4B48"/>
    <w:rsid w:val="00FB4BC1"/>
    <w:rsid w:val="00FB5374"/>
    <w:rsid w:val="00FB5C42"/>
    <w:rsid w:val="00FC0566"/>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E18C2"/>
    <w:rsid w:val="00FE311C"/>
    <w:rsid w:val="00FE3F26"/>
    <w:rsid w:val="00FE62D7"/>
    <w:rsid w:val="00FE63B0"/>
    <w:rsid w:val="00FE7F23"/>
    <w:rsid w:val="00FF03E1"/>
    <w:rsid w:val="00FF1C4D"/>
    <w:rsid w:val="00FF41E1"/>
    <w:rsid w:val="00FF49F3"/>
    <w:rsid w:val="00FF61A2"/>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766BB"/>
    <w:rPr>
      <w:rFonts w:asciiTheme="minorHAnsi" w:eastAsiaTheme="minorHAnsi" w:hAnsiTheme="minorHAnsi" w:cstheme="minorBidi"/>
      <w:sz w:val="24"/>
      <w:szCs w:val="24"/>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A766B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766BB"/>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6">
      <w:bodyDiv w:val="1"/>
      <w:marLeft w:val="0"/>
      <w:marRight w:val="0"/>
      <w:marTop w:val="0"/>
      <w:marBottom w:val="0"/>
      <w:divBdr>
        <w:top w:val="none" w:sz="0" w:space="0" w:color="auto"/>
        <w:left w:val="none" w:sz="0" w:space="0" w:color="auto"/>
        <w:bottom w:val="none" w:sz="0" w:space="0" w:color="auto"/>
        <w:right w:val="none" w:sz="0" w:space="0" w:color="auto"/>
      </w:divBdr>
      <w:divsChild>
        <w:div w:id="55712720">
          <w:marLeft w:val="0"/>
          <w:marRight w:val="0"/>
          <w:marTop w:val="0"/>
          <w:marBottom w:val="0"/>
          <w:divBdr>
            <w:top w:val="none" w:sz="0" w:space="0" w:color="auto"/>
            <w:left w:val="none" w:sz="0" w:space="0" w:color="auto"/>
            <w:bottom w:val="none" w:sz="0" w:space="0" w:color="auto"/>
            <w:right w:val="none" w:sz="0" w:space="0" w:color="auto"/>
          </w:divBdr>
          <w:divsChild>
            <w:div w:id="7325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8910">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29264600">
      <w:bodyDiv w:val="1"/>
      <w:marLeft w:val="0"/>
      <w:marRight w:val="0"/>
      <w:marTop w:val="0"/>
      <w:marBottom w:val="0"/>
      <w:divBdr>
        <w:top w:val="none" w:sz="0" w:space="0" w:color="auto"/>
        <w:left w:val="none" w:sz="0" w:space="0" w:color="auto"/>
        <w:bottom w:val="none" w:sz="0" w:space="0" w:color="auto"/>
        <w:right w:val="none" w:sz="0" w:space="0" w:color="auto"/>
      </w:divBdr>
      <w:divsChild>
        <w:div w:id="1658606764">
          <w:marLeft w:val="0"/>
          <w:marRight w:val="0"/>
          <w:marTop w:val="0"/>
          <w:marBottom w:val="0"/>
          <w:divBdr>
            <w:top w:val="none" w:sz="0" w:space="0" w:color="auto"/>
            <w:left w:val="none" w:sz="0" w:space="0" w:color="auto"/>
            <w:bottom w:val="none" w:sz="0" w:space="0" w:color="auto"/>
            <w:right w:val="none" w:sz="0" w:space="0" w:color="auto"/>
          </w:divBdr>
          <w:divsChild>
            <w:div w:id="1093472497">
              <w:marLeft w:val="0"/>
              <w:marRight w:val="0"/>
              <w:marTop w:val="0"/>
              <w:marBottom w:val="0"/>
              <w:divBdr>
                <w:top w:val="none" w:sz="0" w:space="0" w:color="auto"/>
                <w:left w:val="none" w:sz="0" w:space="0" w:color="auto"/>
                <w:bottom w:val="none" w:sz="0" w:space="0" w:color="auto"/>
                <w:right w:val="none" w:sz="0" w:space="0" w:color="auto"/>
              </w:divBdr>
            </w:div>
            <w:div w:id="76489874">
              <w:marLeft w:val="0"/>
              <w:marRight w:val="0"/>
              <w:marTop w:val="0"/>
              <w:marBottom w:val="0"/>
              <w:divBdr>
                <w:top w:val="none" w:sz="0" w:space="0" w:color="auto"/>
                <w:left w:val="none" w:sz="0" w:space="0" w:color="auto"/>
                <w:bottom w:val="none" w:sz="0" w:space="0" w:color="auto"/>
                <w:right w:val="none" w:sz="0" w:space="0" w:color="auto"/>
              </w:divBdr>
            </w:div>
            <w:div w:id="1011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9330">
      <w:bodyDiv w:val="1"/>
      <w:marLeft w:val="0"/>
      <w:marRight w:val="0"/>
      <w:marTop w:val="0"/>
      <w:marBottom w:val="0"/>
      <w:divBdr>
        <w:top w:val="none" w:sz="0" w:space="0" w:color="auto"/>
        <w:left w:val="none" w:sz="0" w:space="0" w:color="auto"/>
        <w:bottom w:val="none" w:sz="0" w:space="0" w:color="auto"/>
        <w:right w:val="none" w:sz="0" w:space="0" w:color="auto"/>
      </w:divBdr>
      <w:divsChild>
        <w:div w:id="493106500">
          <w:marLeft w:val="0"/>
          <w:marRight w:val="0"/>
          <w:marTop w:val="0"/>
          <w:marBottom w:val="0"/>
          <w:divBdr>
            <w:top w:val="none" w:sz="0" w:space="0" w:color="auto"/>
            <w:left w:val="none" w:sz="0" w:space="0" w:color="auto"/>
            <w:bottom w:val="none" w:sz="0" w:space="0" w:color="auto"/>
            <w:right w:val="none" w:sz="0" w:space="0" w:color="auto"/>
          </w:divBdr>
          <w:divsChild>
            <w:div w:id="446124018">
              <w:marLeft w:val="0"/>
              <w:marRight w:val="0"/>
              <w:marTop w:val="0"/>
              <w:marBottom w:val="0"/>
              <w:divBdr>
                <w:top w:val="none" w:sz="0" w:space="0" w:color="auto"/>
                <w:left w:val="none" w:sz="0" w:space="0" w:color="auto"/>
                <w:bottom w:val="none" w:sz="0" w:space="0" w:color="auto"/>
                <w:right w:val="none" w:sz="0" w:space="0" w:color="auto"/>
              </w:divBdr>
            </w:div>
            <w:div w:id="211769946">
              <w:marLeft w:val="0"/>
              <w:marRight w:val="0"/>
              <w:marTop w:val="0"/>
              <w:marBottom w:val="0"/>
              <w:divBdr>
                <w:top w:val="none" w:sz="0" w:space="0" w:color="auto"/>
                <w:left w:val="none" w:sz="0" w:space="0" w:color="auto"/>
                <w:bottom w:val="none" w:sz="0" w:space="0" w:color="auto"/>
                <w:right w:val="none" w:sz="0" w:space="0" w:color="auto"/>
              </w:divBdr>
            </w:div>
            <w:div w:id="1285695499">
              <w:marLeft w:val="0"/>
              <w:marRight w:val="0"/>
              <w:marTop w:val="0"/>
              <w:marBottom w:val="0"/>
              <w:divBdr>
                <w:top w:val="none" w:sz="0" w:space="0" w:color="auto"/>
                <w:left w:val="none" w:sz="0" w:space="0" w:color="auto"/>
                <w:bottom w:val="none" w:sz="0" w:space="0" w:color="auto"/>
                <w:right w:val="none" w:sz="0" w:space="0" w:color="auto"/>
              </w:divBdr>
            </w:div>
            <w:div w:id="1197427177">
              <w:marLeft w:val="0"/>
              <w:marRight w:val="0"/>
              <w:marTop w:val="0"/>
              <w:marBottom w:val="0"/>
              <w:divBdr>
                <w:top w:val="none" w:sz="0" w:space="0" w:color="auto"/>
                <w:left w:val="none" w:sz="0" w:space="0" w:color="auto"/>
                <w:bottom w:val="none" w:sz="0" w:space="0" w:color="auto"/>
                <w:right w:val="none" w:sz="0" w:space="0" w:color="auto"/>
              </w:divBdr>
            </w:div>
            <w:div w:id="47262824">
              <w:marLeft w:val="0"/>
              <w:marRight w:val="0"/>
              <w:marTop w:val="0"/>
              <w:marBottom w:val="0"/>
              <w:divBdr>
                <w:top w:val="none" w:sz="0" w:space="0" w:color="auto"/>
                <w:left w:val="none" w:sz="0" w:space="0" w:color="auto"/>
                <w:bottom w:val="none" w:sz="0" w:space="0" w:color="auto"/>
                <w:right w:val="none" w:sz="0" w:space="0" w:color="auto"/>
              </w:divBdr>
            </w:div>
            <w:div w:id="7207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oleObject" Target="embeddings/oleObject1.bin"/><Relationship Id="rId34"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1.png"/><Relationship Id="rId20" Type="http://schemas.openxmlformats.org/officeDocument/2006/relationships/image" Target="media/image5.wmf"/><Relationship Id="rId29" Type="http://schemas.openxmlformats.org/officeDocument/2006/relationships/image" Target="media/image11.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glMatrix.net" TargetMode="External"/><Relationship Id="rId32" Type="http://schemas.openxmlformats.org/officeDocument/2006/relationships/image" Target="media/image14.png"/><Relationship Id="rId37" Type="http://schemas.openxmlformats.org/officeDocument/2006/relationships/footer" Target="footer2.xml"/><Relationship Id="rId40" Type="http://schemas.microsoft.com/office/2011/relationships/people" Target="people.xml"/><Relationship Id="rId5" Type="http://schemas.openxmlformats.org/officeDocument/2006/relationships/customXml" Target="../customXml/item4.xml"/><Relationship Id="rId15" Type="http://schemas.microsoft.com/office/2018/08/relationships/commentsExtensible" Target="commentsExtensible.xml"/><Relationship Id="rId23" Type="http://schemas.openxmlformats.org/officeDocument/2006/relationships/oleObject" Target="embeddings/oleObject2.bin"/><Relationship Id="rId28" Type="http://schemas.openxmlformats.org/officeDocument/2006/relationships/image" Target="media/image10.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3.png"/><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6.w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2.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3.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47" Type="http://schemas.openxmlformats.org/officeDocument/2006/relationships/font" Target="fonts/font47.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45" Type="http://schemas.openxmlformats.org/officeDocument/2006/relationships/font" Target="fonts/font45.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4" Type="http://schemas.openxmlformats.org/officeDocument/2006/relationships/font" Target="fonts/font44.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46" Type="http://schemas.openxmlformats.org/officeDocument/2006/relationships/font" Target="fonts/font46.odttf"/><Relationship Id="rId20" Type="http://schemas.openxmlformats.org/officeDocument/2006/relationships/font" Target="fonts/font20.odttf"/><Relationship Id="rId41" Type="http://schemas.openxmlformats.org/officeDocument/2006/relationships/font" Target="fonts/font4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B2ECD87B-8799-4186-83AE-A7443021919C}">
  <ds:schemaRefs>
    <ds:schemaRef ds:uri="http://schemas.openxmlformats.org/officeDocument/2006/bibliography"/>
  </ds:schemaRefs>
</ds:datastoreItem>
</file>

<file path=customXml/itemProps3.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4.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34</Pages>
  <Words>10601</Words>
  <Characters>60427</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70887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Matthew T. Munson</cp:lastModifiedBy>
  <cp:revision>11</cp:revision>
  <cp:lastPrinted>2009-03-19T04:35:00Z</cp:lastPrinted>
  <dcterms:created xsi:type="dcterms:W3CDTF">2021-08-25T22:52:00Z</dcterms:created>
  <dcterms:modified xsi:type="dcterms:W3CDTF">2021-08-30T07:25:00Z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
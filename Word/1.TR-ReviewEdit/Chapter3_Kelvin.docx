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41576C70" w:rsidR="00383959" w:rsidRPr="00C223E8" w:rsidRDefault="00383959" w:rsidP="00A05364">
      <w:pPr>
        <w:pStyle w:val="BodyTextCont"/>
      </w:pPr>
      <w:r w:rsidRPr="00C223E8">
        <w:t xml:space="preserve">While this book is about building abstractions for a game engine, this chapter focuses on creating the fundamental abstractions to support drawing. Based on the soccer game example, </w:t>
      </w:r>
      <w:ins w:id="2" w:author="Kelvin Sung" w:date="2021-08-24T15:45:00Z">
        <w:r w:rsidR="001E3FC0">
          <w:t xml:space="preserve">the </w:t>
        </w:r>
      </w:ins>
      <w:del w:id="3" w:author="Kelvin Sung" w:date="2021-08-24T15:45:00Z">
        <w:r w:rsidRPr="00C223E8" w:rsidDel="001E3FC0">
          <w:delText xml:space="preserve">drawing </w:delText>
        </w:r>
      </w:del>
      <w:r w:rsidRPr="00C223E8">
        <w:t xml:space="preserve">support for </w:t>
      </w:r>
      <w:ins w:id="4" w:author="Kelvin Sung" w:date="2021-08-24T15:45:00Z">
        <w:r w:rsidR="001E3FC0" w:rsidRPr="00C223E8">
          <w:t xml:space="preserve">drawing </w:t>
        </w:r>
        <w:r w:rsidR="001E3FC0">
          <w:t xml:space="preserve">in </w:t>
        </w:r>
      </w:ins>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w:t>
      </w:r>
      <w:del w:id="5" w:author="Kelvin Sung" w:date="2021-08-24T15:46:00Z">
        <w:r w:rsidRPr="00C223E8" w:rsidDel="001E3FC0">
          <w:delText xml:space="preserve"> upon which they play</w:delText>
        </w:r>
      </w:del>
      <w:r w:rsidRPr="00C223E8">
        <w:t xml:space="preserve">.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88B3834"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del w:id="6" w:author="Kelvin Sung" w:date="2021-08-24T15:48:00Z">
        <w:r w:rsidRPr="00C223E8" w:rsidDel="001E3FC0">
          <w:delText xml:space="preserve">builds </w:delText>
        </w:r>
      </w:del>
      <w:ins w:id="7" w:author="Kelvin Sung" w:date="2021-08-24T15:48:00Z">
        <w:r w:rsidR="001E3FC0">
          <w:t>defines</w:t>
        </w:r>
        <w:r w:rsidR="001E3FC0" w:rsidRPr="00C223E8">
          <w:t xml:space="preserve"> </w:t>
        </w:r>
      </w:ins>
      <w:r w:rsidRPr="00C223E8">
        <w:t xml:space="preserve">JavaScript </w:t>
      </w:r>
      <w:del w:id="8" w:author="Kelvin Sung" w:date="2021-08-24T15:48:00Z">
        <w:r w:rsidRPr="00C223E8" w:rsidDel="001E3FC0">
          <w:lastRenderedPageBreak/>
          <w:delText xml:space="preserve">objects </w:delText>
        </w:r>
      </w:del>
      <w:ins w:id="9" w:author="Kelvin Sung" w:date="2021-08-24T15:48:00Z">
        <w:r w:rsidR="001E3FC0">
          <w:t xml:space="preserve">classes </w:t>
        </w:r>
      </w:ins>
      <w:r w:rsidRPr="00C223E8">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151720D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w:t>
      </w:r>
      <w:del w:id="10" w:author="Kelvin Sung" w:date="2021-08-24T15:52:00Z">
        <w:r w:rsidRPr="00C223E8" w:rsidDel="001E3FC0">
          <w:delText xml:space="preserve">can </w:delText>
        </w:r>
      </w:del>
      <w:ins w:id="11" w:author="Kelvin Sung" w:date="2021-08-24T15:52:00Z">
        <w:r w:rsidR="001E3FC0">
          <w:t xml:space="preserve">are </w:t>
        </w:r>
      </w:ins>
      <w:r w:rsidRPr="00C223E8">
        <w:t xml:space="preserve">actually </w:t>
      </w:r>
      <w:del w:id="12" w:author="Kelvin Sung" w:date="2021-08-24T15:52:00Z">
        <w:r w:rsidRPr="00C223E8" w:rsidDel="001E3FC0">
          <w:delText xml:space="preserve">be </w:delText>
        </w:r>
      </w:del>
      <w:r w:rsidRPr="00C223E8">
        <w:t xml:space="preserve">distractions to </w:t>
      </w:r>
      <w:del w:id="13" w:author="Kelvin Sung" w:date="2021-08-24T15:52:00Z">
        <w:r w:rsidRPr="00C223E8" w:rsidDel="001E3FC0">
          <w:delText xml:space="preserve">the </w:delText>
        </w:r>
      </w:del>
      <w:r w:rsidRPr="00C223E8">
        <w:t xml:space="preserve">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2086FA08" w:rsidR="00383959" w:rsidRPr="00C223E8" w:rsidRDefault="00383959" w:rsidP="00BC4335">
      <w:pPr>
        <w:pStyle w:val="Bullet"/>
      </w:pPr>
      <w:r w:rsidRPr="00C223E8">
        <w:t>To begin the process of building a</w:t>
      </w:r>
      <w:del w:id="14" w:author="Kelvin Sung" w:date="2021-08-24T16:08:00Z">
        <w:r w:rsidRPr="00C223E8" w:rsidDel="00E6766F">
          <w:delText>n</w:delText>
        </w:r>
      </w:del>
      <w:r w:rsidRPr="00C223E8">
        <w:t xml:space="preserve"> </w:t>
      </w:r>
      <w:r w:rsidR="00EB47E5">
        <w:t xml:space="preserve">class </w:t>
      </w:r>
      <w:del w:id="15" w:author="Kelvin Sung" w:date="2021-08-24T16:04:00Z">
        <w:r w:rsidR="00EB47E5" w:rsidRPr="00C223E8" w:rsidDel="00F41D0F">
          <w:delText xml:space="preserve"> </w:delText>
        </w:r>
      </w:del>
      <w:r w:rsidRPr="00C223E8">
        <w:t xml:space="preserve">to encapsulate </w:t>
      </w:r>
      <w:del w:id="16" w:author="Kelvin Sung" w:date="2021-08-24T16:08:00Z">
        <w:r w:rsidRPr="00C223E8" w:rsidDel="00E6766F">
          <w:delText xml:space="preserve">the </w:delText>
        </w:r>
      </w:del>
      <w:r w:rsidRPr="00C223E8">
        <w:t xml:space="preserve">drawing operations by first abstracting the </w:t>
      </w:r>
      <w:ins w:id="17" w:author="Kelvin Sung" w:date="2021-08-24T16:14:00Z">
        <w:r w:rsidR="00E849B6">
          <w:t xml:space="preserve">related </w:t>
        </w:r>
      </w:ins>
      <w:r w:rsidRPr="00C223E8">
        <w:t>drawing functionality</w:t>
      </w:r>
    </w:p>
    <w:p w14:paraId="6FBF627C" w14:textId="14C4CED8" w:rsidR="00383959" w:rsidRPr="00C223E8" w:rsidRDefault="00383959" w:rsidP="00BC4335">
      <w:pPr>
        <w:pStyle w:val="Bullet"/>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78B973AE"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ins w:id="18" w:author="Kelvin Sung" w:date="2021-08-24T16:35:00Z">
        <w:r w:rsidR="00A11A01">
          <w:t xml:space="preserve"> and will not be exported</w:t>
        </w:r>
      </w:ins>
      <w:ins w:id="19" w:author="Kelvin Sung" w:date="2021-08-24T16:36:00Z">
        <w:r w:rsidR="00A11A01">
          <w:t xml:space="preserve"> to the game developers</w:t>
        </w:r>
      </w:ins>
      <w:r>
        <w:t>.</w:t>
      </w:r>
      <w:ins w:id="20" w:author="Kelvin Sung" w:date="2021-08-24T16:35:00Z">
        <w:r w:rsidR="00A11A01">
          <w:t xml:space="preserve"> </w:t>
        </w:r>
      </w:ins>
    </w:p>
    <w:p w14:paraId="2B3F0E4F" w14:textId="753D5761"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 xml:space="preserve">The </w:t>
      </w:r>
      <w:del w:id="21" w:author="Kelvin Sung" w:date="2021-08-24T16:19:00Z">
        <w:r w:rsidR="00DB11D6" w:rsidDel="008A65BC">
          <w:delText xml:space="preserve">vertex </w:delText>
        </w:r>
      </w:del>
      <w:r w:rsidR="00DB11D6">
        <w:t xml:space="preserve">details of the </w:t>
      </w:r>
      <w:del w:id="22" w:author="Kelvin Sung" w:date="2021-08-24T16:19:00Z">
        <w:r w:rsidR="00DB11D6" w:rsidDel="008A65BC">
          <w:delText xml:space="preserve">drawing </w:delText>
        </w:r>
      </w:del>
      <w:r w:rsidR="00DB11D6">
        <w:t>primitive</w:t>
      </w:r>
      <w:ins w:id="23" w:author="Kelvin Sung" w:date="2021-08-24T16:19:00Z">
        <w:r w:rsidR="008A65BC">
          <w:t xml:space="preserve"> vertices</w:t>
        </w:r>
      </w:ins>
      <w:del w:id="24" w:author="Kelvin Sung" w:date="2021-08-24T16:19:00Z">
        <w:r w:rsidR="00DB11D6" w:rsidDel="008A65BC">
          <w:delText xml:space="preserve">s </w:delText>
        </w:r>
      </w:del>
      <w:ins w:id="25" w:author="Kelvin Sung" w:date="2021-08-24T16:19:00Z">
        <w:r w:rsidR="00EC30DC">
          <w:t xml:space="preserve"> </w:t>
        </w:r>
      </w:ins>
      <w:r w:rsidR="00DB11D6">
        <w:t>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455642">
        <w:rPr>
          <w:rStyle w:val="CodeInline"/>
          <w:rPrChange w:id="26" w:author="Kelvin Sung" w:date="2021-08-24T16:19:00Z">
            <w:rPr/>
          </w:rPrChange>
        </w:rPr>
        <w:t>gl.js</w:t>
      </w:r>
      <w:r>
        <w:t xml:space="preserve">,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lastRenderedPageBreak/>
        <w:t xml:space="preserve">    // store the results to the instance variable mGL</w:t>
      </w:r>
    </w:p>
    <w:p w14:paraId="30F566DC" w14:textId="77777777" w:rsidR="00DB11D6" w:rsidRDefault="00DB11D6" w:rsidP="00473D5A">
      <w:pPr>
        <w:pStyle w:val="Code"/>
      </w:pPr>
      <w:r>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27" w:author="Kelvin Sung" w:date="2021-08-24T16:28:00Z"/>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rsidP="000E7EA3">
      <w:pPr>
        <w:pStyle w:val="NoteTipCaution"/>
        <w:pPrChange w:id="28" w:author="Kelvin Sung" w:date="2021-08-24T16:28:00Z">
          <w:pPr>
            <w:pStyle w:val="BodyTextCont"/>
          </w:pPr>
        </w:pPrChange>
      </w:pPr>
      <w:ins w:id="29" w:author="Kelvin Sung" w:date="2021-08-24T16:29:00Z">
        <w:r w:rsidRPr="009E7AC3">
          <w:rPr>
            <w:rStyle w:val="Strong"/>
          </w:rPr>
          <w:t>Note</w:t>
        </w:r>
        <w:r>
          <w:t xml:space="preserve"> </w:t>
        </w:r>
      </w:ins>
      <w:ins w:id="30" w:author="Kelvin Sung" w:date="2021-08-24T16:22:00Z">
        <w:r w:rsidR="002A3A7F">
          <w:t xml:space="preserve">Recall </w:t>
        </w:r>
      </w:ins>
      <w:ins w:id="31" w:author="Kelvin Sung" w:date="2021-08-24T16:23:00Z">
        <w:r w:rsidR="002A3A7F">
          <w:t xml:space="preserve">from the previous chapter </w:t>
        </w:r>
      </w:ins>
      <w:ins w:id="32" w:author="Kelvin Sung" w:date="2021-08-24T16:22:00Z">
        <w:r w:rsidR="002A3A7F">
          <w:t xml:space="preserve">that </w:t>
        </w:r>
      </w:ins>
      <w:ins w:id="33" w:author="Kelvin Sung" w:date="2021-08-24T16:23:00Z">
        <w:r w:rsidR="002A3A7F">
          <w:t xml:space="preserve">the </w:t>
        </w:r>
        <w:r w:rsidR="002A3A7F" w:rsidRPr="002A3A7F">
          <w:rPr>
            <w:rStyle w:val="CodeInline"/>
            <w:rPrChange w:id="34" w:author="Kelvin Sung" w:date="2021-08-24T16:23:00Z">
              <w:rPr/>
            </w:rPrChange>
          </w:rPr>
          <w:t>SimpleShader</w:t>
        </w:r>
        <w:r w:rsidR="002A3A7F">
          <w:t xml:space="preserve"> class is defined in the </w:t>
        </w:r>
      </w:ins>
      <w:ins w:id="35" w:author="Kelvin Sung" w:date="2021-08-24T16:22:00Z">
        <w:r w:rsidR="002A3A7F" w:rsidRPr="002A3A7F">
          <w:rPr>
            <w:rStyle w:val="CodeInline"/>
            <w:rPrChange w:id="36" w:author="Kelvin Sung" w:date="2021-08-24T16:24:00Z">
              <w:rPr/>
            </w:rPrChange>
          </w:rPr>
          <w:t>simple_shader.js</w:t>
        </w:r>
        <w:r w:rsidR="002A3A7F">
          <w:t xml:space="preserve"> </w:t>
        </w:r>
      </w:ins>
      <w:ins w:id="37" w:author="Kelvin Sung" w:date="2021-08-24T16:23:00Z">
        <w:r w:rsidR="002A3A7F">
          <w:t xml:space="preserve">file </w:t>
        </w:r>
      </w:ins>
      <w:ins w:id="38" w:author="Kelvin Sung" w:date="2021-08-24T16:29:00Z">
        <w:r w:rsidR="00C2192B">
          <w:t>which is</w:t>
        </w:r>
      </w:ins>
      <w:ins w:id="39" w:author="Kelvin Sung" w:date="2021-08-24T16:23:00Z">
        <w:r w:rsidR="002A3A7F">
          <w:t xml:space="preserve"> located in the </w:t>
        </w:r>
        <w:proofErr w:type="spellStart"/>
        <w:r w:rsidR="002A3A7F" w:rsidRPr="002A3A7F">
          <w:rPr>
            <w:rStyle w:val="CodeInline"/>
            <w:rPrChange w:id="40" w:author="Kelvin Sung" w:date="2021-08-24T16:24:00Z">
              <w:rPr/>
            </w:rPrChange>
          </w:rPr>
          <w:t>src</w:t>
        </w:r>
      </w:ins>
      <w:proofErr w:type="spellEnd"/>
      <w:ins w:id="41" w:author="Kelvin Sung" w:date="2021-08-24T16:24:00Z">
        <w:r w:rsidR="002A3A7F" w:rsidRPr="002A3A7F">
          <w:rPr>
            <w:rStyle w:val="CodeInline"/>
            <w:rPrChange w:id="42" w:author="Kelvin Sung" w:date="2021-08-24T16:24:00Z">
              <w:rPr/>
            </w:rPrChange>
          </w:rPr>
          <w:t>/engine</w:t>
        </w:r>
        <w:r w:rsidR="002A3A7F">
          <w:t xml:space="preserve"> folder. </w:t>
        </w:r>
      </w:ins>
      <w:ins w:id="43" w:author="Kelvin Sung" w:date="2021-08-24T16:39:00Z">
        <w:r w:rsidR="005B1A84">
          <w:t xml:space="preserve">Remember to copy </w:t>
        </w:r>
      </w:ins>
      <w:ins w:id="44" w:author="Kelvin Sung" w:date="2021-08-24T16:48:00Z">
        <w:r w:rsidR="00ED300C">
          <w:t xml:space="preserve">all relevant </w:t>
        </w:r>
      </w:ins>
      <w:ins w:id="45" w:author="Kelvin Sung" w:date="2021-08-24T16:39:00Z">
        <w:r w:rsidR="005B1A84">
          <w:t>source code file</w:t>
        </w:r>
      </w:ins>
      <w:ins w:id="46" w:author="Kelvin Sung" w:date="2021-08-24T16:48:00Z">
        <w:r w:rsidR="00ED300C">
          <w:t>s</w:t>
        </w:r>
      </w:ins>
      <w:ins w:id="47" w:author="Kelvin Sung" w:date="2021-08-24T16:39:00Z">
        <w:r w:rsidR="005B1A84">
          <w:t xml:space="preserve"> from the previous project.</w:t>
        </w:r>
      </w:ins>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commentRangeStart w:id="48"/>
      <w:commentRangeStart w:id="49"/>
      <w:r>
        <w:t>import SimpleShader from "../simple_shader.js</w:t>
      </w:r>
      <w:commentRangeEnd w:id="48"/>
      <w:r w:rsidR="0079356B">
        <w:rPr>
          <w:rStyle w:val="CommentReference"/>
          <w:rFonts w:asciiTheme="minorHAnsi" w:hAnsiTheme="minorHAnsi"/>
          <w:noProof w:val="0"/>
        </w:rPr>
        <w:commentReference w:id="48"/>
      </w:r>
      <w:commentRangeEnd w:id="49"/>
      <w:r w:rsidR="00636D13">
        <w:rPr>
          <w:rStyle w:val="CommentReference"/>
          <w:rFonts w:asciiTheme="minorHAnsi" w:hAnsiTheme="minorHAnsi"/>
          <w:noProof w:val="0"/>
        </w:rPr>
        <w:commentReference w:id="49"/>
      </w:r>
      <w:r>
        <w:t>";</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78DCDBBC" w:rsidR="00A877E0" w:rsidRPr="00D42245" w:rsidRDefault="004E54B6" w:rsidP="004E54B6">
      <w:pPr>
        <w:pStyle w:val="BodyTextCont"/>
        <w:pPrChange w:id="50" w:author="Kelvin Sung" w:date="2021-08-24T16:40:00Z">
          <w:pPr>
            <w:pStyle w:val="BodyTextFirst"/>
          </w:pPr>
        </w:pPrChange>
      </w:pPr>
      <w:ins w:id="51" w:author="Kelvin Sung" w:date="2021-08-24T16:40:00Z">
        <w:r>
          <w:t xml:space="preserve">Since </w:t>
        </w:r>
      </w:ins>
      <w:ins w:id="52" w:author="Kelvin Sung" w:date="2021-08-24T16:39:00Z">
        <w:r w:rsidR="005B1A84">
          <w:t xml:space="preserve">it is </w:t>
        </w:r>
      </w:ins>
      <w:del w:id="53" w:author="Kelvin Sung" w:date="2021-08-24T16:39:00Z">
        <w:r w:rsidR="00655E3A" w:rsidDel="005B1A84">
          <w:delText>L</w:delText>
        </w:r>
      </w:del>
      <w:ins w:id="54" w:author="Kelvin Sung" w:date="2021-08-24T16:39:00Z">
        <w:r w:rsidR="005B1A84">
          <w:t>l</w:t>
        </w:r>
      </w:ins>
      <w:r w:rsidR="00655E3A">
        <w:t xml:space="preserve">ocated </w:t>
      </w:r>
      <w:del w:id="55" w:author="Kelvin Sung" w:date="2021-08-24T16:39:00Z">
        <w:r w:rsidR="00655E3A" w:rsidDel="005B1A84">
          <w:delText>with</w:delText>
        </w:r>
      </w:del>
      <w:r w:rsidR="00655E3A">
        <w:t xml:space="preserve">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rsidR="00655E3A">
        <w:t xml:space="preserve">folder, </w:t>
      </w:r>
      <w:ins w:id="56" w:author="Kelvin Sung" w:date="2021-08-24T16:38:00Z">
        <w:r w:rsidR="008C4FDB">
          <w:t xml:space="preserve">the </w:t>
        </w:r>
      </w:ins>
      <w:proofErr w:type="spellStart"/>
      <w:r w:rsidR="00655E3A" w:rsidRPr="00B14E9F">
        <w:rPr>
          <w:rStyle w:val="CodeInline"/>
        </w:rPr>
        <w:t>shader_resources</w:t>
      </w:r>
      <w:proofErr w:type="spellEnd"/>
      <w:r w:rsidR="00655E3A">
        <w:t xml:space="preserve"> </w:t>
      </w:r>
      <w:ins w:id="57" w:author="Kelvin Sung" w:date="2021-08-24T16:38:00Z">
        <w:r w:rsidR="008C4FDB">
          <w:t xml:space="preserve">module </w:t>
        </w:r>
      </w:ins>
      <w:r w:rsidR="00655E3A">
        <w:t xml:space="preserve">defines shaders </w:t>
      </w:r>
      <w:r w:rsidR="00B05756">
        <w:t xml:space="preserve">that can be </w:t>
      </w:r>
      <w:r w:rsidR="00655E3A">
        <w:t>shar</w:t>
      </w:r>
      <w:r w:rsidR="00B05756">
        <w:t>ed</w:t>
      </w:r>
      <w:r w:rsidR="00655E3A">
        <w:t xml:space="preserve"> within and </w:t>
      </w:r>
      <w:r w:rsidR="00B05756">
        <w:t>can</w:t>
      </w:r>
      <w:r w:rsidR="00655E3A">
        <w:t>not be access</w:t>
      </w:r>
      <w:ins w:id="58" w:author="Kelvin Sung" w:date="2021-08-24T16:38:00Z">
        <w:r w:rsidR="00665B96">
          <w:t>ed</w:t>
        </w:r>
      </w:ins>
      <w:del w:id="59" w:author="Kelvin Sung" w:date="2021-08-24T16:38:00Z">
        <w:r w:rsidR="00655E3A" w:rsidDel="00665B96">
          <w:delText>ible</w:delText>
        </w:r>
      </w:del>
      <w:r w:rsidR="00655E3A">
        <w:t xml:space="preserve"> from the client</w:t>
      </w:r>
      <w:r w:rsidR="00B05756">
        <w:t>s</w:t>
      </w:r>
      <w:r w:rsidR="00655E3A">
        <w:t xml:space="preserve"> of the game engine.</w:t>
      </w:r>
      <w:r w:rsidR="00106C9B">
        <w:t xml:space="preserve"> </w:t>
      </w:r>
      <w:del w:id="60" w:author="Kelvin Sung" w:date="2021-08-24T16:39:00Z">
        <w:r w:rsidR="00106C9B" w:rsidDel="00665B96">
          <w:delText xml:space="preserve">Remember to copy the </w:delText>
        </w:r>
        <w:r w:rsidR="00106C9B" w:rsidRPr="00BC00E6" w:rsidDel="00665B96">
          <w:rPr>
            <w:rStyle w:val="CodeInline"/>
          </w:rPr>
          <w:delText>simple_shader.js</w:delText>
        </w:r>
        <w:r w:rsidR="00106C9B" w:rsidDel="00665B96">
          <w:delText xml:space="preserve"> source code file from the previous project.</w:delText>
        </w:r>
      </w:del>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6AE855DF" w:rsidR="00D23BBC" w:rsidRDefault="00961FD2" w:rsidP="00903F79">
      <w:pPr>
        <w:pStyle w:val="BodyTextFirst"/>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ins w:id="61" w:author="Kelvin Sung" w:date="2021-08-24T16:41:00Z">
        <w:r w:rsidR="004E54B6">
          <w:t xml:space="preserve">all </w:t>
        </w:r>
      </w:ins>
      <w:del w:id="62" w:author="Kelvin Sung" w:date="2021-08-24T16:41:00Z">
        <w:r w:rsidR="006F5AEE" w:rsidDel="004E54B6">
          <w:delText xml:space="preserve">the needed </w:delText>
        </w:r>
      </w:del>
      <w:r w:rsidR="006F5AEE">
        <w:t>components and functionality from the engine to build the game.</w:t>
      </w:r>
    </w:p>
    <w:p w14:paraId="5126208C" w14:textId="798A2CD7"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lastRenderedPageBreak/>
        <w:t>}</w:t>
      </w:r>
    </w:p>
    <w:p w14:paraId="5E60DB9C" w14:textId="26FF3DB1" w:rsidR="00897560" w:rsidRDefault="00897560" w:rsidP="00BC00E6">
      <w:pPr>
        <w:pStyle w:val="NumList"/>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include the appropriate </w:t>
      </w:r>
      <w:r w:rsidR="005A7CA7" w:rsidRPr="00FD71FF">
        <w:rPr>
          <w:rStyle w:val="CodeInline"/>
        </w:rPr>
        <w:t>import</w:t>
      </w:r>
      <w:r w:rsidR="005A7CA7">
        <w:t xml:space="preserve"> and </w:t>
      </w:r>
      <w:r w:rsidR="005A7CA7" w:rsidRPr="00FD71FF">
        <w:rPr>
          <w:rStyle w:val="CodeInline"/>
        </w:rPr>
        <w:t>export</w:t>
      </w:r>
      <w:r w:rsidR="005A7CA7">
        <w:t xml:space="preserve"> statements</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5B7AB678" w:rsidR="002C60F5" w:rsidRPr="00E542E1" w:rsidRDefault="005F5FBA" w:rsidP="00062278">
      <w:pPr>
        <w:pStyle w:val="BodyTextCont"/>
        <w:pPrChange w:id="63" w:author="Kelvin Sung" w:date="2021-08-24T16:42:00Z">
          <w:pPr>
            <w:pStyle w:val="BodyTextFirst"/>
          </w:pPr>
        </w:pPrChange>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ins w:id="64" w:author="Kelvin Sung" w:date="2021-08-24T16:43:00Z">
        <w:r w:rsidR="00062278">
          <w:t xml:space="preserve"> Lastly, notice that </w:t>
        </w:r>
      </w:ins>
      <w:ins w:id="65" w:author="Kelvin Sung" w:date="2021-08-24T16:44:00Z">
        <w:r w:rsidR="00062278">
          <w:t xml:space="preserve">the game engine internal </w:t>
        </w:r>
      </w:ins>
      <w:ins w:id="66" w:author="Kelvin Sung" w:date="2021-08-24T16:43:00Z">
        <w:r w:rsidR="00062278">
          <w:t xml:space="preserve">functionality defined in the </w:t>
        </w:r>
        <w:r w:rsidR="00062278" w:rsidRPr="00062278">
          <w:rPr>
            <w:rStyle w:val="CodeInline"/>
            <w:rPrChange w:id="67" w:author="Kelvin Sung" w:date="2021-08-24T16:44:00Z">
              <w:rPr/>
            </w:rPrChange>
          </w:rPr>
          <w:t>engine/</w:t>
        </w:r>
        <w:proofErr w:type="spellStart"/>
        <w:r w:rsidR="00062278" w:rsidRPr="00062278">
          <w:rPr>
            <w:rStyle w:val="CodeInline"/>
            <w:rPrChange w:id="68" w:author="Kelvin Sung" w:date="2021-08-24T16:44:00Z">
              <w:rPr/>
            </w:rPrChange>
          </w:rPr>
          <w:t>src</w:t>
        </w:r>
        <w:proofErr w:type="spellEnd"/>
        <w:r w:rsidR="00062278" w:rsidRPr="00062278">
          <w:rPr>
            <w:rStyle w:val="CodeInline"/>
            <w:rPrChange w:id="69" w:author="Kelvin Sung" w:date="2021-08-24T16:44:00Z">
              <w:rPr/>
            </w:rPrChange>
          </w:rPr>
          <w:t>/core</w:t>
        </w:r>
        <w:r w:rsidR="00062278">
          <w:t xml:space="preserve"> folder</w:t>
        </w:r>
      </w:ins>
      <w:ins w:id="70" w:author="Kelvin Sung" w:date="2021-08-24T16:46:00Z">
        <w:r w:rsidR="00062278">
          <w:t xml:space="preserve">, the </w:t>
        </w:r>
      </w:ins>
      <w:proofErr w:type="spellStart"/>
      <w:ins w:id="71" w:author="Kelvin Sung" w:date="2021-08-24T16:45:00Z">
        <w:r w:rsidR="00062278" w:rsidRPr="00062278">
          <w:rPr>
            <w:rStyle w:val="CodeInline"/>
            <w:rPrChange w:id="72" w:author="Kelvin Sung" w:date="2021-08-24T16:46:00Z">
              <w:rPr/>
            </w:rPrChange>
          </w:rPr>
          <w:t>glSys</w:t>
        </w:r>
        <w:proofErr w:type="spellEnd"/>
        <w:r w:rsidR="00062278">
          <w:t xml:space="preserve">, </w:t>
        </w:r>
      </w:ins>
      <w:proofErr w:type="spellStart"/>
      <w:ins w:id="73" w:author="Kelvin Sung" w:date="2021-08-24T16:44:00Z">
        <w:r w:rsidR="00062278" w:rsidRPr="00062278">
          <w:rPr>
            <w:rStyle w:val="CodeInline"/>
            <w:rPrChange w:id="74" w:author="Kelvin Sung" w:date="2021-08-24T16:46:00Z">
              <w:rPr/>
            </w:rPrChange>
          </w:rPr>
          <w:t>vertex</w:t>
        </w:r>
      </w:ins>
      <w:ins w:id="75" w:author="Kelvin Sung" w:date="2021-08-24T16:45:00Z">
        <w:r w:rsidR="00062278" w:rsidRPr="00062278">
          <w:rPr>
            <w:rStyle w:val="CodeInline"/>
            <w:rPrChange w:id="76" w:author="Kelvin Sung" w:date="2021-08-24T16:46:00Z">
              <w:rPr/>
            </w:rPrChange>
          </w:rPr>
          <w:t>B</w:t>
        </w:r>
      </w:ins>
      <w:ins w:id="77" w:author="Kelvin Sung" w:date="2021-08-24T16:44:00Z">
        <w:r w:rsidR="00062278" w:rsidRPr="00062278">
          <w:rPr>
            <w:rStyle w:val="CodeInline"/>
            <w:rPrChange w:id="78" w:author="Kelvin Sung" w:date="2021-08-24T16:46:00Z">
              <w:rPr/>
            </w:rPrChange>
          </w:rPr>
          <w:t>uffer</w:t>
        </w:r>
      </w:ins>
      <w:proofErr w:type="spellEnd"/>
      <w:ins w:id="79" w:author="Kelvin Sung" w:date="2021-08-24T16:45:00Z">
        <w:r w:rsidR="00062278">
          <w:t xml:space="preserve"> and </w:t>
        </w:r>
        <w:proofErr w:type="spellStart"/>
        <w:r w:rsidR="00062278" w:rsidRPr="00062278">
          <w:rPr>
            <w:rStyle w:val="CodeInline"/>
            <w:rPrChange w:id="80" w:author="Kelvin Sung" w:date="2021-08-24T16:46:00Z">
              <w:rPr/>
            </w:rPrChange>
          </w:rPr>
          <w:t>shaderResources</w:t>
        </w:r>
      </w:ins>
      <w:proofErr w:type="spellEnd"/>
      <w:ins w:id="81" w:author="Kelvin Sung" w:date="2021-08-24T16:46:00Z">
        <w:r w:rsidR="00062278">
          <w:t xml:space="preserve"> modules</w:t>
        </w:r>
      </w:ins>
      <w:ins w:id="82" w:author="Kelvin Sung" w:date="2021-08-24T16:44:00Z">
        <w:r w:rsidR="00062278">
          <w:t xml:space="preserve"> </w:t>
        </w:r>
      </w:ins>
      <w:ins w:id="83" w:author="Kelvin Sung" w:date="2021-08-24T16:43:00Z">
        <w:r w:rsidR="00062278">
          <w:t xml:space="preserve">are </w:t>
        </w:r>
      </w:ins>
      <w:ins w:id="84" w:author="Kelvin Sung" w:date="2021-08-24T16:45:00Z">
        <w:r w:rsidR="00062278">
          <w:t xml:space="preserve">not </w:t>
        </w:r>
      </w:ins>
      <w:ins w:id="85" w:author="Kelvin Sung" w:date="2021-08-24T16:43:00Z">
        <w:r w:rsidR="00062278">
          <w:t xml:space="preserve">exported by </w:t>
        </w:r>
        <w:r w:rsidR="00062278" w:rsidRPr="00062278">
          <w:rPr>
            <w:rStyle w:val="CodeInline"/>
            <w:rPrChange w:id="86" w:author="Kelvin Sung" w:date="2021-08-24T16:47:00Z">
              <w:rPr/>
            </w:rPrChange>
          </w:rPr>
          <w:t>index.js</w:t>
        </w:r>
      </w:ins>
      <w:ins w:id="87" w:author="Kelvin Sung" w:date="2021-08-24T16:45:00Z">
        <w:r w:rsidR="00062278">
          <w:t xml:space="preserve"> and thus are not accessible by the game developers.</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0F4E3077"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ins w:id="88" w:author="Kelvin Sung" w:date="2021-08-24T16:50:00Z">
        <w:r w:rsidR="00977DAA">
          <w:rPr>
            <w:rStyle w:val="CodeInline"/>
          </w:rPr>
          <w:t>d</w:t>
        </w:r>
      </w:ins>
      <w:r w:rsidR="00C94171" w:rsidRPr="00B14E9F">
        <w:rPr>
          <w:rStyle w:val="CodeInline"/>
        </w:rPr>
        <w:t>re_resoruces.js</w:t>
      </w:r>
      <w:r w:rsidR="00C94171">
        <w:t xml:space="preserve">, </w:t>
      </w:r>
      <w:r w:rsidRPr="00C223E8">
        <w:t xml:space="preserve">and </w:t>
      </w:r>
      <w:del w:id="89" w:author="Kelvin Sung" w:date="2021-08-24T16:57:00Z">
        <w:r w:rsidRPr="00C223E8" w:rsidDel="00167795">
          <w:delText xml:space="preserve">create </w:delText>
        </w:r>
      </w:del>
      <w:ins w:id="90" w:author="Kelvin Sung" w:date="2021-08-24T16:57:00Z">
        <w:r w:rsidR="00167795">
          <w:t xml:space="preserve">define the </w:t>
        </w:r>
        <w:r w:rsidR="00167795" w:rsidRPr="00167795">
          <w:rPr>
            <w:rStyle w:val="CodeInline"/>
            <w:rPrChange w:id="91" w:author="Kelvin Sung" w:date="2021-08-24T16:57:00Z">
              <w:rPr/>
            </w:rPrChange>
          </w:rPr>
          <w:t>Renderable</w:t>
        </w:r>
        <w:r w:rsidR="00167795">
          <w:t xml:space="preserve"> class with </w:t>
        </w:r>
      </w:ins>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r>
        <w:rPr>
          <w:noProof w:val="0"/>
        </w:rPr>
        <w:t xml:space="preserve">    …</w:t>
      </w:r>
    </w:p>
    <w:p w14:paraId="5D0CD6C4" w14:textId="5097F7CA" w:rsidR="00886E78" w:rsidRPr="00C223E8" w:rsidRDefault="00886E78">
      <w:pPr>
        <w:pStyle w:val="Code"/>
        <w:rPr>
          <w:noProof w:val="0"/>
        </w:rPr>
      </w:pPr>
      <w:r>
        <w:rPr>
          <w:noProof w:val="0"/>
        </w:rPr>
        <w:lastRenderedPageBreak/>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5CAF9557"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AE1213F"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ins w:id="92" w:author="Kelvin Sung" w:date="2021-08-24T17:00:00Z">
        <w:r w:rsidR="00AD07A3">
          <w:rPr>
            <w:rStyle w:val="CodeInline"/>
          </w:rPr>
          <w:t>(</w:t>
        </w:r>
        <w:proofErr w:type="gramEnd"/>
        <w:r w:rsidR="00AD07A3">
          <w:rPr>
            <w:rStyle w:val="CodeInline"/>
          </w:rPr>
          <w:t>)</w:t>
        </w:r>
      </w:ins>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del w:id="93" w:author="Kelvin Sung" w:date="2021-08-24T17:00:00Z">
        <w:r w:rsidR="00EF44C1" w:rsidRPr="00C223E8" w:rsidDel="00F029D8">
          <w:delText xml:space="preserve">will </w:delText>
        </w:r>
      </w:del>
      <w:ins w:id="94" w:author="Kelvin Sung" w:date="2021-08-24T17:00:00Z">
        <w:r w:rsidR="00F029D8">
          <w:t xml:space="preserve">are </w:t>
        </w:r>
      </w:ins>
      <w:r w:rsidR="00EF44C1" w:rsidRPr="00C223E8">
        <w:t xml:space="preserve">only </w:t>
      </w:r>
      <w:del w:id="95" w:author="Kelvin Sung" w:date="2021-08-24T17:00:00Z">
        <w:r w:rsidR="00EF44C1" w:rsidRPr="00C223E8" w:rsidDel="00F029D8">
          <w:delText xml:space="preserve">be </w:delText>
        </w:r>
      </w:del>
      <w:r w:rsidR="00EF44C1" w:rsidRPr="00C223E8">
        <w:t xml:space="preserve">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w:t>
      </w:r>
      <w:bookmarkStart w:id="96" w:name="_GoBack"/>
      <w:r w:rsidRPr="00C223E8">
        <w:t xml:space="preserve">a </w:t>
      </w:r>
      <w:r w:rsidR="00910AE5">
        <w:t>Renderable</w:t>
      </w:r>
      <w:r w:rsidRPr="00C223E8">
        <w:t xml:space="preserve"> </w:t>
      </w:r>
      <w:bookmarkEnd w:id="96"/>
      <w:r w:rsidRPr="00C223E8">
        <w:t xml:space="preserve">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05pt;height:1in;mso-width-percent:0;mso-height-percent:0;mso-width-percent:0;mso-height-percent:0" o:ole="">
            <v:imagedata r:id="rId19" o:title=""/>
          </v:shape>
          <o:OLEObject Type="Embed" ProgID="Equation.DSMT4" ShapeID="_x0000_i1025" DrawAspect="Content" ObjectID="_1691329805" r:id="rId20"/>
        </w:object>
      </w:r>
    </w:p>
    <w:p w14:paraId="6730AC33" w14:textId="19BBB527" w:rsidR="00383959" w:rsidRPr="00C223E8" w:rsidRDefault="00760735" w:rsidP="00F9439C">
      <w:pPr>
        <w:pStyle w:val="BodyTextFirst"/>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1.15pt;height:1in;mso-width-percent:0;mso-height-percent:0;mso-width-percent:0;mso-height-percent:0" o:ole="">
            <v:imagedata r:id="rId21" o:title=""/>
          </v:shape>
          <o:OLEObject Type="Embed" ProgID="Equation.DSMT4" ShapeID="_x0000_i1026" DrawAspect="Content" ObjectID="_1691329806"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F41D0F"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F41D0F"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F41D0F"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lastRenderedPageBreak/>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97"/>
      <w:proofErr w:type="spellStart"/>
      <w:r w:rsidR="00055C8D">
        <w:rPr>
          <w:noProof w:val="0"/>
        </w:rPr>
        <w:t>uModelXformMatrix</w:t>
      </w:r>
      <w:commentRangeEnd w:id="97"/>
      <w:proofErr w:type="spellEnd"/>
      <w:r w:rsidR="00AB1908">
        <w:rPr>
          <w:rStyle w:val="CommentReference"/>
          <w:rFonts w:asciiTheme="minorHAnsi" w:hAnsiTheme="minorHAnsi"/>
          <w:noProof w:val="0"/>
        </w:rPr>
        <w:commentReference w:id="97"/>
      </w:r>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lastRenderedPageBreak/>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lastRenderedPageBreak/>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w:t>
      </w:r>
      <w:r w:rsidRPr="00C223E8">
        <w:lastRenderedPageBreak/>
        <w:t>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E62D9BD"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lastRenderedPageBreak/>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0147E4E1"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Pr="00C223E8">
        <w:t>so it can encapsulate the matrix transformation functionality</w:t>
      </w:r>
    </w:p>
    <w:p w14:paraId="2E67189C" w14:textId="3E244E93"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1E73825"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lastRenderedPageBreak/>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lastRenderedPageBreak/>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lastRenderedPageBreak/>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w:t>
      </w:r>
      <w:r w:rsidR="00DA318D" w:rsidRPr="00C223E8">
        <w:lastRenderedPageBreak/>
        <w:t>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lastRenderedPageBreak/>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lastRenderedPageBreak/>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676D5813" w:rsidR="00774352" w:rsidRPr="00001FF1" w:rsidRDefault="00774352" w:rsidP="00001FF1">
      <w:pPr>
        <w:pStyle w:val="Code"/>
        <w:rPr>
          <w:rStyle w:val="CodeBold"/>
          <w:rFonts w:ascii="TheSansMonoConNormal" w:hAnsi="TheSansMonoConNormal"/>
        </w:rPr>
      </w:pPr>
      <w:r w:rsidRPr="00867CEC">
        <w:rPr>
          <w:rStyle w:val="CodeBold"/>
        </w:rPr>
        <w:t xml:space="preserve">       </w:t>
      </w:r>
      <w:r w:rsidR="0052144A">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w:t>
      </w:r>
      <w:r w:rsidRPr="00C223E8">
        <w:lastRenderedPageBreak/>
        <w:t xml:space="preserve">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lastRenderedPageBreak/>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r>
        <w:rPr>
          <w:noProof w:val="0"/>
        </w:rPr>
        <w:t>…</w:t>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lastRenderedPageBreak/>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lastRenderedPageBreak/>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lastRenderedPageBreak/>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3E984F85" w:rsidR="00774352" w:rsidRPr="00C223E8" w:rsidRDefault="00774352" w:rsidP="00774352">
      <w:pPr>
        <w:pStyle w:val="Bullet"/>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0F24771E" w:rsidR="00774352" w:rsidRPr="00C223E8" w:rsidRDefault="00774352" w:rsidP="00774352">
      <w:pPr>
        <w:pStyle w:val="BodyTextFirst"/>
      </w:pPr>
      <w:r w:rsidRPr="00C223E8">
        <w:t xml:space="preserve">The </w:t>
      </w:r>
      <w:r w:rsidRPr="00C223E8">
        <w:rPr>
          <w:rStyle w:val="CodeInline"/>
        </w:rPr>
        <w:t>Camera</w:t>
      </w:r>
      <w:r w:rsidRPr="00C223E8">
        <w:t xml:space="preserve"> </w:t>
      </w:r>
      <w:r w:rsidR="00CD2ED9">
        <w:t>class</w:t>
      </w:r>
      <w:r w:rsidR="00CD2ED9" w:rsidRPr="00C223E8">
        <w:t xml:space="preserve"> </w:t>
      </w:r>
      <w:r w:rsidRPr="00C223E8">
        <w:t xml:space="preserve">basically encapsulates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pPr>
      <w:r w:rsidRPr="00C223E8">
        <w:lastRenderedPageBreak/>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p>
    <w:p w14:paraId="4E24A0A1" w14:textId="6E3316A7" w:rsidR="00667B75" w:rsidRPr="00C223E8" w:rsidRDefault="00667B75">
      <w:pPr>
        <w:pStyle w:val="Code"/>
        <w:rPr>
          <w:noProof w:val="0"/>
        </w:rPr>
      </w:pPr>
      <w:r>
        <w:rPr>
          <w:noProof w:val="0"/>
        </w:rPr>
        <w:t>}</w:t>
      </w:r>
    </w:p>
    <w:p w14:paraId="0FF28150" w14:textId="15E3F1D1" w:rsidR="00774352" w:rsidRPr="00C223E8" w:rsidRDefault="00774352" w:rsidP="00F9439C">
      <w:pPr>
        <w:pStyle w:val="BodyTextFirst"/>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lastRenderedPageBreak/>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lastRenderedPageBreak/>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t>// Step B3: first operation to perform is to translate camera center to the origin</w:t>
      </w:r>
    </w:p>
    <w:p w14:paraId="3961454B" w14:textId="77777777" w:rsidR="00267E34"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xml:space="preserve">, </w:t>
      </w:r>
    </w:p>
    <w:p w14:paraId="2602138A" w14:textId="4DCE07C9" w:rsidR="00774352" w:rsidRPr="00C223E8" w:rsidRDefault="00267E34" w:rsidP="00774352">
      <w:pPr>
        <w:pStyle w:val="Code"/>
        <w:rPr>
          <w:noProof w:val="0"/>
        </w:rPr>
      </w:pPr>
      <w:r>
        <w:rPr>
          <w:noProof w:val="0"/>
        </w:rPr>
        <w:t xml:space="preserve">           </w:t>
      </w:r>
      <w:r w:rsidR="00774352">
        <w:rPr>
          <w:noProof w:val="0"/>
        </w:rPr>
        <w:t>vec3.fromValues(-</w:t>
      </w:r>
      <w:proofErr w:type="spellStart"/>
      <w:proofErr w:type="gramStart"/>
      <w:r w:rsidR="00774352">
        <w:rPr>
          <w:noProof w:val="0"/>
        </w:rPr>
        <w:t>this.mWCCenter</w:t>
      </w:r>
      <w:proofErr w:type="spellEnd"/>
      <w:proofErr w:type="gramEnd"/>
      <w:r w:rsidR="00774352">
        <w:rPr>
          <w:noProof w:val="0"/>
        </w:rPr>
        <w:t>[0], -</w:t>
      </w:r>
      <w:proofErr w:type="spellStart"/>
      <w:r w:rsidR="00774352">
        <w:rPr>
          <w:noProof w:val="0"/>
        </w:rPr>
        <w:t>this.mWCCenter</w:t>
      </w:r>
      <w:proofErr w:type="spellEnd"/>
      <w:r w:rsidR="00774352">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439716F8"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w:t>
      </w:r>
      <w:r w:rsidR="00CD2ED9">
        <w:t>class</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lastRenderedPageBreak/>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r w:rsidR="00774352" w:rsidRPr="00F3579A">
        <w:rPr>
          <w:noProof w:val="0"/>
        </w:rPr>
        <w:t>…</w:t>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lastRenderedPageBreak/>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lastRenderedPageBreak/>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ma, Yogendra" w:date="2021-08-24T00:22:00Z" w:initials="SY">
    <w:p w14:paraId="5A7735EB" w14:textId="71A86838" w:rsidR="00F41D0F" w:rsidRDefault="00F41D0F">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F41D0F" w:rsidRDefault="00F41D0F" w:rsidP="007B1E14">
      <w:pPr>
        <w:pStyle w:val="CommentText"/>
      </w:pPr>
      <w:r>
        <w:rPr>
          <w:rStyle w:val="CommentReference"/>
        </w:rPr>
        <w:annotationRef/>
      </w:r>
      <w:r>
        <w:t xml:space="preserve">Thank you for the very kind words. </w:t>
      </w:r>
    </w:p>
    <w:p w14:paraId="41DEE347" w14:textId="77777777" w:rsidR="00F41D0F" w:rsidRDefault="00F41D0F" w:rsidP="007B1E14">
      <w:pPr>
        <w:pStyle w:val="CommentText"/>
      </w:pPr>
    </w:p>
    <w:p w14:paraId="34F8A235" w14:textId="04BDD354" w:rsidR="00F41D0F" w:rsidRDefault="00F41D0F" w:rsidP="007B1E14">
      <w:pPr>
        <w:pStyle w:val="CommentText"/>
      </w:pPr>
      <w:r>
        <w:t>I am a little confused by the mention of “camera rotation.” This chapter does not cover camera manipulation. Do you mean camera “abstraction”?</w:t>
      </w:r>
    </w:p>
  </w:comment>
  <w:comment w:id="48" w:author="Sharma, Yogendra" w:date="2021-08-24T00:16:00Z" w:initials="SY">
    <w:p w14:paraId="26A077C3" w14:textId="05C66199" w:rsidR="00F41D0F" w:rsidRDefault="00F41D0F">
      <w:pPr>
        <w:pStyle w:val="CommentText"/>
      </w:pPr>
      <w:r>
        <w:rPr>
          <w:rStyle w:val="CommentReference"/>
        </w:rPr>
        <w:annotationRef/>
      </w:r>
      <w:r>
        <w:t xml:space="preserve">In which step, you create simple_shader.js </w:t>
      </w:r>
      <w:proofErr w:type="gramStart"/>
      <w:r>
        <w:t>file ?</w:t>
      </w:r>
      <w:proofErr w:type="gramEnd"/>
    </w:p>
  </w:comment>
  <w:comment w:id="49" w:author="Kelvin Sung" w:date="2021-08-24T16:24:00Z" w:initials="KS">
    <w:p w14:paraId="03BF1098" w14:textId="527A6E0B" w:rsidR="00636D13" w:rsidRDefault="00636D13">
      <w:pPr>
        <w:pStyle w:val="CommentText"/>
      </w:pPr>
      <w:r>
        <w:rPr>
          <w:rStyle w:val="CommentReference"/>
        </w:rPr>
        <w:annotationRef/>
      </w:r>
      <w:r>
        <w:t xml:space="preserve">This was the subject of discussion </w:t>
      </w:r>
      <w:r w:rsidR="00DD2F52">
        <w:t xml:space="preserve">and the content of this </w:t>
      </w:r>
      <w:r w:rsidR="00800F7C">
        <w:t xml:space="preserve">file </w:t>
      </w:r>
      <w:r w:rsidR="00DD2F52">
        <w:t xml:space="preserve">was defined </w:t>
      </w:r>
      <w:r w:rsidR="00B13635">
        <w:t xml:space="preserve">incrementally </w:t>
      </w:r>
      <w:r>
        <w:t>from Example 2.4 (</w:t>
      </w:r>
      <w:proofErr w:type="spellStart"/>
      <w:r>
        <w:t>javascript_objcet</w:t>
      </w:r>
      <w:proofErr w:type="spellEnd"/>
      <w:r>
        <w:t xml:space="preserve">) to </w:t>
      </w:r>
      <w:r w:rsidR="00DA111C">
        <w:t>E</w:t>
      </w:r>
      <w:r>
        <w:t>xample 2.6 (</w:t>
      </w:r>
      <w:proofErr w:type="spellStart"/>
      <w:r>
        <w:t>parameterized_fragment_shader</w:t>
      </w:r>
      <w:proofErr w:type="spellEnd"/>
      <w:r>
        <w:t xml:space="preserve">). </w:t>
      </w:r>
      <w:r w:rsidR="00472472">
        <w:t>A</w:t>
      </w:r>
      <w:r w:rsidR="00486FD0">
        <w:t xml:space="preserve"> new note has been added to remind the readers</w:t>
      </w:r>
      <w:r>
        <w:t>.</w:t>
      </w:r>
    </w:p>
  </w:comment>
  <w:comment w:id="97" w:author="Sharma, Yogendra" w:date="2021-08-24T00:20:00Z" w:initials="SY">
    <w:p w14:paraId="0B1344B9" w14:textId="38557BED" w:rsidR="00F41D0F" w:rsidRDefault="00F41D0F">
      <w:pPr>
        <w:pStyle w:val="CommentText"/>
      </w:pPr>
      <w:r>
        <w:rPr>
          <w:rStyle w:val="CommentReference"/>
        </w:rPr>
        <w:annotationRef/>
      </w:r>
      <w:r>
        <w:t>Please add the reference links for APIs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7735EB" w15:done="0"/>
  <w15:commentEx w15:paraId="34F8A235" w15:paraIdParent="5A7735EB" w15:done="0"/>
  <w15:commentEx w15:paraId="26A077C3" w15:done="0"/>
  <w15:commentEx w15:paraId="03BF1098" w15:paraIdParent="26A077C3" w15:done="0"/>
  <w15:commentEx w15:paraId="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EBA3A" w16cex:dateUtc="2021-08-23T18:52:00Z"/>
  <w16cex:commentExtensible w16cex:durableId="24CEB8CD" w16cex:dateUtc="2021-08-23T18:46: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26A077C3" w16cid:durableId="24CEB8CD"/>
  <w16cid:commentId w16cid:paraId="03BF1098" w16cid:durableId="24CF9BC0"/>
  <w16cid:commentId w16cid:paraId="0B1344B9" w16cid:durableId="24CEB9B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151B1" w14:textId="77777777" w:rsidR="00761BD2" w:rsidRDefault="00761BD2">
      <w:r>
        <w:separator/>
      </w:r>
    </w:p>
  </w:endnote>
  <w:endnote w:type="continuationSeparator" w:id="0">
    <w:p w14:paraId="182691F5" w14:textId="77777777" w:rsidR="00761BD2" w:rsidRDefault="00761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69B69BD-EA05-46CF-81D1-0FCFC8481974}"/>
    <w:embedBold r:id="rId2" w:fontKey="{EE5C96F8-8E51-4E1B-9028-031C7A3F357E}"/>
    <w:embedItalic r:id="rId3" w:fontKey="{50FE8E08-D065-432A-8417-1B21F9D3FF2E}"/>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FCE76A12-B1BE-4E07-81A9-08158D3AE0F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F97586E0-9156-4280-B748-FED3B378754D}"/>
    <w:embedItalic r:id="rId6" w:fontKey="{888CA2D8-7479-4885-8E22-B79C4A3592E8}"/>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Arial Black"/>
    <w:charset w:val="00"/>
    <w:family w:val="auto"/>
    <w:pitch w:val="default"/>
  </w:font>
  <w:font w:name="Utopia Bold">
    <w:altName w:val="Courier New"/>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6FEC6FDD-6305-4DED-A203-B70781538678}"/>
    <w:embedBold r:id="rId8" w:fontKey="{FB4CD19A-041A-4A0E-BD9F-FB39D6E0326D}"/>
  </w:font>
  <w:font w:name="Bookman Old Style">
    <w:panose1 w:val="02050604050505020204"/>
    <w:charset w:val="00"/>
    <w:family w:val="roman"/>
    <w:pitch w:val="variable"/>
    <w:sig w:usb0="00000287" w:usb1="00000000" w:usb2="00000000" w:usb3="00000000" w:csb0="0000009F" w:csb1="00000000"/>
    <w:embedBold r:id="rId9" w:fontKey="{DE338F85-0195-403C-B2B2-42A147CDC67B}"/>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F3C7E447-3C06-44C1-84F4-0DF8EA326853}"/>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1C7E91E1-7AA6-4996-BA71-F4C007B0A80B}"/>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F2C953D1-B685-422F-821F-38D8720D9DA9}"/>
  </w:font>
  <w:font w:name="Cambria">
    <w:panose1 w:val="02040503050406030204"/>
    <w:charset w:val="00"/>
    <w:family w:val="roman"/>
    <w:pitch w:val="variable"/>
    <w:sig w:usb0="E00006FF" w:usb1="420024FF" w:usb2="02000000" w:usb3="00000000" w:csb0="0000019F" w:csb1="00000000"/>
    <w:embedRegular r:id="rId13" w:fontKey="{279B1F21-8ABC-4975-AF08-25C907EAC9CD}"/>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A9DF56A5-7163-42EB-ACD8-D755C0915EF3}"/>
    <w:embedItalic r:id="rId15" w:fontKey="{9D8B4CC3-16ED-4B1D-B42E-5C06201D1B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4DE0DB58" w:rsidR="00F41D0F" w:rsidRDefault="00F41D0F">
    <w:pPr>
      <w:pStyle w:val="Foote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6AAC47E0" w:rsidR="00F41D0F" w:rsidRDefault="00F41D0F" w:rsidP="00384E5F">
    <w:pPr>
      <w:pStyle w:val="Footer"/>
      <w:jc w:val="right"/>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04CFA" w14:textId="77777777" w:rsidR="00761BD2" w:rsidRDefault="00761BD2">
      <w:r>
        <w:separator/>
      </w:r>
    </w:p>
  </w:footnote>
  <w:footnote w:type="continuationSeparator" w:id="0">
    <w:p w14:paraId="77B0099A" w14:textId="77777777" w:rsidR="00761BD2" w:rsidRDefault="00761B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F41D0F" w:rsidRPr="002A45BE" w:rsidRDefault="00F41D0F"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F41D0F" w:rsidRPr="002A45BE" w:rsidRDefault="00F41D0F"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F41D0F" w:rsidRDefault="00F41D0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F41D0F" w:rsidRDefault="00F41D0F" w:rsidP="00876398">
    <w:pPr>
      <w:jc w:val="both"/>
    </w:pPr>
  </w:p>
  <w:p w14:paraId="40AE3F11" w14:textId="77777777" w:rsidR="00F41D0F" w:rsidRPr="00D30AAA" w:rsidRDefault="00F41D0F"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F41D0F" w:rsidRPr="00876398" w:rsidRDefault="00F41D0F"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3"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
  </w:num>
  <w:num w:numId="3">
    <w:abstractNumId w:val="22"/>
  </w:num>
  <w:num w:numId="4">
    <w:abstractNumId w:val="8"/>
  </w:num>
  <w:num w:numId="5">
    <w:abstractNumId w:val="10"/>
  </w:num>
  <w:num w:numId="6">
    <w:abstractNumId w:val="5"/>
  </w:num>
  <w:num w:numId="7">
    <w:abstractNumId w:val="4"/>
  </w:num>
  <w:num w:numId="8">
    <w:abstractNumId w:val="15"/>
  </w:num>
  <w:num w:numId="9">
    <w:abstractNumId w:val="20"/>
  </w:num>
  <w:num w:numId="10">
    <w:abstractNumId w:val="9"/>
  </w:num>
  <w:num w:numId="11">
    <w:abstractNumId w:val="9"/>
    <w:lvlOverride w:ilvl="0">
      <w:startOverride w:val="1"/>
    </w:lvlOverride>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11"/>
  </w:num>
  <w:num w:numId="34">
    <w:abstractNumId w:val="18"/>
  </w:num>
  <w:num w:numId="35">
    <w:abstractNumId w:val="3"/>
  </w:num>
  <w:num w:numId="36">
    <w:abstractNumId w:val="17"/>
  </w:num>
  <w:num w:numId="37">
    <w:abstractNumId w:val="21"/>
  </w:num>
  <w:num w:numId="38">
    <w:abstractNumId w:val="16"/>
  </w:num>
  <w:num w:numId="39">
    <w:abstractNumId w:val="6"/>
  </w:num>
  <w:num w:numId="40">
    <w:abstractNumId w:val="26"/>
  </w:num>
  <w:num w:numId="41">
    <w:abstractNumId w:val="25"/>
  </w:num>
  <w:num w:numId="42">
    <w:abstractNumId w:val="17"/>
  </w:num>
  <w:num w:numId="43">
    <w:abstractNumId w:val="17"/>
    <w:lvlOverride w:ilvl="0">
      <w:startOverride w:val="1"/>
    </w:lvlOverride>
  </w:num>
  <w:num w:numId="44">
    <w:abstractNumId w:val="13"/>
  </w:num>
  <w:num w:numId="45">
    <w:abstractNumId w:val="7"/>
  </w:num>
  <w:num w:numId="46">
    <w:abstractNumId w:val="23"/>
  </w:num>
  <w:num w:numId="47">
    <w:abstractNumId w:val="12"/>
  </w:num>
  <w:num w:numId="48">
    <w:abstractNumId w:val="17"/>
    <w:lvlOverride w:ilvl="0">
      <w:startOverride w:val="1"/>
    </w:lvlOverride>
  </w:num>
  <w:num w:numId="49">
    <w:abstractNumId w:val="17"/>
    <w:lvlOverride w:ilvl="0">
      <w:startOverride w:val="1"/>
    </w:lvlOverride>
  </w:num>
  <w:num w:numId="50">
    <w:abstractNumId w:val="14"/>
  </w:num>
  <w:num w:numId="51">
    <w:abstractNumId w:val="17"/>
    <w:lvlOverride w:ilvl="0">
      <w:startOverride w:val="1"/>
    </w:lvlOverride>
  </w:num>
  <w:num w:numId="52">
    <w:abstractNumId w:val="24"/>
  </w:num>
  <w:num w:numId="53">
    <w:abstractNumId w:val="0"/>
  </w:num>
  <w:num w:numId="54">
    <w:abstractNumId w:val="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Yogendra">
    <w15:presenceInfo w15:providerId="None" w15:userId="Sharma, Yogendra"/>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8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B59BE"/>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34CA"/>
    <w:rsid w:val="005737CD"/>
    <w:rsid w:val="005758A8"/>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1BD2"/>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F7B"/>
    <w:rsid w:val="007A1D5F"/>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2A5E"/>
    <w:rsid w:val="008B554F"/>
    <w:rsid w:val="008B659D"/>
    <w:rsid w:val="008B6EE0"/>
    <w:rsid w:val="008B7FE5"/>
    <w:rsid w:val="008C01DD"/>
    <w:rsid w:val="008C1563"/>
    <w:rsid w:val="008C3636"/>
    <w:rsid w:val="008C3800"/>
    <w:rsid w:val="008C4FDB"/>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54538"/>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581"/>
    <w:rsid w:val="00CE65B2"/>
    <w:rsid w:val="00CF2379"/>
    <w:rsid w:val="00CF2453"/>
    <w:rsid w:val="00CF3F75"/>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0165"/>
    <w:rsid w:val="00E12A94"/>
    <w:rsid w:val="00E17AE0"/>
    <w:rsid w:val="00E17C11"/>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6371"/>
    <w:rsid w:val="00EC7EA6"/>
    <w:rsid w:val="00ED0529"/>
    <w:rsid w:val="00ED1978"/>
    <w:rsid w:val="00ED300C"/>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26BBD"/>
    <w:rsid w:val="00F300EA"/>
    <w:rsid w:val="00F324C8"/>
    <w:rsid w:val="00F33689"/>
    <w:rsid w:val="00F3579A"/>
    <w:rsid w:val="00F40021"/>
    <w:rsid w:val="00F41D0F"/>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1745"/>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41D0F"/>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F41D0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41D0F"/>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1.png"/><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F029A8-9767-40EB-8972-15EB82515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37</Pages>
  <Words>10256</Words>
  <Characters>58460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47</cp:revision>
  <cp:lastPrinted>2009-03-19T04:35:00Z</cp:lastPrinted>
  <dcterms:created xsi:type="dcterms:W3CDTF">2021-04-13T05:07:00Z</dcterms:created>
  <dcterms:modified xsi:type="dcterms:W3CDTF">2021-08-25T00:03:00Z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
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41576C70" w:rsidR="00383959" w:rsidRPr="00C223E8" w:rsidRDefault="00383959" w:rsidP="00A05364">
      <w:pPr>
        <w:pStyle w:val="BodyTextCont"/>
      </w:pPr>
      <w:r w:rsidRPr="00C223E8">
        <w:t xml:space="preserve">While this book is about building abstractions for a game engine, this chapter focuses on creating the fundamental abstractions to support drawing. Based on the soccer game example, </w:t>
      </w:r>
      <w:ins w:id="2" w:author="Kelvin Sung" w:date="2021-08-24T15:45:00Z">
        <w:r w:rsidR="001E3FC0">
          <w:t xml:space="preserve">the </w:t>
        </w:r>
      </w:ins>
      <w:del w:id="3" w:author="Kelvin Sung" w:date="2021-08-24T15:45:00Z">
        <w:r w:rsidRPr="00C223E8" w:rsidDel="001E3FC0">
          <w:delText xml:space="preserve">drawing </w:delText>
        </w:r>
      </w:del>
      <w:r w:rsidRPr="00C223E8">
        <w:t xml:space="preserve">support for </w:t>
      </w:r>
      <w:ins w:id="4" w:author="Kelvin Sung" w:date="2021-08-24T15:45:00Z">
        <w:r w:rsidR="001E3FC0" w:rsidRPr="00C223E8">
          <w:t xml:space="preserve">drawing </w:t>
        </w:r>
        <w:r w:rsidR="001E3FC0">
          <w:t xml:space="preserve">in </w:t>
        </w:r>
      </w:ins>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w:t>
      </w:r>
      <w:del w:id="5" w:author="Kelvin Sung" w:date="2021-08-24T15:46:00Z">
        <w:r w:rsidRPr="00C223E8" w:rsidDel="001E3FC0">
          <w:delText xml:space="preserve"> upon which they play</w:delText>
        </w:r>
      </w:del>
      <w:r w:rsidRPr="00C223E8">
        <w:t xml:space="preserve">.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88B3834"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del w:id="6" w:author="Kelvin Sung" w:date="2021-08-24T15:48:00Z">
        <w:r w:rsidRPr="00C223E8" w:rsidDel="001E3FC0">
          <w:delText xml:space="preserve">builds </w:delText>
        </w:r>
      </w:del>
      <w:ins w:id="7" w:author="Kelvin Sung" w:date="2021-08-24T15:48:00Z">
        <w:r w:rsidR="001E3FC0">
          <w:t>defines</w:t>
        </w:r>
        <w:r w:rsidR="001E3FC0" w:rsidRPr="00C223E8">
          <w:t xml:space="preserve"> </w:t>
        </w:r>
      </w:ins>
      <w:r w:rsidRPr="00C223E8">
        <w:t xml:space="preserve">JavaScript </w:t>
      </w:r>
      <w:del w:id="8" w:author="Kelvin Sung" w:date="2021-08-24T15:48:00Z">
        <w:r w:rsidRPr="00C223E8" w:rsidDel="001E3FC0">
          <w:lastRenderedPageBreak/>
          <w:delText xml:space="preserve">objects </w:delText>
        </w:r>
      </w:del>
      <w:ins w:id="9" w:author="Kelvin Sung" w:date="2021-08-24T15:48:00Z">
        <w:r w:rsidR="001E3FC0">
          <w:t xml:space="preserve">classes </w:t>
        </w:r>
      </w:ins>
      <w:r w:rsidRPr="00C223E8">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46C8A1CC"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w:t>
      </w:r>
      <w:del w:id="10" w:author="Jeb Pavleas" w:date="2021-08-25T15:51:00Z">
        <w:r w:rsidRPr="00C223E8" w:rsidDel="00501D16">
          <w:delText xml:space="preserve">accomplished </w:delText>
        </w:r>
      </w:del>
      <w:ins w:id="11" w:author="Jeb Pavleas" w:date="2021-08-25T15:51:00Z">
        <w:r w:rsidR="00501D16">
          <w:t>implemented</w:t>
        </w:r>
        <w:r w:rsidR="00501D16" w:rsidRPr="00C223E8">
          <w:t xml:space="preserve"> </w:t>
        </w:r>
      </w:ins>
      <w:del w:id="12" w:author="Kelvin Sung" w:date="2021-08-24T15:52:00Z">
        <w:r w:rsidRPr="00C223E8" w:rsidDel="001E3FC0">
          <w:delText xml:space="preserve">can </w:delText>
        </w:r>
      </w:del>
      <w:ins w:id="13" w:author="Kelvin Sung" w:date="2021-08-24T15:52:00Z">
        <w:r w:rsidR="001E3FC0">
          <w:t xml:space="preserve">are </w:t>
        </w:r>
      </w:ins>
      <w:del w:id="14" w:author="Jeb Pavleas" w:date="2021-08-25T15:49:00Z">
        <w:r w:rsidRPr="00C223E8" w:rsidDel="00501D16">
          <w:delText xml:space="preserve">actually </w:delText>
        </w:r>
      </w:del>
      <w:ins w:id="15" w:author="Jeb Pavleas" w:date="2021-08-25T15:49:00Z">
        <w:r w:rsidR="00501D16">
          <w:t>gene</w:t>
        </w:r>
      </w:ins>
      <w:ins w:id="16" w:author="Jeb Pavleas" w:date="2021-08-25T15:50:00Z">
        <w:r w:rsidR="00501D16">
          <w:t>rally a</w:t>
        </w:r>
      </w:ins>
      <w:ins w:id="17" w:author="Jeb Pavleas" w:date="2021-08-25T15:49:00Z">
        <w:r w:rsidR="00501D16" w:rsidRPr="00C223E8">
          <w:t xml:space="preserve"> </w:t>
        </w:r>
      </w:ins>
      <w:del w:id="18" w:author="Kelvin Sung" w:date="2021-08-24T15:52:00Z">
        <w:r w:rsidRPr="00C223E8" w:rsidDel="001E3FC0">
          <w:delText xml:space="preserve">be </w:delText>
        </w:r>
      </w:del>
      <w:r w:rsidRPr="00C223E8">
        <w:t>distraction</w:t>
      </w:r>
      <w:del w:id="19" w:author="Jeb Pavleas" w:date="2021-08-25T15:50:00Z">
        <w:r w:rsidRPr="00C223E8" w:rsidDel="00501D16">
          <w:delText>s</w:delText>
        </w:r>
      </w:del>
      <w:r w:rsidRPr="00C223E8">
        <w:t xml:space="preserve"> to </w:t>
      </w:r>
      <w:del w:id="20" w:author="Kelvin Sung" w:date="2021-08-24T15:52:00Z">
        <w:r w:rsidRPr="00C223E8" w:rsidDel="001E3FC0">
          <w:delText xml:space="preserve">the </w:delText>
        </w:r>
      </w:del>
      <w:r w:rsidRPr="00C223E8">
        <w:t xml:space="preserve">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2086FA08" w:rsidR="00383959" w:rsidRPr="00C223E8" w:rsidRDefault="00383959" w:rsidP="00BC4335">
      <w:pPr>
        <w:pStyle w:val="Bullet"/>
      </w:pPr>
      <w:r w:rsidRPr="00C223E8">
        <w:t>To begin the process of building a</w:t>
      </w:r>
      <w:del w:id="21" w:author="Kelvin Sung" w:date="2021-08-24T16:08:00Z">
        <w:r w:rsidRPr="00C223E8" w:rsidDel="00E6766F">
          <w:delText>n</w:delText>
        </w:r>
      </w:del>
      <w:r w:rsidRPr="00C223E8">
        <w:t xml:space="preserve"> </w:t>
      </w:r>
      <w:r w:rsidR="00EB47E5">
        <w:t xml:space="preserve">class </w:t>
      </w:r>
      <w:del w:id="22" w:author="Kelvin Sung" w:date="2021-08-24T16:04:00Z">
        <w:r w:rsidR="00EB47E5" w:rsidRPr="00C223E8" w:rsidDel="00F41D0F">
          <w:delText xml:space="preserve"> </w:delText>
        </w:r>
      </w:del>
      <w:r w:rsidRPr="00C223E8">
        <w:t xml:space="preserve">to encapsulate </w:t>
      </w:r>
      <w:del w:id="23" w:author="Kelvin Sung" w:date="2021-08-24T16:08:00Z">
        <w:r w:rsidRPr="00C223E8" w:rsidDel="00E6766F">
          <w:delText xml:space="preserve">the </w:delText>
        </w:r>
      </w:del>
      <w:r w:rsidRPr="00C223E8">
        <w:t xml:space="preserve">drawing operations by first abstracting the </w:t>
      </w:r>
      <w:ins w:id="24" w:author="Kelvin Sung" w:date="2021-08-24T16:14:00Z">
        <w:r w:rsidR="00E849B6">
          <w:t xml:space="preserve">related </w:t>
        </w:r>
      </w:ins>
      <w:r w:rsidRPr="00C223E8">
        <w:t>drawing functionality</w:t>
      </w:r>
    </w:p>
    <w:p w14:paraId="6FBF627C" w14:textId="14C4CED8" w:rsidR="00383959" w:rsidRPr="00C223E8" w:rsidRDefault="00383959" w:rsidP="00BC4335">
      <w:pPr>
        <w:pStyle w:val="Bullet"/>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6839ED3C" w:rsidR="005838A6" w:rsidRDefault="00A27E2A" w:rsidP="005838A6">
      <w:pPr>
        <w:pStyle w:val="NumList"/>
      </w:pPr>
      <w:r>
        <w:lastRenderedPageBreak/>
        <w:t xml:space="preserve">A system should be defined </w:t>
      </w:r>
      <w:del w:id="25" w:author="Jeb Pavleas" w:date="2021-08-25T16:03:00Z">
        <w:r w:rsidDel="00570D8B">
          <w:delText xml:space="preserve">to </w:delText>
        </w:r>
      </w:del>
      <w:ins w:id="26" w:author="Jeb Pavleas" w:date="2021-08-25T16:03:00Z">
        <w:r w:rsidR="00570D8B">
          <w:t xml:space="preserve">that </w:t>
        </w:r>
      </w:ins>
      <w:del w:id="27" w:author="Jeb Pavleas" w:date="2021-08-25T16:01:00Z">
        <w:r w:rsidDel="00570D8B">
          <w:delText xml:space="preserve">support </w:delText>
        </w:r>
      </w:del>
      <w:ins w:id="28" w:author="Jeb Pavleas" w:date="2021-08-25T16:01:00Z">
        <w:r w:rsidR="00570D8B">
          <w:t>enable</w:t>
        </w:r>
      </w:ins>
      <w:ins w:id="29" w:author="Jeb Pavleas" w:date="2021-08-25T16:03:00Z">
        <w:r w:rsidR="00570D8B">
          <w:t>s</w:t>
        </w:r>
      </w:ins>
      <w:ins w:id="30" w:author="Jeb Pavleas" w:date="2021-08-25T16:01:00Z">
        <w:r w:rsidR="00570D8B">
          <w:t xml:space="preserve"> </w:t>
        </w:r>
      </w:ins>
      <w:ins w:id="31" w:author="Jeb Pavleas" w:date="2021-08-25T16:00:00Z">
        <w:r w:rsidR="00570D8B">
          <w:t xml:space="preserve">the </w:t>
        </w:r>
      </w:ins>
      <w:r>
        <w:t>game engine</w:t>
      </w:r>
      <w:ins w:id="32" w:author="Jeb Pavleas" w:date="2021-08-25T16:01:00Z">
        <w:r w:rsidR="00570D8B">
          <w:t xml:space="preserve"> to support the</w:t>
        </w:r>
      </w:ins>
      <w:r>
        <w:t xml:space="preserv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simple_vs.glsl</w:t>
      </w:r>
      <w:proofErr w:type="spell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w:t>
      </w:r>
      <w:del w:id="33" w:author="Jeb Pavleas" w:date="2021-08-25T16:05:00Z">
        <w:r w:rsidDel="00570D8B">
          <w:delText xml:space="preserve">sharing system </w:delText>
        </w:r>
      </w:del>
      <w:r>
        <w:t xml:space="preserve">should </w:t>
      </w:r>
      <w:del w:id="34" w:author="Jeb Pavleas" w:date="2021-08-25T15:56:00Z">
        <w:r w:rsidDel="00570D8B">
          <w:delText xml:space="preserve">allow </w:delText>
        </w:r>
      </w:del>
      <w:ins w:id="35" w:author="Jeb Pavleas" w:date="2021-08-25T15:56:00Z">
        <w:r w:rsidR="00570D8B">
          <w:t>facilitate</w:t>
        </w:r>
      </w:ins>
      <w:ins w:id="36" w:author="Jeb Pavleas" w:date="2021-08-25T16:06:00Z">
        <w:r w:rsidR="00570D8B">
          <w:t xml:space="preserve"> this</w:t>
        </w:r>
      </w:ins>
      <w:ins w:id="37" w:author="Jeb Pavleas" w:date="2021-08-25T16:04:00Z">
        <w:r w:rsidR="00570D8B">
          <w:t xml:space="preserve"> by </w:t>
        </w:r>
      </w:ins>
      <w:ins w:id="38" w:author="Jeb Pavleas" w:date="2021-08-25T16:06:00Z">
        <w:r w:rsidR="00570D8B">
          <w:t>allowing</w:t>
        </w:r>
        <w:r w:rsidR="00DE020B">
          <w:t xml:space="preserve"> the</w:t>
        </w:r>
      </w:ins>
      <w:ins w:id="39" w:author="Jeb Pavleas" w:date="2021-08-25T15:56:00Z">
        <w:r w:rsidR="00570D8B">
          <w:t xml:space="preserve"> </w:t>
        </w:r>
      </w:ins>
      <w:r>
        <w:t xml:space="preserve">convenient creation and sharing of </w:t>
      </w:r>
      <w:del w:id="40" w:author="Jeb Pavleas" w:date="2021-08-25T16:07:00Z">
        <w:r w:rsidDel="00DE020B">
          <w:delText xml:space="preserve">this </w:delText>
        </w:r>
      </w:del>
      <w:ins w:id="41" w:author="Jeb Pavleas" w:date="2021-08-25T16:07:00Z">
        <w:r w:rsidR="00DE020B">
          <w:t xml:space="preserve">the </w:t>
        </w:r>
      </w:ins>
      <w:r>
        <w:t xml:space="preserve">object. </w:t>
      </w:r>
    </w:p>
    <w:p w14:paraId="02CE7432" w14:textId="1D2073B8"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commentRangeStart w:id="42"/>
      <w:commentRangeStart w:id="43"/>
      <w:del w:id="44" w:author="Kelvin Sung" w:date="2021-08-26T09:26:00Z">
        <w:r w:rsidR="00BB446E" w:rsidDel="00FE7F23">
          <w:delText xml:space="preserve">symbol </w:delText>
        </w:r>
      </w:del>
      <w:commentRangeEnd w:id="42"/>
      <w:ins w:id="45" w:author="Kelvin Sung" w:date="2021-08-26T09:26:00Z">
        <w:r w:rsidR="00FE7F23">
          <w:t xml:space="preserve">classes or modules  </w:t>
        </w:r>
      </w:ins>
      <w:r w:rsidR="001913A5">
        <w:rPr>
          <w:rStyle w:val="CommentReference"/>
          <w:rFonts w:asciiTheme="minorHAnsi" w:hAnsiTheme="minorHAnsi"/>
        </w:rPr>
        <w:commentReference w:id="42"/>
      </w:r>
      <w:commentRangeEnd w:id="43"/>
      <w:r w:rsidR="00FE7F23">
        <w:rPr>
          <w:rStyle w:val="CommentReference"/>
          <w:rFonts w:asciiTheme="minorHAnsi" w:hAnsiTheme="minorHAnsi"/>
        </w:rPr>
        <w:commentReference w:id="43"/>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del w:id="46" w:author="Jeb Pavleas" w:date="2021-08-25T16:15:00Z">
        <w:r w:rsidR="005737CD" w:rsidDel="00DE020B">
          <w:delText xml:space="preserve">shield </w:delText>
        </w:r>
      </w:del>
      <w:ins w:id="47" w:author="Jeb Pavleas" w:date="2021-08-25T16:15:00Z">
        <w:r w:rsidR="00DE020B">
          <w:t xml:space="preserve">insulated </w:t>
        </w:r>
      </w:ins>
      <w:r w:rsidR="005737CD">
        <w:t>from the</w:t>
      </w:r>
      <w:ins w:id="48" w:author="Kelvin Sung" w:date="2021-08-26T09:28:00Z">
        <w:r w:rsidR="00FE7F23">
          <w:t>se</w:t>
        </w:r>
      </w:ins>
      <w:r w:rsidR="005737CD">
        <w:t xml:space="preserve"> details</w:t>
      </w:r>
      <w:del w:id="49" w:author="Kelvin Sung" w:date="2021-08-26T09:28:00Z">
        <w:r w:rsidR="005737CD" w:rsidDel="00FE7F23">
          <w:delText xml:space="preserve"> </w:delText>
        </w:r>
        <w:commentRangeStart w:id="50"/>
        <w:commentRangeStart w:id="51"/>
        <w:r w:rsidR="005737CD" w:rsidDel="00FE7F23">
          <w:delText>of symbol export files</w:delText>
        </w:r>
        <w:commentRangeEnd w:id="50"/>
        <w:r w:rsidR="00530C78" w:rsidDel="00FE7F23">
          <w:rPr>
            <w:rStyle w:val="CommentReference"/>
            <w:rFonts w:asciiTheme="minorHAnsi" w:hAnsiTheme="minorHAnsi"/>
          </w:rPr>
          <w:commentReference w:id="50"/>
        </w:r>
      </w:del>
      <w:commentRangeEnd w:id="51"/>
      <w:r w:rsidR="00FE7F23">
        <w:rPr>
          <w:rStyle w:val="CommentReference"/>
          <w:rFonts w:asciiTheme="minorHAnsi" w:hAnsiTheme="minorHAnsi"/>
        </w:rPr>
        <w:commentReference w:id="51"/>
      </w:r>
      <w:r w:rsidR="005737CD">
        <w:t xml:space="preserve">.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26BA9717" w:rsidR="002A1EEA" w:rsidRDefault="002A1EEA" w:rsidP="00473D5A">
      <w:pPr>
        <w:pStyle w:val="Heading4"/>
      </w:pPr>
      <w:r>
        <w:t>Define</w:t>
      </w:r>
      <w:ins w:id="53" w:author="Jeb Pavleas" w:date="2021-08-25T16:16:00Z">
        <w:r w:rsidR="00DE020B">
          <w:t xml:space="preserve"> a</w:t>
        </w:r>
      </w:ins>
      <w:r>
        <w:t xml:space="preserve"> WebGL Specific Module</w:t>
      </w:r>
    </w:p>
    <w:p w14:paraId="17DEF005" w14:textId="78B973AE"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ins w:id="54" w:author="Kelvin Sung" w:date="2021-08-24T16:35:00Z">
        <w:r w:rsidR="00A11A01">
          <w:t xml:space="preserve"> and will not be exported</w:t>
        </w:r>
      </w:ins>
      <w:ins w:id="55" w:author="Kelvin Sung" w:date="2021-08-24T16:36:00Z">
        <w:r w:rsidR="00A11A01">
          <w:t xml:space="preserve"> to the game developers</w:t>
        </w:r>
      </w:ins>
      <w:r>
        <w:t>.</w:t>
      </w:r>
      <w:ins w:id="56" w:author="Kelvin Sung" w:date="2021-08-24T16:35:00Z">
        <w:r w:rsidR="00A11A01">
          <w:t xml:space="preserve"> </w:t>
        </w:r>
      </w:ins>
    </w:p>
    <w:p w14:paraId="2B3F0E4F" w14:textId="753D5761"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 xml:space="preserve">The </w:t>
      </w:r>
      <w:del w:id="57" w:author="Kelvin Sung" w:date="2021-08-24T16:19:00Z">
        <w:r w:rsidR="00DB11D6" w:rsidDel="008A65BC">
          <w:delText xml:space="preserve">vertex </w:delText>
        </w:r>
      </w:del>
      <w:r w:rsidR="00DB11D6">
        <w:t xml:space="preserve">details of the </w:t>
      </w:r>
      <w:del w:id="58" w:author="Kelvin Sung" w:date="2021-08-24T16:19:00Z">
        <w:r w:rsidR="00DB11D6" w:rsidDel="008A65BC">
          <w:delText xml:space="preserve">drawing </w:delText>
        </w:r>
      </w:del>
      <w:r w:rsidR="00DB11D6">
        <w:t>primitive</w:t>
      </w:r>
      <w:ins w:id="59" w:author="Kelvin Sung" w:date="2021-08-24T16:19:00Z">
        <w:r w:rsidR="008A65BC">
          <w:t xml:space="preserve"> vertices</w:t>
        </w:r>
      </w:ins>
      <w:del w:id="60" w:author="Kelvin Sung" w:date="2021-08-24T16:19:00Z">
        <w:r w:rsidR="00DB11D6" w:rsidDel="008A65BC">
          <w:delText xml:space="preserve">s </w:delText>
        </w:r>
      </w:del>
      <w:ins w:id="61" w:author="Kelvin Sung" w:date="2021-08-24T16:19:00Z">
        <w:r w:rsidR="00EC30DC">
          <w:t xml:space="preserve"> </w:t>
        </w:r>
      </w:ins>
      <w:r w:rsidR="00DB11D6">
        <w:t>are internal to the game engine and should not be visible or accessible by the clients of the game engine.</w:t>
      </w:r>
    </w:p>
    <w:p w14:paraId="734AF1A2" w14:textId="53A4DE2B"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455642">
        <w:rPr>
          <w:rStyle w:val="CodeInline"/>
          <w:rPrChange w:id="62" w:author="Kelvin Sung" w:date="2021-08-24T16:19:00Z">
            <w:rPr/>
          </w:rPrChange>
        </w:rPr>
        <w:t>gl.js</w:t>
      </w:r>
      <w:r>
        <w:t>, and define WebGL</w:t>
      </w:r>
      <w:ins w:id="63" w:author="Jeb Pavleas" w:date="2021-08-25T16:19:00Z">
        <w:r w:rsidR="00E601E2">
          <w:t>’s</w:t>
        </w:r>
      </w:ins>
      <w:r>
        <w:t xml:space="preserve"> initialization and </w:t>
      </w:r>
      <w:ins w:id="64" w:author="Jeb Pavleas" w:date="2021-08-25T16:19:00Z">
        <w:r w:rsidR="00E601E2">
          <w:t xml:space="preserve">provide </w:t>
        </w:r>
      </w:ins>
      <w:r>
        <w:t xml:space="preserve">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lastRenderedPageBreak/>
        <w:t xml:space="preserve">    // store the results to the instance variable mGL</w:t>
      </w:r>
    </w:p>
    <w:p w14:paraId="30F566DC" w14:textId="77777777" w:rsidR="00DB11D6" w:rsidRDefault="00DB11D6" w:rsidP="00473D5A">
      <w:pPr>
        <w:pStyle w:val="Code"/>
      </w:pPr>
      <w:r>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r w:rsidRPr="00473D5A">
        <w:rPr>
          <w:rStyle w:val="CodeInline"/>
        </w:rPr>
        <w:t>init</w:t>
      </w:r>
      <w:proofErr w:type="spell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25F289A0" w:rsidR="002A1EEA" w:rsidRDefault="00EC21E5" w:rsidP="002A1EEA">
      <w:pPr>
        <w:pStyle w:val="BodyTextFirst"/>
      </w:pPr>
      <w:r>
        <w:t xml:space="preserve">Since only a single copy of </w:t>
      </w:r>
      <w:ins w:id="65" w:author="Jeb Pavleas" w:date="2021-08-25T16:22:00Z">
        <w:r w:rsidR="00E601E2">
          <w:t xml:space="preserve">the </w:t>
        </w:r>
      </w:ins>
      <w:r>
        <w:t xml:space="preserve">GLSL shader is created and compiled from the </w:t>
      </w:r>
      <w:proofErr w:type="spellStart"/>
      <w:r w:rsidRPr="00BC00E6">
        <w:rPr>
          <w:rStyle w:val="CodeInline"/>
        </w:rPr>
        <w:t>simple_vs.glsl</w:t>
      </w:r>
      <w:proofErr w:type="spell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del w:id="66" w:author="Jeb Pavleas" w:date="2021-08-25T16:22:00Z">
        <w:r w:rsidDel="00E601E2">
          <w:delText xml:space="preserve">to </w:delText>
        </w:r>
      </w:del>
      <w:ins w:id="67" w:author="Jeb Pavleas" w:date="2021-08-25T16:22:00Z">
        <w:r w:rsidR="00E601E2">
          <w:t xml:space="preserve">with </w:t>
        </w:r>
      </w:ins>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ins w:id="68" w:author="Kelvin Sung" w:date="2021-08-24T16:28:00Z"/>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pPr>
        <w:pStyle w:val="NoteTipCaution"/>
        <w:pPrChange w:id="69" w:author="Kelvin Sung" w:date="2021-08-24T16:28:00Z">
          <w:pPr>
            <w:pStyle w:val="BodyTextCont"/>
          </w:pPr>
        </w:pPrChange>
      </w:pPr>
      <w:ins w:id="70" w:author="Kelvin Sung" w:date="2021-08-24T16:29:00Z">
        <w:r w:rsidRPr="009E7AC3">
          <w:rPr>
            <w:rStyle w:val="Strong"/>
          </w:rPr>
          <w:t>Note</w:t>
        </w:r>
        <w:r>
          <w:t xml:space="preserve"> </w:t>
        </w:r>
      </w:ins>
      <w:ins w:id="71" w:author="Kelvin Sung" w:date="2021-08-24T16:22:00Z">
        <w:r w:rsidR="002A3A7F">
          <w:t xml:space="preserve">Recall </w:t>
        </w:r>
      </w:ins>
      <w:ins w:id="72" w:author="Kelvin Sung" w:date="2021-08-24T16:23:00Z">
        <w:r w:rsidR="002A3A7F">
          <w:t xml:space="preserve">from the previous chapter </w:t>
        </w:r>
      </w:ins>
      <w:ins w:id="73" w:author="Kelvin Sung" w:date="2021-08-24T16:22:00Z">
        <w:r w:rsidR="002A3A7F">
          <w:t xml:space="preserve">that </w:t>
        </w:r>
      </w:ins>
      <w:ins w:id="74" w:author="Kelvin Sung" w:date="2021-08-24T16:23:00Z">
        <w:r w:rsidR="002A3A7F">
          <w:t xml:space="preserve">the </w:t>
        </w:r>
        <w:r w:rsidR="002A3A7F" w:rsidRPr="002A3A7F">
          <w:rPr>
            <w:rStyle w:val="CodeInline"/>
            <w:rPrChange w:id="75" w:author="Kelvin Sung" w:date="2021-08-24T16:23:00Z">
              <w:rPr/>
            </w:rPrChange>
          </w:rPr>
          <w:t>SimpleShader</w:t>
        </w:r>
        <w:r w:rsidR="002A3A7F">
          <w:t xml:space="preserve"> class is defined in the </w:t>
        </w:r>
      </w:ins>
      <w:ins w:id="76" w:author="Kelvin Sung" w:date="2021-08-24T16:22:00Z">
        <w:r w:rsidR="002A3A7F" w:rsidRPr="002A3A7F">
          <w:rPr>
            <w:rStyle w:val="CodeInline"/>
            <w:rPrChange w:id="77" w:author="Kelvin Sung" w:date="2021-08-24T16:24:00Z">
              <w:rPr/>
            </w:rPrChange>
          </w:rPr>
          <w:t>simple_shader.js</w:t>
        </w:r>
        <w:r w:rsidR="002A3A7F">
          <w:t xml:space="preserve"> </w:t>
        </w:r>
      </w:ins>
      <w:ins w:id="78" w:author="Kelvin Sung" w:date="2021-08-24T16:23:00Z">
        <w:r w:rsidR="002A3A7F">
          <w:t xml:space="preserve">file </w:t>
        </w:r>
      </w:ins>
      <w:ins w:id="79" w:author="Kelvin Sung" w:date="2021-08-24T16:29:00Z">
        <w:r w:rsidR="00C2192B">
          <w:t>which is</w:t>
        </w:r>
      </w:ins>
      <w:ins w:id="80" w:author="Kelvin Sung" w:date="2021-08-24T16:23:00Z">
        <w:r w:rsidR="002A3A7F">
          <w:t xml:space="preserve"> located in the </w:t>
        </w:r>
        <w:proofErr w:type="spellStart"/>
        <w:r w:rsidR="002A3A7F" w:rsidRPr="002A3A7F">
          <w:rPr>
            <w:rStyle w:val="CodeInline"/>
            <w:rPrChange w:id="81" w:author="Kelvin Sung" w:date="2021-08-24T16:24:00Z">
              <w:rPr/>
            </w:rPrChange>
          </w:rPr>
          <w:t>src</w:t>
        </w:r>
      </w:ins>
      <w:proofErr w:type="spellEnd"/>
      <w:ins w:id="82" w:author="Kelvin Sung" w:date="2021-08-24T16:24:00Z">
        <w:r w:rsidR="002A3A7F" w:rsidRPr="002A3A7F">
          <w:rPr>
            <w:rStyle w:val="CodeInline"/>
            <w:rPrChange w:id="83" w:author="Kelvin Sung" w:date="2021-08-24T16:24:00Z">
              <w:rPr/>
            </w:rPrChange>
          </w:rPr>
          <w:t>/engine</w:t>
        </w:r>
        <w:r w:rsidR="002A3A7F">
          <w:t xml:space="preserve"> folder. </w:t>
        </w:r>
      </w:ins>
      <w:ins w:id="84" w:author="Kelvin Sung" w:date="2021-08-24T16:39:00Z">
        <w:r w:rsidR="005B1A84">
          <w:t xml:space="preserve">Remember to copy </w:t>
        </w:r>
      </w:ins>
      <w:ins w:id="85" w:author="Kelvin Sung" w:date="2021-08-24T16:48:00Z">
        <w:r w:rsidR="00ED300C">
          <w:t xml:space="preserve">all relevant </w:t>
        </w:r>
      </w:ins>
      <w:ins w:id="86" w:author="Kelvin Sung" w:date="2021-08-24T16:39:00Z">
        <w:r w:rsidR="005B1A84">
          <w:t>source code file</w:t>
        </w:r>
      </w:ins>
      <w:ins w:id="87" w:author="Kelvin Sung" w:date="2021-08-24T16:48:00Z">
        <w:r w:rsidR="00ED300C">
          <w:t>s</w:t>
        </w:r>
      </w:ins>
      <w:ins w:id="88" w:author="Kelvin Sung" w:date="2021-08-24T16:39:00Z">
        <w:r w:rsidR="005B1A84">
          <w:t xml:space="preserve"> from the previous project.</w:t>
        </w:r>
      </w:ins>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commentRangeStart w:id="89"/>
      <w:commentRangeStart w:id="90"/>
      <w:r>
        <w:t>import SimpleShader from "../simple_shader.js</w:t>
      </w:r>
      <w:commentRangeEnd w:id="89"/>
      <w:r w:rsidR="0079356B">
        <w:rPr>
          <w:rStyle w:val="CommentReference"/>
          <w:rFonts w:asciiTheme="minorHAnsi" w:hAnsiTheme="minorHAnsi"/>
          <w:noProof w:val="0"/>
        </w:rPr>
        <w:commentReference w:id="89"/>
      </w:r>
      <w:commentRangeEnd w:id="90"/>
      <w:r w:rsidR="00636D13">
        <w:rPr>
          <w:rStyle w:val="CommentReference"/>
          <w:rFonts w:asciiTheme="minorHAnsi" w:hAnsiTheme="minorHAnsi"/>
          <w:noProof w:val="0"/>
        </w:rPr>
        <w:commentReference w:id="90"/>
      </w:r>
      <w:r>
        <w:t>";</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lastRenderedPageBreak/>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78DCDBBC" w:rsidR="00A877E0" w:rsidRPr="00D42245" w:rsidRDefault="004E54B6">
      <w:pPr>
        <w:pStyle w:val="BodyTextCont"/>
        <w:pPrChange w:id="91" w:author="Kelvin Sung" w:date="2021-08-24T16:40:00Z">
          <w:pPr>
            <w:pStyle w:val="BodyTextFirst"/>
          </w:pPr>
        </w:pPrChange>
      </w:pPr>
      <w:ins w:id="92" w:author="Kelvin Sung" w:date="2021-08-24T16:40:00Z">
        <w:r>
          <w:t xml:space="preserve">Since </w:t>
        </w:r>
      </w:ins>
      <w:ins w:id="93" w:author="Kelvin Sung" w:date="2021-08-24T16:39:00Z">
        <w:r w:rsidR="005B1A84">
          <w:t xml:space="preserve">it is </w:t>
        </w:r>
      </w:ins>
      <w:del w:id="94" w:author="Kelvin Sung" w:date="2021-08-24T16:39:00Z">
        <w:r w:rsidR="00655E3A" w:rsidDel="005B1A84">
          <w:delText>L</w:delText>
        </w:r>
      </w:del>
      <w:ins w:id="95" w:author="Kelvin Sung" w:date="2021-08-24T16:39:00Z">
        <w:r w:rsidR="005B1A84">
          <w:t>l</w:t>
        </w:r>
      </w:ins>
      <w:r w:rsidR="00655E3A">
        <w:t xml:space="preserve">ocated </w:t>
      </w:r>
      <w:del w:id="96" w:author="Kelvin Sung" w:date="2021-08-24T16:39:00Z">
        <w:r w:rsidR="00655E3A" w:rsidDel="005B1A84">
          <w:delText>with</w:delText>
        </w:r>
      </w:del>
      <w:r w:rsidR="00655E3A">
        <w:t xml:space="preserve">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rsidR="00655E3A">
        <w:t xml:space="preserve">folder, </w:t>
      </w:r>
      <w:ins w:id="97" w:author="Kelvin Sung" w:date="2021-08-24T16:38:00Z">
        <w:r w:rsidR="008C4FDB">
          <w:t xml:space="preserve">the </w:t>
        </w:r>
      </w:ins>
      <w:proofErr w:type="spellStart"/>
      <w:r w:rsidR="00655E3A" w:rsidRPr="00B14E9F">
        <w:rPr>
          <w:rStyle w:val="CodeInline"/>
        </w:rPr>
        <w:t>shader_resources</w:t>
      </w:r>
      <w:proofErr w:type="spellEnd"/>
      <w:r w:rsidR="00655E3A">
        <w:t xml:space="preserve"> </w:t>
      </w:r>
      <w:ins w:id="98" w:author="Kelvin Sung" w:date="2021-08-24T16:38:00Z">
        <w:r w:rsidR="008C4FDB">
          <w:t xml:space="preserve">module </w:t>
        </w:r>
      </w:ins>
      <w:r w:rsidR="00655E3A">
        <w:t xml:space="preserve">defines shaders </w:t>
      </w:r>
      <w:r w:rsidR="00B05756">
        <w:t xml:space="preserve">that can be </w:t>
      </w:r>
      <w:r w:rsidR="00655E3A">
        <w:t>shar</w:t>
      </w:r>
      <w:r w:rsidR="00B05756">
        <w:t>ed</w:t>
      </w:r>
      <w:r w:rsidR="00655E3A">
        <w:t xml:space="preserve"> within and </w:t>
      </w:r>
      <w:r w:rsidR="00B05756">
        <w:t>can</w:t>
      </w:r>
      <w:r w:rsidR="00655E3A">
        <w:t>not be access</w:t>
      </w:r>
      <w:ins w:id="99" w:author="Kelvin Sung" w:date="2021-08-24T16:38:00Z">
        <w:r w:rsidR="00665B96">
          <w:t>ed</w:t>
        </w:r>
      </w:ins>
      <w:del w:id="100" w:author="Kelvin Sung" w:date="2021-08-24T16:38:00Z">
        <w:r w:rsidR="00655E3A" w:rsidDel="00665B96">
          <w:delText>ible</w:delText>
        </w:r>
      </w:del>
      <w:r w:rsidR="00655E3A">
        <w:t xml:space="preserve"> from the client</w:t>
      </w:r>
      <w:r w:rsidR="00B05756">
        <w:t>s</w:t>
      </w:r>
      <w:r w:rsidR="00655E3A">
        <w:t xml:space="preserve"> of the game engine.</w:t>
      </w:r>
      <w:r w:rsidR="00106C9B">
        <w:t xml:space="preserve"> </w:t>
      </w:r>
      <w:del w:id="101" w:author="Kelvin Sung" w:date="2021-08-24T16:39:00Z">
        <w:r w:rsidR="00106C9B" w:rsidDel="00665B96">
          <w:delText xml:space="preserve">Remember to copy the </w:delText>
        </w:r>
        <w:r w:rsidR="00106C9B" w:rsidRPr="00BC00E6" w:rsidDel="00665B96">
          <w:rPr>
            <w:rStyle w:val="CodeInline"/>
          </w:rPr>
          <w:delText>simple_shader.js</w:delText>
        </w:r>
        <w:r w:rsidR="00106C9B" w:rsidDel="00665B96">
          <w:delText xml:space="preserve"> source code file from the previous project.</w:delText>
        </w:r>
      </w:del>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1B32D1D0" w:rsidR="00D23BBC" w:rsidRDefault="00961FD2" w:rsidP="00903F79">
      <w:pPr>
        <w:pStyle w:val="BodyTextFirst"/>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del w:id="102" w:author="Jeb Pavleas" w:date="2021-08-25T16:25:00Z">
        <w:r w:rsidR="00897560" w:rsidDel="00E601E2">
          <w:delText xml:space="preserve">the </w:delText>
        </w:r>
      </w:del>
      <w:ins w:id="103" w:author="Jeb Pavleas" w:date="2021-08-25T16:25:00Z">
        <w:r w:rsidR="00E601E2">
          <w:t xml:space="preserve">a </w:t>
        </w:r>
      </w:ins>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ins w:id="104" w:author="Kelvin Sung" w:date="2021-08-24T16:41:00Z">
        <w:r w:rsidR="004E54B6">
          <w:t>all</w:t>
        </w:r>
      </w:ins>
      <w:ins w:id="105" w:author="Jeb Pavleas" w:date="2021-08-25T16:26:00Z">
        <w:r w:rsidR="00E601E2">
          <w:t xml:space="preserve"> the</w:t>
        </w:r>
      </w:ins>
      <w:ins w:id="106" w:author="Kelvin Sung" w:date="2021-08-24T16:41:00Z">
        <w:r w:rsidR="004E54B6">
          <w:t xml:space="preserve"> </w:t>
        </w:r>
      </w:ins>
      <w:del w:id="107" w:author="Kelvin Sung" w:date="2021-08-24T16:41:00Z">
        <w:r w:rsidR="006F5AEE" w:rsidDel="004E54B6">
          <w:delText xml:space="preserve">the needed </w:delText>
        </w:r>
      </w:del>
      <w:r w:rsidR="006F5AEE">
        <w:t>components and functionality from the engine to build the</w:t>
      </w:r>
      <w:ins w:id="108" w:author="Jeb Pavleas" w:date="2021-08-25T16:26:00Z">
        <w:r w:rsidR="00E601E2">
          <w:t>ir</w:t>
        </w:r>
      </w:ins>
      <w:r w:rsidR="006F5AEE">
        <w:t xml:space="preserve"> game.</w:t>
      </w:r>
    </w:p>
    <w:p w14:paraId="5126208C" w14:textId="798A2CD7"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r w:rsidR="003811DF" w:rsidRPr="00BC00E6">
        <w:rPr>
          <w:rStyle w:val="CodeInline"/>
        </w:rPr>
        <w:t>init</w:t>
      </w:r>
      <w:proofErr w:type="spell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r w:rsidRPr="00BC00E6">
        <w:rPr>
          <w:rStyle w:val="CodeInline"/>
        </w:rPr>
        <w:t>clearCanvas</w:t>
      </w:r>
      <w:proofErr w:type="spell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15F8895E" w:rsidR="00897560" w:rsidRDefault="00897560" w:rsidP="00BC00E6">
      <w:pPr>
        <w:pStyle w:val="NumList"/>
      </w:pPr>
      <w:r>
        <w:lastRenderedPageBreak/>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ins w:id="109" w:author="Kelvin Sung" w:date="2021-08-26T09:34:00Z">
        <w:r w:rsidR="00B32E0B">
          <w:t xml:space="preserve">make sure to import </w:t>
        </w:r>
      </w:ins>
      <w:ins w:id="110" w:author="Kelvin Sung" w:date="2021-08-26T09:35:00Z">
        <w:r w:rsidR="00B32E0B">
          <w:t>such that the class can be properly exported.</w:t>
        </w:r>
      </w:ins>
      <w:del w:id="111" w:author="Kelvin Sung" w:date="2021-08-26T09:34:00Z">
        <w:r w:rsidR="005A7CA7" w:rsidDel="00B32E0B">
          <w:delText xml:space="preserve">include the appropriate </w:delText>
        </w:r>
        <w:r w:rsidR="005A7CA7" w:rsidRPr="00FD71FF" w:rsidDel="00B32E0B">
          <w:rPr>
            <w:rStyle w:val="CodeInline"/>
          </w:rPr>
          <w:delText>import</w:delText>
        </w:r>
        <w:r w:rsidR="005A7CA7" w:rsidDel="00B32E0B">
          <w:delText xml:space="preserve"> </w:delText>
        </w:r>
        <w:commentRangeStart w:id="112"/>
        <w:commentRangeStart w:id="113"/>
        <w:r w:rsidR="005A7CA7" w:rsidDel="00B32E0B">
          <w:delText xml:space="preserve">and </w:delText>
        </w:r>
        <w:r w:rsidR="005A7CA7" w:rsidRPr="00FD71FF" w:rsidDel="00B32E0B">
          <w:rPr>
            <w:rStyle w:val="CodeInline"/>
          </w:rPr>
          <w:delText>export</w:delText>
        </w:r>
        <w:r w:rsidR="005A7CA7" w:rsidDel="00B32E0B">
          <w:delText xml:space="preserve"> </w:delText>
        </w:r>
        <w:commentRangeEnd w:id="112"/>
        <w:r w:rsidR="009277DE" w:rsidDel="00B32E0B">
          <w:rPr>
            <w:rStyle w:val="CommentReference"/>
            <w:rFonts w:asciiTheme="minorHAnsi" w:hAnsiTheme="minorHAnsi"/>
          </w:rPr>
          <w:commentReference w:id="112"/>
        </w:r>
        <w:commentRangeEnd w:id="113"/>
        <w:r w:rsidR="00B32E0B" w:rsidDel="00B32E0B">
          <w:rPr>
            <w:rStyle w:val="CommentReference"/>
            <w:rFonts w:asciiTheme="minorHAnsi" w:hAnsiTheme="minorHAnsi"/>
          </w:rPr>
          <w:commentReference w:id="113"/>
        </w:r>
        <w:r w:rsidR="005A7CA7" w:rsidDel="00B32E0B">
          <w:delText>statements</w:delText>
        </w:r>
      </w:del>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7AF47298" w:rsidR="002C60F5" w:rsidRPr="00E542E1" w:rsidRDefault="005F5FBA">
      <w:pPr>
        <w:pStyle w:val="BodyTextCont"/>
        <w:pPrChange w:id="114" w:author="Kelvin Sung" w:date="2021-08-24T16:42:00Z">
          <w:pPr>
            <w:pStyle w:val="BodyTextFirst"/>
          </w:pPr>
        </w:pPrChange>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ins w:id="115" w:author="Kelvin Sung" w:date="2021-08-24T16:43:00Z">
        <w:r w:rsidR="00062278">
          <w:t xml:space="preserve"> Lastly, notice that </w:t>
        </w:r>
      </w:ins>
      <w:ins w:id="116" w:author="Kelvin Sung" w:date="2021-08-24T16:44:00Z">
        <w:r w:rsidR="00062278">
          <w:t xml:space="preserve">the game engine internal </w:t>
        </w:r>
      </w:ins>
      <w:ins w:id="117" w:author="Kelvin Sung" w:date="2021-08-24T16:43:00Z">
        <w:r w:rsidR="00062278">
          <w:t xml:space="preserve">functionality defined in the </w:t>
        </w:r>
        <w:r w:rsidR="00062278" w:rsidRPr="00062278">
          <w:rPr>
            <w:rStyle w:val="CodeInline"/>
            <w:rPrChange w:id="118" w:author="Kelvin Sung" w:date="2021-08-24T16:44:00Z">
              <w:rPr/>
            </w:rPrChange>
          </w:rPr>
          <w:t>engine/</w:t>
        </w:r>
        <w:proofErr w:type="spellStart"/>
        <w:r w:rsidR="00062278" w:rsidRPr="00062278">
          <w:rPr>
            <w:rStyle w:val="CodeInline"/>
            <w:rPrChange w:id="119" w:author="Kelvin Sung" w:date="2021-08-24T16:44:00Z">
              <w:rPr/>
            </w:rPrChange>
          </w:rPr>
          <w:t>src</w:t>
        </w:r>
        <w:proofErr w:type="spellEnd"/>
        <w:r w:rsidR="00062278" w:rsidRPr="00062278">
          <w:rPr>
            <w:rStyle w:val="CodeInline"/>
            <w:rPrChange w:id="120" w:author="Kelvin Sung" w:date="2021-08-24T16:44:00Z">
              <w:rPr/>
            </w:rPrChange>
          </w:rPr>
          <w:t>/core</w:t>
        </w:r>
        <w:r w:rsidR="00062278">
          <w:t xml:space="preserve"> folder</w:t>
        </w:r>
      </w:ins>
      <w:ins w:id="121" w:author="Kelvin Sung" w:date="2021-08-24T16:46:00Z">
        <w:r w:rsidR="00062278">
          <w:t xml:space="preserve">, the </w:t>
        </w:r>
      </w:ins>
      <w:proofErr w:type="spellStart"/>
      <w:ins w:id="122" w:author="Kelvin Sung" w:date="2021-08-24T16:45:00Z">
        <w:r w:rsidR="00062278" w:rsidRPr="00062278">
          <w:rPr>
            <w:rStyle w:val="CodeInline"/>
            <w:rPrChange w:id="123" w:author="Kelvin Sung" w:date="2021-08-24T16:46:00Z">
              <w:rPr/>
            </w:rPrChange>
          </w:rPr>
          <w:t>glSys</w:t>
        </w:r>
        <w:proofErr w:type="spellEnd"/>
        <w:r w:rsidR="00062278">
          <w:t xml:space="preserve">, </w:t>
        </w:r>
      </w:ins>
      <w:proofErr w:type="spellStart"/>
      <w:ins w:id="124" w:author="Kelvin Sung" w:date="2021-08-24T16:44:00Z">
        <w:r w:rsidR="00062278" w:rsidRPr="00062278">
          <w:rPr>
            <w:rStyle w:val="CodeInline"/>
            <w:rPrChange w:id="125" w:author="Kelvin Sung" w:date="2021-08-24T16:46:00Z">
              <w:rPr/>
            </w:rPrChange>
          </w:rPr>
          <w:t>vertex</w:t>
        </w:r>
      </w:ins>
      <w:ins w:id="126" w:author="Kelvin Sung" w:date="2021-08-24T16:45:00Z">
        <w:r w:rsidR="00062278" w:rsidRPr="00062278">
          <w:rPr>
            <w:rStyle w:val="CodeInline"/>
            <w:rPrChange w:id="127" w:author="Kelvin Sung" w:date="2021-08-24T16:46:00Z">
              <w:rPr/>
            </w:rPrChange>
          </w:rPr>
          <w:t>B</w:t>
        </w:r>
      </w:ins>
      <w:ins w:id="128" w:author="Kelvin Sung" w:date="2021-08-24T16:44:00Z">
        <w:r w:rsidR="00062278" w:rsidRPr="00062278">
          <w:rPr>
            <w:rStyle w:val="CodeInline"/>
            <w:rPrChange w:id="129" w:author="Kelvin Sung" w:date="2021-08-24T16:46:00Z">
              <w:rPr/>
            </w:rPrChange>
          </w:rPr>
          <w:t>uffer</w:t>
        </w:r>
      </w:ins>
      <w:proofErr w:type="spellEnd"/>
      <w:ins w:id="130" w:author="Kelvin Sung" w:date="2021-08-24T16:45:00Z">
        <w:r w:rsidR="00062278">
          <w:t xml:space="preserve"> and </w:t>
        </w:r>
        <w:proofErr w:type="spellStart"/>
        <w:r w:rsidR="00062278" w:rsidRPr="00062278">
          <w:rPr>
            <w:rStyle w:val="CodeInline"/>
            <w:rPrChange w:id="131" w:author="Kelvin Sung" w:date="2021-08-24T16:46:00Z">
              <w:rPr/>
            </w:rPrChange>
          </w:rPr>
          <w:t>shaderResources</w:t>
        </w:r>
      </w:ins>
      <w:proofErr w:type="spellEnd"/>
      <w:ins w:id="132" w:author="Kelvin Sung" w:date="2021-08-24T16:46:00Z">
        <w:r w:rsidR="00062278">
          <w:t xml:space="preserve"> modules</w:t>
        </w:r>
      </w:ins>
      <w:ins w:id="133" w:author="Kelvin Sung" w:date="2021-08-24T16:44:00Z">
        <w:r w:rsidR="00062278">
          <w:t xml:space="preserve"> </w:t>
        </w:r>
      </w:ins>
      <w:ins w:id="134" w:author="Kelvin Sung" w:date="2021-08-24T16:43:00Z">
        <w:r w:rsidR="00062278">
          <w:t xml:space="preserve">are </w:t>
        </w:r>
      </w:ins>
      <w:ins w:id="135" w:author="Kelvin Sung" w:date="2021-08-24T16:45:00Z">
        <w:r w:rsidR="00062278">
          <w:t xml:space="preserve">not </w:t>
        </w:r>
      </w:ins>
      <w:ins w:id="136" w:author="Kelvin Sung" w:date="2021-08-24T16:43:00Z">
        <w:r w:rsidR="00062278">
          <w:t xml:space="preserve">exported by </w:t>
        </w:r>
        <w:r w:rsidR="00062278" w:rsidRPr="00062278">
          <w:rPr>
            <w:rStyle w:val="CodeInline"/>
            <w:rPrChange w:id="137" w:author="Kelvin Sung" w:date="2021-08-24T16:47:00Z">
              <w:rPr/>
            </w:rPrChange>
          </w:rPr>
          <w:t>index.js</w:t>
        </w:r>
      </w:ins>
      <w:ins w:id="138" w:author="Kelvin Sung" w:date="2021-08-24T16:45:00Z">
        <w:r w:rsidR="00062278">
          <w:t xml:space="preserve"> and thus are not accessible </w:t>
        </w:r>
        <w:del w:id="139" w:author="Jeb Pavleas" w:date="2021-08-25T16:35:00Z">
          <w:r w:rsidR="00062278" w:rsidDel="009277DE">
            <w:delText>by</w:delText>
          </w:r>
        </w:del>
      </w:ins>
      <w:ins w:id="140" w:author="Jeb Pavleas" w:date="2021-08-25T16:35:00Z">
        <w:r w:rsidR="009277DE">
          <w:t>to</w:t>
        </w:r>
      </w:ins>
      <w:ins w:id="141" w:author="Kelvin Sung" w:date="2021-08-24T16:45:00Z">
        <w:r w:rsidR="00062278">
          <w:t xml:space="preserve"> the game developers.</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55D21896"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ins w:id="142" w:author="Kelvin Sung" w:date="2021-08-24T16:50:00Z">
        <w:r w:rsidR="00977DAA">
          <w:rPr>
            <w:rStyle w:val="CodeInline"/>
          </w:rPr>
          <w:t>d</w:t>
        </w:r>
      </w:ins>
      <w:ins w:id="143" w:author="Jeb Pavleas" w:date="2021-08-25T16:36:00Z">
        <w:r w:rsidR="009277DE">
          <w:rPr>
            <w:rStyle w:val="CodeInline"/>
          </w:rPr>
          <w:t>er</w:t>
        </w:r>
      </w:ins>
      <w:del w:id="144" w:author="Jeb Pavleas" w:date="2021-08-25T16:36:00Z">
        <w:r w:rsidR="00C94171" w:rsidRPr="00B14E9F" w:rsidDel="009277DE">
          <w:rPr>
            <w:rStyle w:val="CodeInline"/>
          </w:rPr>
          <w:delText>re</w:delText>
        </w:r>
      </w:del>
      <w:r w:rsidR="00C94171" w:rsidRPr="00B14E9F">
        <w:rPr>
          <w:rStyle w:val="CodeInline"/>
        </w:rPr>
        <w:t>_resoruces.js</w:t>
      </w:r>
      <w:r w:rsidR="00C94171">
        <w:t xml:space="preserve">, </w:t>
      </w:r>
      <w:r w:rsidRPr="00C223E8">
        <w:t xml:space="preserve">and </w:t>
      </w:r>
      <w:del w:id="145" w:author="Kelvin Sung" w:date="2021-08-24T16:57:00Z">
        <w:r w:rsidRPr="00C223E8" w:rsidDel="00167795">
          <w:delText xml:space="preserve">create </w:delText>
        </w:r>
      </w:del>
      <w:ins w:id="146" w:author="Kelvin Sung" w:date="2021-08-24T16:57:00Z">
        <w:r w:rsidR="00167795">
          <w:t xml:space="preserve">define the </w:t>
        </w:r>
        <w:r w:rsidR="00167795" w:rsidRPr="00167795">
          <w:rPr>
            <w:rStyle w:val="CodeInline"/>
            <w:rPrChange w:id="147" w:author="Kelvin Sung" w:date="2021-08-24T16:57:00Z">
              <w:rPr/>
            </w:rPrChange>
          </w:rPr>
          <w:t>Renderable</w:t>
        </w:r>
        <w:r w:rsidR="00167795">
          <w:t xml:space="preserve"> class with </w:t>
        </w:r>
      </w:ins>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r w:rsidR="00480E7E">
        <w:rPr>
          <w:noProof w:val="0"/>
        </w:rPr>
        <w:t>c</w:t>
      </w:r>
      <w:r w:rsidR="003F6337">
        <w:rPr>
          <w:noProof w:val="0"/>
        </w:rPr>
        <w:t>onstructor() {</w:t>
      </w:r>
    </w:p>
    <w:p w14:paraId="2DEF3AFE" w14:textId="228624BB" w:rsidR="003F6337" w:rsidRDefault="00886E78" w:rsidP="00BC4335">
      <w:pPr>
        <w:pStyle w:val="Code"/>
        <w:rPr>
          <w:noProof w:val="0"/>
        </w:rPr>
      </w:pPr>
      <w:r>
        <w:rPr>
          <w:noProof w:val="0"/>
        </w:rPr>
        <w:t xml:space="preserve">        </w:t>
      </w:r>
      <w:proofErr w:type="spellStart"/>
      <w:r w:rsidR="003F6337">
        <w:rPr>
          <w:noProof w:val="0"/>
        </w:rPr>
        <w:t>this.mShader</w:t>
      </w:r>
      <w:proofErr w:type="spell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r w:rsidR="003F6337">
        <w:rPr>
          <w:noProof w:val="0"/>
        </w:rPr>
        <w:t>this.mColor</w:t>
      </w:r>
      <w:proofErr w:type="spell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1499B48C" w:rsidR="00886E78" w:rsidRDefault="00886E78" w:rsidP="00B14E9F">
      <w:pPr>
        <w:pStyle w:val="Code"/>
        <w:rPr>
          <w:noProof w:val="0"/>
        </w:rPr>
      </w:pPr>
      <w:commentRangeStart w:id="148"/>
      <w:commentRangeStart w:id="149"/>
      <w:r>
        <w:rPr>
          <w:noProof w:val="0"/>
        </w:rPr>
        <w:t xml:space="preserve">    …</w:t>
      </w:r>
      <w:commentRangeEnd w:id="148"/>
      <w:r w:rsidR="00B649B0">
        <w:rPr>
          <w:rStyle w:val="CommentReference"/>
          <w:rFonts w:asciiTheme="minorHAnsi" w:hAnsiTheme="minorHAnsi"/>
          <w:noProof w:val="0"/>
        </w:rPr>
        <w:commentReference w:id="148"/>
      </w:r>
      <w:commentRangeEnd w:id="149"/>
      <w:r w:rsidR="009475F1">
        <w:rPr>
          <w:rStyle w:val="CommentReference"/>
          <w:rFonts w:asciiTheme="minorHAnsi" w:hAnsiTheme="minorHAnsi"/>
          <w:noProof w:val="0"/>
        </w:rPr>
        <w:commentReference w:id="149"/>
      </w:r>
      <w:ins w:id="151" w:author="Kelvin Sung" w:date="2021-08-26T09:36:00Z">
        <w:r w:rsidR="009475F1" w:rsidRPr="009475F1">
          <w:rPr>
            <w:noProof w:val="0"/>
          </w:rPr>
          <w:t xml:space="preserve"> implementation to follow …</w:t>
        </w:r>
      </w:ins>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r>
        <w:rPr>
          <w:noProof w:val="0"/>
        </w:rPr>
        <w:lastRenderedPageBreak/>
        <w:t>draw()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r w:rsidR="006A3776" w:rsidRPr="00C223E8">
        <w:rPr>
          <w:rStyle w:val="CodeInline"/>
        </w:rPr>
        <w:t>activate</w:t>
      </w:r>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engine.init</w:t>
      </w:r>
      <w:proofErr w:type="spell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w:t>
      </w:r>
      <w:proofErr w:type="spell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this.mWhiteSq.setColor</w:t>
      </w:r>
      <w:proofErr w:type="spell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w:t>
      </w:r>
      <w:proofErr w:type="spell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engine.clearCanvas</w:t>
      </w:r>
      <w:proofErr w:type="spell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r>
        <w:rPr>
          <w:noProof w:val="0"/>
        </w:rPr>
        <w:t>this.mRedSq.draw</w:t>
      </w:r>
      <w:proofErr w:type="spellEnd"/>
      <w:r>
        <w:rPr>
          <w:noProof w:val="0"/>
        </w:rPr>
        <w:t xml:space="preserve">(); </w:t>
      </w:r>
    </w:p>
    <w:p w14:paraId="44245B01" w14:textId="0B7EA48A" w:rsidR="00383959" w:rsidRPr="00C223E8" w:rsidRDefault="00984104" w:rsidP="00BC4335">
      <w:pPr>
        <w:pStyle w:val="Code"/>
        <w:rPr>
          <w:noProof w:val="0"/>
        </w:rPr>
      </w:pPr>
      <w:r>
        <w:rPr>
          <w:noProof w:val="0"/>
        </w:rPr>
        <w:lastRenderedPageBreak/>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25597208"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 xml:space="preserve">engine access </w:t>
      </w:r>
      <w:ins w:id="152" w:author="Jeb Pavleas" w:date="2021-08-25T16:45:00Z">
        <w:r w:rsidR="00B649B0">
          <w:t xml:space="preserve">file, </w:t>
        </w:r>
      </w:ins>
      <w:r w:rsidR="00194AF7" w:rsidRPr="00B14E9F">
        <w:rPr>
          <w:rStyle w:val="CodeInline"/>
        </w:rPr>
        <w:t>index.js</w:t>
      </w:r>
      <w:del w:id="153" w:author="Jeb Pavleas" w:date="2021-08-25T16:45:00Z">
        <w:r w:rsidR="00194AF7" w:rsidDel="00B649B0">
          <w:delText xml:space="preserve"> file</w:delText>
        </w:r>
      </w:del>
      <w:r w:rsidR="00194AF7">
        <w:t xml:space="preserv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4FCD491E"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ins w:id="154" w:author="Kelvin Sung" w:date="2021-08-24T17:00:00Z">
        <w:r w:rsidR="00AD07A3">
          <w:rPr>
            <w:rStyle w:val="CodeInline"/>
          </w:rPr>
          <w:t>()</w:t>
        </w:r>
      </w:ins>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del w:id="155" w:author="Kelvin Sung" w:date="2021-08-24T17:00:00Z">
        <w:r w:rsidR="00EF44C1" w:rsidRPr="00C223E8" w:rsidDel="00F029D8">
          <w:delText xml:space="preserve">will </w:delText>
        </w:r>
      </w:del>
      <w:ins w:id="156" w:author="Kelvin Sung" w:date="2021-08-24T17:00:00Z">
        <w:r w:rsidR="00F029D8">
          <w:t xml:space="preserve">are </w:t>
        </w:r>
      </w:ins>
      <w:r w:rsidR="00EF44C1" w:rsidRPr="00C223E8">
        <w:t xml:space="preserve">only </w:t>
      </w:r>
      <w:del w:id="157" w:author="Kelvin Sung" w:date="2021-08-24T17:00:00Z">
        <w:r w:rsidR="00EF44C1" w:rsidRPr="00C223E8" w:rsidDel="00F029D8">
          <w:delText xml:space="preserve">be </w:delText>
        </w:r>
      </w:del>
      <w:r w:rsidR="00EF44C1" w:rsidRPr="00C223E8">
        <w:t xml:space="preserve">able to see the last </w:t>
      </w:r>
      <w:ins w:id="158" w:author="Jeb Pavleas" w:date="2021-08-25T16:47:00Z">
        <w:r w:rsidR="00530C78">
          <w:t xml:space="preserve">of the </w:t>
        </w:r>
      </w:ins>
      <w:r w:rsidR="00EF44C1" w:rsidRPr="00C223E8">
        <w:t>drawn square</w:t>
      </w:r>
      <w:ins w:id="159" w:author="Jeb Pavleas" w:date="2021-08-25T16:47:00Z">
        <w:r w:rsidR="00530C78">
          <w:t>s</w:t>
        </w:r>
      </w:ins>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E9911CB"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w:t>
      </w:r>
      <w:r w:rsidRPr="00C223E8">
        <w:lastRenderedPageBreak/>
        <w:t xml:space="preserve">you can learn more about these topics </w:t>
      </w:r>
      <w:del w:id="160" w:author="Kelvin Sung" w:date="2021-08-24T17:50:00Z">
        <w:r w:rsidRPr="00C223E8" w:rsidDel="0084101D">
          <w:delText xml:space="preserve">in depth </w:delText>
        </w:r>
      </w:del>
      <w:r w:rsidRPr="00C223E8">
        <w:t xml:space="preserve">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0C7C772D" w:rsidR="00383959" w:rsidRPr="00C223E8" w:rsidRDefault="00383959" w:rsidP="00B41C1A">
      <w:pPr>
        <w:pStyle w:val="BodyTextCont"/>
      </w:pPr>
      <w:r w:rsidRPr="00C223E8">
        <w:t xml:space="preserve">A matrix </w:t>
      </w:r>
      <w:del w:id="161" w:author="Kelvin Sung" w:date="2021-08-24T17:50:00Z">
        <w:r w:rsidRPr="00C223E8" w:rsidDel="000B75EF">
          <w:delText xml:space="preserve">itself </w:delText>
        </w:r>
      </w:del>
      <w:r w:rsidRPr="00C223E8">
        <w:t xml:space="preserve">is an </w:t>
      </w:r>
      <w:r w:rsidR="00F3579A" w:rsidRPr="00F3579A">
        <w:rPr>
          <w:i/>
        </w:rPr>
        <w:t>m</w:t>
      </w:r>
      <w:r w:rsidRPr="00C223E8">
        <w:t xml:space="preserve">-rows by </w:t>
      </w:r>
      <w:r w:rsidR="00F3579A" w:rsidRPr="00F3579A">
        <w:rPr>
          <w:i/>
        </w:rPr>
        <w:t>n</w:t>
      </w:r>
      <w:r w:rsidRPr="00C223E8">
        <w:t xml:space="preserve">-columns </w:t>
      </w:r>
      <w:proofErr w:type="gramStart"/>
      <w:ins w:id="162" w:author="Kelvin Sung" w:date="2021-08-24T17:50:00Z">
        <w:r w:rsidR="000B75EF">
          <w:t>two dimensional</w:t>
        </w:r>
        <w:proofErr w:type="gramEnd"/>
        <w:r w:rsidR="000B75EF">
          <w:t xml:space="preserve"> </w:t>
        </w:r>
      </w:ins>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lastRenderedPageBreak/>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0pt;height:1in;mso-width-percent:0;mso-height-percent:0;mso-width-percent:0;mso-height-percent:0" o:ole="">
            <v:imagedata r:id="rId19" o:title=""/>
          </v:shape>
          <o:OLEObject Type="Embed" ProgID="Equation.DSMT4" ShapeID="_x0000_i1025" DrawAspect="Content" ObjectID="_1691475773" r:id="rId20"/>
        </w:object>
      </w:r>
    </w:p>
    <w:p w14:paraId="6730AC33" w14:textId="19BBB527" w:rsidR="00383959" w:rsidRPr="00C223E8" w:rsidRDefault="00760735" w:rsidP="00F9439C">
      <w:pPr>
        <w:pStyle w:val="BodyTextFirst"/>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Mathematically, a matrix transform operator operates on a vertex through</w:t>
      </w:r>
      <w:del w:id="163" w:author="Jeb Pavleas" w:date="2021-08-25T22:12:00Z">
        <w:r w:rsidR="00383959" w:rsidRPr="00C223E8" w:rsidDel="001913A5">
          <w:delText xml:space="preserve"> </w:delText>
        </w:r>
      </w:del>
      <w:del w:id="164" w:author="Jeb Pavleas" w:date="2021-08-25T22:11:00Z">
        <w:r w:rsidR="00383959" w:rsidRPr="00C223E8" w:rsidDel="001913A5">
          <w:delText>a</w:delText>
        </w:r>
      </w:del>
      <w:r w:rsidR="00383959" w:rsidRPr="00C223E8">
        <w:t xml:space="preserve">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1.1pt;height:1in;mso-width-percent:0;mso-height-percent:0;mso-width-percent:0;mso-height-percent:0" o:ole="">
            <v:imagedata r:id="rId21" o:title=""/>
          </v:shape>
          <o:OLEObject Type="Embed" ProgID="Equation.DSMT4" ShapeID="_x0000_i1026" DrawAspect="Content" ObjectID="_1691475774" r:id="rId22"/>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E52C52"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E52C52"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E52C52"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lastRenderedPageBreak/>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3"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source file in</w:t>
      </w:r>
      <w:ins w:id="165" w:author="Kelvin Sung" w:date="2021-08-24T17:58:00Z">
        <w:r w:rsidR="00B8142B">
          <w:t xml:space="preserve"> the main</w:t>
        </w:r>
      </w:ins>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to declare a uniform 4</w:t>
      </w:r>
      <w:r w:rsidR="00B84367" w:rsidRPr="00C223E8">
        <w:t>×</w:t>
      </w:r>
      <w:r w:rsidRPr="00C223E8">
        <w:t>4 matrix</w:t>
      </w:r>
      <w:r w:rsidR="00136BA7">
        <w:t>.</w:t>
      </w:r>
    </w:p>
    <w:p w14:paraId="4446AB56" w14:textId="72D7C877" w:rsidR="0027777A" w:rsidRDefault="0027777A">
      <w:pPr>
        <w:pStyle w:val="NoteTipCaution"/>
        <w:rPr>
          <w:ins w:id="166" w:author="Kelvin Sung" w:date="2021-08-24T18:06:00Z"/>
        </w:rPr>
        <w:pPrChange w:id="167" w:author="Kelvin Sung" w:date="2021-08-24T18:06:00Z">
          <w:pPr>
            <w:pStyle w:val="Code"/>
          </w:pPr>
        </w:pPrChange>
      </w:pPr>
      <w:ins w:id="168" w:author="Kelvin Sung" w:date="2021-08-24T18:06:00Z">
        <w:r w:rsidRPr="00C223E8">
          <w:rPr>
            <w:b/>
          </w:rPr>
          <w:t>Note</w:t>
        </w:r>
        <w:r w:rsidRPr="00C223E8">
          <w:rPr>
            <w:b/>
          </w:rPr>
          <w:tab/>
        </w:r>
        <w:r>
          <w:t xml:space="preserve">Recall from the discussion in </w:t>
        </w:r>
        <w:proofErr w:type="spellStart"/>
        <w:r>
          <w:t>Chatper</w:t>
        </w:r>
        <w:proofErr w:type="spellEnd"/>
        <w:r>
          <w:t xml:space="preserve"> 2</w:t>
        </w:r>
      </w:ins>
      <w:ins w:id="169" w:author="Kelvin Sung" w:date="2021-08-24T18:07:00Z">
        <w:r>
          <w:t xml:space="preserve"> that </w:t>
        </w:r>
        <w:proofErr w:type="spellStart"/>
        <w:r>
          <w:t>glsl</w:t>
        </w:r>
        <w:proofErr w:type="spellEnd"/>
        <w:r>
          <w:t xml:space="preserve">-files </w:t>
        </w:r>
        <w:proofErr w:type="spellStart"/>
        <w:r>
          <w:t>contiain</w:t>
        </w:r>
        <w:proofErr w:type="spellEnd"/>
        <w:r>
          <w:t xml:space="preserve"> </w:t>
        </w:r>
      </w:ins>
      <w:ins w:id="170" w:author="Kelvin Sung" w:date="2021-08-24T18:09:00Z">
        <w:r w:rsidRPr="0027777A">
          <w:t>OpenGL Shading Language (GLSL) instructions</w:t>
        </w:r>
        <w:r>
          <w:t xml:space="preserve"> that will be loaded into WebGL </w:t>
        </w:r>
      </w:ins>
      <w:ins w:id="171" w:author="Kelvin Sung" w:date="2021-08-24T18:11:00Z">
        <w:r w:rsidR="000F44FF">
          <w:t>and executed by</w:t>
        </w:r>
      </w:ins>
      <w:ins w:id="172" w:author="Kelvin Sung" w:date="2021-08-24T18:09:00Z">
        <w:r>
          <w:t xml:space="preserve"> the GPU. You can find out more about GLSL by </w:t>
        </w:r>
      </w:ins>
      <w:ins w:id="173" w:author="Kelvin Sung" w:date="2021-08-24T18:10:00Z">
        <w:r>
          <w:t xml:space="preserve">referring to the WebGL and OpenGL references </w:t>
        </w:r>
      </w:ins>
      <w:ins w:id="174" w:author="Kelvin Sung" w:date="2021-08-24T18:12:00Z">
        <w:r w:rsidR="000F44FF">
          <w:t xml:space="preserve">provided at the end of </w:t>
        </w:r>
      </w:ins>
      <w:ins w:id="175" w:author="Kelvin Sung" w:date="2021-08-24T18:10:00Z">
        <w:r w:rsidR="004C6860">
          <w:t>Chapter 1.</w:t>
        </w:r>
      </w:ins>
    </w:p>
    <w:p w14:paraId="5C9BFB7E" w14:textId="3C70890E" w:rsidR="00383959" w:rsidRPr="00C223E8" w:rsidRDefault="00F3579A" w:rsidP="00BC4335">
      <w:pPr>
        <w:pStyle w:val="Code"/>
        <w:rPr>
          <w:noProof w:val="0"/>
        </w:rPr>
      </w:pPr>
      <w:r>
        <w:rPr>
          <w:noProof w:val="0"/>
        </w:rPr>
        <w:lastRenderedPageBreak/>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176"/>
      <w:commentRangeStart w:id="177"/>
      <w:proofErr w:type="spellStart"/>
      <w:r w:rsidR="00055C8D">
        <w:rPr>
          <w:noProof w:val="0"/>
        </w:rPr>
        <w:t>uModelXformMatrix</w:t>
      </w:r>
      <w:commentRangeEnd w:id="176"/>
      <w:proofErr w:type="spellEnd"/>
      <w:r w:rsidR="00AB1908">
        <w:rPr>
          <w:rStyle w:val="CommentReference"/>
          <w:rFonts w:asciiTheme="minorHAnsi" w:hAnsiTheme="minorHAnsi"/>
          <w:noProof w:val="0"/>
        </w:rPr>
        <w:commentReference w:id="176"/>
      </w:r>
      <w:commentRangeEnd w:id="177"/>
      <w:r w:rsidR="0027777A">
        <w:rPr>
          <w:rStyle w:val="CommentReference"/>
          <w:rFonts w:asciiTheme="minorHAnsi" w:hAnsiTheme="minorHAnsi"/>
          <w:noProof w:val="0"/>
        </w:rPr>
        <w:commentReference w:id="177"/>
      </w:r>
      <w:r>
        <w:rPr>
          <w:noProof w:val="0"/>
        </w:rPr>
        <w:t xml:space="preserve">; </w:t>
      </w:r>
    </w:p>
    <w:p w14:paraId="525376C1" w14:textId="54D92F5C"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del w:id="178" w:author="Kelvin Sung" w:date="2021-08-24T18:15:00Z">
        <w:r w:rsidR="00B84367" w:rsidRPr="00C223E8" w:rsidDel="008024C9">
          <w:delText>,</w:delText>
        </w:r>
        <w:r w:rsidRPr="00C223E8" w:rsidDel="008024C9">
          <w:delText xml:space="preserve"> and it maintains the operator values</w:delText>
        </w:r>
      </w:del>
      <w:r w:rsidRPr="00C223E8">
        <w:t xml:space="preserve"> for all </w:t>
      </w:r>
      <w:ins w:id="179" w:author="Jeb Pavleas" w:date="2021-08-25T23:25:00Z">
        <w:r w:rsidR="00ED5ACE">
          <w:t xml:space="preserve">the </w:t>
        </w:r>
      </w:ins>
      <w:r w:rsidRPr="00C223E8">
        <w:t>vertices</w:t>
      </w:r>
      <w:del w:id="180" w:author="Kelvin Sung" w:date="2021-08-24T18:15:00Z">
        <w:r w:rsidRPr="00C223E8" w:rsidDel="008024C9">
          <w:delText xml:space="preserve"> of the square</w:delText>
        </w:r>
      </w:del>
      <w:r w:rsidRPr="00C223E8">
        <w:t>.</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6C652721"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del w:id="181" w:author="Kelvin Sung" w:date="2021-08-24T18:18:00Z">
        <w:r w:rsidR="00383959" w:rsidRPr="00C223E8" w:rsidDel="008024C9">
          <w:delText xml:space="preserve">each </w:delText>
        </w:r>
      </w:del>
      <w:ins w:id="182" w:author="Kelvin Sung" w:date="2021-08-24T18:18:00Z">
        <w:r w:rsidR="008024C9">
          <w:t>the currently referenced</w:t>
        </w:r>
        <w:r w:rsidR="008024C9" w:rsidRPr="00C223E8">
          <w:t xml:space="preserve"> </w:t>
        </w:r>
      </w:ins>
      <w:r w:rsidR="00383959" w:rsidRPr="00C223E8">
        <w:t>vertex position</w:t>
      </w:r>
      <w:del w:id="183" w:author="Kelvin Sung" w:date="2021-08-24T18:17:00Z">
        <w:r w:rsidR="00383959" w:rsidRPr="00C223E8" w:rsidDel="008024C9">
          <w:delText xml:space="preserve"> in the shader</w:delText>
        </w:r>
      </w:del>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r w:rsidRPr="00F3579A">
        <w:rPr>
          <w:noProof w:val="0"/>
        </w:rPr>
        <w:t>this.mModel</w:t>
      </w:r>
      <w:r w:rsidR="00055C8D">
        <w:rPr>
          <w:noProof w:val="0"/>
        </w:rPr>
        <w:t>MatrixRef</w:t>
      </w:r>
      <w:proofErr w:type="spell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r w:rsidRPr="00B41C1A">
        <w:rPr>
          <w:rStyle w:val="CodeInline"/>
        </w:rPr>
        <w:t>activate()</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1588E1F0" w:rsidR="007B6BFE" w:rsidRPr="007B6BFE" w:rsidDel="00F150F5" w:rsidRDefault="007B6BFE" w:rsidP="00B41C1A">
      <w:pPr>
        <w:pStyle w:val="Code"/>
        <w:rPr>
          <w:del w:id="184" w:author="Kelvin Sung" w:date="2021-08-25T06:09:00Z"/>
        </w:rPr>
      </w:pPr>
      <w:r w:rsidRPr="007B6BFE">
        <w:t xml:space="preserve">    </w:t>
      </w:r>
      <w:del w:id="185" w:author="Kelvin Sung" w:date="2021-08-25T06:09:00Z">
        <w:r w:rsidRPr="007B6BFE" w:rsidDel="00F150F5">
          <w:delText>// bind vertex buffer</w:delText>
        </w:r>
      </w:del>
    </w:p>
    <w:p w14:paraId="3312F6F1" w14:textId="0B5ACE49" w:rsidR="007B6BFE" w:rsidRPr="007B6BFE" w:rsidDel="00F150F5" w:rsidRDefault="007B6BFE" w:rsidP="00B41C1A">
      <w:pPr>
        <w:pStyle w:val="Code"/>
        <w:rPr>
          <w:del w:id="186" w:author="Kelvin Sung" w:date="2021-08-25T06:09:00Z"/>
        </w:rPr>
      </w:pPr>
      <w:del w:id="187" w:author="Kelvin Sung" w:date="2021-08-25T06:09:00Z">
        <w:r w:rsidRPr="007B6BFE" w:rsidDel="00F150F5">
          <w:delText xml:space="preserve">    gl.bindBuffer(gl.ARRAY_BUFFER, vertexBuffer.get());</w:delText>
        </w:r>
      </w:del>
    </w:p>
    <w:p w14:paraId="79984B32" w14:textId="35A88277" w:rsidR="007B6BFE" w:rsidRPr="007B6BFE" w:rsidDel="00F150F5" w:rsidRDefault="007B6BFE" w:rsidP="00B41C1A">
      <w:pPr>
        <w:pStyle w:val="Code"/>
        <w:rPr>
          <w:del w:id="188" w:author="Kelvin Sung" w:date="2021-08-25T06:09:00Z"/>
        </w:rPr>
      </w:pPr>
      <w:del w:id="189" w:author="Kelvin Sung" w:date="2021-08-25T06:09:00Z">
        <w:r w:rsidRPr="007B6BFE" w:rsidDel="00F150F5">
          <w:delText xml:space="preserve">    gl.vertexAttribPointer(this.mVertexPositionRef,</w:delText>
        </w:r>
      </w:del>
    </w:p>
    <w:p w14:paraId="6289C096" w14:textId="1CA1CEB2" w:rsidR="007B6BFE" w:rsidRPr="007B6BFE" w:rsidDel="00F150F5" w:rsidRDefault="007B6BFE" w:rsidP="00B41C1A">
      <w:pPr>
        <w:pStyle w:val="Code"/>
        <w:rPr>
          <w:del w:id="190" w:author="Kelvin Sung" w:date="2021-08-25T06:09:00Z"/>
        </w:rPr>
      </w:pPr>
      <w:del w:id="191" w:author="Kelvin Sung" w:date="2021-08-25T06:09:00Z">
        <w:r w:rsidRPr="007B6BFE" w:rsidDel="00F150F5">
          <w:delText xml:space="preserve">        3,              // each element is a 3-float (x,y.z)</w:delText>
        </w:r>
      </w:del>
    </w:p>
    <w:p w14:paraId="59AE2B68" w14:textId="068356BD" w:rsidR="007B6BFE" w:rsidRPr="007B6BFE" w:rsidDel="00F150F5" w:rsidRDefault="007B6BFE" w:rsidP="00B41C1A">
      <w:pPr>
        <w:pStyle w:val="Code"/>
        <w:rPr>
          <w:del w:id="192" w:author="Kelvin Sung" w:date="2021-08-25T06:09:00Z"/>
        </w:rPr>
      </w:pPr>
      <w:del w:id="193" w:author="Kelvin Sung" w:date="2021-08-25T06:09:00Z">
        <w:r w:rsidRPr="007B6BFE" w:rsidDel="00F150F5">
          <w:lastRenderedPageBreak/>
          <w:delText xml:space="preserve">        gl.FLOAT,       // data type is FLOAT</w:delText>
        </w:r>
      </w:del>
    </w:p>
    <w:p w14:paraId="09C42AB9" w14:textId="77A33C7D" w:rsidR="007B6BFE" w:rsidRPr="007B6BFE" w:rsidDel="00F150F5" w:rsidRDefault="007B6BFE" w:rsidP="00B41C1A">
      <w:pPr>
        <w:pStyle w:val="Code"/>
        <w:rPr>
          <w:del w:id="194" w:author="Kelvin Sung" w:date="2021-08-25T06:09:00Z"/>
        </w:rPr>
      </w:pPr>
      <w:del w:id="195" w:author="Kelvin Sung" w:date="2021-08-25T06:09:00Z">
        <w:r w:rsidRPr="007B6BFE" w:rsidDel="00F150F5">
          <w:delText xml:space="preserve">        false,          // if the content is normalized vectors</w:delText>
        </w:r>
      </w:del>
    </w:p>
    <w:p w14:paraId="45A7AAF0" w14:textId="6361B281" w:rsidR="007B6BFE" w:rsidRPr="007B6BFE" w:rsidDel="00F150F5" w:rsidRDefault="007B6BFE" w:rsidP="00B41C1A">
      <w:pPr>
        <w:pStyle w:val="Code"/>
        <w:rPr>
          <w:del w:id="196" w:author="Kelvin Sung" w:date="2021-08-25T06:09:00Z"/>
        </w:rPr>
      </w:pPr>
      <w:del w:id="197" w:author="Kelvin Sung" w:date="2021-08-25T06:09:00Z">
        <w:r w:rsidRPr="007B6BFE" w:rsidDel="00F150F5">
          <w:delText xml:space="preserve">        0,              // number of bytes to skip in between elements</w:delText>
        </w:r>
      </w:del>
    </w:p>
    <w:p w14:paraId="4C5587B6" w14:textId="3609F39A" w:rsidR="007B6BFE" w:rsidRPr="007B6BFE" w:rsidDel="00F150F5" w:rsidRDefault="007B6BFE" w:rsidP="00B41C1A">
      <w:pPr>
        <w:pStyle w:val="Code"/>
        <w:rPr>
          <w:del w:id="198" w:author="Kelvin Sung" w:date="2021-08-25T06:09:00Z"/>
        </w:rPr>
      </w:pPr>
      <w:del w:id="199" w:author="Kelvin Sung" w:date="2021-08-25T06:09:00Z">
        <w:r w:rsidRPr="007B6BFE" w:rsidDel="00F150F5">
          <w:delText xml:space="preserve">        0);             // offsets to the first element</w:delText>
        </w:r>
      </w:del>
    </w:p>
    <w:p w14:paraId="084438BF" w14:textId="1DDC092E" w:rsidR="007B6BFE" w:rsidRDefault="007B6BFE" w:rsidP="00F150F5">
      <w:pPr>
        <w:pStyle w:val="Code"/>
        <w:rPr>
          <w:ins w:id="200" w:author="Kelvin Sung" w:date="2021-08-25T06:10:00Z"/>
        </w:rPr>
      </w:pPr>
      <w:del w:id="201" w:author="Kelvin Sung" w:date="2021-08-25T06:09:00Z">
        <w:r w:rsidRPr="007B6BFE" w:rsidDel="00F150F5">
          <w:delText xml:space="preserve">    gl.enableVertexAttribArray(this.mVertexPositionRef);</w:delText>
        </w:r>
      </w:del>
    </w:p>
    <w:p w14:paraId="1D58EA1D" w14:textId="5017225B" w:rsidR="00F150F5" w:rsidRPr="007B6BFE" w:rsidRDefault="00F150F5" w:rsidP="00F150F5">
      <w:pPr>
        <w:pStyle w:val="Code"/>
      </w:pPr>
      <w:ins w:id="202" w:author="Kelvin Sung" w:date="2021-08-25T06:10:00Z">
        <w:r>
          <w:t xml:space="preserve">    … identical to previous code …</w:t>
        </w:r>
      </w:ins>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55CC19A2" w:rsidR="00383959" w:rsidRPr="00C223E8" w:rsidRDefault="00383959" w:rsidP="00F9439C">
      <w:pPr>
        <w:pStyle w:val="BodyTextFirst"/>
      </w:pPr>
      <w:r w:rsidRPr="00C223E8">
        <w:t xml:space="preserve">The </w:t>
      </w:r>
      <w:r w:rsidRPr="00C223E8">
        <w:rPr>
          <w:rStyle w:val="CodeInline"/>
        </w:rPr>
        <w:t>gl.uniformMatrix4fv()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ins w:id="203" w:author="Kelvin Sung" w:date="2021-08-25T06:14:00Z">
        <w:r w:rsidR="00D065C6">
          <w:t xml:space="preserve"> </w:t>
        </w:r>
      </w:ins>
      <w:moveToRangeStart w:id="204" w:author="Kelvin Sung" w:date="2021-08-25T06:14:00Z" w:name="move80764513"/>
      <w:moveTo w:id="205" w:author="Kelvin Sung" w:date="2021-08-25T06:14:00Z">
        <w:r w:rsidR="00D065C6">
          <w:t xml:space="preserve">The name of the variable, </w:t>
        </w:r>
        <w:proofErr w:type="spellStart"/>
        <w:r w:rsidR="00D065C6" w:rsidRPr="00B41C1A">
          <w:rPr>
            <w:rStyle w:val="CodeInline"/>
          </w:rPr>
          <w:t>trsMatrix</w:t>
        </w:r>
        <w:proofErr w:type="spellEnd"/>
        <w:r w:rsidR="00D065C6">
          <w:t xml:space="preserve">, signifies that </w:t>
        </w:r>
        <w:del w:id="206" w:author="Kelvin Sung" w:date="2021-08-25T06:16:00Z">
          <w:r w:rsidR="00D065C6" w:rsidDel="00D065C6">
            <w:delText xml:space="preserve">it is </w:delText>
          </w:r>
        </w:del>
      </w:moveTo>
      <w:ins w:id="207" w:author="Kelvin Sung" w:date="2021-08-25T06:16:00Z">
        <w:r w:rsidR="00D065C6">
          <w:t xml:space="preserve">it should be </w:t>
        </w:r>
      </w:ins>
      <w:moveTo w:id="208" w:author="Kelvin Sung" w:date="2021-08-25T06:14:00Z">
        <w:r w:rsidR="00D065C6">
          <w:t xml:space="preserve">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moveTo>
      <w:moveToRangeEnd w:id="204"/>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126FB8A6"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moveFromRangeStart w:id="209" w:author="Kelvin Sung" w:date="2021-08-25T06:14:00Z" w:name="move80764513"/>
      <w:moveFrom w:id="210" w:author="Kelvin Sung" w:date="2021-08-25T06:14:00Z">
        <w:r w:rsidR="00A14822" w:rsidDel="00D065C6">
          <w:t xml:space="preserve">The name of the variable, </w:t>
        </w:r>
        <w:r w:rsidR="00A14822" w:rsidRPr="00B41C1A" w:rsidDel="00D065C6">
          <w:rPr>
            <w:rStyle w:val="CodeInline"/>
          </w:rPr>
          <w:t>trsMatrix</w:t>
        </w:r>
        <w:r w:rsidR="00A14822" w:rsidDel="00D065C6">
          <w:t xml:space="preserve">, signifies </w:t>
        </w:r>
        <w:r w:rsidR="00FD6927" w:rsidDel="00D065C6">
          <w:t xml:space="preserve">that </w:t>
        </w:r>
        <w:r w:rsidR="00A14822" w:rsidDel="00D065C6">
          <w:t xml:space="preserve">it is </w:t>
        </w:r>
        <w:r w:rsidR="00FD6927" w:rsidDel="00D065C6">
          <w:t xml:space="preserve">a matrix operator containing the </w:t>
        </w:r>
        <w:r w:rsidR="00A14822" w:rsidDel="00D065C6">
          <w:t xml:space="preserve">concatenated result of </w:t>
        </w:r>
        <w:r w:rsidR="00A14822" w:rsidRPr="00C223E8" w:rsidDel="00D065C6">
          <w:t>translation (</w:t>
        </w:r>
        <w:r w:rsidR="00A14822" w:rsidRPr="00C223E8" w:rsidDel="00D065C6">
          <w:rPr>
            <w:rStyle w:val="CodeInline"/>
          </w:rPr>
          <w:t>T</w:t>
        </w:r>
        <w:r w:rsidR="00A14822" w:rsidRPr="00C223E8" w:rsidDel="00D065C6">
          <w:t>), rotation (</w:t>
        </w:r>
        <w:r w:rsidR="00A14822" w:rsidRPr="00C223E8" w:rsidDel="00D065C6">
          <w:rPr>
            <w:rStyle w:val="CodeInline"/>
          </w:rPr>
          <w:t>R</w:t>
        </w:r>
        <w:r w:rsidR="00A14822" w:rsidRPr="00C223E8" w:rsidDel="00D065C6">
          <w:t>), and scaling (</w:t>
        </w:r>
        <w:r w:rsidR="00A14822" w:rsidRPr="00C223E8" w:rsidDel="00D065C6">
          <w:rPr>
            <w:rStyle w:val="CodeInline"/>
          </w:rPr>
          <w:t>S</w:t>
        </w:r>
        <w:r w:rsidR="00A14822" w:rsidRPr="00C223E8" w:rsidDel="00D065C6">
          <w:t xml:space="preserve">), or </w:t>
        </w:r>
        <w:r w:rsidR="00A14822" w:rsidRPr="00C223E8" w:rsidDel="00D065C6">
          <w:rPr>
            <w:rStyle w:val="CodeInline"/>
          </w:rPr>
          <w:t>TRS</w:t>
        </w:r>
        <w:r w:rsidR="00A14822" w:rsidDel="00D065C6">
          <w:t>.</w:t>
        </w:r>
      </w:moveFrom>
      <w:moveFromRangeEnd w:id="209"/>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lastRenderedPageBreak/>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   //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86C875F" w:rsidR="00383959" w:rsidRPr="00C223E8" w:rsidRDefault="00383959" w:rsidP="00B41C1A">
      <w:pPr>
        <w:pStyle w:val="BodyTextCont"/>
      </w:pPr>
      <w:r w:rsidRPr="00C223E8">
        <w:t xml:space="preserve">Now that you understand how to </w:t>
      </w:r>
      <w:del w:id="211" w:author="Kelvin Sung" w:date="2021-08-25T06:19:00Z">
        <w:r w:rsidRPr="00C223E8" w:rsidDel="00D065C6">
          <w:delText xml:space="preserve">utilize </w:delText>
        </w:r>
      </w:del>
      <w:ins w:id="212" w:author="Kelvin Sung" w:date="2021-08-25T06:19:00Z">
        <w:r w:rsidR="00D065C6">
          <w:t>work with</w:t>
        </w:r>
        <w:r w:rsidR="00D065C6" w:rsidRPr="00C223E8">
          <w:t xml:space="preserve"> </w:t>
        </w:r>
      </w:ins>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lastRenderedPageBreak/>
        <w:t xml:space="preserve">The Transform Objects </w:t>
      </w:r>
      <w:r w:rsidR="00F300EA" w:rsidRPr="00C223E8">
        <w:t>P</w:t>
      </w:r>
      <w:r w:rsidRPr="00C223E8">
        <w:t>roject</w:t>
      </w:r>
    </w:p>
    <w:p w14:paraId="28EF0D01" w14:textId="08F69C13"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w:t>
      </w:r>
      <w:del w:id="213" w:author="Kelvin Sung" w:date="2021-08-25T06:21:00Z">
        <w:r w:rsidRPr="00C223E8" w:rsidDel="00D065C6">
          <w:delText xml:space="preserve">transformation operators </w:delText>
        </w:r>
      </w:del>
      <w:r w:rsidRPr="00C223E8">
        <w:t xml:space="preserve">and </w:t>
      </w:r>
      <w:del w:id="214" w:author="Jeb Pavleas" w:date="2021-08-25T23:34:00Z">
        <w:r w:rsidRPr="00C223E8" w:rsidDel="00ED5ACE">
          <w:delText>to hide</w:delText>
        </w:r>
      </w:del>
      <w:ins w:id="215" w:author="Jeb Pavleas" w:date="2021-08-25T23:34:00Z">
        <w:r w:rsidR="00ED5ACE">
          <w:t>hiding</w:t>
        </w:r>
      </w:ins>
      <w:r w:rsidRPr="00C223E8">
        <w:t xml:space="preserve"> the details of </w:t>
      </w:r>
      <w:r w:rsidR="00B06311">
        <w:t>working with</w:t>
      </w:r>
      <w:r w:rsidR="00B06311" w:rsidRPr="00C223E8">
        <w:t xml:space="preserve"> </w:t>
      </w:r>
      <w:ins w:id="216" w:author="Jeb Pavleas" w:date="2021-08-25T23:34:00Z">
        <w:r w:rsidR="00ED5ACE">
          <w:t xml:space="preserve">the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129F5CCA"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del w:id="217" w:author="Kelvin Sung" w:date="2021-08-25T06:21:00Z">
        <w:r w:rsidRPr="00C223E8" w:rsidDel="005435B2">
          <w:delText xml:space="preserve">so it can </w:delText>
        </w:r>
      </w:del>
      <w:ins w:id="218" w:author="Kelvin Sung" w:date="2021-08-25T06:21:00Z">
        <w:r w:rsidR="005435B2">
          <w:t xml:space="preserve">to </w:t>
        </w:r>
      </w:ins>
      <w:r w:rsidRPr="00C223E8">
        <w:t>encapsulate the matrix transformation functionality</w:t>
      </w:r>
    </w:p>
    <w:p w14:paraId="2E67189C" w14:textId="3E244E93"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45B07191" w:rsidR="00383959" w:rsidRPr="00C223E8" w:rsidRDefault="00383959" w:rsidP="00BC4335">
      <w:pPr>
        <w:pStyle w:val="Bullet"/>
      </w:pPr>
      <w:r w:rsidRPr="00C223E8">
        <w:t xml:space="preserve">To demonstrate how to work with </w:t>
      </w:r>
      <w:del w:id="219" w:author="Kelvin Sung" w:date="2021-08-25T06:22:00Z">
        <w:r w:rsidRPr="00C223E8" w:rsidDel="005435B2">
          <w:delText xml:space="preserve">the </w:delText>
        </w:r>
      </w:del>
      <w:r w:rsidR="003C41A3">
        <w:rPr>
          <w:rStyle w:val="CodeInline"/>
        </w:rPr>
        <w:t>T</w:t>
      </w:r>
      <w:r w:rsidRPr="00C223E8">
        <w:rPr>
          <w:rStyle w:val="CodeInline"/>
        </w:rPr>
        <w:t>ransform</w:t>
      </w:r>
      <w:r w:rsidRPr="00C223E8">
        <w:t xml:space="preserve"> object</w:t>
      </w:r>
      <w:ins w:id="220" w:author="Kelvin Sung" w:date="2021-08-25T06:22:00Z">
        <w:r w:rsidR="005435B2">
          <w:t>s</w:t>
        </w:r>
      </w:ins>
    </w:p>
    <w:p w14:paraId="4833E3EE" w14:textId="28F824BF" w:rsidR="00383959" w:rsidRPr="00C223E8" w:rsidRDefault="00383959" w:rsidP="00B41C1A">
      <w:pPr>
        <w:pStyle w:val="Heading3"/>
      </w:pPr>
      <w:r w:rsidRPr="00C223E8">
        <w:t xml:space="preserve">The Transform </w:t>
      </w:r>
      <w:del w:id="221" w:author="Kelvin Sung" w:date="2021-08-25T06:22:00Z">
        <w:r w:rsidR="00F300EA" w:rsidRPr="00C223E8" w:rsidDel="005435B2">
          <w:delText>O</w:delText>
        </w:r>
        <w:r w:rsidRPr="00C223E8" w:rsidDel="005435B2">
          <w:delText>bject</w:delText>
        </w:r>
      </w:del>
      <w:ins w:id="222" w:author="Kelvin Sung" w:date="2021-08-25T06:22:00Z">
        <w:r w:rsidR="005435B2">
          <w:t>Class</w:t>
        </w:r>
      </w:ins>
    </w:p>
    <w:p w14:paraId="09BBFF6D" w14:textId="77777777" w:rsidR="00383959" w:rsidRPr="00C223E8" w:rsidRDefault="00383959" w:rsidP="00BC4335">
      <w:pPr>
        <w:pStyle w:val="BodyTextFirst"/>
      </w:pPr>
      <w:r w:rsidRPr="00C223E8">
        <w:t xml:space="preserve">Continue working with the previous project. </w:t>
      </w:r>
    </w:p>
    <w:p w14:paraId="0C42A389" w14:textId="11E73825"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0A4A755D" w:rsidR="001E2D22" w:rsidRPr="00C223E8" w:rsidRDefault="00DF4E5F" w:rsidP="00B41C1A">
      <w:pPr>
        <w:pStyle w:val="NumList"/>
        <w:numPr>
          <w:ilvl w:val="0"/>
          <w:numId w:val="16"/>
        </w:numPr>
      </w:pPr>
      <w:r>
        <w:t xml:space="preserve">Define the </w:t>
      </w:r>
      <w:del w:id="223" w:author="Kelvin Sung" w:date="2021-08-25T06:23:00Z">
        <w:r w:rsidDel="00E57618">
          <w:delText>class and a</w:delText>
        </w:r>
        <w:r w:rsidR="00383959" w:rsidRPr="00C223E8" w:rsidDel="00E57618">
          <w:delText xml:space="preserve">dd the </w:delText>
        </w:r>
      </w:del>
      <w:r w:rsidR="00383959" w:rsidRPr="00C223E8">
        <w:t xml:space="preserve">constructor </w:t>
      </w:r>
      <w:del w:id="224" w:author="Kelvin Sung" w:date="2021-08-25T06:23:00Z">
        <w:r w:rsidR="00383959" w:rsidRPr="00C223E8" w:rsidDel="00E57618">
          <w:delText xml:space="preserve">for </w:delText>
        </w:r>
        <w:r w:rsidR="00383959" w:rsidRPr="00C223E8" w:rsidDel="00E57618">
          <w:rPr>
            <w:rStyle w:val="CodeInline"/>
          </w:rPr>
          <w:delText>Transform</w:delText>
        </w:r>
        <w:r w:rsidR="001E2D22" w:rsidDel="00E57618">
          <w:delText xml:space="preserve"> </w:delText>
        </w:r>
      </w:del>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lastRenderedPageBreak/>
        <w:t xml:space="preserve">class Transform {   </w:t>
      </w:r>
    </w:p>
    <w:p w14:paraId="5BEF3700" w14:textId="77777777" w:rsidR="00DF4E5F" w:rsidRDefault="00DF4E5F" w:rsidP="00DF4E5F">
      <w:pPr>
        <w:pStyle w:val="Code"/>
        <w:rPr>
          <w:noProof w:val="0"/>
        </w:rPr>
      </w:pPr>
      <w:r>
        <w:rPr>
          <w:noProof w:val="0"/>
        </w:rPr>
        <w:t xml:space="preserve">    constructor() {</w:t>
      </w:r>
    </w:p>
    <w:p w14:paraId="031DF42A" w14:textId="77777777" w:rsidR="00DF4E5F" w:rsidRDefault="00DF4E5F" w:rsidP="00DF4E5F">
      <w:pPr>
        <w:pStyle w:val="Code"/>
        <w:rPr>
          <w:noProof w:val="0"/>
        </w:rPr>
      </w:pPr>
      <w:r>
        <w:rPr>
          <w:noProof w:val="0"/>
        </w:rPr>
        <w:t xml:space="preserve">        </w:t>
      </w:r>
      <w:proofErr w:type="spellStart"/>
      <w:r>
        <w:rPr>
          <w:noProof w:val="0"/>
        </w:rPr>
        <w:t>this.mPosition</w:t>
      </w:r>
      <w:proofErr w:type="spell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r>
        <w:rPr>
          <w:noProof w:val="0"/>
        </w:rPr>
        <w:t>this.mScale</w:t>
      </w:r>
      <w:proofErr w:type="spell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r>
        <w:rPr>
          <w:noProof w:val="0"/>
        </w:rPr>
        <w:t>this.mRotationInRad</w:t>
      </w:r>
      <w:proofErr w:type="spellEnd"/>
      <w:r>
        <w:rPr>
          <w:noProof w:val="0"/>
        </w:rPr>
        <w:t xml:space="preserve"> = 0.0;               // in radians!</w:t>
      </w:r>
    </w:p>
    <w:p w14:paraId="45F25331" w14:textId="7830669C" w:rsidR="003C41A3" w:rsidRDefault="00DF4E5F" w:rsidP="00DF4E5F">
      <w:pPr>
        <w:pStyle w:val="Code"/>
        <w:rPr>
          <w:noProof w:val="0"/>
        </w:rPr>
      </w:pPr>
      <w:r>
        <w:rPr>
          <w:noProof w:val="0"/>
        </w:rPr>
        <w:t xml:space="preserve">    }</w:t>
      </w:r>
    </w:p>
    <w:p w14:paraId="35F71020" w14:textId="1A20D73D" w:rsidR="00DF4E5F" w:rsidRDefault="00DF4E5F">
      <w:pPr>
        <w:pStyle w:val="Code"/>
        <w:rPr>
          <w:noProof w:val="0"/>
        </w:rPr>
      </w:pPr>
      <w:r>
        <w:rPr>
          <w:noProof w:val="0"/>
        </w:rPr>
        <w:t xml:space="preserve">    …</w:t>
      </w:r>
      <w:ins w:id="225" w:author="Kelvin Sung" w:date="2021-08-25T06:24:00Z">
        <w:r w:rsidR="002E5D40">
          <w:rPr>
            <w:noProof w:val="0"/>
          </w:rPr>
          <w:t xml:space="preserve"> implementation to follow …</w:t>
        </w:r>
      </w:ins>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r>
        <w:rPr>
          <w:noProof w:val="0"/>
        </w:rPr>
        <w:t>setPosition</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r>
        <w:rPr>
          <w:noProof w:val="0"/>
        </w:rPr>
        <w:t>getPosition</w:t>
      </w:r>
      <w:proofErr w:type="spell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r>
        <w:rPr>
          <w:noProof w:val="0"/>
        </w:rPr>
        <w:t>setSize</w:t>
      </w:r>
      <w:proofErr w:type="spell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r>
        <w:rPr>
          <w:noProof w:val="0"/>
        </w:rPr>
        <w:t>this.setWidth</w:t>
      </w:r>
      <w:proofErr w:type="spellEnd"/>
      <w:r>
        <w:rPr>
          <w:noProof w:val="0"/>
        </w:rPr>
        <w:t>(width);</w:t>
      </w:r>
    </w:p>
    <w:p w14:paraId="39DB0C4D" w14:textId="40F80433" w:rsidR="003C41A3" w:rsidRDefault="003C41A3" w:rsidP="003C41A3">
      <w:pPr>
        <w:pStyle w:val="Code"/>
        <w:rPr>
          <w:noProof w:val="0"/>
        </w:rPr>
      </w:pPr>
      <w:r>
        <w:rPr>
          <w:noProof w:val="0"/>
        </w:rPr>
        <w:t xml:space="preserve">    </w:t>
      </w:r>
      <w:proofErr w:type="spellStart"/>
      <w:r>
        <w:rPr>
          <w:noProof w:val="0"/>
        </w:rPr>
        <w:t>this.setHeight</w:t>
      </w:r>
      <w:proofErr w:type="spell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r>
        <w:rPr>
          <w:noProof w:val="0"/>
        </w:rPr>
        <w:t>getSize</w:t>
      </w:r>
      <w:proofErr w:type="spell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r>
        <w:rPr>
          <w:noProof w:val="0"/>
        </w:rPr>
        <w:t>this.mRotationInRad</w:t>
      </w:r>
      <w:proofErr w:type="spell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r>
        <w:rPr>
          <w:noProof w:val="0"/>
        </w:rPr>
        <w:t>this.setRotationInRad</w:t>
      </w:r>
      <w:proofErr w:type="spell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Pr>
      </w:pPr>
      <w:r>
        <w:t xml:space="preserve">Define the </w:t>
      </w:r>
      <w:proofErr w:type="spellStart"/>
      <w:r w:rsidRPr="00B41C1A">
        <w:rPr>
          <w:rStyle w:val="CodeInline"/>
        </w:rPr>
        <w:t>getTRSMatrix</w:t>
      </w:r>
      <w:proofErr w:type="spell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pPr>
      <w:r>
        <w:t>getTRSMatrix() {</w:t>
      </w:r>
    </w:p>
    <w:p w14:paraId="1B90E0BE" w14:textId="77777777" w:rsidR="00F962A8" w:rsidRDefault="00F962A8" w:rsidP="00F962A8">
      <w:pPr>
        <w:pStyle w:val="Code"/>
      </w:pPr>
      <w:r>
        <w:t xml:space="preserve">    // Creates a blank identity matrix</w:t>
      </w:r>
    </w:p>
    <w:p w14:paraId="200A8708" w14:textId="77777777" w:rsidR="00F962A8" w:rsidRDefault="00F962A8" w:rsidP="00F962A8">
      <w:pPr>
        <w:pStyle w:val="Code"/>
      </w:pPr>
      <w:r>
        <w:t xml:space="preserve">    let matrix = mat4.create();</w:t>
      </w:r>
    </w:p>
    <w:p w14:paraId="4EEB059D" w14:textId="77777777" w:rsidR="00F962A8" w:rsidRDefault="00F962A8" w:rsidP="00F962A8">
      <w:pPr>
        <w:pStyle w:val="Code"/>
      </w:pPr>
    </w:p>
    <w:p w14:paraId="29432B5B" w14:textId="77777777" w:rsidR="00F962A8" w:rsidRDefault="00F962A8" w:rsidP="00F962A8">
      <w:pPr>
        <w:pStyle w:val="Code"/>
      </w:pPr>
      <w:r>
        <w:t xml:space="preserve">    // Step A: compute translation, for now z is always at 0.0</w:t>
      </w:r>
    </w:p>
    <w:p w14:paraId="10E31B4D" w14:textId="77777777" w:rsidR="00F962A8" w:rsidRDefault="00F962A8" w:rsidP="00F962A8">
      <w:pPr>
        <w:pStyle w:val="Code"/>
      </w:pPr>
      <w:r>
        <w:t xml:space="preserve">    mat4.translate(matrix, matrix, vec3.fromValues(this.getXPos(), this.getYPos(), 0.0));</w:t>
      </w:r>
    </w:p>
    <w:p w14:paraId="739B1942" w14:textId="77777777" w:rsidR="00F962A8" w:rsidRDefault="00F962A8" w:rsidP="00F962A8">
      <w:pPr>
        <w:pStyle w:val="Code"/>
      </w:pPr>
      <w:r>
        <w:t xml:space="preserve">    // Step B: concatenate with rotation.</w:t>
      </w:r>
    </w:p>
    <w:p w14:paraId="2024F356" w14:textId="77777777" w:rsidR="00F962A8" w:rsidRDefault="00F962A8" w:rsidP="00F962A8">
      <w:pPr>
        <w:pStyle w:val="Code"/>
      </w:pPr>
      <w:r>
        <w:t xml:space="preserve">    mat4.rotateZ(matrix, matrix, this.getRotationInRad());</w:t>
      </w:r>
    </w:p>
    <w:p w14:paraId="4497F58C" w14:textId="77777777" w:rsidR="00F962A8" w:rsidRDefault="00F962A8" w:rsidP="00F962A8">
      <w:pPr>
        <w:pStyle w:val="Code"/>
      </w:pPr>
      <w:r>
        <w:t xml:space="preserve">    // Step C: concatenate with scaling</w:t>
      </w:r>
    </w:p>
    <w:p w14:paraId="14B3C465" w14:textId="77777777" w:rsidR="00F962A8" w:rsidRDefault="00F962A8" w:rsidP="00F962A8">
      <w:pPr>
        <w:pStyle w:val="Code"/>
      </w:pPr>
      <w:r>
        <w:t xml:space="preserve">    mat4.scale(matrix, matrix, vec3.fromValues(this.getWidth(), this.getHeight(), 1.0));</w:t>
      </w:r>
    </w:p>
    <w:p w14:paraId="4F820393" w14:textId="77777777" w:rsidR="00F962A8" w:rsidRDefault="00F962A8" w:rsidP="00F962A8">
      <w:pPr>
        <w:pStyle w:val="Code"/>
      </w:pPr>
    </w:p>
    <w:p w14:paraId="49CFF0AC" w14:textId="77777777" w:rsidR="00F962A8" w:rsidRDefault="00F962A8" w:rsidP="00F962A8">
      <w:pPr>
        <w:pStyle w:val="Code"/>
      </w:pPr>
      <w:r>
        <w:lastRenderedPageBreak/>
        <w:t xml:space="preserve">    return matrix;</w:t>
      </w:r>
    </w:p>
    <w:p w14:paraId="2CDFD8AC" w14:textId="4686C27C" w:rsidR="00F962A8" w:rsidRDefault="00F962A8" w:rsidP="00F962A8">
      <w:pPr>
        <w:pStyle w:val="Code"/>
      </w:pPr>
      <w:r>
        <w:t>}</w:t>
      </w:r>
    </w:p>
    <w:p w14:paraId="3CADEA5A" w14:textId="68B6A49D" w:rsidR="00F962A8" w:rsidRDefault="00F962A8" w:rsidP="00F962A8">
      <w:pPr>
        <w:pStyle w:val="BodyTextFirst"/>
        <w:rPr>
          <w:ins w:id="226" w:author="Kelvin Sung" w:date="2021-08-25T08:32:00Z"/>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ins w:id="227" w:author="Jeb Pavleas" w:date="2021-08-25T23:36:00Z">
        <w:r w:rsidR="009E446F">
          <w:t>ly</w:t>
        </w:r>
      </w:ins>
      <w:r w:rsidRPr="00C223E8">
        <w:t xml:space="preserve"> by translation.</w:t>
      </w:r>
    </w:p>
    <w:p w14:paraId="6BB863C9" w14:textId="645D42A1" w:rsidR="004E6871" w:rsidRDefault="00F962A8" w:rsidP="00F962A8">
      <w:pPr>
        <w:pStyle w:val="NumList"/>
        <w:numPr>
          <w:ilvl w:val="0"/>
          <w:numId w:val="16"/>
        </w:numPr>
        <w:rPr>
          <w:ins w:id="228" w:author="Kelvin Sung" w:date="2021-08-25T08:35:00Z"/>
        </w:rPr>
      </w:pPr>
      <w:ins w:id="229" w:author="Kelvin Sung" w:date="2021-08-25T08:35:00Z">
        <w:del w:id="230" w:author="Jeb Pavleas" w:date="2021-08-25T23:36:00Z">
          <w:r w:rsidRPr="00F962A8" w:rsidDel="009E446F">
            <w:rPr>
              <w:rStyle w:val="CodeInline"/>
              <w:rFonts w:ascii="Utopia" w:hAnsi="Utopia"/>
              <w:rPrChange w:id="231" w:author="Kelvin Sung" w:date="2021-08-25T08:35:00Z">
                <w:rPr>
                  <w:rStyle w:val="CodeInline"/>
                </w:rPr>
              </w:rPrChange>
            </w:rPr>
            <w:delText>Lastly</w:delText>
          </w:r>
        </w:del>
      </w:ins>
      <w:ins w:id="232" w:author="Jeb Pavleas" w:date="2021-08-25T23:36:00Z">
        <w:r w:rsidR="009E446F">
          <w:rPr>
            <w:rStyle w:val="CodeInline"/>
            <w:rFonts w:ascii="Utopia" w:hAnsi="Utopia"/>
          </w:rPr>
          <w:t>Fi</w:t>
        </w:r>
      </w:ins>
      <w:ins w:id="233" w:author="Jeb Pavleas" w:date="2021-08-25T23:37:00Z">
        <w:r w:rsidR="009E446F">
          <w:rPr>
            <w:rStyle w:val="CodeInline"/>
            <w:rFonts w:ascii="Utopia" w:hAnsi="Utopia"/>
          </w:rPr>
          <w:t>nally</w:t>
        </w:r>
      </w:ins>
      <w:ins w:id="234" w:author="Kelvin Sung" w:date="2021-08-25T08:35:00Z">
        <w:r>
          <w:rPr>
            <w:rStyle w:val="CodeInline"/>
            <w:rFonts w:ascii="Utopia" w:hAnsi="Utopia"/>
          </w:rPr>
          <w:t xml:space="preserve">, remember to export the newly defined </w:t>
        </w:r>
      </w:ins>
      <w:ins w:id="235" w:author="Kelvin Sung" w:date="2021-08-25T08:41:00Z">
        <w:r w:rsidR="00381D17" w:rsidRPr="00381D17">
          <w:rPr>
            <w:rStyle w:val="CodeInline"/>
            <w:rPrChange w:id="236" w:author="Kelvin Sung" w:date="2021-08-25T08:41:00Z">
              <w:rPr>
                <w:rStyle w:val="CodeInline"/>
                <w:rFonts w:ascii="Utopia" w:hAnsi="Utopia"/>
              </w:rPr>
            </w:rPrChange>
          </w:rPr>
          <w:t>Transform</w:t>
        </w:r>
        <w:r w:rsidR="00381D17">
          <w:rPr>
            <w:rStyle w:val="CodeInline"/>
            <w:rFonts w:ascii="Utopia" w:hAnsi="Utopia"/>
          </w:rPr>
          <w:t xml:space="preserve"> </w:t>
        </w:r>
      </w:ins>
      <w:ins w:id="237" w:author="Kelvin Sung" w:date="2021-08-25T08:35:00Z">
        <w:r>
          <w:rPr>
            <w:rStyle w:val="CodeInline"/>
            <w:rFonts w:ascii="Utopia" w:hAnsi="Utopia"/>
          </w:rPr>
          <w:t>class</w:t>
        </w:r>
      </w:ins>
      <w:r w:rsidR="0026333F" w:rsidRPr="00F962A8">
        <w:rPr>
          <w:rStyle w:val="CodeInline"/>
          <w:rFonts w:ascii="Utopia" w:hAnsi="Utopia"/>
          <w:rPrChange w:id="238" w:author="Kelvin Sung" w:date="2021-08-25T08:35:00Z">
            <w:rPr>
              <w:rStyle w:val="CodeInline"/>
            </w:rPr>
          </w:rPrChange>
        </w:rPr>
        <w:fldChar w:fldCharType="begin"/>
      </w:r>
      <w:r w:rsidR="0026333F" w:rsidRPr="00F962A8">
        <w:instrText xml:space="preserve"> XE "Transform Objects Project:concatenated transform operator, </w:instrText>
      </w:r>
      <w:r w:rsidR="0026333F" w:rsidRPr="00F962A8">
        <w:rPr>
          <w:rStyle w:val="CodeInline"/>
          <w:rFonts w:ascii="Utopia" w:hAnsi="Utopia"/>
          <w:rPrChange w:id="239" w:author="Kelvin Sung" w:date="2021-08-25T08:35:00Z">
            <w:rPr>
              <w:rStyle w:val="CodeInline"/>
            </w:rPr>
          </w:rPrChange>
        </w:rPr>
        <w:instrText>TRS</w:instrText>
      </w:r>
      <w:r w:rsidR="0026333F" w:rsidRPr="00F962A8">
        <w:instrText xml:space="preserve">" </w:instrText>
      </w:r>
      <w:r w:rsidR="0026333F" w:rsidRPr="00F962A8">
        <w:rPr>
          <w:rStyle w:val="CodeInline"/>
          <w:rFonts w:ascii="Utopia" w:hAnsi="Utopia"/>
          <w:rPrChange w:id="240" w:author="Kelvin Sung" w:date="2021-08-25T08:35:00Z">
            <w:rPr>
              <w:rStyle w:val="CodeInline"/>
            </w:rPr>
          </w:rPrChange>
        </w:rPr>
        <w:fldChar w:fldCharType="end"/>
      </w:r>
      <w:r w:rsidR="00F03168" w:rsidRPr="00F962A8">
        <w:t>.</w:t>
      </w:r>
    </w:p>
    <w:p w14:paraId="2FEF2350" w14:textId="0F49EA9A" w:rsidR="00F962A8" w:rsidRPr="00F962A8" w:rsidRDefault="00F962A8">
      <w:pPr>
        <w:pStyle w:val="Code"/>
        <w:pPrChange w:id="241" w:author="Kelvin Sung" w:date="2021-08-25T08:36:00Z">
          <w:pPr>
            <w:pStyle w:val="NumList"/>
            <w:numPr>
              <w:numId w:val="16"/>
            </w:numPr>
            <w:tabs>
              <w:tab w:val="clear" w:pos="0"/>
              <w:tab w:val="num" w:pos="936"/>
            </w:tabs>
            <w:ind w:left="936"/>
          </w:pPr>
        </w:pPrChange>
      </w:pPr>
      <w:ins w:id="242" w:author="Kelvin Sung" w:date="2021-08-25T08:36:00Z">
        <w:r w:rsidRPr="00F962A8">
          <w:t>export default Transform;</w:t>
        </w:r>
      </w:ins>
    </w:p>
    <w:p w14:paraId="59E61E21" w14:textId="2E99C941" w:rsidR="00383959" w:rsidRPr="00C223E8" w:rsidRDefault="008D03CE">
      <w:pPr>
        <w:pStyle w:val="Heading3"/>
      </w:pPr>
      <w:ins w:id="243" w:author="Kelvin Sung" w:date="2021-08-25T06:26:00Z">
        <w:r>
          <w:t xml:space="preserve">The </w:t>
        </w:r>
      </w:ins>
      <w:r w:rsidR="00383959" w:rsidRPr="00C223E8">
        <w:t xml:space="preserve">Transformable Renderable </w:t>
      </w:r>
      <w:del w:id="244" w:author="Kelvin Sung" w:date="2021-08-25T06:26:00Z">
        <w:r w:rsidR="00383959" w:rsidRPr="00C223E8" w:rsidDel="008D03CE">
          <w:delText>Objects</w:delText>
        </w:r>
      </w:del>
      <w:ins w:id="245" w:author="Kelvin Sung" w:date="2021-08-25T06:26:00Z">
        <w:r>
          <w:t>Class</w:t>
        </w:r>
      </w:ins>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6A206F08" w:rsidR="00383959" w:rsidRPr="00C223E8" w:rsidRDefault="00383959" w:rsidP="00BC4335">
      <w:pPr>
        <w:pStyle w:val="BodyTextFirst"/>
      </w:pPr>
      <w:r w:rsidRPr="00C223E8">
        <w:t xml:space="preserve">By integrating </w:t>
      </w:r>
      <w:ins w:id="246" w:author="Kelvin Sung" w:date="2021-08-25T06:27:00Z">
        <w:r w:rsidR="008D03CE">
          <w:t>the</w:t>
        </w:r>
      </w:ins>
      <w:del w:id="247" w:author="Kelvin Sung" w:date="2021-08-25T06:27:00Z">
        <w:r w:rsidRPr="00C223E8" w:rsidDel="008D03CE">
          <w:delText>a</w:delText>
        </w:r>
      </w:del>
      <w:r w:rsidRPr="00C223E8">
        <w:t xml:space="preserve"> </w:t>
      </w:r>
      <w:r w:rsidRPr="00C223E8">
        <w:rPr>
          <w:rStyle w:val="CodeInline"/>
        </w:rPr>
        <w:t>Transform</w:t>
      </w:r>
      <w:r w:rsidR="009517D7">
        <w:rPr>
          <w:rStyle w:val="CodeInline"/>
        </w:rPr>
        <w:t xml:space="preserve"> </w:t>
      </w:r>
      <w:del w:id="248" w:author="Kelvin Sung" w:date="2021-08-25T06:27:00Z">
        <w:r w:rsidR="009517D7" w:rsidRPr="009517D7" w:rsidDel="008D03CE">
          <w:delText>object</w:delText>
        </w:r>
      </w:del>
      <w:ins w:id="249" w:author="Kelvin Sung" w:date="2021-08-25T06:27:00Z">
        <w:r w:rsidR="008D03CE">
          <w:t>class</w:t>
        </w:r>
      </w:ins>
      <w:r w:rsidRPr="009517D7">
        <w:t>,</w:t>
      </w:r>
      <w:r w:rsidRPr="00C223E8">
        <w:t xml:space="preserve"> a </w:t>
      </w:r>
      <w:r w:rsidR="00910AE5">
        <w:rPr>
          <w:rStyle w:val="CodeInline"/>
        </w:rPr>
        <w:t>Renderable</w:t>
      </w:r>
      <w:r w:rsidRPr="00C223E8">
        <w:t xml:space="preserve"> </w:t>
      </w:r>
      <w:ins w:id="250" w:author="Kelvin Sung" w:date="2021-08-25T06:27:00Z">
        <w:r w:rsidR="008D03CE">
          <w:t xml:space="preserve">object </w:t>
        </w:r>
      </w:ins>
      <w:r w:rsidRPr="00C223E8">
        <w:t>can now have a position, size (scale), and orientation (rotation). This integration can be easily accomplished through the following</w:t>
      </w:r>
      <w:ins w:id="251" w:author="Kelvin Sung" w:date="2021-08-25T06:27:00Z">
        <w:r w:rsidR="008D03CE">
          <w:t xml:space="preserve"> steps.</w:t>
        </w:r>
      </w:ins>
      <w:del w:id="252" w:author="Kelvin Sung" w:date="2021-08-25T06:27:00Z">
        <w:r w:rsidRPr="00C223E8" w:rsidDel="008D03CE">
          <w:delText>:</w:delText>
        </w:r>
      </w:del>
    </w:p>
    <w:p w14:paraId="70F4DF8C" w14:textId="4439467B"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ins w:id="253" w:author="Kelvin Sung" w:date="2021-08-25T06:28:00Z">
        <w:r w:rsidR="008D03CE">
          <w:t xml:space="preserve"> in the constructor</w:t>
        </w:r>
      </w:ins>
      <w:r w:rsidR="00EE59BA">
        <w:t>.</w:t>
      </w:r>
    </w:p>
    <w:p w14:paraId="7D30ECFA" w14:textId="77777777" w:rsidR="00383959" w:rsidRPr="00C223E8" w:rsidRDefault="00F3579A" w:rsidP="00BC4335">
      <w:pPr>
        <w:pStyle w:val="Code"/>
        <w:rPr>
          <w:noProof w:val="0"/>
        </w:rPr>
      </w:pPr>
      <w:proofErr w:type="spellStart"/>
      <w:r w:rsidRPr="00F3579A">
        <w:rPr>
          <w:noProof w:val="0"/>
        </w:rPr>
        <w:t>this.mXform</w:t>
      </w:r>
      <w:proofErr w:type="spell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0358790B" w:rsidR="004E6871" w:rsidRDefault="009A4CFE" w:rsidP="00E542E1">
      <w:pPr>
        <w:pStyle w:val="NumList"/>
        <w:numPr>
          <w:ilvl w:val="0"/>
          <w:numId w:val="17"/>
        </w:numPr>
      </w:pPr>
      <w:r w:rsidRPr="00D42245">
        <w:t>Modify</w:t>
      </w:r>
      <w:r w:rsidRPr="00C223E8">
        <w:t xml:space="preserve"> the </w:t>
      </w:r>
      <w:r w:rsidRPr="00C223E8">
        <w:rPr>
          <w:rStyle w:val="CodeInline"/>
        </w:rPr>
        <w:t>draw()</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ins w:id="254" w:author="Kelvin Sung" w:date="2021-08-25T06:29:00Z">
        <w:r w:rsidR="00A86217">
          <w:t xml:space="preserve">operator </w:t>
        </w:r>
      </w:ins>
      <w:r>
        <w:t xml:space="preserve">of the </w:t>
      </w:r>
      <w:proofErr w:type="spellStart"/>
      <w:r w:rsidRPr="00D649C3">
        <w:rPr>
          <w:rStyle w:val="CodeInline"/>
        </w:rPr>
        <w:t>mXform</w:t>
      </w:r>
      <w:proofErr w:type="spellEnd"/>
      <w:r w:rsidRPr="00C223E8">
        <w:t xml:space="preserve"> </w:t>
      </w:r>
      <w:del w:id="255" w:author="Kelvin Sung" w:date="2021-08-25T06:29:00Z">
        <w:r w:rsidRPr="00C223E8" w:rsidDel="00A86217">
          <w:delText xml:space="preserve">operator </w:delText>
        </w:r>
      </w:del>
      <w:ins w:id="256" w:author="Kelvin Sung" w:date="2021-08-25T06:29:00Z">
        <w:r w:rsidR="00A86217">
          <w:t xml:space="preserve">object </w:t>
        </w:r>
      </w:ins>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lastRenderedPageBreak/>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26DBCFCA" w:rsidR="00383959" w:rsidRPr="00C223E8" w:rsidRDefault="00383959">
      <w:pPr>
        <w:pStyle w:val="BodyTextFirst"/>
      </w:pPr>
      <w:r w:rsidRPr="00C223E8">
        <w:t xml:space="preserve">To test the </w:t>
      </w:r>
      <w:r w:rsidRPr="00C223E8">
        <w:rPr>
          <w:rStyle w:val="CodeInline"/>
        </w:rPr>
        <w:t>Transform</w:t>
      </w:r>
      <w:r w:rsidRPr="00C223E8">
        <w:t xml:space="preserve"> </w:t>
      </w:r>
      <w:del w:id="257" w:author="Kelvin Sung" w:date="2021-08-25T06:31:00Z">
        <w:r w:rsidRPr="00C223E8" w:rsidDel="00940896">
          <w:delText xml:space="preserve">object </w:delText>
        </w:r>
      </w:del>
      <w:r w:rsidRPr="00C223E8">
        <w:t xml:space="preserve">and the </w:t>
      </w:r>
      <w:del w:id="258" w:author="Jeb Pavleas" w:date="2021-08-25T23:39:00Z">
        <w:r w:rsidRPr="00C223E8" w:rsidDel="009E446F">
          <w:delText xml:space="preserve">modified </w:delText>
        </w:r>
      </w:del>
      <w:ins w:id="259" w:author="Jeb Pavleas" w:date="2021-08-25T23:39:00Z">
        <w:r w:rsidR="009E446F">
          <w:t>altered</w:t>
        </w:r>
        <w:r w:rsidR="009E446F" w:rsidRPr="00C223E8">
          <w:t xml:space="preserve"> </w:t>
        </w:r>
      </w:ins>
      <w:r w:rsidR="00910AE5">
        <w:rPr>
          <w:rStyle w:val="CodeInline"/>
        </w:rPr>
        <w:t>Renderable</w:t>
      </w:r>
      <w:r w:rsidRPr="00C223E8">
        <w:t xml:space="preserve"> </w:t>
      </w:r>
      <w:del w:id="260" w:author="Kelvin Sung" w:date="2021-08-25T06:31:00Z">
        <w:r w:rsidRPr="00C223E8" w:rsidDel="00940896">
          <w:delText>object</w:delText>
        </w:r>
      </w:del>
      <w:ins w:id="261" w:author="Kelvin Sung" w:date="2021-08-25T06:31:00Z">
        <w:r w:rsidR="00940896">
          <w:t>classes</w:t>
        </w:r>
      </w:ins>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77777777" w:rsidR="00E004E5" w:rsidRDefault="00383959" w:rsidP="009517D7">
      <w:pPr>
        <w:pStyle w:val="BodyTextFirst"/>
        <w:rPr>
          <w:ins w:id="262" w:author="Kelvin Sung" w:date="2021-08-25T06:35:00Z"/>
        </w:rPr>
      </w:pPr>
      <w:r w:rsidRPr="00C223E8">
        <w:t>When designing and building a video</w:t>
      </w:r>
      <w:r w:rsidR="00560236" w:rsidRPr="00C223E8">
        <w:t xml:space="preserve"> </w:t>
      </w:r>
      <w:r w:rsidRPr="00C223E8">
        <w:t xml:space="preserve">game, the game </w:t>
      </w:r>
      <w:ins w:id="263" w:author="Kelvin Sung" w:date="2021-08-25T06:33:00Z">
        <w:r w:rsidR="00E004E5">
          <w:t xml:space="preserve">designers and </w:t>
        </w:r>
      </w:ins>
      <w:r w:rsidRPr="00C223E8">
        <w:t>programmers must be able to focus on the intrinsic logic and presentation</w:t>
      </w:r>
      <w:del w:id="264" w:author="Kelvin Sung" w:date="2021-08-25T06:33:00Z">
        <w:r w:rsidRPr="00C223E8" w:rsidDel="00E004E5">
          <w:delText xml:space="preserve"> of the games themselves</w:delText>
        </w:r>
      </w:del>
      <w:r w:rsidRPr="00C223E8">
        <w:t>. To facilitate th</w:t>
      </w:r>
      <w:ins w:id="265" w:author="Kelvin Sung" w:date="2021-08-25T06:33:00Z">
        <w:r w:rsidR="00E004E5">
          <w:t>e</w:t>
        </w:r>
      </w:ins>
      <w:del w:id="266" w:author="Kelvin Sung" w:date="2021-08-25T06:33:00Z">
        <w:r w:rsidRPr="00C223E8" w:rsidDel="00E004E5">
          <w:delText>i</w:delText>
        </w:r>
      </w:del>
      <w:r w:rsidRPr="00C223E8">
        <w:t>s</w:t>
      </w:r>
      <w:ins w:id="267" w:author="Kelvin Sung" w:date="2021-08-25T06:33:00Z">
        <w:r w:rsidR="00E004E5">
          <w:t>e</w:t>
        </w:r>
      </w:ins>
      <w:r w:rsidRPr="00C223E8">
        <w:t xml:space="preserve">, it is important that the </w:t>
      </w:r>
      <w:ins w:id="268" w:author="Kelvin Sung" w:date="2021-08-25T06:33:00Z">
        <w:r w:rsidR="00E004E5">
          <w:t xml:space="preserve">designers and </w:t>
        </w:r>
      </w:ins>
      <w:r w:rsidRPr="00C223E8">
        <w:t>programmer</w:t>
      </w:r>
      <w:ins w:id="269" w:author="Kelvin Sung" w:date="2021-08-25T06:33:00Z">
        <w:r w:rsidR="00E004E5">
          <w:t>s</w:t>
        </w:r>
      </w:ins>
      <w:r w:rsidRPr="00C223E8">
        <w:t xml:space="preserve"> can formulate solutions in a convenient dimension and space. </w:t>
      </w:r>
    </w:p>
    <w:p w14:paraId="70F423F4" w14:textId="77777777" w:rsidR="00E004E5" w:rsidRDefault="00383959" w:rsidP="00E004E5">
      <w:pPr>
        <w:pStyle w:val="BodyTextCont"/>
        <w:rPr>
          <w:ins w:id="270" w:author="Kelvin Sung" w:date="2021-08-25T06:37:00Z"/>
        </w:rPr>
      </w:pPr>
      <w:r w:rsidRPr="00C223E8">
        <w:t>For example, continuing with the soccer game idea, consider the task of creating a soccer field</w:t>
      </w:r>
      <w:del w:id="271" w:author="Kelvin Sung" w:date="2021-08-25T06:33:00Z">
        <w:r w:rsidRPr="00C223E8" w:rsidDel="00E004E5">
          <w:delText xml:space="preserve"> itself</w:delText>
        </w:r>
      </w:del>
      <w:r w:rsidRPr="00C223E8">
        <w:t>.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ins w:id="272" w:author="Kelvin Sung" w:date="2021-08-25T06:36:00Z">
        <w:r w:rsidR="00E004E5">
          <w:t>In t</w:t>
        </w:r>
      </w:ins>
      <w:del w:id="273" w:author="Kelvin Sung" w:date="2021-08-25T06:36:00Z">
        <w:r w:rsidRPr="00C223E8" w:rsidDel="00E004E5">
          <w:delText>T</w:delText>
        </w:r>
      </w:del>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362F333D" w:rsidR="009517D7" w:rsidRDefault="00383959">
      <w:pPr>
        <w:pStyle w:val="BodyTextCont"/>
        <w:pPrChange w:id="274" w:author="Kelvin Sung" w:date="2021-08-25T06:36:00Z">
          <w:pPr>
            <w:pStyle w:val="BodyTextFirst"/>
          </w:pPr>
        </w:pPrChange>
      </w:pPr>
      <w:r w:rsidRPr="00C223E8">
        <w:lastRenderedPageBreak/>
        <w:t>A contrasting example would be when building a chess-like board game</w:t>
      </w:r>
      <w:ins w:id="275" w:author="Kelvin Sung" w:date="2021-08-25T06:37:00Z">
        <w:r w:rsidR="00E004E5">
          <w:t>.</w:t>
        </w:r>
      </w:ins>
      <w:del w:id="276" w:author="Kelvin Sung" w:date="2021-08-25T06:37:00Z">
        <w:r w:rsidR="00E52A99" w:rsidDel="00E004E5">
          <w:delText>,</w:delText>
        </w:r>
      </w:del>
      <w:r w:rsidRPr="00C223E8">
        <w:t xml:space="preserve"> </w:t>
      </w:r>
      <w:ins w:id="277" w:author="Kelvin Sung" w:date="2021-08-25T06:37:00Z">
        <w:r w:rsidR="00E004E5">
          <w:t>I</w:t>
        </w:r>
      </w:ins>
      <w:del w:id="278" w:author="Kelvin Sung" w:date="2021-08-25T06:37:00Z">
        <w:r w:rsidRPr="00C223E8" w:rsidDel="00E004E5">
          <w:delText>i</w:delText>
        </w:r>
      </w:del>
      <w:r w:rsidRPr="00C223E8">
        <w:t xml:space="preserve">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4BCD7F87" w:rsidR="00383959" w:rsidRPr="00C223E8" w:rsidRDefault="00383959" w:rsidP="00B41C1A">
      <w:pPr>
        <w:pStyle w:val="BodyTextCont"/>
      </w:pPr>
      <w:r w:rsidRPr="00C223E8">
        <w:t xml:space="preserve">In this section, you will learn about coordinate systems and how to use the matrix transformation as a tool to define a drawing area that conforms to the fixed </w:t>
      </w:r>
      <w:r w:rsidR="007823AA">
        <w:t>±</w:t>
      </w:r>
      <w:r w:rsidRPr="00C223E8">
        <w:t>1 drawing range of the WebGL</w:t>
      </w:r>
      <w:del w:id="279" w:author="Kelvin Sung" w:date="2021-08-25T06:39:00Z">
        <w:r w:rsidRPr="00C223E8" w:rsidDel="00E004E5">
          <w:delText xml:space="preserve"> in order to draw geometries proportionally</w:delText>
        </w:r>
      </w:del>
      <w:r w:rsidRPr="00C223E8">
        <w:t xml:space="preserve">. </w:t>
      </w:r>
    </w:p>
    <w:p w14:paraId="1F1F4973" w14:textId="77777777" w:rsidR="00383959" w:rsidRPr="00C223E8" w:rsidRDefault="00383959" w:rsidP="00BC4335">
      <w:pPr>
        <w:pStyle w:val="Heading2"/>
      </w:pPr>
      <w:r w:rsidRPr="00C223E8">
        <w:t>Coordinate Systems and Transformations</w:t>
      </w:r>
    </w:p>
    <w:p w14:paraId="0E517D66" w14:textId="0F9574A0" w:rsidR="00383959" w:rsidRPr="00C223E8" w:rsidRDefault="00383959" w:rsidP="00BC4335">
      <w:pPr>
        <w:pStyle w:val="BodyTextFirst"/>
      </w:pPr>
      <w:r w:rsidRPr="00C223E8">
        <w:t xml:space="preserve">A 2D coordinate system uniquely identifies every position on a 2D plane. </w:t>
      </w:r>
      <w:del w:id="280" w:author="Jeb Pavleas" w:date="2021-08-25T23:44:00Z">
        <w:r w:rsidRPr="00C223E8" w:rsidDel="009E446F">
          <w:delText>For example, as illustrated in Figure 3-8</w:delText>
        </w:r>
        <w:r w:rsidR="006D3577" w:rsidDel="009E446F">
          <w:fldChar w:fldCharType="begin"/>
        </w:r>
        <w:r w:rsidR="006D3577" w:rsidDel="009E446F">
          <w:delInstrText xml:space="preserve"> XE "</w:delInstrText>
        </w:r>
        <w:r w:rsidR="006D3577" w:rsidRPr="0060661E" w:rsidDel="009E446F">
          <w:delInstrText>Coordinate systems and transformations:2D Cartesian</w:delInstrText>
        </w:r>
        <w:r w:rsidR="006D3577" w:rsidDel="009E446F">
          <w:delInstrText xml:space="preserve">" </w:delInstrText>
        </w:r>
        <w:r w:rsidR="006D3577" w:rsidDel="009E446F">
          <w:fldChar w:fldCharType="end"/>
        </w:r>
        <w:r w:rsidRPr="00C223E8" w:rsidDel="009E446F">
          <w:delText xml:space="preserve">, all </w:delText>
        </w:r>
      </w:del>
      <w:ins w:id="281" w:author="Jeb Pavleas" w:date="2021-08-25T23:44:00Z">
        <w:r w:rsidR="009E446F">
          <w:t>A</w:t>
        </w:r>
        <w:r w:rsidR="009E446F" w:rsidRPr="00C223E8">
          <w:t xml:space="preserve">ll </w:t>
        </w:r>
      </w:ins>
      <w:r w:rsidRPr="00C223E8">
        <w:t xml:space="preserve">projects in this book follow the Cartesian coordinate system where positions are defined according to perpendicular distances from a reference point known as the </w:t>
      </w:r>
      <w:r w:rsidR="00F3579A" w:rsidRPr="00F3579A">
        <w:rPr>
          <w:i/>
        </w:rPr>
        <w:t>origin</w:t>
      </w:r>
      <w:ins w:id="282" w:author="Jeb Pavleas" w:date="2021-08-25T23:44:00Z">
        <w:r w:rsidR="009E446F">
          <w:rPr>
            <w:i/>
          </w:rPr>
          <w:t xml:space="preserve">, </w:t>
        </w:r>
        <w:r w:rsidR="009E446F" w:rsidRPr="00C223E8">
          <w:t>as illustrated in Figure 3-</w:t>
        </w:r>
        <w:r w:rsidR="009E446F">
          <w:t>8</w:t>
        </w:r>
      </w:ins>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2A435B6B"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ins w:id="283" w:author="Kelvin Sung" w:date="2021-08-25T06:42:00Z">
        <w:r w:rsidR="007279BA">
          <w:t xml:space="preserve">The </w:t>
        </w:r>
      </w:ins>
      <w:del w:id="284" w:author="Kelvin Sung" w:date="2021-08-25T06:42:00Z">
        <w:r w:rsidRPr="00C223E8" w:rsidDel="007279BA">
          <w:delText>S</w:delText>
        </w:r>
      </w:del>
      <w:ins w:id="285" w:author="Kelvin Sung" w:date="2021-08-25T06:42:00Z">
        <w:r w:rsidR="007279BA">
          <w:t>s</w:t>
        </w:r>
      </w:ins>
      <w:r w:rsidRPr="00C223E8">
        <w:t>econd</w:t>
      </w:r>
      <w:ins w:id="286" w:author="Kelvin Sung" w:date="2021-08-25T06:42:00Z">
        <w:r w:rsidR="007279BA">
          <w:t xml:space="preserve"> </w:t>
        </w:r>
      </w:ins>
      <w:del w:id="287" w:author="Kelvin Sung" w:date="2021-08-25T06:42:00Z">
        <w:r w:rsidRPr="00C223E8" w:rsidDel="00AE0233">
          <w:delText xml:space="preserve">, the </w:delText>
        </w:r>
      </w:del>
      <w:r w:rsidRPr="00C223E8">
        <w:t xml:space="preserve">coordinate </w:t>
      </w:r>
      <w:del w:id="288" w:author="Kelvin Sung" w:date="2021-08-25T06:45:00Z">
        <w:r w:rsidRPr="00C223E8" w:rsidDel="00AE0233">
          <w:delText xml:space="preserve">space </w:delText>
        </w:r>
      </w:del>
      <w:ins w:id="289" w:author="Kelvin Sung" w:date="2021-08-25T06:45:00Z">
        <w:r w:rsidR="00AE0233">
          <w:t>system</w:t>
        </w:r>
      </w:ins>
      <w:ins w:id="290" w:author="Kelvin Sung" w:date="2021-08-25T06:46:00Z">
        <w:r w:rsidR="00AE0233">
          <w:t xml:space="preserve"> that</w:t>
        </w:r>
      </w:ins>
      <w:ins w:id="291" w:author="Kelvin Sung" w:date="2021-08-25T06:45:00Z">
        <w:r w:rsidR="00AE0233" w:rsidRPr="00C223E8">
          <w:t xml:space="preserve"> </w:t>
        </w:r>
      </w:ins>
      <w:ins w:id="292" w:author="Kelvin Sung" w:date="2021-08-25T06:42:00Z">
        <w:r w:rsidR="00AE0233">
          <w:t xml:space="preserve">you have worked with is </w:t>
        </w:r>
      </w:ins>
      <w:del w:id="293" w:author="Kelvin Sung" w:date="2021-08-25T06:43:00Z">
        <w:r w:rsidRPr="00C223E8" w:rsidDel="00AE0233">
          <w:delText xml:space="preserve">that </w:delText>
        </w:r>
      </w:del>
      <w:r w:rsidRPr="00C223E8">
        <w:t xml:space="preserve">the </w:t>
      </w:r>
      <w:ins w:id="294" w:author="Kelvin Sung" w:date="2021-08-25T06:43:00Z">
        <w:r w:rsidR="00AE0233">
          <w:t xml:space="preserve">one that </w:t>
        </w:r>
      </w:ins>
      <w:r w:rsidRPr="00C223E8">
        <w:t xml:space="preserve">WebGL draws to, </w:t>
      </w:r>
      <w:del w:id="295" w:author="Kelvin Sung" w:date="2021-08-25T06:43:00Z">
        <w:r w:rsidRPr="00C223E8" w:rsidDel="00AE0233">
          <w:delText xml:space="preserve">the one </w:delText>
        </w:r>
      </w:del>
      <w:r w:rsidRPr="00C223E8">
        <w:t>where the x/y</w:t>
      </w:r>
      <w:r w:rsidR="00E52A99">
        <w:t>-</w:t>
      </w:r>
      <w:r w:rsidRPr="00C223E8">
        <w:t>axes ranges are bounded to ±1.0</w:t>
      </w:r>
      <w:ins w:id="296" w:author="Kelvin Sung" w:date="2021-08-25T06:46:00Z">
        <w:r w:rsidR="00AE0233">
          <w:t>.</w:t>
        </w:r>
      </w:ins>
      <w:del w:id="297" w:author="Kelvin Sung" w:date="2021-08-25T06:46:00Z">
        <w:r w:rsidRPr="00C223E8" w:rsidDel="00AE0233">
          <w:delText>,</w:delText>
        </w:r>
      </w:del>
      <w:r w:rsidRPr="00C223E8">
        <w:t xml:space="preserve"> </w:t>
      </w:r>
      <w:ins w:id="298" w:author="Kelvin Sung" w:date="2021-08-25T06:46:00Z">
        <w:r w:rsidR="00AE0233">
          <w:t xml:space="preserve">This </w:t>
        </w:r>
      </w:ins>
      <w:r w:rsidRPr="00C223E8">
        <w:t xml:space="preserve">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ins w:id="299" w:author="Kelvin Sung" w:date="2021-08-25T06:47:00Z">
        <w:r w:rsidR="00AE0233">
          <w:t xml:space="preserve"> the</w:t>
        </w:r>
      </w:ins>
      <w:r w:rsidRPr="00C223E8">
        <w:t xml:space="preserve"> NDC space and </w:t>
      </w:r>
      <w:ins w:id="300" w:author="Kelvin Sung" w:date="2021-08-25T06:47:00Z">
        <w:r w:rsidR="00AE0233">
          <w:t xml:space="preserve">that the </w:t>
        </w:r>
      </w:ins>
      <w:ins w:id="301" w:author="Kelvin Sung" w:date="2021-08-25T06:51:00Z">
        <w:r w:rsidR="00200F09">
          <w:t xml:space="preserve">contents in the </w:t>
        </w:r>
      </w:ins>
      <w:ins w:id="302" w:author="Kelvin Sung" w:date="2021-08-25T06:48:00Z">
        <w:r w:rsidR="00AE0233" w:rsidRPr="00C223E8">
          <w:t>±1.0</w:t>
        </w:r>
        <w:r w:rsidR="00AE0233">
          <w:t xml:space="preserve"> </w:t>
        </w:r>
      </w:ins>
      <w:ins w:id="303" w:author="Kelvin Sung" w:date="2021-08-25T06:51:00Z">
        <w:r w:rsidR="00200F09">
          <w:t xml:space="preserve">range </w:t>
        </w:r>
      </w:ins>
      <w:ins w:id="304" w:author="Kelvin Sung" w:date="2021-08-25T06:49:00Z">
        <w:r w:rsidR="00AE0233">
          <w:t xml:space="preserve">cover all the pixels </w:t>
        </w:r>
      </w:ins>
      <w:del w:id="305" w:author="Kelvin Sung" w:date="2021-08-25T06:49:00Z">
        <w:r w:rsidRPr="00C223E8" w:rsidDel="00AE0233">
          <w:delText xml:space="preserve">shows the results </w:delText>
        </w:r>
      </w:del>
      <w:r w:rsidRPr="00C223E8">
        <w:t xml:space="preserve">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w:t>
      </w:r>
      <w:r w:rsidRPr="0081522C">
        <w:rPr>
          <w:rStyle w:val="BodyTextChar"/>
        </w:rPr>
        <w:t xml:space="preserve">is the </w:t>
      </w:r>
      <w:r w:rsidRPr="0081522C">
        <w:rPr>
          <w:rStyle w:val="BodyTextChar"/>
        </w:rPr>
        <w:lastRenderedPageBreak/>
        <w:t xml:space="preserve">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8C22ACB"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del w:id="306" w:author="Kelvin Sung" w:date="2021-08-25T06:53:00Z">
        <w:r w:rsidR="00E52A99" w:rsidDel="002F152D">
          <w:delText>was</w:delText>
        </w:r>
        <w:r w:rsidR="00E52A99" w:rsidRPr="00C223E8" w:rsidDel="002F152D">
          <w:delText xml:space="preserve"> </w:delText>
        </w:r>
        <w:r w:rsidRPr="00C223E8" w:rsidDel="002F152D">
          <w:delText xml:space="preserve">introduced to remedy </w:delText>
        </w:r>
      </w:del>
      <w:ins w:id="307" w:author="Kelvin Sung" w:date="2021-08-25T06:53:00Z">
        <w:r w:rsidR="002F152D">
          <w:t xml:space="preserve">resolves </w:t>
        </w:r>
      </w:ins>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486EE11"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t>
      </w:r>
      <w:del w:id="308" w:author="Kelvin Sung" w:date="2021-08-25T06:55:00Z">
        <w:r w:rsidRPr="00C223E8" w:rsidDel="002F152D">
          <w:delText xml:space="preserve">dimensions or </w:delText>
        </w:r>
      </w:del>
      <w:r w:rsidRPr="00C223E8">
        <w:t xml:space="preserve">width and height. The reference position can </w:t>
      </w:r>
      <w:del w:id="309" w:author="Kelvin Sung" w:date="2021-08-25T06:55:00Z">
        <w:r w:rsidRPr="00C223E8" w:rsidDel="002F152D">
          <w:delText>be</w:delText>
        </w:r>
        <w:r w:rsidR="00560236" w:rsidRPr="00C223E8" w:rsidDel="002F152D">
          <w:delText xml:space="preserve"> </w:delText>
        </w:r>
      </w:del>
      <w:r w:rsidR="00560236" w:rsidRPr="00C223E8">
        <w:t>either</w:t>
      </w:r>
      <w:r w:rsidRPr="00C223E8">
        <w:t xml:space="preserve"> </w:t>
      </w:r>
      <w:ins w:id="310" w:author="Kelvin Sung" w:date="2021-08-25T06:55:00Z">
        <w:r w:rsidR="002F152D">
          <w:t xml:space="preserve">be </w:t>
        </w:r>
      </w:ins>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ins w:id="311" w:author="Kelvin Sung" w:date="2021-08-25T06:58:00Z">
        <w:r w:rsidR="007A0290">
          <w:t xml:space="preserve"> (the origin)</w:t>
        </w:r>
      </w:ins>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pPr>
      <m:oMathPara>
        <m:oMath>
          <m:r>
            <w:rPr>
              <w:rFonts w:ascii="Cambria Math"/>
              <w:noProof/>
            </w:rPr>
            <w:lastRenderedPageBreak/>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ins w:id="312" w:author="Kelvin Sung" w:date="2021-08-25T06:57:00Z">
              <w:rPr>
                <w:rFonts w:ascii="Cambria Math"/>
                <w:noProof/>
              </w:rPr>
              <m:t>-</m:t>
            </w:ins>
          </m:r>
          <m:r>
            <w:rPr>
              <w:rFonts w:ascii="Cambria Math"/>
              <w:noProof/>
            </w:rPr>
            <m:t xml:space="preserve">center.x, </m:t>
          </m:r>
          <m:r>
            <w:ins w:id="313" w:author="Kelvin Sung" w:date="2021-08-25T06:58:00Z">
              <w:rPr>
                <w:rFonts w:ascii="Cambria Math"/>
                <w:noProof/>
              </w:rPr>
              <m:t>-</m:t>
            </w:ins>
          </m:r>
          <m:r>
            <w:rPr>
              <w:rFonts w:ascii="Cambria Math"/>
              <w:noProof/>
            </w:rPr>
            <m:t>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r w:rsidRPr="00B41C1A">
        <w:rPr>
          <w:rStyle w:val="CodeInline"/>
        </w:rPr>
        <w:t>center.y</w:t>
      </w:r>
      <w:proofErr w:type="spell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1C21A737" w:rsidR="00383959" w:rsidRPr="00C223E8" w:rsidRDefault="00383959" w:rsidP="00BC4335">
      <w:pPr>
        <w:pStyle w:val="Bullet"/>
      </w:pPr>
      <w:r w:rsidRPr="00C223E8">
        <w:t>To experience working with a WebGL viewport</w:t>
      </w:r>
      <w:ins w:id="314" w:author="Jeb Pavleas" w:date="2021-08-25T23:51:00Z">
        <w:r w:rsidR="001914A6">
          <w:t xml:space="preserve"> as well as</w:t>
        </w:r>
      </w:ins>
      <w:del w:id="315" w:author="Jeb Pavleas" w:date="2021-08-25T23:51:00Z">
        <w:r w:rsidR="009517D7" w:rsidDel="001914A6">
          <w:delText>,</w:delText>
        </w:r>
      </w:del>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w:t>
      </w:r>
    </w:p>
    <w:p w14:paraId="5D479ED1" w14:textId="7E350240" w:rsidR="00383959" w:rsidRPr="00C223E8" w:rsidRDefault="00312BC5" w:rsidP="00BC4335">
      <w:pPr>
        <w:pStyle w:val="Code"/>
        <w:rPr>
          <w:noProof w:val="0"/>
        </w:rPr>
      </w:pPr>
      <w:proofErr w:type="spellStart"/>
      <w:r w:rsidRPr="00312BC5">
        <w:rPr>
          <w:noProof w:val="0"/>
        </w:rPr>
        <w:t>this.mCameraMatrixRef</w:t>
      </w:r>
      <w:proofErr w:type="spell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r>
        <w:rPr>
          <w:noProof w:val="0"/>
        </w:rPr>
        <w:t>this.mPixelColorRef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r>
        <w:rPr>
          <w:noProof w:val="0"/>
        </w:rPr>
        <w:t>this.mModelMatrixRef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r>
        <w:rPr>
          <w:noProof w:val="0"/>
        </w:rPr>
        <w:t>activate(</w:t>
      </w:r>
      <w:proofErr w:type="spellStart"/>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31EA358E" w14:textId="256EF5D7" w:rsidR="00774352" w:rsidRDefault="00774352" w:rsidP="00774352">
      <w:pPr>
        <w:pStyle w:val="Code"/>
        <w:rPr>
          <w:noProof w:val="0"/>
        </w:rPr>
      </w:pPr>
      <w:r>
        <w:rPr>
          <w:noProof w:val="0"/>
        </w:rPr>
        <w:t xml:space="preserve">    </w:t>
      </w:r>
      <w:proofErr w:type="spellStart"/>
      <w:r>
        <w:rPr>
          <w:noProof w:val="0"/>
        </w:rPr>
        <w:t>gl.useProgram</w:t>
      </w:r>
      <w:proofErr w:type="spell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003F051B" w:rsidR="00774352" w:rsidDel="00A72A14" w:rsidRDefault="00774352" w:rsidP="00A72A14">
      <w:pPr>
        <w:pStyle w:val="Code"/>
        <w:rPr>
          <w:del w:id="316" w:author="Kelvin Sung" w:date="2021-08-25T07:29:00Z"/>
          <w:noProof w:val="0"/>
        </w:rPr>
      </w:pPr>
      <w:r>
        <w:rPr>
          <w:noProof w:val="0"/>
        </w:rPr>
        <w:t xml:space="preserve">    </w:t>
      </w:r>
      <w:del w:id="317" w:author="Kelvin Sung" w:date="2021-08-25T07:29:00Z">
        <w:r w:rsidDel="00A72A14">
          <w:rPr>
            <w:noProof w:val="0"/>
          </w:rPr>
          <w:delText>// bind vertex buffer</w:delText>
        </w:r>
      </w:del>
    </w:p>
    <w:p w14:paraId="7A460FD6" w14:textId="5CBC3455" w:rsidR="00774352" w:rsidDel="00A72A14" w:rsidRDefault="00774352" w:rsidP="00C54832">
      <w:pPr>
        <w:pStyle w:val="Code"/>
        <w:rPr>
          <w:del w:id="318" w:author="Kelvin Sung" w:date="2021-08-25T07:29:00Z"/>
          <w:noProof w:val="0"/>
        </w:rPr>
      </w:pPr>
      <w:del w:id="319" w:author="Kelvin Sung" w:date="2021-08-25T07:29:00Z">
        <w:r w:rsidDel="00A72A14">
          <w:rPr>
            <w:noProof w:val="0"/>
          </w:rPr>
          <w:delText xml:space="preserve">    gl.bindBuffer(gl.ARRAY_BUFFER, vertexBuffer.get());</w:delText>
        </w:r>
      </w:del>
    </w:p>
    <w:p w14:paraId="6CDA7E03" w14:textId="3B30966F" w:rsidR="00774352" w:rsidDel="00A72A14" w:rsidRDefault="00774352" w:rsidP="003D3521">
      <w:pPr>
        <w:pStyle w:val="Code"/>
        <w:rPr>
          <w:del w:id="320" w:author="Kelvin Sung" w:date="2021-08-25T07:29:00Z"/>
          <w:noProof w:val="0"/>
        </w:rPr>
      </w:pPr>
      <w:del w:id="321" w:author="Kelvin Sung" w:date="2021-08-25T07:29:00Z">
        <w:r w:rsidDel="00A72A14">
          <w:rPr>
            <w:noProof w:val="0"/>
          </w:rPr>
          <w:delText xml:space="preserve">    gl.vertexAttribPointer(this.mVertexPositionRef,</w:delText>
        </w:r>
      </w:del>
    </w:p>
    <w:p w14:paraId="152125AA" w14:textId="5207EAA7" w:rsidR="00774352" w:rsidDel="00A72A14" w:rsidRDefault="00774352" w:rsidP="00247788">
      <w:pPr>
        <w:pStyle w:val="Code"/>
        <w:rPr>
          <w:del w:id="322" w:author="Kelvin Sung" w:date="2021-08-25T07:29:00Z"/>
          <w:noProof w:val="0"/>
        </w:rPr>
      </w:pPr>
      <w:del w:id="323" w:author="Kelvin Sung" w:date="2021-08-25T07:29:00Z">
        <w:r w:rsidDel="00A72A14">
          <w:rPr>
            <w:noProof w:val="0"/>
          </w:rPr>
          <w:delText xml:space="preserve">        3,              // each element is a 3-float (x,y.z)</w:delText>
        </w:r>
      </w:del>
    </w:p>
    <w:p w14:paraId="33AEA5E1" w14:textId="14C1E9B4" w:rsidR="00774352" w:rsidDel="00A72A14" w:rsidRDefault="00774352" w:rsidP="00E22F1E">
      <w:pPr>
        <w:pStyle w:val="Code"/>
        <w:rPr>
          <w:del w:id="324" w:author="Kelvin Sung" w:date="2021-08-25T07:29:00Z"/>
          <w:noProof w:val="0"/>
        </w:rPr>
      </w:pPr>
      <w:del w:id="325" w:author="Kelvin Sung" w:date="2021-08-25T07:29:00Z">
        <w:r w:rsidDel="00A72A14">
          <w:rPr>
            <w:noProof w:val="0"/>
          </w:rPr>
          <w:delText xml:space="preserve">        gl.FLOAT,       // data type is FLOAT</w:delText>
        </w:r>
      </w:del>
    </w:p>
    <w:p w14:paraId="4E1E6847" w14:textId="6E2F5A7B" w:rsidR="00774352" w:rsidDel="00A72A14" w:rsidRDefault="00774352" w:rsidP="00F962A8">
      <w:pPr>
        <w:pStyle w:val="Code"/>
        <w:rPr>
          <w:del w:id="326" w:author="Kelvin Sung" w:date="2021-08-25T07:29:00Z"/>
          <w:noProof w:val="0"/>
        </w:rPr>
      </w:pPr>
      <w:del w:id="327" w:author="Kelvin Sung" w:date="2021-08-25T07:29:00Z">
        <w:r w:rsidDel="00A72A14">
          <w:rPr>
            <w:noProof w:val="0"/>
          </w:rPr>
          <w:delText xml:space="preserve">        false,          // if the content is normalized vectors</w:delText>
        </w:r>
      </w:del>
    </w:p>
    <w:p w14:paraId="7F9346D4" w14:textId="3CB04BAE" w:rsidR="00774352" w:rsidDel="00A72A14" w:rsidRDefault="00774352" w:rsidP="00E622FE">
      <w:pPr>
        <w:pStyle w:val="Code"/>
        <w:rPr>
          <w:del w:id="328" w:author="Kelvin Sung" w:date="2021-08-25T07:29:00Z"/>
          <w:noProof w:val="0"/>
        </w:rPr>
      </w:pPr>
      <w:del w:id="329" w:author="Kelvin Sung" w:date="2021-08-25T07:29:00Z">
        <w:r w:rsidDel="00A72A14">
          <w:rPr>
            <w:noProof w:val="0"/>
          </w:rPr>
          <w:delText xml:space="preserve">        0,              // number of bytes to skip in between elements</w:delText>
        </w:r>
      </w:del>
    </w:p>
    <w:p w14:paraId="50112774" w14:textId="52542C20" w:rsidR="00774352" w:rsidDel="00A72A14" w:rsidRDefault="00774352" w:rsidP="00381D17">
      <w:pPr>
        <w:pStyle w:val="Code"/>
        <w:rPr>
          <w:del w:id="330" w:author="Kelvin Sung" w:date="2021-08-25T07:29:00Z"/>
          <w:noProof w:val="0"/>
        </w:rPr>
      </w:pPr>
      <w:del w:id="331" w:author="Kelvin Sung" w:date="2021-08-25T07:29:00Z">
        <w:r w:rsidDel="00A72A14">
          <w:rPr>
            <w:noProof w:val="0"/>
          </w:rPr>
          <w:delText xml:space="preserve">        0);             // offsets to the first element</w:delText>
        </w:r>
      </w:del>
    </w:p>
    <w:p w14:paraId="3D237178" w14:textId="022DA045" w:rsidR="00774352" w:rsidRDefault="00774352">
      <w:pPr>
        <w:pStyle w:val="Code"/>
        <w:rPr>
          <w:noProof w:val="0"/>
        </w:rPr>
      </w:pPr>
      <w:del w:id="332" w:author="Kelvin Sung" w:date="2021-08-25T07:29:00Z">
        <w:r w:rsidDel="00A72A14">
          <w:rPr>
            <w:noProof w:val="0"/>
          </w:rPr>
          <w:delText xml:space="preserve">    gl.enableVertexAttribArray(this.mVertexPositionRef);</w:delText>
        </w:r>
      </w:del>
    </w:p>
    <w:p w14:paraId="13C4EAC1" w14:textId="0F4EA4F7" w:rsidR="00774352" w:rsidRDefault="00774352" w:rsidP="00774352">
      <w:pPr>
        <w:pStyle w:val="Code"/>
        <w:rPr>
          <w:noProof w:val="0"/>
        </w:rPr>
      </w:pPr>
      <w:r>
        <w:rPr>
          <w:noProof w:val="0"/>
        </w:rPr>
        <w:t xml:space="preserve">    </w:t>
      </w:r>
      <w:ins w:id="333" w:author="Kelvin Sung" w:date="2021-08-25T07:29:00Z">
        <w:r w:rsidR="00082C45">
          <w:rPr>
            <w:noProof w:val="0"/>
          </w:rPr>
          <w:t>… identical to previous code …</w:t>
        </w:r>
      </w:ins>
      <w:del w:id="334" w:author="Kelvin Sung" w:date="2021-08-25T07:29:00Z">
        <w:r w:rsidDel="00B008C8">
          <w:rPr>
            <w:noProof w:val="0"/>
          </w:rPr>
          <w:delText xml:space="preserve"> </w:delText>
        </w:r>
      </w:del>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r w:rsidR="00774352">
        <w:rPr>
          <w:noProof w:val="0"/>
        </w:rPr>
        <w:t>gl.uniform4fv(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r w:rsidRPr="00C223E8">
        <w:rPr>
          <w:rStyle w:val="CodeInline"/>
        </w:rPr>
        <w:t>gl.uniformMatrix4fv()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73F50EEE" w:rsidR="00774352" w:rsidRPr="00C223E8" w:rsidRDefault="00774352" w:rsidP="00774352">
      <w:pPr>
        <w:pStyle w:val="BodyTextFirst"/>
      </w:pPr>
      <w:r w:rsidRPr="00C223E8">
        <w:t xml:space="preserve">Recall that shaders are activated in the </w:t>
      </w:r>
      <w:r w:rsidRPr="00C223E8">
        <w:rPr>
          <w:rStyle w:val="CodeInline"/>
        </w:rPr>
        <w:t>draw()</w:t>
      </w:r>
      <w:r w:rsidRPr="00C223E8">
        <w:t xml:space="preserve"> function</w:t>
      </w:r>
      <w:r w:rsidR="009E1988">
        <w:t xml:space="preserve"> of the </w:t>
      </w:r>
      <w:r w:rsidR="009E1988">
        <w:rPr>
          <w:rStyle w:val="CodeInline"/>
        </w:rPr>
        <w:t>Renderable</w:t>
      </w:r>
      <w:r w:rsidR="009E1988" w:rsidRPr="00C223E8">
        <w:t xml:space="preserve"> </w:t>
      </w:r>
      <w:del w:id="335" w:author="Kelvin Sung" w:date="2021-08-25T07:33:00Z">
        <w:r w:rsidR="009E1988" w:rsidRPr="00C223E8" w:rsidDel="00C842FB">
          <w:delText>object</w:delText>
        </w:r>
      </w:del>
      <w:ins w:id="336" w:author="Kelvin Sung" w:date="2021-08-25T07:33:00Z">
        <w:r w:rsidR="00C842FB">
          <w:t>class</w:t>
        </w:r>
      </w:ins>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18D6DC9D" w14:textId="51422591" w:rsidR="00774352" w:rsidRDefault="00774352" w:rsidP="00774352">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ins w:id="337" w:author="Kelvin Sung" w:date="2021-08-25T07:35:00Z">
        <w:r w:rsidR="00C842FB">
          <w:t xml:space="preserve"> of the viewport</w:t>
        </w:r>
      </w:ins>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22D26285"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del w:id="338" w:author="Jeb Pavleas" w:date="2021-08-25T23:57:00Z">
        <w:r w:rsidRPr="00C223E8" w:rsidDel="00F46B4E">
          <w:delText xml:space="preserve"> </w:delText>
        </w:r>
      </w:del>
      <w:ins w:id="339" w:author="Jeb Pavleas" w:date="2021-08-25T23:57:00Z">
        <w:r w:rsidR="00F46B4E">
          <w:t xml:space="preserve">, </w:t>
        </w:r>
      </w:ins>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r>
        <w:rPr>
          <w:noProof w:val="0"/>
        </w:rPr>
        <w:t>this.mBlueSq</w:t>
      </w:r>
      <w:proofErr w:type="spell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r>
        <w:rPr>
          <w:noProof w:val="0"/>
        </w:rPr>
        <w:t>this.mBlueSq.setColor</w:t>
      </w:r>
      <w:proofErr w:type="spell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r>
        <w:rPr>
          <w:noProof w:val="0"/>
        </w:rPr>
        <w:t>this.mRedSq.setColor</w:t>
      </w:r>
      <w:proofErr w:type="spellEnd"/>
      <w:r>
        <w:rPr>
          <w:noProof w:val="0"/>
        </w:rPr>
        <w:t>([1, 0.25, 0.25, 1]);</w:t>
      </w:r>
    </w:p>
    <w:p w14:paraId="5D72E869" w14:textId="3173056D" w:rsidR="00774352" w:rsidRDefault="00774352" w:rsidP="00774352">
      <w:pPr>
        <w:pStyle w:val="Code"/>
        <w:rPr>
          <w:noProof w:val="0"/>
        </w:rPr>
      </w:pPr>
      <w:r>
        <w:rPr>
          <w:noProof w:val="0"/>
        </w:rPr>
        <w:t xml:space="preserve">    </w:t>
      </w: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r>
        <w:rPr>
          <w:noProof w:val="0"/>
        </w:rPr>
        <w:t>this.mTLSq.setColor</w:t>
      </w:r>
      <w:proofErr w:type="spellEnd"/>
      <w:r>
        <w:rPr>
          <w:noProof w:val="0"/>
        </w:rPr>
        <w:t>([0.9, 0.1, 0.1, 1]);</w:t>
      </w:r>
    </w:p>
    <w:p w14:paraId="043204AC" w14:textId="3F8CBE92" w:rsidR="00774352" w:rsidRDefault="00774352" w:rsidP="00774352">
      <w:pPr>
        <w:pStyle w:val="Code"/>
        <w:rPr>
          <w:noProof w:val="0"/>
        </w:rPr>
      </w:pPr>
      <w:r>
        <w:rPr>
          <w:noProof w:val="0"/>
        </w:rPr>
        <w:t xml:space="preserve">    </w:t>
      </w: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r>
        <w:rPr>
          <w:noProof w:val="0"/>
        </w:rPr>
        <w:t>this.mTRSq.setColor</w:t>
      </w:r>
      <w:proofErr w:type="spellEnd"/>
      <w:r>
        <w:rPr>
          <w:noProof w:val="0"/>
        </w:rPr>
        <w:t>([0.1, 0.9, 0.1, 1]);</w:t>
      </w:r>
    </w:p>
    <w:p w14:paraId="636BDBC0" w14:textId="2E910504" w:rsidR="00774352" w:rsidRDefault="00774352" w:rsidP="00774352">
      <w:pPr>
        <w:pStyle w:val="Code"/>
        <w:rPr>
          <w:noProof w:val="0"/>
        </w:rPr>
      </w:pPr>
      <w:r>
        <w:rPr>
          <w:noProof w:val="0"/>
        </w:rPr>
        <w:t xml:space="preserve">    </w:t>
      </w:r>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r>
        <w:rPr>
          <w:noProof w:val="0"/>
        </w:rPr>
        <w:t>this.mBRSq.setColor</w:t>
      </w:r>
      <w:proofErr w:type="spellEnd"/>
      <w:r>
        <w:rPr>
          <w:noProof w:val="0"/>
        </w:rPr>
        <w:t>([0.1, 0.1, 0.9, 1]);</w:t>
      </w:r>
    </w:p>
    <w:p w14:paraId="40BAD4AB" w14:textId="45C96EE4" w:rsidR="00774352" w:rsidRDefault="00774352" w:rsidP="00774352">
      <w:pPr>
        <w:pStyle w:val="Code"/>
        <w:rPr>
          <w:noProof w:val="0"/>
        </w:rPr>
      </w:pPr>
      <w:r>
        <w:rPr>
          <w:noProof w:val="0"/>
        </w:rPr>
        <w:t xml:space="preserve">    </w:t>
      </w:r>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pPr>
        <w:pStyle w:val="Code"/>
        <w:rPr>
          <w:noProof w:val="0"/>
        </w:rPr>
        <w:pPrChange w:id="340" w:author="Kelvin Sung" w:date="2021-08-25T07:36:00Z">
          <w:pPr>
            <w:pStyle w:val="Code"/>
            <w:ind w:firstLine="360"/>
          </w:pPr>
        </w:pPrChange>
      </w:pPr>
      <w:ins w:id="341" w:author="Kelvin Sung" w:date="2021-08-25T07:36:00Z">
        <w:r>
          <w:rPr>
            <w:noProof w:val="0"/>
          </w:rPr>
          <w:t xml:space="preserve">    </w:t>
        </w:r>
      </w:ins>
      <w:proofErr w:type="spellStart"/>
      <w:r w:rsidR="00774352">
        <w:rPr>
          <w:noProof w:val="0"/>
        </w:rPr>
        <w:t>this.mBLSq.setColor</w:t>
      </w:r>
      <w:proofErr w:type="spellEnd"/>
      <w:r w:rsidR="00774352">
        <w:rPr>
          <w:noProof w:val="0"/>
        </w:rPr>
        <w:t>([0.1, 0.1, 0.1, 1]);</w:t>
      </w:r>
      <w:r w:rsidR="00774352" w:rsidRPr="00F3579A">
        <w:rPr>
          <w:noProof w:val="0"/>
        </w:rPr>
        <w:t xml:space="preserve">    </w:t>
      </w:r>
    </w:p>
    <w:p w14:paraId="00CAB76E" w14:textId="72C5B1E8" w:rsidR="00987011" w:rsidRDefault="00863437">
      <w:pPr>
        <w:pStyle w:val="Code"/>
        <w:rPr>
          <w:noProof w:val="0"/>
        </w:rPr>
        <w:pPrChange w:id="342" w:author="Kelvin Sung" w:date="2021-08-25T07:36:00Z">
          <w:pPr>
            <w:pStyle w:val="Code"/>
            <w:ind w:firstLine="360"/>
          </w:pPr>
        </w:pPrChange>
      </w:pPr>
      <w:ins w:id="343" w:author="Kelvin Sung" w:date="2021-08-25T07:36:00Z">
        <w:r>
          <w:rPr>
            <w:noProof w:val="0"/>
          </w:rPr>
          <w:t xml:space="preserve">    </w:t>
        </w:r>
      </w:ins>
      <w:r w:rsidR="00987011">
        <w:rPr>
          <w:noProof w:val="0"/>
        </w:rPr>
        <w:t>…</w:t>
      </w:r>
      <w:ins w:id="344" w:author="Kelvin Sung" w:date="2021-08-25T07:36:00Z">
        <w:r>
          <w:rPr>
            <w:noProof w:val="0"/>
          </w:rPr>
          <w:t xml:space="preserve"> implementation to follow … </w:t>
        </w:r>
      </w:ins>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r>
        <w:rPr>
          <w:noProof w:val="0"/>
        </w:rPr>
        <w:lastRenderedPageBreak/>
        <w:t>engine.clearCanvas</w:t>
      </w:r>
      <w:proofErr w:type="spell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r>
        <w:rPr>
          <w:noProof w:val="0"/>
        </w:rPr>
        <w:t>gl.viewport</w:t>
      </w:r>
      <w:proofErr w:type="spellEnd"/>
      <w:r>
        <w:rPr>
          <w:noProof w:val="0"/>
        </w:rPr>
        <w:t>(</w:t>
      </w:r>
    </w:p>
    <w:p w14:paraId="1D410B8E" w14:textId="56C4D5FC" w:rsidR="00774352" w:rsidRDefault="00774352" w:rsidP="00774352">
      <w:pPr>
        <w:pStyle w:val="Code"/>
        <w:rPr>
          <w:noProof w:val="0"/>
        </w:rPr>
      </w:pPr>
      <w:r>
        <w:rPr>
          <w:noProof w:val="0"/>
        </w:rPr>
        <w:t xml:space="preserve">    20,     // x position of bottom-left corner of the area to be drawn</w:t>
      </w:r>
    </w:p>
    <w:p w14:paraId="6365170F" w14:textId="58521B4F" w:rsidR="00774352" w:rsidRDefault="00774352" w:rsidP="00774352">
      <w:pPr>
        <w:pStyle w:val="Code"/>
        <w:rPr>
          <w:noProof w:val="0"/>
        </w:rPr>
      </w:pPr>
      <w:r>
        <w:rPr>
          <w:noProof w:val="0"/>
        </w:rPr>
        <w:t xml:space="preserve">    40,     // y position of bottom-left corner of the area to be drawn</w:t>
      </w:r>
    </w:p>
    <w:p w14:paraId="38327770" w14:textId="60EE7BB7" w:rsidR="00774352" w:rsidRDefault="00774352" w:rsidP="00774352">
      <w:pPr>
        <w:pStyle w:val="Code"/>
        <w:rPr>
          <w:noProof w:val="0"/>
        </w:rPr>
      </w:pPr>
      <w:r>
        <w:rPr>
          <w:noProof w:val="0"/>
        </w:rPr>
        <w:t xml:space="preserve">    600,    // width of the area to be drawn</w:t>
      </w:r>
    </w:p>
    <w:p w14:paraId="031CC721" w14:textId="380D0967" w:rsidR="00774352" w:rsidRDefault="00774352" w:rsidP="00774352">
      <w:pPr>
        <w:pStyle w:val="Code"/>
        <w:rPr>
          <w:noProof w:val="0"/>
        </w:rPr>
      </w:pPr>
      <w:r>
        <w:rPr>
          <w:noProof w:val="0"/>
        </w:rPr>
        <w:t xml:space="preserve">    300);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r>
        <w:rPr>
          <w:noProof w:val="0"/>
        </w:rPr>
        <w:t>gl.scissor</w:t>
      </w:r>
      <w:proofErr w:type="spellEnd"/>
      <w:r>
        <w:rPr>
          <w:noProof w:val="0"/>
        </w:rPr>
        <w:t>(</w:t>
      </w:r>
    </w:p>
    <w:p w14:paraId="29FD39E0" w14:textId="0C900C8C" w:rsidR="00774352" w:rsidRDefault="00B27482" w:rsidP="00774352">
      <w:pPr>
        <w:pStyle w:val="Code"/>
        <w:rPr>
          <w:noProof w:val="0"/>
        </w:rPr>
      </w:pPr>
      <w:r>
        <w:rPr>
          <w:noProof w:val="0"/>
        </w:rPr>
        <w:t xml:space="preserve">    </w:t>
      </w:r>
      <w:r w:rsidR="00774352">
        <w:rPr>
          <w:noProof w:val="0"/>
        </w:rPr>
        <w:t>20,     // x position of bottom-left corner of the area to be drawn</w:t>
      </w:r>
    </w:p>
    <w:p w14:paraId="72A215CC" w14:textId="0D3E0B8A" w:rsidR="00774352" w:rsidRDefault="00774352" w:rsidP="00774352">
      <w:pPr>
        <w:pStyle w:val="Code"/>
        <w:rPr>
          <w:noProof w:val="0"/>
        </w:rPr>
      </w:pPr>
      <w:r>
        <w:rPr>
          <w:noProof w:val="0"/>
        </w:rPr>
        <w:t xml:space="preserve">    40,     // y position of bottom-left corner of the area to be drawn</w:t>
      </w:r>
    </w:p>
    <w:p w14:paraId="4F2B38A2" w14:textId="204D54D9" w:rsidR="00774352" w:rsidRDefault="00774352" w:rsidP="00774352">
      <w:pPr>
        <w:pStyle w:val="Code"/>
        <w:rPr>
          <w:noProof w:val="0"/>
        </w:rPr>
      </w:pPr>
      <w:r>
        <w:rPr>
          <w:noProof w:val="0"/>
        </w:rPr>
        <w:t xml:space="preserve">    600,    // width of the area to be drawn</w:t>
      </w:r>
    </w:p>
    <w:p w14:paraId="48286CB4" w14:textId="51BCC6A6" w:rsidR="00774352" w:rsidRDefault="00774352" w:rsidP="00774352">
      <w:pPr>
        <w:pStyle w:val="Code"/>
        <w:rPr>
          <w:noProof w:val="0"/>
        </w:rPr>
      </w:pPr>
      <w:r>
        <w:rPr>
          <w:noProof w:val="0"/>
        </w:rPr>
        <w:t xml:space="preserve">    300);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r>
        <w:rPr>
          <w:noProof w:val="0"/>
        </w:rPr>
        <w:t>engine.clearCanvas</w:t>
      </w:r>
      <w:proofErr w:type="spellEnd"/>
      <w:r>
        <w:rPr>
          <w:noProof w:val="0"/>
        </w:rPr>
        <w:t>([0.8, 0.8, 0.8, 1.0]);  // clear the scissor area</w:t>
      </w:r>
    </w:p>
    <w:p w14:paraId="6CD388D1" w14:textId="37325F3B" w:rsidR="00774352" w:rsidRDefault="00774352" w:rsidP="00E542E1">
      <w:pPr>
        <w:pStyle w:val="Code"/>
      </w:pPr>
      <w:r>
        <w:rPr>
          <w:noProof w:val="0"/>
        </w:rPr>
        <w:t xml:space="preserve">    </w:t>
      </w: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r w:rsidRPr="00CE1C0D">
        <w:rPr>
          <w:rStyle w:val="CodeInline"/>
        </w:rPr>
        <w:t>gl.scissor</w:t>
      </w:r>
      <w:proofErr w:type="spell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r>
        <w:rPr>
          <w:noProof w:val="0"/>
        </w:rPr>
        <w:t>wcSize</w:t>
      </w:r>
      <w:proofErr w:type="spell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r>
        <w:rPr>
          <w:noProof w:val="0"/>
        </w:rPr>
        <w:t>cameraCenter</w:t>
      </w:r>
      <w:proofErr w:type="spellEnd"/>
      <w:r>
        <w:rPr>
          <w:noProof w:val="0"/>
        </w:rPr>
        <w:t xml:space="preserve">[0], </w:t>
      </w:r>
    </w:p>
    <w:p w14:paraId="0DCAE08F" w14:textId="77777777" w:rsidR="00321E47" w:rsidRDefault="00321E47" w:rsidP="00321E47">
      <w:pPr>
        <w:pStyle w:val="Code"/>
        <w:rPr>
          <w:noProof w:val="0"/>
        </w:rPr>
      </w:pPr>
      <w:r>
        <w:rPr>
          <w:noProof w:val="0"/>
        </w:rPr>
        <w:t>-</w:t>
      </w:r>
      <w:proofErr w:type="spellStart"/>
      <w:r>
        <w:rPr>
          <w:noProof w:val="0"/>
        </w:rPr>
        <w:t>cameraCenter</w:t>
      </w:r>
      <w:proofErr w:type="spellEnd"/>
      <w:r>
        <w:rPr>
          <w:noProof w:val="0"/>
        </w:rPr>
        <w:t>[1], 0));</w:t>
      </w:r>
    </w:p>
    <w:p w14:paraId="68F4C332" w14:textId="77A77B49" w:rsidR="00774352" w:rsidRPr="00C223E8" w:rsidRDefault="00321E47" w:rsidP="00F9439C">
      <w:pPr>
        <w:pStyle w:val="BodyTextFirst"/>
      </w:pPr>
      <w:r w:rsidRPr="00C223E8">
        <w:t xml:space="preserve">Step E1 defines the </w:t>
      </w:r>
      <w:r>
        <w:t xml:space="preserve">scaling operator, </w:t>
      </w:r>
      <w:r w:rsidRPr="00B41C1A">
        <w:rPr>
          <w:rStyle w:val="CodeInline"/>
        </w:rPr>
        <w:t>S(2/W,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w:t>
      </w:r>
      <w:r w:rsidR="00BA7186">
        <w:lastRenderedPageBreak/>
        <w:t xml:space="preserve">center. Note that the concatenation order implements the translation first followed by the scaling operator. This is precisely the Camera transform described earlier that </w:t>
      </w:r>
      <w:r w:rsidR="00774352" w:rsidRPr="00C223E8">
        <w:t>define</w:t>
      </w:r>
      <w:ins w:id="345" w:author="Jeb Pavleas" w:date="2021-08-26T00:00:00Z">
        <w:r w:rsidR="00F46B4E">
          <w:t>s</w:t>
        </w:r>
      </w:ins>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54F7E03A" w:rsidR="00774352" w:rsidRDefault="00774352" w:rsidP="00774352">
      <w:pPr>
        <w:pStyle w:val="Code"/>
        <w:rPr>
          <w:noProof w:val="0"/>
        </w:rPr>
      </w:pPr>
      <w:r>
        <w:rPr>
          <w:noProof w:val="0"/>
        </w:rPr>
        <w:t>// Cent</w:t>
      </w:r>
      <w:del w:id="346" w:author="Kelvin Sung" w:date="2021-08-25T08:53:00Z">
        <w:r w:rsidDel="00DF5216">
          <w:rPr>
            <w:noProof w:val="0"/>
          </w:rPr>
          <w:delText>r</w:delText>
        </w:r>
      </w:del>
      <w:r>
        <w:rPr>
          <w:noProof w:val="0"/>
        </w:rPr>
        <w:t>e</w:t>
      </w:r>
      <w:ins w:id="347" w:author="Kelvin Sung" w:date="2021-08-25T08:53:00Z">
        <w:r w:rsidR="00DF5216">
          <w:rPr>
            <w:noProof w:val="0"/>
          </w:rPr>
          <w:t>r</w:t>
        </w:r>
      </w:ins>
      <w:r>
        <w:rPr>
          <w:noProof w:val="0"/>
        </w:rPr>
        <w:t xml:space="preserve"> Blue, slightly rotated square</w:t>
      </w:r>
    </w:p>
    <w:p w14:paraId="35B0381E" w14:textId="5D95D488" w:rsidR="00774352" w:rsidRDefault="00774352" w:rsidP="00774352">
      <w:pPr>
        <w:pStyle w:val="Code"/>
        <w:rPr>
          <w:noProof w:val="0"/>
        </w:rPr>
      </w:pP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r>
        <w:rPr>
          <w:noProof w:val="0"/>
        </w:rPr>
        <w:t>this.mBlueSq.draw</w:t>
      </w:r>
      <w:proofErr w:type="spell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r>
        <w:rPr>
          <w:noProof w:val="0"/>
        </w:rPr>
        <w:t>this.mRedSq.draw</w:t>
      </w:r>
      <w:proofErr w:type="spell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r>
        <w:rPr>
          <w:noProof w:val="0"/>
        </w:rPr>
        <w:t>this.mTLSq.getXform</w:t>
      </w:r>
      <w:proofErr w:type="spell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r>
        <w:rPr>
          <w:noProof w:val="0"/>
        </w:rPr>
        <w:t>this.mTLSq.draw</w:t>
      </w:r>
      <w:proofErr w:type="spell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r>
        <w:rPr>
          <w:noProof w:val="0"/>
        </w:rPr>
        <w:t>this.mTRSq.getXform</w:t>
      </w:r>
      <w:proofErr w:type="spell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r>
        <w:rPr>
          <w:noProof w:val="0"/>
        </w:rPr>
        <w:t>this.mTRSq.draw</w:t>
      </w:r>
      <w:proofErr w:type="spell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r>
        <w:rPr>
          <w:noProof w:val="0"/>
        </w:rPr>
        <w:t>this.mBRSq.getXform</w:t>
      </w:r>
      <w:proofErr w:type="spell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r>
        <w:rPr>
          <w:noProof w:val="0"/>
        </w:rPr>
        <w:t>this.mBRSq.draw</w:t>
      </w:r>
      <w:proofErr w:type="spell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r>
        <w:rPr>
          <w:noProof w:val="0"/>
        </w:rPr>
        <w:t>this.mBLSq.getXform</w:t>
      </w:r>
      <w:proofErr w:type="spell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r>
        <w:rPr>
          <w:noProof w:val="0"/>
        </w:rPr>
        <w:t>this.mBLSq.draw</w:t>
      </w:r>
      <w:proofErr w:type="spell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5B60D514"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del w:id="348" w:author="Kelvin Sung" w:date="2021-08-25T07:43:00Z">
        <w:r w:rsidR="00774352" w:rsidRPr="00C223E8" w:rsidDel="00C54832">
          <w:delText xml:space="preserve">create </w:delText>
        </w:r>
      </w:del>
      <w:ins w:id="349" w:author="Kelvin Sung" w:date="2021-08-25T07:43:00Z">
        <w:r w:rsidR="00C54832">
          <w:t xml:space="preserve">define an </w:t>
        </w:r>
      </w:ins>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6F0B2014" w:rsidR="00774352" w:rsidRPr="00C223E8" w:rsidRDefault="00774352" w:rsidP="00774352">
      <w:pPr>
        <w:pStyle w:val="BodyTextFirst"/>
      </w:pPr>
      <w:r w:rsidRPr="00C223E8">
        <w:t xml:space="preserve">The </w:t>
      </w:r>
      <w:r w:rsidR="00C86842">
        <w:t>Camera</w:t>
      </w:r>
      <w:r w:rsidRPr="00C223E8">
        <w:t xml:space="preserve"> transform allows the definition of a WC</w:t>
      </w:r>
      <w:del w:id="350" w:author="Kelvin Sung" w:date="2021-08-25T07:45:00Z">
        <w:r w:rsidRPr="00C223E8" w:rsidDel="000A7A20">
          <w:delText xml:space="preserve"> to draw </w:delText>
        </w:r>
      </w:del>
      <w:del w:id="351" w:author="Kelvin Sung" w:date="2021-08-25T07:44:00Z">
        <w:r w:rsidRPr="00C223E8" w:rsidDel="000A7A20">
          <w:delText>from</w:delText>
        </w:r>
      </w:del>
      <w:r w:rsidRPr="00C223E8">
        <w:t>.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3E984F85" w:rsidR="00774352" w:rsidRPr="00C223E8" w:rsidRDefault="00774352" w:rsidP="00774352">
      <w:pPr>
        <w:pStyle w:val="Bullet"/>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316DD9B8" w:rsidR="00774352" w:rsidRPr="00C223E8" w:rsidRDefault="00774352" w:rsidP="00774352">
      <w:pPr>
        <w:pStyle w:val="Bullet"/>
      </w:pPr>
      <w:r w:rsidRPr="00C223E8">
        <w:t xml:space="preserve">To demonstrate how to work with </w:t>
      </w:r>
      <w:del w:id="352" w:author="Kelvin Sung" w:date="2021-08-25T07:47:00Z">
        <w:r w:rsidRPr="00C223E8" w:rsidDel="000A7A20">
          <w:delText xml:space="preserve">the </w:delText>
        </w:r>
      </w:del>
      <w:ins w:id="353" w:author="Kelvin Sung" w:date="2021-08-25T07:47:00Z">
        <w:r w:rsidR="000A7A20">
          <w:t>a</w:t>
        </w:r>
        <w:r w:rsidR="000A7A20" w:rsidRPr="00C223E8">
          <w:t xml:space="preserve"> </w:t>
        </w:r>
      </w:ins>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36063E48" w:rsidR="00774352" w:rsidRPr="00C223E8" w:rsidRDefault="00774352" w:rsidP="00774352">
      <w:pPr>
        <w:pStyle w:val="Heading3"/>
      </w:pPr>
      <w:r w:rsidRPr="00C223E8">
        <w:t xml:space="preserve">The Camera </w:t>
      </w:r>
      <w:del w:id="354" w:author="Kelvin Sung" w:date="2021-08-25T07:47:00Z">
        <w:r w:rsidRPr="00C223E8" w:rsidDel="000A7A20">
          <w:delText>Object</w:delText>
        </w:r>
      </w:del>
      <w:ins w:id="355" w:author="Kelvin Sung" w:date="2021-08-25T07:47:00Z">
        <w:r w:rsidR="000A7A20">
          <w:t>Class</w:t>
        </w:r>
      </w:ins>
    </w:p>
    <w:p w14:paraId="05CF7E69" w14:textId="7B1DADCF" w:rsidR="00774352" w:rsidRPr="00C223E8" w:rsidRDefault="00774352" w:rsidP="00774352">
      <w:pPr>
        <w:pStyle w:val="BodyTextFirst"/>
      </w:pPr>
      <w:r w:rsidRPr="00C223E8">
        <w:t xml:space="preserve">The </w:t>
      </w:r>
      <w:r w:rsidRPr="00C223E8">
        <w:rPr>
          <w:rStyle w:val="CodeInline"/>
        </w:rPr>
        <w:t>Camera</w:t>
      </w:r>
      <w:r w:rsidRPr="00C223E8">
        <w:t xml:space="preserve"> </w:t>
      </w:r>
      <w:r w:rsidR="00CD2ED9">
        <w:t>class</w:t>
      </w:r>
      <w:r w:rsidR="00CD2ED9" w:rsidRPr="00C223E8">
        <w:t xml:space="preserve"> </w:t>
      </w:r>
      <w:del w:id="356" w:author="Kelvin Sung" w:date="2021-08-25T07:47:00Z">
        <w:r w:rsidRPr="00C223E8" w:rsidDel="000A7A20">
          <w:delText xml:space="preserve">basically </w:delText>
        </w:r>
      </w:del>
      <w:ins w:id="357" w:author="Kelvin Sung" w:date="2021-08-25T07:47:00Z">
        <w:r w:rsidR="000A7A20">
          <w:t xml:space="preserve">must </w:t>
        </w:r>
      </w:ins>
      <w:r w:rsidRPr="00C223E8">
        <w:t>encapsulate</w:t>
      </w:r>
      <w:del w:id="358" w:author="Kelvin Sung" w:date="2021-08-25T07:47:00Z">
        <w:r w:rsidRPr="00C223E8" w:rsidDel="000A7A20">
          <w:delText>s</w:delText>
        </w:r>
      </w:del>
      <w:r w:rsidRPr="00C223E8">
        <w:t xml:space="preserv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constructor(</w:t>
      </w:r>
      <w:proofErr w:type="spellStart"/>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r>
        <w:rPr>
          <w:noProof w:val="0"/>
        </w:rPr>
        <w:t>this.mWCCenter</w:t>
      </w:r>
      <w:proofErr w:type="spell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r>
        <w:rPr>
          <w:noProof w:val="0"/>
        </w:rPr>
        <w:t>this.mWCWidth</w:t>
      </w:r>
      <w:proofErr w:type="spell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r>
        <w:rPr>
          <w:noProof w:val="0"/>
        </w:rPr>
        <w:t>this.mCameraMatrix</w:t>
      </w:r>
      <w:proofErr w:type="spell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r>
        <w:rPr>
          <w:noProof w:val="0"/>
        </w:rPr>
        <w:t>this.mBGColor</w:t>
      </w:r>
      <w:proofErr w:type="spellEnd"/>
      <w:r>
        <w:rPr>
          <w:noProof w:val="0"/>
        </w:rPr>
        <w:t xml:space="preserve"> = [0.8, 0.8, 0.8, 1]; // RGB and Alpha</w:t>
      </w:r>
    </w:p>
    <w:p w14:paraId="695F815B" w14:textId="77004129" w:rsidR="00774352" w:rsidRDefault="00E622FE">
      <w:pPr>
        <w:pStyle w:val="Code"/>
        <w:rPr>
          <w:noProof w:val="0"/>
        </w:rPr>
        <w:pPrChange w:id="359" w:author="Kelvin Sung" w:date="2021-08-25T08:38:00Z">
          <w:pPr>
            <w:pStyle w:val="Code"/>
            <w:ind w:firstLine="360"/>
          </w:pPr>
        </w:pPrChange>
      </w:pPr>
      <w:ins w:id="360" w:author="Kelvin Sung" w:date="2021-08-25T08:38:00Z">
        <w:r>
          <w:rPr>
            <w:noProof w:val="0"/>
          </w:rPr>
          <w:t xml:space="preserve">    </w:t>
        </w:r>
      </w:ins>
      <w:r w:rsidR="00774352">
        <w:rPr>
          <w:noProof w:val="0"/>
        </w:rPr>
        <w:t>}</w:t>
      </w:r>
    </w:p>
    <w:p w14:paraId="17912AFF" w14:textId="552FF808" w:rsidR="00667B75" w:rsidRDefault="00667B75" w:rsidP="00B41C1A">
      <w:pPr>
        <w:pStyle w:val="Code"/>
        <w:rPr>
          <w:noProof w:val="0"/>
        </w:rPr>
      </w:pPr>
      <w:r>
        <w:rPr>
          <w:noProof w:val="0"/>
        </w:rPr>
        <w:t xml:space="preserve">    …</w:t>
      </w:r>
      <w:ins w:id="361" w:author="Kelvin Sung" w:date="2021-08-25T07:48:00Z">
        <w:r w:rsidR="000A7A20">
          <w:rPr>
            <w:noProof w:val="0"/>
          </w:rPr>
          <w:t xml:space="preserve"> implementation to follow …</w:t>
        </w:r>
      </w:ins>
    </w:p>
    <w:p w14:paraId="4E24A0A1" w14:textId="6E3316A7" w:rsidR="00667B75" w:rsidRPr="00C223E8" w:rsidRDefault="00667B75">
      <w:pPr>
        <w:pStyle w:val="Code"/>
        <w:rPr>
          <w:noProof w:val="0"/>
        </w:rPr>
      </w:pPr>
      <w:r>
        <w:rPr>
          <w:noProof w:val="0"/>
        </w:rPr>
        <w:t>}</w:t>
      </w:r>
    </w:p>
    <w:p w14:paraId="0FF28150" w14:textId="15E3F1D1" w:rsidR="00774352" w:rsidRPr="00C223E8" w:rsidRDefault="00774352" w:rsidP="00F9439C">
      <w:pPr>
        <w:pStyle w:val="BodyTextFirst"/>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ins w:id="362" w:author="Kelvin Sung" w:date="2021-08-25T07:54:00Z"/>
        </w:rPr>
      </w:pPr>
      <w:ins w:id="363" w:author="Kelvin Sung" w:date="2021-08-25T07:53:00Z">
        <w:r>
          <w:t xml:space="preserve">Outside of the </w:t>
        </w:r>
        <w:r w:rsidRPr="003D3521">
          <w:rPr>
            <w:rStyle w:val="CodeInline"/>
            <w:rPrChange w:id="364" w:author="Kelvin Sung" w:date="2021-08-25T07:53:00Z">
              <w:rPr/>
            </w:rPrChange>
          </w:rPr>
          <w:t>Camera</w:t>
        </w:r>
        <w:r>
          <w:t xml:space="preserve"> class definition, define enumerated indices for accessing the </w:t>
        </w:r>
        <w:proofErr w:type="spellStart"/>
        <w:r w:rsidRPr="003D3521">
          <w:rPr>
            <w:rStyle w:val="CodeInline"/>
            <w:rPrChange w:id="365" w:author="Kelvin Sung" w:date="2021-08-25T07:53:00Z">
              <w:rPr/>
            </w:rPrChange>
          </w:rPr>
          <w:t>viewportArray</w:t>
        </w:r>
        <w:proofErr w:type="spellEnd"/>
        <w:r>
          <w:t>.</w:t>
        </w:r>
      </w:ins>
    </w:p>
    <w:p w14:paraId="5471979A" w14:textId="77777777" w:rsidR="003D3521" w:rsidRDefault="003D3521">
      <w:pPr>
        <w:pStyle w:val="Code"/>
        <w:rPr>
          <w:ins w:id="366" w:author="Kelvin Sung" w:date="2021-08-25T07:54:00Z"/>
        </w:rPr>
        <w:pPrChange w:id="367" w:author="Kelvin Sung" w:date="2021-08-25T07:54:00Z">
          <w:pPr/>
        </w:pPrChange>
      </w:pPr>
      <w:ins w:id="368" w:author="Kelvin Sung" w:date="2021-08-25T07:54:00Z">
        <w:r>
          <w:t>const eViewport = Object.freeze({</w:t>
        </w:r>
      </w:ins>
    </w:p>
    <w:p w14:paraId="24D1CEC8" w14:textId="77777777" w:rsidR="003D3521" w:rsidRDefault="003D3521">
      <w:pPr>
        <w:pStyle w:val="Code"/>
        <w:rPr>
          <w:ins w:id="369" w:author="Kelvin Sung" w:date="2021-08-25T07:54:00Z"/>
        </w:rPr>
        <w:pPrChange w:id="370" w:author="Kelvin Sung" w:date="2021-08-25T07:54:00Z">
          <w:pPr/>
        </w:pPrChange>
      </w:pPr>
      <w:ins w:id="371" w:author="Kelvin Sung" w:date="2021-08-25T07:54:00Z">
        <w:r>
          <w:t xml:space="preserve">    eOrgX: 0,</w:t>
        </w:r>
      </w:ins>
    </w:p>
    <w:p w14:paraId="1FF68E59" w14:textId="77777777" w:rsidR="003D3521" w:rsidRDefault="003D3521">
      <w:pPr>
        <w:pStyle w:val="Code"/>
        <w:rPr>
          <w:ins w:id="372" w:author="Kelvin Sung" w:date="2021-08-25T07:54:00Z"/>
        </w:rPr>
        <w:pPrChange w:id="373" w:author="Kelvin Sung" w:date="2021-08-25T07:54:00Z">
          <w:pPr/>
        </w:pPrChange>
      </w:pPr>
      <w:ins w:id="374" w:author="Kelvin Sung" w:date="2021-08-25T07:54:00Z">
        <w:r>
          <w:t xml:space="preserve">    eOrgY: 1,</w:t>
        </w:r>
      </w:ins>
    </w:p>
    <w:p w14:paraId="50BFAEF1" w14:textId="77777777" w:rsidR="003D3521" w:rsidRDefault="003D3521">
      <w:pPr>
        <w:pStyle w:val="Code"/>
        <w:rPr>
          <w:ins w:id="375" w:author="Kelvin Sung" w:date="2021-08-25T07:54:00Z"/>
        </w:rPr>
        <w:pPrChange w:id="376" w:author="Kelvin Sung" w:date="2021-08-25T07:54:00Z">
          <w:pPr/>
        </w:pPrChange>
      </w:pPr>
      <w:ins w:id="377" w:author="Kelvin Sung" w:date="2021-08-25T07:54:00Z">
        <w:r>
          <w:t xml:space="preserve">    eWidth: 2,</w:t>
        </w:r>
      </w:ins>
    </w:p>
    <w:p w14:paraId="64A73FBF" w14:textId="77777777" w:rsidR="003D3521" w:rsidRDefault="003D3521">
      <w:pPr>
        <w:pStyle w:val="Code"/>
        <w:rPr>
          <w:ins w:id="378" w:author="Kelvin Sung" w:date="2021-08-25T07:54:00Z"/>
        </w:rPr>
        <w:pPrChange w:id="379" w:author="Kelvin Sung" w:date="2021-08-25T07:54:00Z">
          <w:pPr/>
        </w:pPrChange>
      </w:pPr>
      <w:ins w:id="380" w:author="Kelvin Sung" w:date="2021-08-25T07:54:00Z">
        <w:r>
          <w:t xml:space="preserve">    eHeight: 3</w:t>
        </w:r>
      </w:ins>
    </w:p>
    <w:p w14:paraId="4D9BB050" w14:textId="53011C99" w:rsidR="003D3521" w:rsidRDefault="003D3521" w:rsidP="003D3521">
      <w:pPr>
        <w:pStyle w:val="Code"/>
        <w:rPr>
          <w:ins w:id="381" w:author="Kelvin Sung" w:date="2021-08-25T07:55:00Z"/>
        </w:rPr>
      </w:pPr>
      <w:ins w:id="382" w:author="Kelvin Sung" w:date="2021-08-25T07:54:00Z">
        <w:r>
          <w:t>});</w:t>
        </w:r>
      </w:ins>
    </w:p>
    <w:p w14:paraId="6CB2ED6D" w14:textId="241E0A2F" w:rsidR="00234B82" w:rsidRPr="003D3521" w:rsidRDefault="00234B82">
      <w:pPr>
        <w:pStyle w:val="NoteTipCaution"/>
        <w:rPr>
          <w:ins w:id="383" w:author="Kelvin Sung" w:date="2021-08-25T07:53:00Z"/>
        </w:rPr>
        <w:pPrChange w:id="384" w:author="Kelvin Sung" w:date="2021-08-25T07:55:00Z">
          <w:pPr>
            <w:pStyle w:val="NumList"/>
            <w:numPr>
              <w:numId w:val="46"/>
            </w:numPr>
            <w:tabs>
              <w:tab w:val="clear" w:pos="0"/>
              <w:tab w:val="num" w:pos="936"/>
            </w:tabs>
            <w:ind w:left="936"/>
          </w:pPr>
        </w:pPrChange>
      </w:pPr>
      <w:ins w:id="385" w:author="Kelvin Sung" w:date="2021-08-25T07:56:00Z">
        <w:r w:rsidRPr="00C223E8">
          <w:rPr>
            <w:b/>
          </w:rPr>
          <w:t>Note</w:t>
        </w:r>
        <w:r w:rsidRPr="00C223E8">
          <w:rPr>
            <w:b/>
          </w:rPr>
          <w:tab/>
        </w:r>
        <w:r>
          <w:rPr>
            <w:b/>
          </w:rPr>
          <w:t xml:space="preserve"> </w:t>
        </w:r>
        <w:r>
          <w:t xml:space="preserve">Enumerated </w:t>
        </w:r>
      </w:ins>
      <w:ins w:id="386" w:author="Kelvin Sung" w:date="2021-08-25T07:57:00Z">
        <w:r w:rsidR="00F62C77">
          <w:t>elements</w:t>
        </w:r>
      </w:ins>
      <w:ins w:id="387" w:author="Kelvin Sung" w:date="2021-08-25T07:56:00Z">
        <w:r>
          <w:t xml:space="preserve"> </w:t>
        </w:r>
      </w:ins>
      <w:ins w:id="388" w:author="Kelvin Sung" w:date="2021-08-25T07:57:00Z">
        <w:r w:rsidR="00F62C77">
          <w:t xml:space="preserve">have names that begin with lowercase “e”, as in </w:t>
        </w:r>
        <w:proofErr w:type="spellStart"/>
        <w:r w:rsidR="00F62C77">
          <w:rPr>
            <w:rStyle w:val="CodeInline"/>
          </w:rPr>
          <w:t>eVewport</w:t>
        </w:r>
      </w:ins>
      <w:proofErr w:type="spellEnd"/>
      <w:ins w:id="389" w:author="Kelvin Sung" w:date="2021-08-25T07:58:00Z">
        <w:r w:rsidR="00F62C77">
          <w:t xml:space="preserve"> and </w:t>
        </w:r>
      </w:ins>
      <w:proofErr w:type="spellStart"/>
      <w:ins w:id="390" w:author="Kelvin Sung" w:date="2021-08-25T07:57:00Z">
        <w:r w:rsidR="00F62C77">
          <w:rPr>
            <w:rStyle w:val="CodeInline"/>
          </w:rPr>
          <w:t>eOrgX</w:t>
        </w:r>
      </w:ins>
      <w:proofErr w:type="spellEnd"/>
      <w:ins w:id="391" w:author="Kelvin Sung" w:date="2021-08-25T07:58:00Z">
        <w:r w:rsidR="00F62C77">
          <w:t>.</w:t>
        </w:r>
      </w:ins>
    </w:p>
    <w:p w14:paraId="03F84C12" w14:textId="08A3F586" w:rsidR="00317AAC" w:rsidRDefault="00317AAC" w:rsidP="00B41C1A">
      <w:pPr>
        <w:pStyle w:val="NumList"/>
        <w:numPr>
          <w:ilvl w:val="0"/>
          <w:numId w:val="46"/>
        </w:numPr>
        <w:rPr>
          <w:ins w:id="392" w:author="Kelvin Sung" w:date="2021-08-25T08:09:00Z"/>
        </w:rPr>
      </w:pPr>
      <w:ins w:id="393" w:author="Kelvin Sung" w:date="2021-08-25T08:09:00Z">
        <w:r>
          <w:t xml:space="preserve">Define </w:t>
        </w:r>
      </w:ins>
      <w:ins w:id="394" w:author="Kelvin Sung" w:date="2021-08-25T08:10:00Z">
        <w:r>
          <w:t>the</w:t>
        </w:r>
      </w:ins>
      <w:ins w:id="395" w:author="Kelvin Sung" w:date="2021-08-25T08:09:00Z">
        <w:r>
          <w:t xml:space="preserve"> function to compute the WC height based on the aspect ratio of the viewport.</w:t>
        </w:r>
      </w:ins>
      <w:ins w:id="396" w:author="Kelvin Sung" w:date="2021-08-25T08:11:00Z">
        <w:r w:rsidR="00B3180B">
          <w:t xml:space="preserve"> </w:t>
        </w:r>
      </w:ins>
    </w:p>
    <w:p w14:paraId="00093059" w14:textId="77777777" w:rsidR="00317AAC" w:rsidRDefault="00317AAC">
      <w:pPr>
        <w:pStyle w:val="Code"/>
        <w:rPr>
          <w:ins w:id="397" w:author="Kelvin Sung" w:date="2021-08-25T08:09:00Z"/>
        </w:rPr>
        <w:pPrChange w:id="398" w:author="Kelvin Sung" w:date="2021-08-25T08:09:00Z">
          <w:pPr/>
        </w:pPrChange>
      </w:pPr>
      <w:ins w:id="399" w:author="Kelvin Sung" w:date="2021-08-25T08:09:00Z">
        <w:r>
          <w:t>getWCHeight() {</w:t>
        </w:r>
      </w:ins>
    </w:p>
    <w:p w14:paraId="7B9066EC" w14:textId="66414D73" w:rsidR="00317AAC" w:rsidRDefault="00317AAC">
      <w:pPr>
        <w:pStyle w:val="Code"/>
        <w:rPr>
          <w:ins w:id="400" w:author="Kelvin Sung" w:date="2021-08-25T08:09:00Z"/>
        </w:rPr>
        <w:pPrChange w:id="401" w:author="Kelvin Sung" w:date="2021-08-25T08:09:00Z">
          <w:pPr/>
        </w:pPrChange>
      </w:pPr>
      <w:ins w:id="402" w:author="Kelvin Sung" w:date="2021-08-25T08:09:00Z">
        <w:r>
          <w:lastRenderedPageBreak/>
          <w:t xml:space="preserve">    // viewportH/viewportW</w:t>
        </w:r>
      </w:ins>
    </w:p>
    <w:p w14:paraId="6DC96C76" w14:textId="555BE4D0" w:rsidR="00317AAC" w:rsidRDefault="00317AAC">
      <w:pPr>
        <w:pStyle w:val="Code"/>
        <w:rPr>
          <w:ins w:id="403" w:author="Kelvin Sung" w:date="2021-08-25T08:09:00Z"/>
        </w:rPr>
        <w:pPrChange w:id="404" w:author="Kelvin Sung" w:date="2021-08-25T08:09:00Z">
          <w:pPr/>
        </w:pPrChange>
      </w:pPr>
      <w:ins w:id="405" w:author="Kelvin Sung" w:date="2021-08-25T08:09:00Z">
        <w:r>
          <w:t xml:space="preserve">    let ratio = this.mViewport[eViewport.eHeight] /</w:t>
        </w:r>
      </w:ins>
      <w:ins w:id="406" w:author="Kelvin Sung" w:date="2021-08-25T08:10:00Z">
        <w:r>
          <w:t xml:space="preserve"> </w:t>
        </w:r>
      </w:ins>
      <w:ins w:id="407" w:author="Kelvin Sung" w:date="2021-08-25T08:09:00Z">
        <w:r>
          <w:t>this.mViewport[eViewport.eWidth];</w:t>
        </w:r>
      </w:ins>
    </w:p>
    <w:p w14:paraId="6352D4BD" w14:textId="476A7652" w:rsidR="00317AAC" w:rsidRDefault="00317AAC">
      <w:pPr>
        <w:pStyle w:val="Code"/>
        <w:rPr>
          <w:ins w:id="408" w:author="Kelvin Sung" w:date="2021-08-25T08:09:00Z"/>
        </w:rPr>
        <w:pPrChange w:id="409" w:author="Kelvin Sung" w:date="2021-08-25T08:09:00Z">
          <w:pPr/>
        </w:pPrChange>
      </w:pPr>
      <w:ins w:id="410" w:author="Kelvin Sung" w:date="2021-08-25T08:09:00Z">
        <w:r>
          <w:t xml:space="preserve">    return this.getWCWidth() * ratio;</w:t>
        </w:r>
      </w:ins>
    </w:p>
    <w:p w14:paraId="232A215A" w14:textId="1C2058D3" w:rsidR="00317AAC" w:rsidRPr="00317AAC" w:rsidRDefault="00317AAC">
      <w:pPr>
        <w:pStyle w:val="Code"/>
        <w:rPr>
          <w:ins w:id="411" w:author="Kelvin Sung" w:date="2021-08-25T08:09:00Z"/>
        </w:rPr>
        <w:pPrChange w:id="412" w:author="Kelvin Sung" w:date="2021-08-25T08:09:00Z">
          <w:pPr>
            <w:pStyle w:val="NumList"/>
            <w:numPr>
              <w:numId w:val="46"/>
            </w:numPr>
            <w:tabs>
              <w:tab w:val="clear" w:pos="0"/>
              <w:tab w:val="num" w:pos="936"/>
            </w:tabs>
            <w:ind w:left="936"/>
          </w:pPr>
        </w:pPrChange>
      </w:pPr>
      <w:ins w:id="413" w:author="Kelvin Sung" w:date="2021-08-25T08:09:00Z">
        <w:r>
          <w:t>}</w:t>
        </w:r>
      </w:ins>
    </w:p>
    <w:p w14:paraId="5D354F76" w14:textId="43288161"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r>
        <w:rPr>
          <w:noProof w:val="0"/>
        </w:rPr>
        <w:t>setWCCenter</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r>
        <w:rPr>
          <w:noProof w:val="0"/>
        </w:rPr>
        <w:t>this.mWCCenter</w:t>
      </w:r>
      <w:proofErr w:type="spell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r>
        <w:rPr>
          <w:noProof w:val="0"/>
        </w:rPr>
        <w:t>this.mWCCenter</w:t>
      </w:r>
      <w:proofErr w:type="spell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r>
        <w:rPr>
          <w:noProof w:val="0"/>
        </w:rPr>
        <w:t>getWCCenter</w:t>
      </w:r>
      <w:proofErr w:type="spell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 </w:t>
      </w:r>
      <w:proofErr w:type="spellStart"/>
      <w:r>
        <w:rPr>
          <w:noProof w:val="0"/>
        </w:rPr>
        <w:t>this.mWCWidth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r>
        <w:rPr>
          <w:noProof w:val="0"/>
        </w:rPr>
        <w:t>getViewport</w:t>
      </w:r>
      <w:proofErr w:type="spell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 </w:t>
      </w:r>
      <w:proofErr w:type="spellStart"/>
      <w:r>
        <w:rPr>
          <w:noProof w:val="0"/>
        </w:rPr>
        <w:t>this.mBGColor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r>
        <w:rPr>
          <w:noProof w:val="0"/>
        </w:rPr>
        <w:t>getBackgroundColor</w:t>
      </w:r>
      <w:proofErr w:type="spell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t>// Initializes the camera to begin drawing</w:t>
      </w:r>
    </w:p>
    <w:p w14:paraId="7E2E44ED" w14:textId="77777777" w:rsidR="00774352" w:rsidRDefault="00774352" w:rsidP="00774352">
      <w:pPr>
        <w:pStyle w:val="Code"/>
        <w:rPr>
          <w:noProof w:val="0"/>
        </w:rPr>
      </w:pPr>
      <w:proofErr w:type="spellStart"/>
      <w:r w:rsidRPr="00C5766C">
        <w:rPr>
          <w:noProof w:val="0"/>
        </w:rPr>
        <w:t>setViewAndCameraMatrix</w:t>
      </w:r>
      <w:proofErr w:type="spell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r w:rsidRPr="00C5766C">
        <w:rPr>
          <w:noProof w:val="0"/>
        </w:rPr>
        <w:t>glSys.get</w:t>
      </w:r>
      <w:proofErr w:type="spell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6964FC77" w:rsidR="00774352" w:rsidRPr="00C223E8" w:rsidRDefault="00774352" w:rsidP="00774352">
      <w:pPr>
        <w:pStyle w:val="Code"/>
        <w:rPr>
          <w:noProof w:val="0"/>
        </w:rPr>
      </w:pPr>
      <w:r w:rsidRPr="00F3579A">
        <w:rPr>
          <w:noProof w:val="0"/>
        </w:rPr>
        <w:t xml:space="preserve">    </w:t>
      </w:r>
      <w:del w:id="414" w:author="Kelvin Sung" w:date="2021-08-25T07:59:00Z">
        <w:r w:rsidRPr="00F3579A" w:rsidDel="00BF3F82">
          <w:rPr>
            <w:noProof w:val="0"/>
          </w:rPr>
          <w:delText xml:space="preserve">// </w:delText>
        </w:r>
      </w:del>
      <w:r w:rsidRPr="00F3579A">
        <w:rPr>
          <w:noProof w:val="0"/>
        </w:rPr>
        <w:t xml:space="preserve">… </w:t>
      </w:r>
      <w:del w:id="415" w:author="Kelvin Sung" w:date="2021-08-25T07:59:00Z">
        <w:r w:rsidRPr="00F3579A" w:rsidDel="00BF3F82">
          <w:rPr>
            <w:noProof w:val="0"/>
          </w:rPr>
          <w:delText>details to follow</w:delText>
        </w:r>
      </w:del>
      <w:ins w:id="416" w:author="Kelvin Sung" w:date="2021-08-25T07:59:00Z">
        <w:r w:rsidR="00BF3F82">
          <w:rPr>
            <w:noProof w:val="0"/>
          </w:rPr>
          <w:t>implementation to follow …</w:t>
        </w:r>
      </w:ins>
    </w:p>
    <w:p w14:paraId="57733CDB" w14:textId="77777777" w:rsidR="00774352" w:rsidRPr="00C223E8" w:rsidRDefault="00774352" w:rsidP="00774352">
      <w:pPr>
        <w:pStyle w:val="Code"/>
        <w:rPr>
          <w:noProof w:val="0"/>
        </w:rPr>
      </w:pPr>
      <w:r w:rsidRPr="00F3579A">
        <w:rPr>
          <w:noProof w:val="0"/>
        </w:rPr>
        <w:t xml:space="preserve">    </w:t>
      </w:r>
    </w:p>
    <w:p w14:paraId="7AF28050" w14:textId="72C7C177" w:rsidR="00774352" w:rsidRPr="00C223E8" w:rsidRDefault="00774352" w:rsidP="00774352">
      <w:pPr>
        <w:pStyle w:val="Code"/>
        <w:rPr>
          <w:noProof w:val="0"/>
        </w:rPr>
      </w:pPr>
      <w:r w:rsidRPr="00F3579A">
        <w:rPr>
          <w:noProof w:val="0"/>
        </w:rPr>
        <w:t xml:space="preserve">    // Step B: </w:t>
      </w:r>
      <w:del w:id="417" w:author="Kelvin Sung" w:date="2021-08-25T08:00:00Z">
        <w:r w:rsidRPr="00F3579A" w:rsidDel="006B35AE">
          <w:rPr>
            <w:noProof w:val="0"/>
          </w:rPr>
          <w:delText>define the View-Projection</w:delText>
        </w:r>
      </w:del>
      <w:ins w:id="418" w:author="Kelvin Sung" w:date="2021-08-25T08:00:00Z">
        <w:r w:rsidR="006B35AE">
          <w:rPr>
            <w:noProof w:val="0"/>
          </w:rPr>
          <w:t>compute the Camera</w:t>
        </w:r>
      </w:ins>
      <w:r w:rsidRPr="00F3579A">
        <w:rPr>
          <w:noProof w:val="0"/>
        </w:rPr>
        <w:t xml:space="preserve"> </w:t>
      </w:r>
      <w:ins w:id="419" w:author="Kelvin Sung" w:date="2021-08-25T08:00:00Z">
        <w:r w:rsidR="006B35AE">
          <w:rPr>
            <w:noProof w:val="0"/>
          </w:rPr>
          <w:t>M</w:t>
        </w:r>
      </w:ins>
      <w:del w:id="420" w:author="Kelvin Sung" w:date="2021-08-25T08:00:00Z">
        <w:r w:rsidRPr="00F3579A" w:rsidDel="006B35AE">
          <w:rPr>
            <w:noProof w:val="0"/>
          </w:rPr>
          <w:delText>m</w:delText>
        </w:r>
      </w:del>
      <w:r w:rsidRPr="00F3579A">
        <w:rPr>
          <w:noProof w:val="0"/>
        </w:rPr>
        <w:t>atrix</w:t>
      </w:r>
    </w:p>
    <w:p w14:paraId="44316656" w14:textId="33DACF7A" w:rsidR="00774352" w:rsidRPr="00C223E8" w:rsidRDefault="00774352" w:rsidP="00774352">
      <w:pPr>
        <w:pStyle w:val="Code"/>
        <w:rPr>
          <w:noProof w:val="0"/>
        </w:rPr>
      </w:pPr>
      <w:r w:rsidRPr="00F3579A">
        <w:rPr>
          <w:noProof w:val="0"/>
        </w:rPr>
        <w:t xml:space="preserve">    </w:t>
      </w:r>
      <w:del w:id="421" w:author="Kelvin Sung" w:date="2021-08-25T07:59:00Z">
        <w:r w:rsidRPr="00F3579A" w:rsidDel="00BF3F82">
          <w:rPr>
            <w:noProof w:val="0"/>
          </w:rPr>
          <w:delText xml:space="preserve">// </w:delText>
        </w:r>
      </w:del>
      <w:r w:rsidRPr="00F3579A">
        <w:rPr>
          <w:noProof w:val="0"/>
        </w:rPr>
        <w:t xml:space="preserve">… </w:t>
      </w:r>
      <w:del w:id="422" w:author="Kelvin Sung" w:date="2021-08-25T07:59:00Z">
        <w:r w:rsidRPr="00F3579A" w:rsidDel="00BF3F82">
          <w:rPr>
            <w:noProof w:val="0"/>
          </w:rPr>
          <w:delText>details to follow</w:delText>
        </w:r>
      </w:del>
      <w:ins w:id="423" w:author="Kelvin Sung" w:date="2021-08-25T07:59:00Z">
        <w:r w:rsidR="00BF3F82">
          <w:rPr>
            <w:noProof w:val="0"/>
          </w:rPr>
          <w:t>implementation to follow …</w:t>
        </w:r>
      </w:ins>
    </w:p>
    <w:p w14:paraId="362FD306" w14:textId="77777777" w:rsidR="00774352" w:rsidRPr="00C223E8" w:rsidRDefault="00774352" w:rsidP="00774352">
      <w:pPr>
        <w:pStyle w:val="Code"/>
        <w:rPr>
          <w:noProof w:val="0"/>
        </w:rPr>
      </w:pPr>
      <w:r w:rsidRPr="00F3579A">
        <w:rPr>
          <w:noProof w:val="0"/>
        </w:rPr>
        <w:t>}</w:t>
      </w:r>
    </w:p>
    <w:p w14:paraId="63BF6897" w14:textId="1DE3D949" w:rsidR="00774352" w:rsidRPr="00C223E8" w:rsidRDefault="00774352" w:rsidP="00F9439C">
      <w:pPr>
        <w:pStyle w:val="BodyTextFirst"/>
      </w:pPr>
      <w:r w:rsidRPr="00C223E8">
        <w:t xml:space="preserve">Note that this function is called </w:t>
      </w:r>
      <w:proofErr w:type="spellStart"/>
      <w:r w:rsidRPr="00C5766C">
        <w:rPr>
          <w:rStyle w:val="CodeInline"/>
        </w:rPr>
        <w:t>setViewAndCameraMatrix</w:t>
      </w:r>
      <w:proofErr w:type="spell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del w:id="424" w:author="Kelvin Sung" w:date="2021-08-25T08:01:00Z">
        <w:r w:rsidDel="006B35AE">
          <w:delText xml:space="preserve">steps </w:delText>
        </w:r>
      </w:del>
      <w:r w:rsidRPr="00C223E8">
        <w:t>explain</w:t>
      </w:r>
      <w:ins w:id="425" w:author="Kelvin Sung" w:date="2021-08-25T08:01:00Z">
        <w:r w:rsidR="006B35AE">
          <w:t>s</w:t>
        </w:r>
      </w:ins>
      <w:r w:rsidRPr="00C223E8">
        <w:t xml:space="preserve">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r>
        <w:rPr>
          <w:noProof w:val="0"/>
        </w:rPr>
        <w:t>gl.viewport</w:t>
      </w:r>
      <w:proofErr w:type="spell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r w:rsidR="00774352">
        <w:rPr>
          <w:noProof w:val="0"/>
        </w:rPr>
        <w:t>this.mViewport</w:t>
      </w:r>
      <w:proofErr w:type="spell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r>
        <w:rPr>
          <w:noProof w:val="0"/>
        </w:rPr>
        <w:t>gl.scissor</w:t>
      </w:r>
      <w:proofErr w:type="spell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lastRenderedPageBreak/>
        <w:t>// Step A3: set the color to be clear</w:t>
      </w:r>
    </w:p>
    <w:p w14:paraId="3CBE133D" w14:textId="77777777" w:rsidR="00774352" w:rsidRDefault="00774352" w:rsidP="00774352">
      <w:pPr>
        <w:pStyle w:val="Code"/>
        <w:rPr>
          <w:noProof w:val="0"/>
        </w:rPr>
      </w:pPr>
      <w:proofErr w:type="spellStart"/>
      <w:r>
        <w:rPr>
          <w:noProof w:val="0"/>
        </w:rPr>
        <w:t>gl.clearColor</w:t>
      </w:r>
      <w:proofErr w:type="spell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r>
        <w:rPr>
          <w:noProof w:val="0"/>
        </w:rPr>
        <w:t>gl.clear</w:t>
      </w:r>
      <w:proofErr w:type="spell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77777777" w:rsidR="00381D17" w:rsidRDefault="00381D17" w:rsidP="00381D17">
      <w:pPr>
        <w:pStyle w:val="BodyTextCont"/>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del w:id="426" w:author="Kelvin Sung" w:date="2021-08-25T08:11:00Z">
        <w:r w:rsidRPr="00C223E8" w:rsidDel="00317AAC">
          <w:delText xml:space="preserve">In addition, take note that to guarantee </w:delText>
        </w:r>
        <w:r w:rsidDel="00317AAC">
          <w:delText xml:space="preserve">a </w:delText>
        </w:r>
        <w:r w:rsidRPr="00C223E8" w:rsidDel="00317AAC">
          <w:delText xml:space="preserve">matching aspect ratio between WC and </w:delText>
        </w:r>
        <w:r w:rsidDel="00317AAC">
          <w:delText xml:space="preserve">the </w:delText>
        </w:r>
        <w:r w:rsidRPr="00C223E8" w:rsidDel="00317AAC">
          <w:delText>viewport, in step B</w:delText>
        </w:r>
        <w:r w:rsidDel="00317AAC">
          <w:delText>1, the</w:delText>
        </w:r>
        <w:r w:rsidRPr="00C223E8" w:rsidDel="00317AAC">
          <w:delText xml:space="preserve"> WC height, </w:delText>
        </w:r>
        <w:r w:rsidDel="00317AAC">
          <w:rPr>
            <w:rStyle w:val="CodeInline"/>
          </w:rPr>
          <w:delText>wc</w:delText>
        </w:r>
        <w:r w:rsidRPr="00C223E8" w:rsidDel="00317AAC">
          <w:rPr>
            <w:rStyle w:val="CodeInline"/>
          </w:rPr>
          <w:delText>Height</w:delText>
        </w:r>
        <w:r w:rsidRPr="00C223E8" w:rsidDel="00317AAC">
          <w:delText xml:space="preserve">, is computed based on the WC width, </w:delText>
        </w:r>
        <w:r w:rsidRPr="00C223E8" w:rsidDel="00317AAC">
          <w:rPr>
            <w:rStyle w:val="CodeInline"/>
          </w:rPr>
          <w:delText>mWCWidth</w:delText>
        </w:r>
        <w:r w:rsidRPr="00C223E8" w:rsidDel="00317AAC">
          <w:delText xml:space="preserve">, and the aspect ratio of the viewport, </w:delText>
        </w:r>
        <w:r w:rsidDel="00317AAC">
          <w:delText xml:space="preserve">which is height </w:delText>
        </w:r>
        <w:r w:rsidRPr="00C223E8" w:rsidDel="00317AAC">
          <w:delText>height divided by width (</w:delText>
        </w:r>
        <w:r w:rsidRPr="00C223E8" w:rsidDel="00317AAC">
          <w:rPr>
            <w:rStyle w:val="CodeInline"/>
          </w:rPr>
          <w:delText>mViewport[3]/mViewport[2]</w:delText>
        </w:r>
        <w:r w:rsidRPr="00C223E8" w:rsidDel="00317AAC">
          <w:delText>).</w:delText>
        </w:r>
      </w:del>
    </w:p>
    <w:p w14:paraId="651FC342" w14:textId="71E68228" w:rsidR="00381D17" w:rsidRDefault="00381D17" w:rsidP="00381D17">
      <w:pPr>
        <w:pStyle w:val="NumList"/>
        <w:numPr>
          <w:ilvl w:val="0"/>
          <w:numId w:val="46"/>
        </w:numPr>
        <w:rPr>
          <w:ins w:id="427" w:author="Kelvin Sung" w:date="2021-08-25T08:44:00Z"/>
        </w:rPr>
      </w:pPr>
      <w:ins w:id="428" w:author="Kelvin Sung" w:date="2021-08-25T08:44:00Z">
        <w:r>
          <w:t>Define a function to access the computed camera matrix</w:t>
        </w:r>
      </w:ins>
      <w:r>
        <w:t>.</w:t>
      </w:r>
    </w:p>
    <w:p w14:paraId="331C3CEE" w14:textId="6B880C91" w:rsidR="00381D17" w:rsidRPr="00381D17" w:rsidRDefault="00381D17">
      <w:pPr>
        <w:pStyle w:val="Code"/>
        <w:pPrChange w:id="429" w:author="Kelvin Sung" w:date="2021-08-25T08:45:00Z">
          <w:pPr>
            <w:pStyle w:val="NumList"/>
            <w:numPr>
              <w:numId w:val="46"/>
            </w:numPr>
            <w:tabs>
              <w:tab w:val="clear" w:pos="0"/>
              <w:tab w:val="num" w:pos="936"/>
            </w:tabs>
            <w:ind w:left="936"/>
          </w:pPr>
        </w:pPrChange>
      </w:pPr>
      <w:ins w:id="430" w:author="Kelvin Sung" w:date="2021-08-25T08:45:00Z">
        <w:r>
          <w:t>getCameraMatrix() { return this.mCameraMatrix; }</w:t>
        </w:r>
      </w:ins>
    </w:p>
    <w:p w14:paraId="3CF18CB5" w14:textId="703F315A" w:rsidR="00E22F1E" w:rsidRDefault="00381D17" w:rsidP="00E22F1E">
      <w:pPr>
        <w:pStyle w:val="NumList"/>
        <w:numPr>
          <w:ilvl w:val="0"/>
          <w:numId w:val="46"/>
        </w:numPr>
        <w:rPr>
          <w:ins w:id="431" w:author="Kelvin Sung" w:date="2021-08-25T08:45:00Z"/>
        </w:rPr>
      </w:pPr>
      <w:ins w:id="432" w:author="Kelvin Sung" w:date="2021-08-25T08:44:00Z">
        <w:r>
          <w:t xml:space="preserve">Finally, remember to export the newly defined </w:t>
        </w:r>
        <w:r w:rsidRPr="00E622FE">
          <w:rPr>
            <w:rStyle w:val="CodeInline"/>
          </w:rPr>
          <w:t>Camera</w:t>
        </w:r>
        <w:r>
          <w:t xml:space="preserve"> class.</w:t>
        </w:r>
      </w:ins>
    </w:p>
    <w:p w14:paraId="43553751" w14:textId="3685E75B" w:rsidR="00381D17" w:rsidRPr="00381D17" w:rsidRDefault="00381D17">
      <w:pPr>
        <w:pStyle w:val="Code"/>
        <w:pPrChange w:id="433" w:author="Kelvin Sung" w:date="2021-08-25T08:45:00Z">
          <w:pPr>
            <w:pStyle w:val="NumList"/>
            <w:numPr>
              <w:numId w:val="55"/>
            </w:numPr>
            <w:tabs>
              <w:tab w:val="clear" w:pos="0"/>
              <w:tab w:val="num" w:pos="936"/>
            </w:tabs>
            <w:ind w:left="936"/>
          </w:pPr>
        </w:pPrChange>
      </w:pPr>
      <w:ins w:id="434" w:author="Kelvin Sung" w:date="2021-08-25T08:45:00Z">
        <w:r>
          <w:t>export default Camera.</w:t>
        </w:r>
      </w:ins>
    </w:p>
    <w:p w14:paraId="38B45FC3" w14:textId="5214831E" w:rsidR="00774352" w:rsidRPr="00066A9A" w:rsidDel="00381D17" w:rsidRDefault="00774352" w:rsidP="00066A9A">
      <w:pPr>
        <w:pStyle w:val="BodyTextFirst"/>
        <w:rPr>
          <w:del w:id="435" w:author="Kelvin Sung" w:date="2021-08-25T08:46:00Z"/>
          <w:rFonts w:ascii="TheSansMonoConNormal" w:hAnsi="TheSansMonoConNormal"/>
        </w:rPr>
      </w:pPr>
      <w:del w:id="436" w:author="Kelvin Sung" w:date="2021-08-25T08:46:00Z">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del>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7E84B89E" w:rsidR="00AB2E76" w:rsidRPr="00C223E8" w:rsidRDefault="00D154E5" w:rsidP="00AB2E76">
      <w:pPr>
        <w:pStyle w:val="BodyTextFirst"/>
      </w:pPr>
      <w:r>
        <w:t>T</w:t>
      </w:r>
      <w:r w:rsidR="00AB2E76" w:rsidRPr="00C223E8">
        <w:t xml:space="preserve">he </w:t>
      </w:r>
      <w:r w:rsidR="00AB2E76" w:rsidRPr="00C223E8">
        <w:rPr>
          <w:rStyle w:val="CodeInline"/>
        </w:rPr>
        <w:t>draw()</w:t>
      </w:r>
      <w:r w:rsidR="00AB2E76" w:rsidRPr="00C223E8">
        <w:t xml:space="preserve"> function</w:t>
      </w:r>
      <w:r w:rsidR="00AB2E76">
        <w:t xml:space="preserve"> of the </w:t>
      </w:r>
      <w:r w:rsidR="00AB2E76">
        <w:rPr>
          <w:rStyle w:val="CodeInline"/>
        </w:rPr>
        <w:t>Renderable</w:t>
      </w:r>
      <w:r w:rsidR="00AB2E76" w:rsidRPr="00C223E8">
        <w:t xml:space="preserve"> </w:t>
      </w:r>
      <w:del w:id="437" w:author="Kelvin Sung" w:date="2021-08-25T08:25:00Z">
        <w:r w:rsidR="00AB2E76" w:rsidRPr="00C223E8" w:rsidDel="00CE5060">
          <w:delText>object</w:delText>
        </w:r>
        <w:r w:rsidDel="00CE5060">
          <w:delText xml:space="preserve"> </w:delText>
        </w:r>
      </w:del>
      <w:ins w:id="438" w:author="Kelvin Sung" w:date="2021-08-25T08:25:00Z">
        <w:r w:rsidR="00CE5060">
          <w:t xml:space="preserve">class </w:t>
        </w:r>
      </w:ins>
      <w:r>
        <w:t xml:space="preserve">must be modified to receive the newly defined </w:t>
      </w:r>
      <w:r w:rsidRPr="00B41C1A">
        <w:rPr>
          <w:rStyle w:val="CodeInline"/>
        </w:rPr>
        <w:t>Camera</w:t>
      </w:r>
      <w:r>
        <w:t xml:space="preserve"> </w:t>
      </w:r>
      <w:del w:id="439" w:author="Kelvin Sung" w:date="2021-08-25T08:46:00Z">
        <w:r w:rsidR="00CD2ED9" w:rsidDel="00381D17">
          <w:delText>class</w:delText>
        </w:r>
      </w:del>
      <w:ins w:id="440" w:author="Jeb Pavleas" w:date="2021-08-26T00:06:00Z">
        <w:r w:rsidR="009C6973">
          <w:t xml:space="preserve">in order </w:t>
        </w:r>
      </w:ins>
      <w:ins w:id="441" w:author="Kelvin Sung" w:date="2021-08-25T08:46:00Z">
        <w:r w:rsidR="00381D17">
          <w:t xml:space="preserve">to access </w:t>
        </w:r>
      </w:ins>
      <w:ins w:id="442" w:author="Kelvin Sung" w:date="2021-08-25T08:26:00Z">
        <w:r w:rsidR="00247788">
          <w:t xml:space="preserve">the </w:t>
        </w:r>
      </w:ins>
      <w:ins w:id="443" w:author="Kelvin Sung" w:date="2021-08-25T08:46:00Z">
        <w:r w:rsidR="00381D17">
          <w:t xml:space="preserve">computed </w:t>
        </w:r>
      </w:ins>
      <w:ins w:id="444" w:author="Kelvin Sung" w:date="2021-08-25T08:26:00Z">
        <w:r w:rsidR="00247788">
          <w:t xml:space="preserve">camera </w:t>
        </w:r>
      </w:ins>
      <w:ins w:id="445" w:author="Kelvin Sung" w:date="2021-08-25T08:46:00Z">
        <w:r w:rsidR="00381D17">
          <w:t>matrix.</w:t>
        </w:r>
      </w:ins>
      <w:del w:id="446" w:author="Kelvin Sung" w:date="2021-08-25T08:26:00Z">
        <w:r w:rsidR="00AB2E76" w:rsidRPr="00C223E8" w:rsidDel="00247788">
          <w:delText>.</w:delText>
        </w:r>
      </w:del>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04784882" w14:textId="6B05DEEB" w:rsidR="00AB2E76" w:rsidRDefault="00AB2E76" w:rsidP="00AB2E76">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1658F19A" w:rsidR="00840600" w:rsidRPr="00C223E8" w:rsidRDefault="00840600" w:rsidP="00840600">
      <w:pPr>
        <w:pStyle w:val="Heading3"/>
      </w:pPr>
      <w:r>
        <w:lastRenderedPageBreak/>
        <w:t xml:space="preserve">Modify the </w:t>
      </w:r>
      <w:r w:rsidR="00671366">
        <w:t xml:space="preserve">Engine Access </w:t>
      </w:r>
      <w:r>
        <w:t>File to Export Camera</w:t>
      </w:r>
    </w:p>
    <w:p w14:paraId="29729A5C" w14:textId="31D1B38E" w:rsidR="00840600" w:rsidRDefault="00840600" w:rsidP="00840600">
      <w:pPr>
        <w:pStyle w:val="BodyTextFirst"/>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r>
        <w:rPr>
          <w:noProof w:val="0"/>
        </w:rPr>
        <w:t>this.mCamera</w:t>
      </w:r>
      <w:proofErr w:type="spell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   // center of the WC</w:t>
      </w:r>
    </w:p>
    <w:p w14:paraId="375ADB8C" w14:textId="77777777" w:rsidR="00774352" w:rsidRDefault="00774352" w:rsidP="00774352">
      <w:pPr>
        <w:pStyle w:val="Code"/>
        <w:rPr>
          <w:noProof w:val="0"/>
        </w:rPr>
      </w:pPr>
      <w:r>
        <w:rPr>
          <w:noProof w:val="0"/>
        </w:rPr>
        <w:t xml:space="preserve">            20,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0AE0717D" w:rsidR="00774352" w:rsidRDefault="00FE63B0">
      <w:pPr>
        <w:pStyle w:val="Code"/>
        <w:rPr>
          <w:noProof w:val="0"/>
        </w:rPr>
        <w:pPrChange w:id="447" w:author="Kelvin Sung" w:date="2021-08-25T08:51:00Z">
          <w:pPr>
            <w:pStyle w:val="Code"/>
            <w:ind w:firstLine="360"/>
          </w:pPr>
        </w:pPrChange>
      </w:pPr>
      <w:ins w:id="448" w:author="Kelvin Sung" w:date="2021-08-25T08:50:00Z">
        <w:r>
          <w:rPr>
            <w:noProof w:val="0"/>
          </w:rPr>
          <w:t xml:space="preserve">        </w:t>
        </w:r>
      </w:ins>
      <w:del w:id="449" w:author="Kelvin Sung" w:date="2021-08-25T08:48:00Z">
        <w:r w:rsidR="004F1ACD" w:rsidDel="00720725">
          <w:rPr>
            <w:noProof w:val="0"/>
          </w:rPr>
          <w:delText xml:space="preserve">    </w:delText>
        </w:r>
      </w:del>
      <w:r w:rsidR="00774352" w:rsidRPr="00F3579A">
        <w:rPr>
          <w:noProof w:val="0"/>
        </w:rPr>
        <w:t>…</w:t>
      </w:r>
      <w:ins w:id="450" w:author="Kelvin Sung" w:date="2021-08-25T08:51:00Z">
        <w:r>
          <w:rPr>
            <w:noProof w:val="0"/>
          </w:rPr>
          <w:t xml:space="preserve"> implementation to follow …</w:t>
        </w:r>
      </w:ins>
    </w:p>
    <w:p w14:paraId="7AF5C1A2" w14:textId="20A69B93" w:rsidR="004F1ACD" w:rsidRPr="00C223E8" w:rsidRDefault="004F1ACD">
      <w:pPr>
        <w:pStyle w:val="Code"/>
        <w:rPr>
          <w:noProof w:val="0"/>
        </w:rPr>
        <w:pPrChange w:id="451" w:author="Kelvin Sung" w:date="2021-08-25T08:50:00Z">
          <w:pPr>
            <w:pStyle w:val="Code"/>
            <w:ind w:firstLine="360"/>
          </w:pPr>
        </w:pPrChange>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r>
        <w:rPr>
          <w:noProof w:val="0"/>
        </w:rPr>
        <w:lastRenderedPageBreak/>
        <w:t>this.mBlueSq</w:t>
      </w:r>
      <w:proofErr w:type="spell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r>
        <w:rPr>
          <w:noProof w:val="0"/>
        </w:rPr>
        <w:t>this.mBlueSq.setColor</w:t>
      </w:r>
      <w:proofErr w:type="spellEnd"/>
      <w:r>
        <w:rPr>
          <w:noProof w:val="0"/>
        </w:rPr>
        <w:t>([0.25, 0.25, 0.95, 1]);</w:t>
      </w:r>
    </w:p>
    <w:p w14:paraId="06F65F66" w14:textId="54F5714A" w:rsidR="00774352" w:rsidRDefault="00774352" w:rsidP="00774352">
      <w:pPr>
        <w:pStyle w:val="Code"/>
        <w:rPr>
          <w:noProof w:val="0"/>
        </w:rPr>
      </w:pP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r>
        <w:rPr>
          <w:noProof w:val="0"/>
        </w:rPr>
        <w:t>this.mRedSq.setColor</w:t>
      </w:r>
      <w:proofErr w:type="spellEnd"/>
      <w:r>
        <w:rPr>
          <w:noProof w:val="0"/>
        </w:rPr>
        <w:t>([1, 0.25, 0.25, 1]);</w:t>
      </w:r>
    </w:p>
    <w:p w14:paraId="56AF2871" w14:textId="37F6BB61" w:rsidR="00774352" w:rsidRDefault="00774352" w:rsidP="00774352">
      <w:pPr>
        <w:pStyle w:val="Code"/>
        <w:rPr>
          <w:noProof w:val="0"/>
        </w:rPr>
      </w:pP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r>
        <w:rPr>
          <w:noProof w:val="0"/>
        </w:rPr>
        <w:t>this.mTLSq.setColor</w:t>
      </w:r>
      <w:proofErr w:type="spellEnd"/>
      <w:r>
        <w:rPr>
          <w:noProof w:val="0"/>
        </w:rPr>
        <w:t>([0.9, 0.1, 0.1, 1]);</w:t>
      </w:r>
    </w:p>
    <w:p w14:paraId="1A237C77" w14:textId="23BE8C74" w:rsidR="00774352" w:rsidRDefault="00774352" w:rsidP="00774352">
      <w:pPr>
        <w:pStyle w:val="Code"/>
        <w:rPr>
          <w:noProof w:val="0"/>
        </w:rPr>
      </w:pP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r>
        <w:rPr>
          <w:noProof w:val="0"/>
        </w:rPr>
        <w:t>this.mTRSq.setColor</w:t>
      </w:r>
      <w:proofErr w:type="spellEnd"/>
      <w:r>
        <w:rPr>
          <w:noProof w:val="0"/>
        </w:rPr>
        <w:t>([0.1, 0.9, 0.1, 1]);</w:t>
      </w:r>
    </w:p>
    <w:p w14:paraId="3DAEC932" w14:textId="23A88CB4" w:rsidR="00774352" w:rsidRDefault="00774352" w:rsidP="00774352">
      <w:pPr>
        <w:pStyle w:val="Code"/>
        <w:rPr>
          <w:noProof w:val="0"/>
        </w:rPr>
      </w:pPr>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r>
        <w:rPr>
          <w:noProof w:val="0"/>
        </w:rPr>
        <w:t>this.mBRSq.setColor</w:t>
      </w:r>
      <w:proofErr w:type="spellEnd"/>
      <w:r>
        <w:rPr>
          <w:noProof w:val="0"/>
        </w:rPr>
        <w:t>([0.1, 0.1, 0.9, 1]);</w:t>
      </w:r>
    </w:p>
    <w:p w14:paraId="6791B07B" w14:textId="0F6A5D80" w:rsidR="00774352" w:rsidRDefault="00774352" w:rsidP="00774352">
      <w:pPr>
        <w:pStyle w:val="Code"/>
        <w:rPr>
          <w:noProof w:val="0"/>
        </w:rPr>
      </w:pPr>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r>
        <w:rPr>
          <w:noProof w:val="0"/>
        </w:rPr>
        <w:t>this.mBLSq.setColor</w:t>
      </w:r>
      <w:proofErr w:type="spell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r>
        <w:rPr>
          <w:noProof w:val="0"/>
        </w:rPr>
        <w:t>engine.clearCanvas</w:t>
      </w:r>
      <w:proofErr w:type="spellEnd"/>
      <w:r>
        <w:rPr>
          <w:noProof w:val="0"/>
        </w:rPr>
        <w:t>([0.9, 0.9, 0.9, 1]);        // Clear the canvas</w:t>
      </w:r>
    </w:p>
    <w:p w14:paraId="73D4AFD9" w14:textId="568F729F" w:rsidR="00774352" w:rsidRPr="00C223E8" w:rsidRDefault="00774352" w:rsidP="00B41C1A">
      <w:pPr>
        <w:pStyle w:val="NumList"/>
        <w:numPr>
          <w:ilvl w:val="0"/>
          <w:numId w:val="50"/>
        </w:numPr>
      </w:pPr>
      <w:r w:rsidRPr="00C223E8">
        <w:t xml:space="preserve">Now, </w:t>
      </w:r>
      <w:r w:rsidR="009E2719">
        <w:t xml:space="preserve">call the </w:t>
      </w:r>
      <w:proofErr w:type="spellStart"/>
      <w:r w:rsidR="009E2719" w:rsidRPr="00B41C1A">
        <w:rPr>
          <w:rStyle w:val="CodeInline"/>
        </w:rPr>
        <w:t>setViewAndCameraMatrix</w:t>
      </w:r>
      <w:proofErr w:type="spellEnd"/>
      <w:r w:rsidR="009E2719" w:rsidRPr="00B41C1A">
        <w:rPr>
          <w:rStyle w:val="CodeInline"/>
        </w:rPr>
        <w:t>()</w:t>
      </w:r>
      <w:r w:rsidR="009E2719">
        <w:t xml:space="preserve"> function to configure the WebGL viewport and compute the </w:t>
      </w:r>
      <w:del w:id="452" w:author="Kelvin Sung" w:date="2021-08-25T08:52:00Z">
        <w:r w:rsidR="009E2719" w:rsidDel="00DF5216">
          <w:delText xml:space="preserve">Camera transform </w:delText>
        </w:r>
      </w:del>
      <w:ins w:id="453" w:author="Kelvin Sung" w:date="2021-08-25T08:52:00Z">
        <w:r w:rsidR="00DF5216">
          <w:t xml:space="preserve">camera matrix </w:t>
        </w:r>
      </w:ins>
      <w:r w:rsidR="009E2719">
        <w:t xml:space="preserve">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r>
        <w:rPr>
          <w:noProof w:val="0"/>
        </w:rPr>
        <w:t>this.mCamera.setViewAndCameraMatrix</w:t>
      </w:r>
      <w:proofErr w:type="spell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44620476" w:rsidR="00774352" w:rsidRDefault="00774352" w:rsidP="00774352">
      <w:pPr>
        <w:pStyle w:val="Code"/>
        <w:rPr>
          <w:noProof w:val="0"/>
        </w:rPr>
      </w:pPr>
      <w:r>
        <w:rPr>
          <w:noProof w:val="0"/>
        </w:rPr>
        <w:t>// Cent</w:t>
      </w:r>
      <w:del w:id="454" w:author="Kelvin Sung" w:date="2021-08-25T08:53:00Z">
        <w:r w:rsidDel="00DF5216">
          <w:rPr>
            <w:noProof w:val="0"/>
          </w:rPr>
          <w:delText>r</w:delText>
        </w:r>
      </w:del>
      <w:r>
        <w:rPr>
          <w:noProof w:val="0"/>
        </w:rPr>
        <w:t>e</w:t>
      </w:r>
      <w:ins w:id="455" w:author="Kelvin Sung" w:date="2021-08-25T08:53:00Z">
        <w:r w:rsidR="00DF5216">
          <w:rPr>
            <w:noProof w:val="0"/>
          </w:rPr>
          <w:t>r</w:t>
        </w:r>
      </w:ins>
      <w:r>
        <w:rPr>
          <w:noProof w:val="0"/>
        </w:rPr>
        <w:t xml:space="preserve"> Blue, slightly rotated square</w:t>
      </w:r>
    </w:p>
    <w:p w14:paraId="1F1E774D" w14:textId="68C37562" w:rsidR="00774352" w:rsidRDefault="00774352" w:rsidP="00774352">
      <w:pPr>
        <w:pStyle w:val="Code"/>
        <w:rPr>
          <w:noProof w:val="0"/>
        </w:rPr>
      </w:pP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r>
        <w:rPr>
          <w:noProof w:val="0"/>
        </w:rPr>
        <w:t>this.mBlueSq.draw</w:t>
      </w:r>
      <w:proofErr w:type="spell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582D17D3" w:rsidR="00774352" w:rsidRDefault="00774352" w:rsidP="00774352">
      <w:pPr>
        <w:pStyle w:val="Code"/>
        <w:rPr>
          <w:noProof w:val="0"/>
        </w:rPr>
      </w:pPr>
      <w:r>
        <w:rPr>
          <w:noProof w:val="0"/>
        </w:rPr>
        <w:t>// cent</w:t>
      </w:r>
      <w:del w:id="456" w:author="Kelvin Sung" w:date="2021-08-25T08:53:00Z">
        <w:r w:rsidDel="00DF5216">
          <w:rPr>
            <w:noProof w:val="0"/>
          </w:rPr>
          <w:delText>r</w:delText>
        </w:r>
      </w:del>
      <w:r>
        <w:rPr>
          <w:noProof w:val="0"/>
        </w:rPr>
        <w:t>e</w:t>
      </w:r>
      <w:ins w:id="457" w:author="Kelvin Sung" w:date="2021-08-25T08:53:00Z">
        <w:r w:rsidR="00DF5216">
          <w:rPr>
            <w:noProof w:val="0"/>
          </w:rPr>
          <w:t>r</w:t>
        </w:r>
      </w:ins>
      <w:r>
        <w:rPr>
          <w:noProof w:val="0"/>
        </w:rPr>
        <w:t xml:space="preserve"> red square</w:t>
      </w:r>
    </w:p>
    <w:p w14:paraId="1DE2DF9B" w14:textId="283CD8C0" w:rsidR="00774352" w:rsidRDefault="00774352" w:rsidP="00774352">
      <w:pPr>
        <w:pStyle w:val="Code"/>
        <w:rPr>
          <w:noProof w:val="0"/>
        </w:rPr>
      </w:pP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r>
        <w:rPr>
          <w:noProof w:val="0"/>
        </w:rPr>
        <w:t>this.mRedSq.draw</w:t>
      </w:r>
      <w:proofErr w:type="spell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r>
        <w:rPr>
          <w:noProof w:val="0"/>
        </w:rPr>
        <w:t>this.mTLSq.getXform</w:t>
      </w:r>
      <w:proofErr w:type="spell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r>
        <w:rPr>
          <w:noProof w:val="0"/>
        </w:rPr>
        <w:t>this.mTLSq.draw</w:t>
      </w:r>
      <w:proofErr w:type="spell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r>
        <w:rPr>
          <w:noProof w:val="0"/>
        </w:rPr>
        <w:t>this.mTRSq.getXform</w:t>
      </w:r>
      <w:proofErr w:type="spell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r>
        <w:rPr>
          <w:noProof w:val="0"/>
        </w:rPr>
        <w:t>this.mTRSq.draw</w:t>
      </w:r>
      <w:proofErr w:type="spell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r>
        <w:rPr>
          <w:noProof w:val="0"/>
        </w:rPr>
        <w:t>this.mBRSq.getXform</w:t>
      </w:r>
      <w:proofErr w:type="spell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r>
        <w:rPr>
          <w:noProof w:val="0"/>
        </w:rPr>
        <w:lastRenderedPageBreak/>
        <w:t>this.mBRSq.draw</w:t>
      </w:r>
      <w:proofErr w:type="spell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r>
        <w:rPr>
          <w:noProof w:val="0"/>
        </w:rPr>
        <w:t>this.mBLSq.getXform</w:t>
      </w:r>
      <w:proofErr w:type="spell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r>
        <w:rPr>
          <w:noProof w:val="0"/>
        </w:rPr>
        <w:t>this.mBLSq.draw</w:t>
      </w:r>
      <w:proofErr w:type="spellEnd"/>
      <w:r>
        <w:rPr>
          <w:noProof w:val="0"/>
        </w:rPr>
        <w:t>(</w:t>
      </w:r>
      <w:proofErr w:type="spellStart"/>
      <w:r>
        <w:rPr>
          <w:noProof w:val="0"/>
        </w:rPr>
        <w:t>this.mCamera</w:t>
      </w:r>
      <w:proofErr w:type="spellEnd"/>
      <w:r>
        <w:rPr>
          <w:noProof w:val="0"/>
        </w:rPr>
        <w:t>);</w:t>
      </w:r>
    </w:p>
    <w:p w14:paraId="7290C686" w14:textId="1DD3A68C"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r w:rsidR="00BB0A05" w:rsidRPr="00B41C1A">
        <w:rPr>
          <w:rStyle w:val="CodeInline"/>
        </w:rPr>
        <w:t>draw()</w:t>
      </w:r>
      <w:r w:rsidR="00BB0A05">
        <w:t xml:space="preserve"> function of the </w:t>
      </w:r>
      <w:r w:rsidR="00BB0A05" w:rsidRPr="00D42245">
        <w:rPr>
          <w:rStyle w:val="CodeInline"/>
        </w:rPr>
        <w:t>Renderable</w:t>
      </w:r>
      <w:r w:rsidR="00BB0A05">
        <w:t xml:space="preserve"> objects such that the Camera </w:t>
      </w:r>
      <w:del w:id="458" w:author="Kelvin Sung" w:date="2021-08-25T08:56:00Z">
        <w:r w:rsidR="00BB0A05" w:rsidDel="003A5878">
          <w:delText xml:space="preserve">operator </w:delText>
        </w:r>
      </w:del>
      <w:r w:rsidR="00BB0A05">
        <w:t xml:space="preserve">matrix </w:t>
      </w:r>
      <w:ins w:id="459" w:author="Kelvin Sung" w:date="2021-08-25T08:56:00Z">
        <w:r w:rsidR="003A5878">
          <w:t xml:space="preserve">operator </w:t>
        </w:r>
      </w:ins>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25B19753"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del w:id="460" w:author="Jeb Pavleas" w:date="2021-08-26T00:11:00Z">
        <w:r w:rsidRPr="00C223E8" w:rsidDel="009C6973">
          <w:delText xml:space="preserve">to </w:delText>
        </w:r>
      </w:del>
      <w:ins w:id="461" w:author="Jeb Pavleas" w:date="2021-08-26T00:11:00Z">
        <w:r w:rsidR="009C6973">
          <w:t>which will</w:t>
        </w:r>
        <w:r w:rsidR="009C6973" w:rsidRPr="00C223E8">
          <w:t xml:space="preserve"> </w:t>
        </w:r>
      </w:ins>
      <w:r w:rsidRPr="00C223E8">
        <w:t xml:space="preserve">be discussed in the next chapter. </w:t>
      </w:r>
    </w:p>
    <w:sectPr w:rsidR="009F05F6" w:rsidRPr="00C223E8" w:rsidSect="00090DA0">
      <w:headerReference w:type="even" r:id="rId33"/>
      <w:headerReference w:type="default" r:id="rId34"/>
      <w:footerReference w:type="even" r:id="rId35"/>
      <w:footerReference w:type="default" r:id="rId36"/>
      <w:headerReference w:type="first" r:id="rId37"/>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arma, Yogendra" w:date="2021-08-24T00:22:00Z" w:initials="SY">
    <w:p w14:paraId="5A7735EB" w14:textId="71A86838" w:rsidR="00E52C52" w:rsidRDefault="00E52C52">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E52C52" w:rsidRDefault="00E52C52" w:rsidP="007B1E14">
      <w:pPr>
        <w:pStyle w:val="CommentText"/>
      </w:pPr>
      <w:r>
        <w:rPr>
          <w:rStyle w:val="CommentReference"/>
        </w:rPr>
        <w:annotationRef/>
      </w:r>
      <w:r>
        <w:t xml:space="preserve">Thank you for the very kind words. </w:t>
      </w:r>
    </w:p>
    <w:p w14:paraId="41DEE347" w14:textId="77777777" w:rsidR="00E52C52" w:rsidRDefault="00E52C52" w:rsidP="007B1E14">
      <w:pPr>
        <w:pStyle w:val="CommentText"/>
      </w:pPr>
    </w:p>
    <w:p w14:paraId="34F8A235" w14:textId="04BDD354" w:rsidR="00E52C52" w:rsidRDefault="00E52C52" w:rsidP="007B1E14">
      <w:pPr>
        <w:pStyle w:val="CommentText"/>
      </w:pPr>
      <w:r>
        <w:t>I am a little confused by the mention of “camera rotation.” This chapter does not cover camera manipulation. Do you mean camera “abstraction”?</w:t>
      </w:r>
    </w:p>
  </w:comment>
  <w:comment w:id="42" w:author="Jeb Pavleas" w:date="2021-08-25T22:04:00Z" w:initials="JP">
    <w:p w14:paraId="5075C015" w14:textId="5CCC764A" w:rsidR="00E52C52" w:rsidRDefault="00E52C52">
      <w:pPr>
        <w:pStyle w:val="CommentText"/>
      </w:pPr>
      <w:r>
        <w:rPr>
          <w:rStyle w:val="CommentReference"/>
        </w:rPr>
        <w:annotationRef/>
      </w:r>
      <w:r w:rsidRPr="009C6973">
        <w:t xml:space="preserve">Hey Kelvin, </w:t>
      </w:r>
    </w:p>
    <w:p w14:paraId="5FA3B5AB" w14:textId="4A02F73B" w:rsidR="00E52C52" w:rsidRDefault="00E52C52">
      <w:pPr>
        <w:pStyle w:val="CommentText"/>
      </w:pPr>
      <w:r>
        <w:t xml:space="preserve">This nomenclature seems overly complex or </w:t>
      </w:r>
      <w:proofErr w:type="gramStart"/>
      <w:r>
        <w:t>dated..</w:t>
      </w:r>
      <w:proofErr w:type="gramEnd"/>
      <w:r>
        <w:t xml:space="preserve"> </w:t>
      </w:r>
      <w:proofErr w:type="gramStart"/>
      <w:r>
        <w:t>also</w:t>
      </w:r>
      <w:proofErr w:type="gramEnd"/>
      <w:r>
        <w:t xml:space="preserve"> JS implements  Symbol() which might confuse some people. </w:t>
      </w:r>
    </w:p>
  </w:comment>
  <w:comment w:id="43" w:author="Kelvin Sung" w:date="2021-08-26T09:26:00Z" w:initials="KS">
    <w:p w14:paraId="0A65078F" w14:textId="7748D0A6" w:rsidR="00E52C52" w:rsidRDefault="00E52C52">
      <w:pPr>
        <w:pStyle w:val="CommentText"/>
      </w:pPr>
      <w:r>
        <w:rPr>
          <w:rStyle w:val="CommentReference"/>
        </w:rPr>
        <w:annotationRef/>
      </w:r>
      <w:r>
        <w:t>Update to “classes or modules”</w:t>
      </w:r>
    </w:p>
  </w:comment>
  <w:comment w:id="50" w:author="Jeb Pavleas" w:date="2021-08-25T16:55:00Z" w:initials="JP">
    <w:p w14:paraId="4C04307F" w14:textId="77777777" w:rsidR="00E52C52" w:rsidRDefault="00E52C52">
      <w:pPr>
        <w:pStyle w:val="CommentText"/>
      </w:pPr>
      <w:r>
        <w:rPr>
          <w:rStyle w:val="CommentReference"/>
        </w:rPr>
        <w:annotationRef/>
      </w:r>
      <w:bookmarkStart w:id="52" w:name="_Hlk80829174"/>
      <w:r>
        <w:t xml:space="preserve">Hey Kelvin, </w:t>
      </w:r>
      <w:bookmarkEnd w:id="52"/>
    </w:p>
    <w:p w14:paraId="33F3CD9E" w14:textId="77777777" w:rsidR="00E52C52" w:rsidRDefault="00E52C52">
      <w:pPr>
        <w:pStyle w:val="CommentText"/>
      </w:pPr>
      <w:r>
        <w:t>Wasn’t confident on this edit so it is below.</w:t>
      </w:r>
    </w:p>
    <w:p w14:paraId="1E3E4070" w14:textId="77777777" w:rsidR="00E52C52" w:rsidRDefault="00E52C52">
      <w:pPr>
        <w:pStyle w:val="CommentText"/>
      </w:pPr>
    </w:p>
    <w:p w14:paraId="134C2468" w14:textId="28FEA80F" w:rsidR="00E52C52" w:rsidRDefault="00E52C52">
      <w:pPr>
        <w:pStyle w:val="CommentText"/>
      </w:pPr>
      <w:r>
        <w:t>“of exported files.”</w:t>
      </w:r>
    </w:p>
  </w:comment>
  <w:comment w:id="51" w:author="Kelvin Sung" w:date="2021-08-26T09:29:00Z" w:initials="KS">
    <w:p w14:paraId="01042513" w14:textId="28F105B7" w:rsidR="00E52C52" w:rsidRDefault="00E52C52">
      <w:pPr>
        <w:pStyle w:val="CommentText"/>
      </w:pPr>
      <w:r>
        <w:rPr>
          <w:rStyle w:val="CommentReference"/>
        </w:rPr>
        <w:annotationRef/>
      </w:r>
      <w:r>
        <w:t>Change to “these details” without explicit saying what (it is implied from the previous two sentences)</w:t>
      </w:r>
    </w:p>
  </w:comment>
  <w:comment w:id="89" w:author="Sharma, Yogendra" w:date="2021-08-24T00:16:00Z" w:initials="SY">
    <w:p w14:paraId="26A077C3" w14:textId="05C66199" w:rsidR="00E52C52" w:rsidRDefault="00E52C52">
      <w:pPr>
        <w:pStyle w:val="CommentText"/>
      </w:pPr>
      <w:r>
        <w:rPr>
          <w:rStyle w:val="CommentReference"/>
        </w:rPr>
        <w:annotationRef/>
      </w:r>
      <w:r>
        <w:t>In which step, you create simple_shader.js file ?</w:t>
      </w:r>
    </w:p>
  </w:comment>
  <w:comment w:id="90" w:author="Kelvin Sung" w:date="2021-08-24T16:24:00Z" w:initials="KS">
    <w:p w14:paraId="03BF1098" w14:textId="527A6E0B" w:rsidR="00E52C52" w:rsidRDefault="00E52C52">
      <w:pPr>
        <w:pStyle w:val="CommentText"/>
      </w:pPr>
      <w:r>
        <w:rPr>
          <w:rStyle w:val="CommentReference"/>
        </w:rPr>
        <w:annotationRef/>
      </w:r>
      <w:r>
        <w:t>This was the subject of discussion and the content of this file was defined incrementally from Example 2.4 (</w:t>
      </w:r>
      <w:proofErr w:type="spellStart"/>
      <w:r>
        <w:t>javascript_objcet</w:t>
      </w:r>
      <w:proofErr w:type="spellEnd"/>
      <w:r>
        <w:t>) to Example 2.6 (</w:t>
      </w:r>
      <w:proofErr w:type="spellStart"/>
      <w:r>
        <w:t>parameterized_fragment_shader</w:t>
      </w:r>
      <w:proofErr w:type="spellEnd"/>
      <w:r>
        <w:t>). A new note has been added to remind the readers.</w:t>
      </w:r>
    </w:p>
  </w:comment>
  <w:comment w:id="112" w:author="Jeb Pavleas" w:date="2021-08-25T16:29:00Z" w:initials="JP">
    <w:p w14:paraId="4A8DC351" w14:textId="77777777" w:rsidR="00E52C52" w:rsidRDefault="00E52C52">
      <w:pPr>
        <w:pStyle w:val="CommentText"/>
      </w:pPr>
      <w:r>
        <w:rPr>
          <w:rStyle w:val="CommentReference"/>
        </w:rPr>
        <w:annotationRef/>
      </w:r>
      <w:r>
        <w:t xml:space="preserve">Hey Kelvin, </w:t>
      </w:r>
    </w:p>
    <w:p w14:paraId="583D2860" w14:textId="72A70213" w:rsidR="00E52C52" w:rsidRDefault="00E52C52">
      <w:pPr>
        <w:pStyle w:val="CommentText"/>
      </w:pPr>
      <w:r>
        <w:t xml:space="preserve">This(the export) is done in next step correct? </w:t>
      </w:r>
    </w:p>
  </w:comment>
  <w:comment w:id="113" w:author="Kelvin Sung" w:date="2021-08-26T09:33:00Z" w:initials="KS">
    <w:p w14:paraId="3D83242C" w14:textId="4086F636" w:rsidR="00E52C52" w:rsidRDefault="00E52C52">
      <w:pPr>
        <w:pStyle w:val="CommentText"/>
      </w:pPr>
      <w:r>
        <w:rPr>
          <w:rStyle w:val="CommentReference"/>
        </w:rPr>
        <w:annotationRef/>
      </w:r>
      <w:r>
        <w:t>Good point. Updated. Is this good?</w:t>
      </w:r>
    </w:p>
  </w:comment>
  <w:comment w:id="148" w:author="Jeb Pavleas" w:date="2021-08-25T16:38:00Z" w:initials="JP">
    <w:p w14:paraId="6F234AB2" w14:textId="77777777" w:rsidR="00E52C52" w:rsidRDefault="00E52C52">
      <w:pPr>
        <w:pStyle w:val="CommentText"/>
      </w:pPr>
      <w:r>
        <w:rPr>
          <w:rStyle w:val="CommentReference"/>
        </w:rPr>
        <w:annotationRef/>
      </w:r>
      <w:r>
        <w:t>Hey Kelvin,</w:t>
      </w:r>
    </w:p>
    <w:p w14:paraId="5F910DC2" w14:textId="77777777" w:rsidR="00E52C52" w:rsidRDefault="00E52C52">
      <w:pPr>
        <w:pStyle w:val="CommentText"/>
      </w:pPr>
    </w:p>
    <w:p w14:paraId="3F359361" w14:textId="77777777" w:rsidR="00E52C52" w:rsidRDefault="00E52C52">
      <w:pPr>
        <w:pStyle w:val="CommentText"/>
      </w:pPr>
      <w:r>
        <w:t xml:space="preserve">Ok so in ch2 we use the “…” and have a </w:t>
      </w:r>
      <w:r w:rsidRPr="00B649B0">
        <w:rPr>
          <w:i/>
          <w:iCs/>
        </w:rPr>
        <w:t>note</w:t>
      </w:r>
      <w:r>
        <w:t xml:space="preserve"> about it. We use it again here. Don’t we have an established “… </w:t>
      </w:r>
      <w:r w:rsidRPr="00B649B0">
        <w:rPr>
          <w:i/>
          <w:iCs/>
        </w:rPr>
        <w:t>phrase</w:t>
      </w:r>
      <w:r>
        <w:t xml:space="preserve"> …” we should use in ch2 and onward instead?</w:t>
      </w:r>
    </w:p>
    <w:p w14:paraId="5F88BBBB" w14:textId="77777777" w:rsidR="00E52C52" w:rsidRDefault="00E52C52">
      <w:pPr>
        <w:pStyle w:val="CommentText"/>
      </w:pPr>
    </w:p>
    <w:p w14:paraId="61D1150C" w14:textId="11E3A3D3" w:rsidR="00E52C52" w:rsidRDefault="00E52C52">
      <w:pPr>
        <w:pStyle w:val="CommentText"/>
      </w:pPr>
      <w:r>
        <w:t>I see below you modified these should we do this one and Ch2 as well?</w:t>
      </w:r>
    </w:p>
  </w:comment>
  <w:comment w:id="149" w:author="Kelvin Sung" w:date="2021-08-26T09:36:00Z" w:initials="KS">
    <w:p w14:paraId="67B0193A" w14:textId="668D820A" w:rsidR="009475F1" w:rsidRDefault="009475F1">
      <w:pPr>
        <w:pStyle w:val="CommentText"/>
      </w:pPr>
      <w:r>
        <w:rPr>
          <w:rStyle w:val="CommentReference"/>
        </w:rPr>
        <w:annotationRef/>
      </w:r>
      <w:r>
        <w:t xml:space="preserve">Good catch, I missed this </w:t>
      </w:r>
      <w:r>
        <w:t>one.</w:t>
      </w:r>
      <w:bookmarkStart w:id="150" w:name="_GoBack"/>
      <w:bookmarkEnd w:id="150"/>
    </w:p>
  </w:comment>
  <w:comment w:id="176" w:author="Sharma, Yogendra" w:date="2021-08-24T00:20:00Z" w:initials="SY">
    <w:p w14:paraId="0B1344B9" w14:textId="38557BED" w:rsidR="00E52C52" w:rsidRDefault="00E52C52">
      <w:pPr>
        <w:pStyle w:val="CommentText"/>
      </w:pPr>
      <w:r>
        <w:rPr>
          <w:rStyle w:val="CommentReference"/>
        </w:rPr>
        <w:annotationRef/>
      </w:r>
      <w:r>
        <w:t>Please add the reference links for APIs or methods.</w:t>
      </w:r>
    </w:p>
  </w:comment>
  <w:comment w:id="177" w:author="Kelvin Sung" w:date="2021-08-24T18:00:00Z" w:initials="KS">
    <w:p w14:paraId="0E073443" w14:textId="3D1A7136" w:rsidR="00E52C52" w:rsidRDefault="00E52C52">
      <w:pPr>
        <w:pStyle w:val="CommentText"/>
      </w:pPr>
      <w:r>
        <w:rPr>
          <w:rStyle w:val="CommentReference"/>
        </w:rPr>
        <w:annotationRef/>
      </w:r>
      <w:r>
        <w:t xml:space="preserve">The highlighted text is the identifier of a variable, it is not part of an API and not a method. </w:t>
      </w:r>
    </w:p>
    <w:p w14:paraId="72D388BE" w14:textId="77777777" w:rsidR="00E52C52" w:rsidRDefault="00E52C52">
      <w:pPr>
        <w:pStyle w:val="CommentText"/>
      </w:pPr>
    </w:p>
    <w:p w14:paraId="67750E2D" w14:textId="23970E54" w:rsidR="00E52C52" w:rsidRDefault="00E52C52" w:rsidP="0027777A">
      <w:pPr>
        <w:pStyle w:val="CommentText"/>
      </w:pPr>
      <w:r>
        <w:t>We assume the comment is requesting we re-mention the reference to GLSL. A new Note is added for this purpose.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7735EB" w15:done="0"/>
  <w15:commentEx w15:paraId="34F8A235" w15:paraIdParent="5A7735EB" w15:done="0"/>
  <w15:commentEx w15:paraId="5FA3B5AB" w15:done="0"/>
  <w15:commentEx w15:paraId="0A65078F" w15:paraIdParent="5FA3B5AB" w15:done="0"/>
  <w15:commentEx w15:paraId="134C2468" w15:done="0"/>
  <w15:commentEx w15:paraId="01042513" w15:paraIdParent="134C2468" w15:done="0"/>
  <w15:commentEx w15:paraId="26A077C3" w15:done="0"/>
  <w15:commentEx w15:paraId="03BF1098" w15:paraIdParent="26A077C3" w15:done="0"/>
  <w15:commentEx w15:paraId="583D2860" w15:done="0"/>
  <w15:commentEx w15:paraId="3D83242C" w15:paraIdParent="583D2860" w15:done="0"/>
  <w15:commentEx w15:paraId="61D1150C" w15:done="0"/>
  <w15:commentEx w15:paraId="67B0193A" w15:paraIdParent="61D1150C" w15:done="0"/>
  <w15:commentEx w15:paraId="0B1344B9" w15:done="0"/>
  <w15:commentEx w15:paraId="67750E2D" w15:paraIdParent="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7735EB" w16cid:durableId="24CEBA3A"/>
  <w16cid:commentId w16cid:paraId="34F8A235" w16cid:durableId="24CF905E"/>
  <w16cid:commentId w16cid:paraId="5FA3B5AB" w16cid:durableId="24D13CF6"/>
  <w16cid:commentId w16cid:paraId="0A65078F" w16cid:durableId="24D1DCC7"/>
  <w16cid:commentId w16cid:paraId="134C2468" w16cid:durableId="24D0F477"/>
  <w16cid:commentId w16cid:paraId="01042513" w16cid:durableId="24D1DD5D"/>
  <w16cid:commentId w16cid:paraId="26A077C3" w16cid:durableId="24CEB8CD"/>
  <w16cid:commentId w16cid:paraId="03BF1098" w16cid:durableId="24CF9BC0"/>
  <w16cid:commentId w16cid:paraId="583D2860" w16cid:durableId="24D0EE59"/>
  <w16cid:commentId w16cid:paraId="3D83242C" w16cid:durableId="24D1DE6C"/>
  <w16cid:commentId w16cid:paraId="61D1150C" w16cid:durableId="24D0F069"/>
  <w16cid:commentId w16cid:paraId="67B0193A" w16cid:durableId="24D1DF2B"/>
  <w16cid:commentId w16cid:paraId="0B1344B9" w16cid:durableId="24CEB9B2"/>
  <w16cid:commentId w16cid:paraId="67750E2D" w16cid:durableId="24CFB24C"/>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24BC0" w14:textId="77777777" w:rsidR="008B076C" w:rsidRDefault="008B076C">
      <w:r>
        <w:separator/>
      </w:r>
    </w:p>
  </w:endnote>
  <w:endnote w:type="continuationSeparator" w:id="0">
    <w:p w14:paraId="657A822B" w14:textId="77777777" w:rsidR="008B076C" w:rsidRDefault="008B07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FE7E39E-F4B6-40FA-AF32-E8360051F473}"/>
    <w:embedBold r:id="rId2" w:fontKey="{7CC0117D-E4B2-4883-98F5-70AB0D508319}"/>
    <w:embedItalic r:id="rId3" w:fontKey="{4C88F163-2A37-44F5-BFC6-6B40227427FD}"/>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7BA02997-4EF4-4E57-8010-3FF219F20DD7}"/>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charset w:val="00"/>
    <w:family w:val="auto"/>
    <w:pitch w:val="default"/>
    <w:embedRegular r:id="rId5" w:fontKey="{0E4AC1DF-9163-41A6-9CE2-9EDE2A9447EE}"/>
    <w:embedItalic r:id="rId6" w:fontKey="{C429FB7C-E6DE-445D-A422-F1F8D3D5CE18}"/>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auto"/>
    <w:pitch w:val="default"/>
  </w:font>
  <w:font w:name="Utopia Bold">
    <w:altName w:val="Courier New"/>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EAC8FA11-C64E-4EE5-9CBA-E7707024AF54}"/>
    <w:embedBold r:id="rId8" w:fontKey="{118BD81D-DC8C-4BF8-A74A-C6081EC4E01B}"/>
  </w:font>
  <w:font w:name="Bookman Old Style">
    <w:panose1 w:val="02050604050505020204"/>
    <w:charset w:val="00"/>
    <w:family w:val="roman"/>
    <w:pitch w:val="variable"/>
    <w:sig w:usb0="00000287" w:usb1="00000000" w:usb2="00000000" w:usb3="00000000" w:csb0="0000009F" w:csb1="00000000"/>
    <w:embedBold r:id="rId9" w:fontKey="{D698B66F-4DAF-4264-B352-6DF640A564EB}"/>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0" w:fontKey="{235F5486-D5F5-437E-9609-0B6FB86F0635}"/>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F0EABD9A-507A-4DDE-AC7A-ECC35BE10DCD}"/>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EE3123A0-AC19-4ED0-8DBC-D6C9514A0A02}"/>
  </w:font>
  <w:font w:name="Cambria">
    <w:panose1 w:val="02040503050406030204"/>
    <w:charset w:val="00"/>
    <w:family w:val="roman"/>
    <w:pitch w:val="variable"/>
    <w:sig w:usb0="E00006FF" w:usb1="420024FF" w:usb2="02000000" w:usb3="00000000" w:csb0="0000019F" w:csb1="00000000"/>
    <w:embedRegular r:id="rId13" w:fontKey="{9C207064-1031-46C3-B91A-21EBC3E4DD7C}"/>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0035BC6E-9C6E-4C84-9C90-DDC528359301}"/>
    <w:embedItalic r:id="rId15" w:fontKey="{70A15C1B-FEDE-45D1-800F-07EBFD93A0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4DE0DB58" w:rsidR="00E52C52" w:rsidRDefault="00E52C52">
    <w:pPr>
      <w:pStyle w:val="Foote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6AAC47E0" w:rsidR="00E52C52" w:rsidRDefault="00E52C52" w:rsidP="00384E5F">
    <w:pPr>
      <w:pStyle w:val="Footer"/>
      <w:jc w:val="right"/>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ABB24" w14:textId="77777777" w:rsidR="008B076C" w:rsidRDefault="008B076C">
      <w:r>
        <w:separator/>
      </w:r>
    </w:p>
  </w:footnote>
  <w:footnote w:type="continuationSeparator" w:id="0">
    <w:p w14:paraId="0311CAF5" w14:textId="77777777" w:rsidR="008B076C" w:rsidRDefault="008B07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E52C52" w:rsidRPr="002A45BE" w:rsidRDefault="00E52C52"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E52C52" w:rsidRPr="002A45BE" w:rsidRDefault="00E52C52"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E52C52" w:rsidRDefault="00E52C52"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R  3</w:t>
    </w:r>
  </w:p>
  <w:p w14:paraId="71FAE19D" w14:textId="77777777" w:rsidR="00E52C52" w:rsidRDefault="00E52C52" w:rsidP="00876398">
    <w:pPr>
      <w:jc w:val="both"/>
    </w:pPr>
  </w:p>
  <w:p w14:paraId="40AE3F11" w14:textId="77777777" w:rsidR="00E52C52" w:rsidRPr="00D30AAA" w:rsidRDefault="00E52C52"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E52C52" w:rsidRPr="00876398" w:rsidRDefault="00E52C52"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ma, Yogendra">
    <w15:presenceInfo w15:providerId="None" w15:userId="Sharma, Yogendra"/>
  </w15:person>
  <w15:person w15:author="Kelvin Sung">
    <w15:presenceInfo w15:providerId="None" w15:userId="Kelvin Sung"/>
  </w15:person>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8A8"/>
    <w:rsid w:val="00575C9A"/>
    <w:rsid w:val="00577A7F"/>
    <w:rsid w:val="005838A6"/>
    <w:rsid w:val="00584D5A"/>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600"/>
    <w:rsid w:val="00840CCF"/>
    <w:rsid w:val="0084101D"/>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E161B"/>
    <w:rsid w:val="009E1988"/>
    <w:rsid w:val="009E2493"/>
    <w:rsid w:val="009E2672"/>
    <w:rsid w:val="009E2719"/>
    <w:rsid w:val="009E2CA0"/>
    <w:rsid w:val="009E446F"/>
    <w:rsid w:val="009E5B01"/>
    <w:rsid w:val="009E68E4"/>
    <w:rsid w:val="009F05F6"/>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54538"/>
    <w:rsid w:val="00A61CAF"/>
    <w:rsid w:val="00A625A0"/>
    <w:rsid w:val="00A642AC"/>
    <w:rsid w:val="00A657DF"/>
    <w:rsid w:val="00A6697E"/>
    <w:rsid w:val="00A6708A"/>
    <w:rsid w:val="00A7151D"/>
    <w:rsid w:val="00A7161C"/>
    <w:rsid w:val="00A724E1"/>
    <w:rsid w:val="00A725EC"/>
    <w:rsid w:val="00A72A14"/>
    <w:rsid w:val="00A739DF"/>
    <w:rsid w:val="00A75C7E"/>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6C37"/>
    <w:rsid w:val="00AE0233"/>
    <w:rsid w:val="00AE0FB5"/>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180B"/>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0C41"/>
    <w:rsid w:val="00C81D7B"/>
    <w:rsid w:val="00C82AC2"/>
    <w:rsid w:val="00C842FB"/>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3F75"/>
    <w:rsid w:val="00CF568D"/>
    <w:rsid w:val="00CF7ADE"/>
    <w:rsid w:val="00CF7DCD"/>
    <w:rsid w:val="00D004D5"/>
    <w:rsid w:val="00D00EF5"/>
    <w:rsid w:val="00D01663"/>
    <w:rsid w:val="00D04305"/>
    <w:rsid w:val="00D054FE"/>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7AE0"/>
    <w:rsid w:val="00E17C11"/>
    <w:rsid w:val="00E20C9E"/>
    <w:rsid w:val="00E2145B"/>
    <w:rsid w:val="00E21613"/>
    <w:rsid w:val="00E223FA"/>
    <w:rsid w:val="00E22F1E"/>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6371"/>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E7F23"/>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FE7F2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E7F23"/>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6.wmf"/><Relationship Id="rId34"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2.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image" Target="media/image1.png"/><Relationship Id="rId23" Type="http://schemas.openxmlformats.org/officeDocument/2006/relationships/hyperlink" Target="http://glMatrix.net" TargetMode="Externa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B2ECD87B-8799-4186-83AE-A74430219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37</Pages>
  <Words>10592</Words>
  <Characters>60379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10</cp:revision>
  <cp:lastPrinted>2009-03-19T04:35:00Z</cp:lastPrinted>
  <dcterms:created xsi:type="dcterms:W3CDTF">2021-08-25T22:52:00Z</dcterms:created>
  <dcterms:modified xsi:type="dcterms:W3CDTF">2021-08-26T16:36:00Z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
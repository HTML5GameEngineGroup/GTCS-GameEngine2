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1E497" w14:textId="4DCE0A2D" w:rsidR="000C758C" w:rsidRDefault="00C01B1C" w:rsidP="000C758C">
      <w:pPr>
        <w:pStyle w:val="ChapterTitle"/>
        <w:tabs>
          <w:tab w:val="left" w:pos="1170"/>
        </w:tabs>
      </w:pPr>
      <w:commentRangeStart w:id="0"/>
      <w:commentRangeStart w:id="1"/>
      <w:r>
        <w:t>Supporting Camera Background</w:t>
      </w:r>
      <w:commentRangeEnd w:id="0"/>
      <w:r w:rsidR="000D60D8">
        <w:rPr>
          <w:rStyle w:val="CommentReference"/>
          <w:rFonts w:asciiTheme="minorHAnsi" w:eastAsiaTheme="minorHAnsi" w:hAnsiTheme="minorHAnsi" w:cstheme="minorBidi"/>
          <w:b w:val="0"/>
        </w:rPr>
        <w:commentReference w:id="0"/>
      </w:r>
      <w:commentRangeEnd w:id="1"/>
      <w:r w:rsidR="002E6F8C">
        <w:rPr>
          <w:rStyle w:val="CommentReference"/>
          <w:rFonts w:asciiTheme="minorHAnsi" w:eastAsiaTheme="minorHAnsi" w:hAnsiTheme="minorHAnsi" w:cstheme="minorBidi"/>
          <w:b w:val="0"/>
        </w:rPr>
        <w:commentReference w:id="1"/>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67DC5964"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889A7" w:rsidR="00C01B1C" w:rsidRDefault="00C01B1C" w:rsidP="00F701BE">
      <w:pPr>
        <w:pStyle w:val="BodyTextFirst"/>
      </w:pPr>
      <w:r>
        <w:t xml:space="preserve">By this point your game engine is capable of illuminating 2D images to generate highlights and shadows and </w:t>
      </w:r>
      <w:del w:id="3" w:author="Kelvin Sung" w:date="2021-09-08T10:58:00Z">
        <w:r>
          <w:delText xml:space="preserve">of </w:delText>
        </w:r>
      </w:del>
      <w:r>
        <w:t>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w:t>
      </w:r>
      <w:del w:id="4" w:author="Kelvin Sung" w:date="2021-09-08T10:58:00Z">
        <w:r>
          <w:delText>; this</w:delText>
        </w:r>
      </w:del>
      <w:ins w:id="5" w:author="Kelvin Sung" w:date="2021-09-08T10:58:00Z">
        <w:r w:rsidR="006519A6">
          <w:t>.</w:t>
        </w:r>
        <w:r>
          <w:t xml:space="preserve"> </w:t>
        </w:r>
        <w:r w:rsidR="006519A6">
          <w:t>T</w:t>
        </w:r>
        <w:r>
          <w:t>his</w:t>
        </w:r>
      </w:ins>
      <w:r>
        <w:t xml:space="preserve">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6645BC82" w:rsidR="00C01B1C" w:rsidRDefault="00C01B1C" w:rsidP="00C01B1C">
      <w:pPr>
        <w:pStyle w:val="BodyTextFirst"/>
      </w:pPr>
      <w:r>
        <w:t xml:space="preserve">When tiling the background in a 2D game, it is important to recognize that only the tiles </w:t>
      </w:r>
      <w:del w:id="6" w:author="Kelvin Sung" w:date="2021-09-08T10:58:00Z">
        <w:r>
          <w:delText>result in covering</w:delText>
        </w:r>
      </w:del>
      <w:ins w:id="7" w:author="Kelvin Sung" w:date="2021-09-08T10:58:00Z">
        <w:r w:rsidR="00BC5C39">
          <w:t>that cover</w:t>
        </w:r>
      </w:ins>
      <w:r w:rsidR="00BC5C39">
        <w:t xml:space="preserve"> </w:t>
      </w:r>
      <w:r>
        <w:t>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12"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3"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083D3A">
      <w:pPr>
        <w:pStyle w:val="BodyTextCon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083D3A">
      <w:pPr>
        <w:pStyle w:val="BodyTextCon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1C5DB65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del w:id="8" w:author="Kelvin Sung" w:date="2021-09-08T10:58:00Z">
        <w:r w:rsidRPr="00935B8D">
          <w:delText>:</w:delText>
        </w:r>
        <w:r w:rsidRPr="00CA6151">
          <w:rPr>
            <w:rStyle w:val="CodeInline"/>
          </w:rPr>
          <w:delText xml:space="preserve"> </w:delText>
        </w:r>
        <w:r w:rsidRPr="00F95CE0">
          <w:delText>the</w:delText>
        </w:r>
      </w:del>
      <w:ins w:id="9" w:author="Kelvin Sung" w:date="2021-09-08T10:58:00Z">
        <w:r w:rsidR="00BC5C39">
          <w:t>.</w:t>
        </w:r>
        <w:r w:rsidRPr="00CA6151">
          <w:rPr>
            <w:rStyle w:val="CodeInline"/>
          </w:rPr>
          <w:t xml:space="preserve"> </w:t>
        </w:r>
        <w:r w:rsidR="00BC5C39">
          <w:t>T</w:t>
        </w:r>
        <w:r w:rsidRPr="00F95CE0">
          <w:t>he</w:t>
        </w:r>
      </w:ins>
      <w:r w:rsidRPr="00F95CE0">
        <w:t xml:space="preserv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w:t>
      </w:r>
      <w:r w:rsidR="002A7304">
        <w:rPr>
          <w:rStyle w:val="CodeInline"/>
        </w:rPr>
        <w:t>g_l</w:t>
      </w:r>
      <w:r>
        <w:rPr>
          <w:rStyle w:val="CodeInline"/>
        </w:rPr>
        <w:t>ayer</w:t>
      </w:r>
      <w:r w:rsidRPr="007272FD">
        <w:rPr>
          <w:rStyle w:val="CodeInline"/>
        </w:rPr>
        <w:t>.png</w:t>
      </w:r>
      <w:r w:rsidRPr="007272FD">
        <w:t>,</w:t>
      </w:r>
      <w:r>
        <w:t xml:space="preserve"> </w:t>
      </w:r>
      <w:r w:rsidRPr="00F95CE0">
        <w:t xml:space="preserve">and </w:t>
      </w:r>
      <w:r w:rsidRPr="00F95CE0">
        <w:rPr>
          <w:rStyle w:val="CodeInline"/>
        </w:rPr>
        <w:t>bg</w:t>
      </w:r>
      <w:r w:rsidR="002A7304">
        <w:rPr>
          <w:rStyle w:val="CodeInline"/>
        </w:rPr>
        <w:t>_l</w:t>
      </w:r>
      <w:r>
        <w:rPr>
          <w:rStyle w:val="CodeInline"/>
        </w:rPr>
        <w:t>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w:t>
      </w:r>
      <w:r w:rsidR="002A7304">
        <w:rPr>
          <w:rStyle w:val="CodeInline"/>
        </w:rPr>
        <w:t>_l</w:t>
      </w:r>
      <w:r w:rsidRPr="00223BA9">
        <w:rPr>
          <w:rStyle w:val="CodeInline"/>
        </w:rPr>
        <w:t>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r w:rsidRPr="002346F7">
        <w:rPr>
          <w:rStyle w:val="CodeInline"/>
        </w:rPr>
        <w:t>Renderable</w:t>
      </w:r>
      <w:r>
        <w:t xml:space="preserve"> object that it references. A </w:t>
      </w:r>
      <w:proofErr w:type="spellStart"/>
      <w:r w:rsidRPr="00AF0494">
        <w:rPr>
          <w:rStyle w:val="CodeInline"/>
        </w:rPr>
        <w:lastRenderedPageBreak/>
        <w:t>TiledGameObject</w:t>
      </w:r>
      <w:proofErr w:type="spellEnd"/>
      <w:r>
        <w:t xml:space="preserve"> is a </w:t>
      </w:r>
      <w:proofErr w:type="spellStart"/>
      <w:r w:rsidRPr="00DE6BB4">
        <w:rPr>
          <w:rStyle w:val="CodeInline"/>
        </w:rPr>
        <w:t>GameObject</w:t>
      </w:r>
      <w:proofErr w:type="spellEnd"/>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t xml:space="preserve">Create a new file in the </w:t>
      </w:r>
      <w:proofErr w:type="spellStart"/>
      <w:r w:rsidRPr="00083D3A">
        <w:rPr>
          <w:rStyle w:val="CodeInline"/>
        </w:rPr>
        <w:t>src</w:t>
      </w:r>
      <w:proofErr w:type="spellEnd"/>
      <w:r w:rsidRPr="00083D3A">
        <w:rPr>
          <w:rStyle w:val="CodeInline"/>
        </w:rPr>
        <w:t>/</w:t>
      </w:r>
      <w:r w:rsidR="00275062" w:rsidRPr="00083D3A">
        <w:rPr>
          <w:rStyle w:val="CodeInline"/>
        </w:rPr>
        <w:t>e</w:t>
      </w:r>
      <w:r w:rsidRPr="00083D3A">
        <w:rPr>
          <w:rStyle w:val="CodeInline"/>
        </w:rPr>
        <w:t>ngine/</w:t>
      </w:r>
      <w:proofErr w:type="spellStart"/>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proofErr w:type="spellEnd"/>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proofErr w:type="spellStart"/>
      <w:r w:rsidR="009C3C4D" w:rsidRPr="00275062">
        <w:rPr>
          <w:rStyle w:val="CodeInline"/>
        </w:rPr>
        <w:t>mShouldTile</w:t>
      </w:r>
      <w:proofErr w:type="spellEnd"/>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proofErr w:type="spellStart"/>
      <w:r w:rsidRPr="00BE50FA">
        <w:rPr>
          <w:rStyle w:val="CodeInline"/>
        </w:rPr>
        <w:t>mShouldTile</w:t>
      </w:r>
      <w:proofErr w:type="spellEnd"/>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9E4F4F">
        <w:rPr>
          <w:rStyle w:val="CodeInline"/>
          <w:rPrChange w:id="10" w:author="Kelvin Sung" w:date="2021-09-08T10:58:00Z">
            <w:rPr>
              <w:rStyle w:val="CodeInline"/>
              <w:rFonts w:ascii="Utopia" w:hAnsi="Utopia"/>
              <w:bdr w:val="none" w:sz="0" w:space="0" w:color="auto"/>
            </w:rPr>
          </w:rPrChange>
        </w:rPr>
        <w:t>Renderable</w:t>
      </w:r>
      <w:r w:rsidRPr="00C01B1C">
        <w:t xml:space="preserve"> object to cover the WC bounds of the </w:t>
      </w:r>
      <w:proofErr w:type="spellStart"/>
      <w:r w:rsidRPr="00083D3A">
        <w:rPr>
          <w:rStyle w:val="CodeInline"/>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lastRenderedPageBreak/>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w:t>
      </w:r>
      <w:proofErr w:type="spellStart"/>
      <w:r w:rsidRPr="0060463E">
        <w:rPr>
          <w:rStyle w:val="CodeInline"/>
        </w:rPr>
        <w:t>drawTile</w:t>
      </w:r>
      <w:proofErr w:type="spellEnd"/>
      <w:r w:rsidRPr="0060463E">
        <w:rPr>
          <w:rStyle w:val="CodeInline"/>
        </w:rPr>
        <w:t>()</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lastRenderedPageBreak/>
        <w:t>Steps A and B compute the position and dimension of the tiling object and the camera WC bounds.</w:t>
      </w:r>
    </w:p>
    <w:p w14:paraId="1AC2D418" w14:textId="5229361E"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proofErr w:type="spellStart"/>
      <w:r w:rsidRPr="0060463E">
        <w:rPr>
          <w:rStyle w:val="CodeInline"/>
        </w:rPr>
        <w:t>dy</w:t>
      </w:r>
      <w:proofErr w:type="spellEnd"/>
      <w:r w:rsidRPr="00C01B1C">
        <w:t xml:space="preserve"> offsets that will translate the </w:t>
      </w:r>
      <w:r w:rsidRPr="0060463E">
        <w:rPr>
          <w:rStyle w:val="CodeInline"/>
        </w:rPr>
        <w:t>Renderable</w:t>
      </w:r>
      <w:r w:rsidRPr="00C01B1C">
        <w:t xml:space="preserve"> object with bounds that cover the lower-left corner of the </w:t>
      </w:r>
      <w:proofErr w:type="spellStart"/>
      <w:r w:rsidRPr="0060463E">
        <w:rPr>
          <w:rStyle w:val="CodeInline"/>
        </w:rPr>
        <w:t>aCamera</w:t>
      </w:r>
      <w:proofErr w:type="spellEnd"/>
      <w:r w:rsidRPr="00C01B1C">
        <w:t xml:space="preserve"> WC bounds. The calls to the </w:t>
      </w:r>
      <w:proofErr w:type="spellStart"/>
      <w:r w:rsidRPr="002A7304">
        <w:rPr>
          <w:rStyle w:val="CodeInline"/>
        </w:rPr>
        <w:t>Math.ceil</w:t>
      </w:r>
      <w:proofErr w:type="spellEnd"/>
      <w:r w:rsidRPr="002A7304">
        <w:rPr>
          <w:rStyle w:val="CodeInline"/>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proofErr w:type="spellStart"/>
      <w:r w:rsidR="007C5BFB">
        <w:rPr>
          <w:rStyle w:val="CodeInline"/>
        </w:rPr>
        <w:t>d</w:t>
      </w:r>
      <w:r w:rsidRPr="0060463E">
        <w:rPr>
          <w:rStyle w:val="CodeInline"/>
        </w:rPr>
        <w:t>y</w:t>
      </w:r>
      <w:proofErr w:type="spellEnd"/>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w:t>
      </w:r>
      <w:del w:id="11" w:author="Kelvin Sung" w:date="2021-09-08T10:58:00Z">
        <w:r w:rsidR="004F2FDE">
          <w:delText>essential</w:delText>
        </w:r>
      </w:del>
      <w:ins w:id="12" w:author="Kelvin Sung" w:date="2021-09-08T10:58:00Z">
        <w:r w:rsidR="00BC5C39">
          <w:t>important</w:t>
        </w:r>
      </w:ins>
      <w:r w:rsidR="00BC5C39">
        <w:t xml:space="preserve"> </w:t>
      </w:r>
      <w:r w:rsidR="004F2FDE">
        <w:t xml:space="preserve">to ensure there is no overlaps or gaps </w:t>
      </w:r>
      <w:r w:rsidR="00BC1DFA">
        <w:t xml:space="preserve">during </w:t>
      </w:r>
      <w:r w:rsidR="004F2FDE">
        <w:t xml:space="preserve">tiling.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proofErr w:type="spellStart"/>
      <w:r w:rsidR="00847206" w:rsidRPr="0060463E">
        <w:rPr>
          <w:rStyle w:val="CodeInline"/>
        </w:rPr>
        <w:t>Math.ceil</w:t>
      </w:r>
      <w:proofErr w:type="spellEnd"/>
      <w:r w:rsidR="00847206" w:rsidRPr="0060463E">
        <w:rPr>
          <w:rStyle w:val="CodeInline"/>
        </w:rPr>
        <w:t>()</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proofErr w:type="spellStart"/>
      <w:r w:rsidR="00847206" w:rsidRPr="0060463E">
        <w:rPr>
          <w:rStyle w:val="CodeInline"/>
        </w:rPr>
        <w:t>nx</w:t>
      </w:r>
      <w:proofErr w:type="spellEnd"/>
      <w:r w:rsidR="00847206" w:rsidRPr="00C01B1C">
        <w:t xml:space="preserve"> and </w:t>
      </w:r>
      <w:proofErr w:type="spellStart"/>
      <w:r w:rsidR="00847206" w:rsidRPr="0060463E">
        <w:rPr>
          <w:rStyle w:val="CodeInline"/>
        </w:rPr>
        <w:t>ny</w:t>
      </w:r>
      <w:proofErr w:type="spellEnd"/>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r w:rsidRPr="00C01B1C">
        <w:rPr>
          <w:rStyle w:val="CodeInline"/>
        </w:rPr>
        <w:t xml:space="preserve">draw()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 xml:space="preserve">Lastly, remember to update the engine access file, </w:t>
      </w:r>
      <w:r w:rsidRPr="00110731">
        <w:rPr>
          <w:rStyle w:val="CodeInline"/>
        </w:rPr>
        <w:t>index.js</w:t>
      </w:r>
      <w:r w:rsidRPr="00BB4532">
        <w:rPr>
          <w:lang w:eastAsia="zh-CN"/>
        </w:rPr>
        <w:t>, to forward the newly defined functionality to the client.</w:t>
      </w:r>
    </w:p>
    <w:p w14:paraId="7C85D4A0" w14:textId="77777777"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3F82A285"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w:t>
      </w:r>
      <w:del w:id="13" w:author="Kelvin Sung" w:date="2021-09-08T10:58:00Z">
        <w:r>
          <w:delText xml:space="preserve">newly </w:delText>
        </w:r>
      </w:del>
      <w:r w:rsidR="00AF5776">
        <w:t xml:space="preserve">added </w:t>
      </w:r>
      <w:ins w:id="14" w:author="Kelvin Sung" w:date="2021-09-08T10:58:00Z">
        <w:r w:rsidR="00AF5776">
          <w:t xml:space="preserve">second </w:t>
        </w:r>
      </w:ins>
      <w:r>
        <w:t>camera</w:t>
      </w:r>
      <w:del w:id="15" w:author="Kelvin Sung" w:date="2021-09-08T10:58:00Z">
        <w:r>
          <w:delText xml:space="preserve"> is</w:delText>
        </w:r>
      </w:del>
      <w:r>
        <w:t xml:space="preserve"> focused on one of the </w:t>
      </w:r>
      <w:r w:rsidRPr="00D81310">
        <w:rPr>
          <w:rStyle w:val="CodeInline"/>
        </w:rPr>
        <w:t>Hero</w:t>
      </w:r>
      <w:r>
        <w:t xml:space="preserve"> objects. </w:t>
      </w:r>
    </w:p>
    <w:p w14:paraId="35217855" w14:textId="11A19160" w:rsidR="00C01B1C" w:rsidRDefault="00C01B1C" w:rsidP="00C01B1C">
      <w:pPr>
        <w:pStyle w:val="BodyTextCont"/>
      </w:pPr>
      <w:r>
        <w:lastRenderedPageBreak/>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proofErr w:type="spellStart"/>
      <w:r w:rsidRPr="0079770D">
        <w:rPr>
          <w:rStyle w:val="CodeInline"/>
        </w:rPr>
        <w:t>init</w:t>
      </w:r>
      <w:proofErr w:type="spellEnd"/>
      <w:r w:rsidRPr="0079770D">
        <w:rPr>
          <w:rStyle w:val="CodeInline"/>
        </w:rPr>
        <w: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proofErr w:type="spellStart"/>
      <w:r w:rsidR="007061E3" w:rsidRPr="0079770D">
        <w:rPr>
          <w:rStyle w:val="CodeInline"/>
        </w:rPr>
        <w:t>MyGame</w:t>
      </w:r>
      <w:proofErr w:type="spellEnd"/>
      <w:r w:rsidR="007061E3">
        <w:t xml:space="preserve"> class </w:t>
      </w:r>
      <w:r>
        <w:t xml:space="preserve">is examined in detail. </w:t>
      </w:r>
      <w:del w:id="16" w:author="Kelvin Sung" w:date="2021-09-08T10:58:00Z">
        <w:r>
          <w:delText xml:space="preserve">The rest of the </w:delText>
        </w:r>
        <w:r w:rsidRPr="0079770D">
          <w:rPr>
            <w:rStyle w:val="CodeInline"/>
          </w:rPr>
          <w:delText>MyGame</w:delText>
        </w:r>
        <w:r>
          <w:delText xml:space="preserve"> functions are largely similar to previous projects and are not listed here to avoid unnecessary distraction. </w:delText>
        </w:r>
      </w:del>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7E52C72B" w:rsidR="00331378" w:rsidRDefault="00331378" w:rsidP="00331378">
      <w:pPr>
        <w:pStyle w:val="Code"/>
      </w:pPr>
      <w:r>
        <w:t xml:space="preserve">        100,                   </w:t>
      </w:r>
      <w:del w:id="17" w:author="Kelvin Sung" w:date="2021-09-08T10:58:00Z">
        <w:r>
          <w:delText xml:space="preserve">    </w:delText>
        </w:r>
      </w:del>
      <w:r>
        <w:t>// width of camera</w:t>
      </w:r>
    </w:p>
    <w:p w14:paraId="4A770683" w14:textId="48AFBEC5" w:rsidR="00331378" w:rsidRDefault="00331378" w:rsidP="00331378">
      <w:pPr>
        <w:pStyle w:val="Code"/>
      </w:pPr>
      <w:r>
        <w:t xml:space="preserve">        [0, 0, 1280, 720]</w:t>
      </w:r>
      <w:del w:id="18" w:author="Kelvin Sung" w:date="2021-09-08T10:58:00Z">
        <w:r>
          <w:delText xml:space="preserve">    </w:delText>
        </w:r>
      </w:del>
      <w:r>
        <w:t xml:space="preserve">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1936790A" w:rsidR="00331378" w:rsidRDefault="00331378" w:rsidP="00331378">
      <w:pPr>
        <w:pStyle w:val="Code"/>
      </w:pPr>
      <w:r>
        <w:t xml:space="preserve">        14,                    </w:t>
      </w:r>
      <w:del w:id="19" w:author="Kelvin Sung" w:date="2021-09-08T10:58:00Z">
        <w:r>
          <w:delText xml:space="preserve">    </w:delText>
        </w:r>
      </w:del>
      <w:r>
        <w:t>// width of camera</w:t>
      </w:r>
    </w:p>
    <w:p w14:paraId="06887CE5" w14:textId="59CE3692" w:rsidR="00331378" w:rsidRDefault="00331378" w:rsidP="00331378">
      <w:pPr>
        <w:pStyle w:val="Code"/>
      </w:pPr>
      <w:r>
        <w:t xml:space="preserve">        [0, 420, 300, 300],</w:t>
      </w:r>
      <w:del w:id="20" w:author="Kelvin Sung" w:date="2021-09-08T10:58:00Z">
        <w:r>
          <w:delText xml:space="preserve">  </w:delText>
        </w:r>
      </w:del>
      <w:r>
        <w:t xml:space="preserve">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7C18E1F2" w14:textId="572203D4" w:rsidR="00331378" w:rsidRDefault="00255221" w:rsidP="00331378">
      <w:pPr>
        <w:pStyle w:val="Code"/>
      </w:pPr>
      <w:r>
        <w:t xml:space="preserve">    </w:t>
      </w:r>
      <w:r w:rsidR="00331378">
        <w:t>bgR.addLight(this.mGlobalLightSet.getLightAt(1)); // only the directional light</w:t>
      </w:r>
    </w:p>
    <w:p w14:paraId="61A0F0B5" w14:textId="1809407A" w:rsidR="00331378" w:rsidRDefault="00255221" w:rsidP="00331378">
      <w:pPr>
        <w:pStyle w:val="Code"/>
      </w:pP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2C292CCC" w14:textId="5434D020" w:rsidR="00331378" w:rsidRDefault="00255221" w:rsidP="00331378">
      <w:pPr>
        <w:pStyle w:val="Code"/>
      </w:pPr>
      <w:r>
        <w:t xml:space="preserve">    </w:t>
      </w:r>
      <w:r w:rsidR="00331378">
        <w:t>let bgR1 = new engine.IllumRenderable(this.kBgLayer, this.kBgLayerNormal);</w:t>
      </w:r>
    </w:p>
    <w:p w14:paraId="42A85764" w14:textId="1BC27614"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6A436329" w:rsidR="00331378" w:rsidRDefault="00255221" w:rsidP="00331378">
      <w:pPr>
        <w:pStyle w:val="Code"/>
      </w:pPr>
      <w:r>
        <w:t xml:space="preserve">    </w:t>
      </w:r>
      <w:r w:rsidR="00331378">
        <w:t xml:space="preserve">    bgR1.addLight(this.mGlobalLightSet.getLightAt(i));   // all the lights</w:t>
      </w:r>
    </w:p>
    <w:p w14:paraId="197CE2CC" w14:textId="364018BA"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t xml:space="preserve">    </w:t>
      </w:r>
      <w:r w:rsidR="00331378">
        <w:t>this.mBgL1 = new engine.TiledGameObject(bgR1);</w:t>
      </w:r>
    </w:p>
    <w:p w14:paraId="506EEBDF" w14:textId="628BBF21" w:rsidR="00C01B1C" w:rsidRPr="00175C19" w:rsidRDefault="00C01B1C" w:rsidP="00581498">
      <w:pPr>
        <w:pStyle w:val="Code"/>
      </w:pPr>
      <w:r w:rsidRPr="00175C19">
        <w:lastRenderedPageBreak/>
        <w:t xml:space="preserve">  </w:t>
      </w:r>
    </w:p>
    <w:p w14:paraId="38E05169" w14:textId="2D18233B" w:rsidR="00C01B1C" w:rsidRPr="00175C19" w:rsidRDefault="00C01B1C" w:rsidP="00C01B1C">
      <w:pPr>
        <w:pStyle w:val="Code"/>
      </w:pPr>
      <w:r w:rsidRPr="00175C19">
        <w:t xml:space="preserve">    </w:t>
      </w:r>
      <w:r w:rsidR="008C04DA" w:rsidRPr="008C04DA">
        <w:t>… identical to previous code …</w:t>
      </w:r>
    </w:p>
    <w:p w14:paraId="10A000F7" w14:textId="165C2920" w:rsidR="00C01B1C" w:rsidRDefault="00C01B1C" w:rsidP="00C01B1C">
      <w:pPr>
        <w:pStyle w:val="Code"/>
      </w:pPr>
      <w:r w:rsidRPr="00175C19">
        <w:t>}</w:t>
      </w:r>
    </w:p>
    <w:p w14:paraId="6551B2B5" w14:textId="1488AFC7" w:rsidR="00C01B1C" w:rsidRDefault="00C01B1C" w:rsidP="00C01B1C">
      <w:pPr>
        <w:pStyle w:val="BodyTextCont"/>
      </w:pPr>
      <w:r>
        <w:t xml:space="preserve">In the </w:t>
      </w:r>
      <w:r w:rsidR="000E5546">
        <w:t xml:space="preserve">listed </w:t>
      </w:r>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proofErr w:type="spellStart"/>
      <w:r w:rsidRPr="00EF4A2E">
        <w:rPr>
          <w:rStyle w:val="CodeInline"/>
        </w:rPr>
        <w:t>bgR</w:t>
      </w:r>
      <w:proofErr w:type="spellEnd"/>
      <w:r>
        <w:t xml:space="preserve"> as </w:t>
      </w:r>
      <w:ins w:id="21" w:author="Kelvin Sung" w:date="2021-09-08T10:58:00Z">
        <w:r>
          <w:t>a</w:t>
        </w:r>
        <w:r w:rsidR="00B36A2E">
          <w:t xml:space="preserve"> </w:t>
        </w:r>
        <w:proofErr w:type="spellStart"/>
        <w:r w:rsidR="00B36A2E" w:rsidRPr="009E4F4F">
          <w:rPr>
            <w:rStyle w:val="CodeInline"/>
          </w:rPr>
          <w:t>TiledGameObject</w:t>
        </w:r>
        <w:proofErr w:type="spellEnd"/>
        <w:r w:rsidR="00B36A2E">
          <w:t xml:space="preserve"> with </w:t>
        </w:r>
      </w:ins>
      <w:r w:rsidR="00B36A2E">
        <w:t>a</w:t>
      </w:r>
      <w:r>
        <w:t xml:space="preserve">n </w:t>
      </w:r>
      <w:proofErr w:type="spellStart"/>
      <w:r w:rsidRPr="00252035">
        <w:rPr>
          <w:rStyle w:val="CodeInline"/>
        </w:rPr>
        <w:t>IllumRenderable</w:t>
      </w:r>
      <w:proofErr w:type="spellEnd"/>
      <w:r>
        <w:t xml:space="preserve"> </w:t>
      </w:r>
      <w:del w:id="22" w:author="Kelvin Sung" w:date="2021-09-08T10:58:00Z">
        <w:r>
          <w:delText xml:space="preserve">object </w:delText>
        </w:r>
      </w:del>
      <w:r>
        <w:t>that is being illuminated by one light source</w:t>
      </w:r>
      <w:del w:id="23" w:author="Kelvin Sung" w:date="2021-09-08T10:58:00Z">
        <w:r>
          <w:delText xml:space="preserve"> and creates a </w:delText>
        </w:r>
        <w:r w:rsidRPr="00263738">
          <w:rPr>
            <w:rStyle w:val="CodeInline"/>
          </w:rPr>
          <w:delText>TiledGameObject</w:delText>
        </w:r>
        <w:r>
          <w:delText xml:space="preserve"> instance based on </w:delText>
        </w:r>
        <w:r w:rsidRPr="009C218D">
          <w:rPr>
            <w:rStyle w:val="CodeInline"/>
          </w:rPr>
          <w:delText>bgR</w:delText>
        </w:r>
        <w:r>
          <w:delText>.</w:delText>
        </w:r>
      </w:del>
      <w:ins w:id="24" w:author="Kelvin Sung" w:date="2021-09-08T10:58:00Z">
        <w:r>
          <w:t>.</w:t>
        </w:r>
      </w:ins>
      <w:r>
        <w:t xml:space="preserve"> Step D defines the second </w:t>
      </w:r>
      <w:proofErr w:type="spellStart"/>
      <w:ins w:id="25" w:author="Kelvin Sung" w:date="2021-09-08T10:58:00Z">
        <w:r w:rsidR="00A34FEC" w:rsidRPr="00BC6D9C">
          <w:rPr>
            <w:rStyle w:val="CodeInline"/>
          </w:rPr>
          <w:t>TiledGameObject</w:t>
        </w:r>
        <w:proofErr w:type="spellEnd"/>
        <w:r w:rsidR="00A34FEC" w:rsidRPr="00BC6D9C">
          <w:t xml:space="preserve"> </w:t>
        </w:r>
        <w:r w:rsidR="00A34FEC">
          <w:t xml:space="preserve">based on another </w:t>
        </w:r>
      </w:ins>
      <w:proofErr w:type="spellStart"/>
      <w:r w:rsidRPr="00BC6D9C">
        <w:rPr>
          <w:rStyle w:val="CodeInline"/>
        </w:rPr>
        <w:t>IllumRenderable</w:t>
      </w:r>
      <w:proofErr w:type="spellEnd"/>
      <w:r>
        <w:t xml:space="preserve"> </w:t>
      </w:r>
      <w:del w:id="26" w:author="Kelvin Sung" w:date="2021-09-08T10:58:00Z">
        <w:r>
          <w:delText xml:space="preserve">object </w:delText>
        </w:r>
      </w:del>
      <w:r>
        <w:t>that is being illuminated by four light sources</w:t>
      </w:r>
      <w:del w:id="27" w:author="Kelvin Sung" w:date="2021-09-08T10:58:00Z">
        <w:r>
          <w:delText xml:space="preserve"> and again creates a </w:delText>
        </w:r>
        <w:r w:rsidRPr="00BC6D9C">
          <w:rPr>
            <w:rStyle w:val="CodeInline"/>
          </w:rPr>
          <w:delText>TiledGameObject</w:delText>
        </w:r>
        <w:r w:rsidRPr="00BC6D9C">
          <w:delText xml:space="preserve"> instance based on</w:delText>
        </w:r>
        <w:r>
          <w:delText xml:space="preserve"> the </w:delText>
        </w:r>
        <w:r w:rsidRPr="00BC6D9C">
          <w:rPr>
            <w:rStyle w:val="CodeInline"/>
          </w:rPr>
          <w:delText>Renderable</w:delText>
        </w:r>
        <w:r>
          <w:delText xml:space="preserve"> object</w:delText>
        </w:r>
      </w:del>
      <w:r>
        <w:t xml:space="preserve">. Since the </w:t>
      </w:r>
      <w:proofErr w:type="spellStart"/>
      <w:r w:rsidR="000E5546" w:rsidRPr="00174C6F">
        <w:rPr>
          <w:rStyle w:val="CodeInline"/>
        </w:rPr>
        <w:t>mShouldTile</w:t>
      </w:r>
      <w:proofErr w:type="spellEnd"/>
      <w:r w:rsidR="000E5546">
        <w:rPr>
          <w:rStyle w:val="CodeInline"/>
        </w:rPr>
        <w:t xml:space="preserve"> </w:t>
      </w:r>
      <w:r w:rsidR="000E5546">
        <w:t xml:space="preserve">variable of </w:t>
      </w:r>
      <w:r w:rsidR="00BB49F3">
        <w:t xml:space="preserve">the </w:t>
      </w:r>
      <w:proofErr w:type="spellStart"/>
      <w:r w:rsidRPr="00174C6F">
        <w:rPr>
          <w:rStyle w:val="CodeInline"/>
        </w:rPr>
        <w:t>TileGameObject</w:t>
      </w:r>
      <w:proofErr w:type="spellEnd"/>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531AD427" w14:textId="77777777" w:rsidR="00E835CE" w:rsidRDefault="00E835CE" w:rsidP="00E835CE">
      <w:pPr>
        <w:pStyle w:val="Heading3"/>
        <w:rPr>
          <w:ins w:id="28" w:author="Kelvin Sung" w:date="2021-09-08T10:58:00Z"/>
        </w:rPr>
      </w:pPr>
      <w:ins w:id="29" w:author="Kelvin Sung" w:date="2021-09-08T10:58:00Z">
        <w:r>
          <w:t>Observation</w:t>
        </w:r>
      </w:ins>
    </w:p>
    <w:p w14:paraId="4469A1F9" w14:textId="09F30C7C" w:rsidR="007E2C63" w:rsidRDefault="00C01B1C">
      <w:pPr>
        <w:pStyle w:val="BodyTextFirst"/>
        <w:pPrChange w:id="30" w:author="Kelvin Sung" w:date="2021-09-08T10:58:00Z">
          <w:pPr>
            <w:pStyle w:val="BodyTextCont"/>
          </w:pPr>
        </w:pPrChange>
      </w:pPr>
      <w:r>
        <w:t xml:space="preserve">You can now run the project and move the </w:t>
      </w:r>
      <w:r w:rsidRPr="00031AF7">
        <w:rPr>
          <w:rStyle w:val="CodeInline"/>
        </w:rPr>
        <w:t>Hero</w:t>
      </w:r>
      <w:r>
        <w:t xml:space="preserve"> object with the WASD keys. As expected, the two layers of tiled backgrounds are clearly visible.</w:t>
      </w:r>
      <w:ins w:id="31" w:author="Kelvin Sung" w:date="2021-09-08T10:58:00Z">
        <w:r>
          <w:t xml:space="preserve"> </w:t>
        </w:r>
        <w:r w:rsidR="00FA57FC">
          <w:t>You can switch off the illumination to the father background by selecting and turning off light source 1 (type the 1 key followed by the H key).</w:t>
        </w:r>
      </w:ins>
      <w:r w:rsidR="00FA57FC">
        <w:t xml:space="preserve"> </w:t>
      </w:r>
      <w:r>
        <w:t xml:space="preserve">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t xml:space="preserve">An interesting observation is that </w:t>
      </w:r>
      <w:r w:rsidR="006E2A55">
        <w:t xml:space="preserve">while </w:t>
      </w:r>
      <w:r>
        <w:t xml:space="preserve">the two layers of backgrounds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scroll</w:t>
      </w:r>
      <w:r>
        <w:t xml:space="preserve"> synchron</w:t>
      </w:r>
      <w:r w:rsidR="00BB49F3">
        <w:t>ously</w:t>
      </w:r>
      <w:r w:rsidR="009B7FD4">
        <w:t>. If not for the differences in light source illumination,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single </w:t>
      </w:r>
      <w:r w:rsidR="00F538F4">
        <w:t>image</w:t>
      </w:r>
      <w:r w:rsidR="00CB683E">
        <w:t xml:space="preserve">. </w:t>
      </w:r>
      <w:r w:rsidR="008647F2">
        <w:t xml:space="preserve">This example illustrates the importance of simulating motion parallax.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lastRenderedPageBreak/>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t>
      </w:r>
      <w:r>
        <w:lastRenderedPageBreak/>
        <w:t xml:space="preserve">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5ACC17DF"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w:t>
      </w:r>
      <w:del w:id="32" w:author="Kelvin Sung" w:date="2021-09-08T10:58:00Z">
        <w:r>
          <w:delText>implementation.</w:delText>
        </w:r>
      </w:del>
      <w:ins w:id="33" w:author="Kelvin Sung" w:date="2021-09-08T10:58:00Z">
        <w:r w:rsidR="00C952C1">
          <w:t>approach</w:t>
        </w:r>
        <w:r>
          <w:t>.</w:t>
        </w:r>
      </w:ins>
      <w:r>
        <w:t xml:space="preserve">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lastRenderedPageBreak/>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5735FA73"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00110731">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7"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AB4FA6">
      <w:pPr>
        <w:pStyle w:val="BodyTextCont"/>
      </w:pPr>
      <w:r w:rsidRPr="006A27C6">
        <w:t xml:space="preserve">The </w:t>
      </w:r>
      <w:r>
        <w:t xml:space="preserve">controls of the project </w:t>
      </w:r>
      <w:r w:rsidRPr="006A27C6">
        <w:t>are as follows:</w:t>
      </w:r>
    </w:p>
    <w:p w14:paraId="7A12E96A" w14:textId="7A7DF228" w:rsidR="00C01B1C" w:rsidRPr="00C01B1C" w:rsidRDefault="00C01B1C" w:rsidP="00C01B1C">
      <w:pPr>
        <w:pStyle w:val="Bullet"/>
      </w:pPr>
      <w:r w:rsidRPr="00C01B1C">
        <w:rPr>
          <w:rStyle w:val="Strong"/>
          <w:b w:val="0"/>
          <w:bCs w:val="0"/>
        </w:rPr>
        <w:t>P key:</w:t>
      </w:r>
      <w:r w:rsidRPr="00C01B1C">
        <w:t xml:space="preserve"> Toggles the drawing of </w:t>
      </w:r>
      <w:del w:id="34" w:author="Kelvin Sung" w:date="2021-09-08T10:58:00Z">
        <w:r w:rsidRPr="00C01B1C">
          <w:delText>parallax</w:delText>
        </w:r>
      </w:del>
      <w:ins w:id="35" w:author="Kelvin Sung" w:date="2021-09-08T10:58:00Z">
        <w:r w:rsidR="000C714B">
          <w:t>a second</w:t>
        </w:r>
      </w:ins>
      <w:r w:rsidR="000C714B">
        <w:t xml:space="preserve"> </w:t>
      </w:r>
      <w:r w:rsidR="00B359AC">
        <w:t xml:space="preserve">camera </w:t>
      </w:r>
      <w:ins w:id="36" w:author="Kelvin Sung" w:date="2021-09-08T10:58:00Z">
        <w:r w:rsidR="00B359AC">
          <w:t xml:space="preserve">that is not in motion </w:t>
        </w:r>
      </w:ins>
      <w:r w:rsidRPr="00C01B1C">
        <w:t xml:space="preserve">to </w:t>
      </w:r>
      <w:del w:id="37" w:author="Kelvin Sung" w:date="2021-09-08T10:58:00Z">
        <w:r w:rsidRPr="00C01B1C">
          <w:delText>provide a zoomed view of</w:delText>
        </w:r>
      </w:del>
      <w:ins w:id="38" w:author="Kelvin Sung" w:date="2021-09-08T10:58:00Z">
        <w:r w:rsidR="00B359AC">
          <w:t>highlight background</w:t>
        </w:r>
      </w:ins>
      <w:r w:rsidR="00B359AC">
        <w:t xml:space="preserve"> object </w:t>
      </w:r>
      <w:ins w:id="39" w:author="Kelvin Sung" w:date="2021-09-08T10:58:00Z">
        <w:r w:rsidR="00B359AC">
          <w:t>movements</w:t>
        </w:r>
        <w:r w:rsidR="00681215">
          <w:t xml:space="preserve"> in simulating </w:t>
        </w:r>
      </w:ins>
      <w:r w:rsidR="00681215">
        <w:t>parallax</w:t>
      </w:r>
      <w:ins w:id="40" w:author="Kelvin Sung" w:date="2021-09-08T10:58:00Z">
        <w:r w:rsidR="00681215">
          <w:t xml:space="preserve"> scrolling</w:t>
        </w:r>
      </w:ins>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AB4FA6">
      <w:pPr>
        <w:pStyle w:val="BodyTextCon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 xml:space="preserve">Define </w:t>
      </w:r>
      <w:proofErr w:type="spellStart"/>
      <w:r>
        <w:t>ParallaxGameObject</w:t>
      </w:r>
      <w:proofErr w:type="spellEnd"/>
      <w:r>
        <w:t xml:space="preserve"> to Implement Parallax Scrolling</w:t>
      </w:r>
    </w:p>
    <w:p w14:paraId="05364083" w14:textId="7705E06C"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w:t>
      </w:r>
      <w:del w:id="41" w:author="Kelvin Sung" w:date="2021-09-08T10:58:00Z">
        <w:r>
          <w:delText>to the</w:delText>
        </w:r>
      </w:del>
      <w:ins w:id="42" w:author="Kelvin Sung" w:date="2021-09-08T10:58:00Z">
        <w:r w:rsidR="009B0A46">
          <w:t>of</w:t>
        </w:r>
      </w:ins>
      <w:r w:rsidR="009B0A46">
        <w:t xml:space="preserve"> </w:t>
      </w:r>
      <w:proofErr w:type="spellStart"/>
      <w:r w:rsidRPr="00696FC5">
        <w:rPr>
          <w:rStyle w:val="CodeInline"/>
        </w:rPr>
        <w:t>TiledGameObject</w:t>
      </w:r>
      <w:proofErr w:type="spellEnd"/>
      <w:del w:id="43" w:author="Kelvin Sung" w:date="2021-09-08T10:58:00Z">
        <w:r>
          <w:delText xml:space="preserve"> class</w:delText>
        </w:r>
      </w:del>
      <w:r>
        <w:t>.</w:t>
      </w:r>
    </w:p>
    <w:p w14:paraId="0D55A448" w14:textId="342A27F3" w:rsidR="00C01B1C" w:rsidRPr="00F16026" w:rsidRDefault="00C01B1C" w:rsidP="00C01B1C">
      <w:pPr>
        <w:pStyle w:val="NumList"/>
        <w:numPr>
          <w:ilvl w:val="0"/>
          <w:numId w:val="20"/>
        </w:numPr>
      </w:pPr>
      <w:r w:rsidRPr="00C01B1C">
        <w:lastRenderedPageBreak/>
        <w:t>Create</w:t>
      </w:r>
      <w:r w:rsidRPr="00BA5917">
        <w:t xml:space="preserve"> </w:t>
      </w:r>
      <w:del w:id="44" w:author="Kelvin Sung" w:date="2021-09-08T10:58:00Z">
        <w:r w:rsidRPr="00BA5917">
          <w:delText>a new file</w:delText>
        </w:r>
      </w:del>
      <w:ins w:id="45" w:author="Kelvin Sung" w:date="2021-09-08T10:58:00Z">
        <w:r w:rsidR="002309B8">
          <w:rPr>
            <w:rStyle w:val="CodeInline"/>
          </w:rPr>
          <w:t>parallax_g</w:t>
        </w:r>
        <w:r w:rsidR="002309B8" w:rsidRPr="0007241F">
          <w:rPr>
            <w:rStyle w:val="CodeInline"/>
          </w:rPr>
          <w:t>ame</w:t>
        </w:r>
        <w:r w:rsidR="002309B8">
          <w:rPr>
            <w:rStyle w:val="CodeInline"/>
          </w:rPr>
          <w:t>_o</w:t>
        </w:r>
        <w:r w:rsidR="002309B8" w:rsidRPr="0007241F">
          <w:rPr>
            <w:rStyle w:val="CodeInline"/>
          </w:rPr>
          <w:t>bject.js</w:t>
        </w:r>
      </w:ins>
      <w:r w:rsidR="002309B8" w:rsidRPr="00BA5917">
        <w:t xml:space="preserve"> </w:t>
      </w:r>
      <w:r w:rsidRPr="00BA5917">
        <w:t xml:space="preserve">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r w:rsidRPr="0007241F">
        <w:t xml:space="preserve"> folder and </w:t>
      </w:r>
      <w:del w:id="46" w:author="Kelvin Sung" w:date="2021-09-08T10:58:00Z">
        <w:r w:rsidRPr="0007241F">
          <w:delText xml:space="preserve">name it </w:delText>
        </w:r>
        <w:r w:rsidR="00D639E6">
          <w:rPr>
            <w:rStyle w:val="CodeInline"/>
          </w:rPr>
          <w:delText>p</w:delText>
        </w:r>
        <w:r>
          <w:rPr>
            <w:rStyle w:val="CodeInline"/>
          </w:rPr>
          <w:delText>arallax</w:delText>
        </w:r>
        <w:r w:rsidR="00D639E6">
          <w:rPr>
            <w:rStyle w:val="CodeInline"/>
          </w:rPr>
          <w:delText>_g</w:delText>
        </w:r>
        <w:r w:rsidRPr="0007241F">
          <w:rPr>
            <w:rStyle w:val="CodeInline"/>
          </w:rPr>
          <w:delText>ame</w:delText>
        </w:r>
        <w:r w:rsidR="00D639E6">
          <w:rPr>
            <w:rStyle w:val="CodeInline"/>
          </w:rPr>
          <w:delText>_o</w:delText>
        </w:r>
        <w:r w:rsidRPr="0007241F">
          <w:rPr>
            <w:rStyle w:val="CodeInline"/>
          </w:rPr>
          <w:delText>bject.js</w:delText>
        </w:r>
        <w:r w:rsidRPr="0007241F">
          <w:delText>. Add</w:delText>
        </w:r>
      </w:del>
      <w:ins w:id="47" w:author="Kelvin Sung" w:date="2021-09-08T10:58:00Z">
        <w:r w:rsidR="002309B8">
          <w:t>a</w:t>
        </w:r>
        <w:r w:rsidRPr="0007241F">
          <w:t>dd</w:t>
        </w:r>
      </w:ins>
      <w:r w:rsidRPr="0007241F">
        <w:t xml:space="preserve">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pPr>
      <w:r>
        <w:t>… implementation to follow …</w:t>
      </w:r>
    </w:p>
    <w:p w14:paraId="5ADC3A9C" w14:textId="745A6746" w:rsidR="00AA6B9A" w:rsidRPr="00F16026" w:rsidRDefault="00AA6B9A" w:rsidP="00D639E6">
      <w:pPr>
        <w:pStyle w:val="Code"/>
      </w:pPr>
      <w:r>
        <w:t>export default ParallaxGameObject;</w:t>
      </w:r>
    </w:p>
    <w:p w14:paraId="3D2F3DCC" w14:textId="77777777" w:rsidR="00C01B1C" w:rsidRDefault="00C01B1C" w:rsidP="00C01B1C">
      <w:pPr>
        <w:pStyle w:val="NumList"/>
        <w:numPr>
          <w:ilvl w:val="0"/>
          <w:numId w:val="0"/>
        </w:numPr>
        <w:ind w:left="936"/>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504B64DA" w:rsidR="00C01B1C" w:rsidRPr="00F16026" w:rsidRDefault="00C01B1C" w:rsidP="00C01B1C">
      <w:pPr>
        <w:pStyle w:val="NumList"/>
      </w:pPr>
      <w:r>
        <w:t xml:space="preserve">Define the getter and setter functions for </w:t>
      </w:r>
      <w:proofErr w:type="spellStart"/>
      <w:r w:rsidRPr="0048754F">
        <w:rPr>
          <w:rStyle w:val="CodeInline"/>
        </w:rPr>
        <w:t>mParallaxScale</w:t>
      </w:r>
      <w:proofErr w:type="spellEnd"/>
      <w:r w:rsidR="009A51D3">
        <w:t>.</w:t>
      </w:r>
      <w:r w:rsidR="006E290D">
        <w:t xml:space="preserve"> </w:t>
      </w:r>
      <w:r w:rsidR="009A51D3">
        <w:t>N</w:t>
      </w:r>
      <w:r w:rsidR="006E290D">
        <w:t>otice the clamping of negative values</w:t>
      </w:r>
      <w:r w:rsidR="009A51D3">
        <w:t>;</w:t>
      </w:r>
      <w:r w:rsidR="006E290D">
        <w:t xml:space="preserve"> </w:t>
      </w:r>
      <w:r w:rsidR="009A51D3">
        <w:t>t</w:t>
      </w:r>
      <w:r w:rsidR="006E290D">
        <w:t>his variable must be positive</w:t>
      </w:r>
      <w:del w:id="48" w:author="Kelvin Sung" w:date="2021-09-08T10:58:00Z">
        <w:r w:rsidR="006E290D">
          <w:delText xml:space="preserve"> in value</w:delText>
        </w:r>
      </w:del>
      <w:r w:rsidR="006E290D">
        <w:t>.</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r w:rsidRPr="00502BF0">
        <w:rPr>
          <w:rStyle w:val="CodeInline"/>
        </w:rPr>
        <w:t>update()</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lastRenderedPageBreak/>
        <w:t xml:space="preserve">The </w:t>
      </w:r>
      <w:r w:rsidRPr="00502BF0">
        <w:rPr>
          <w:rStyle w:val="CodeInline"/>
        </w:rPr>
        <w:t>_</w:t>
      </w:r>
      <w:proofErr w:type="spellStart"/>
      <w:r w:rsidRPr="00502BF0">
        <w:rPr>
          <w:rStyle w:val="CodeInline"/>
        </w:rPr>
        <w:t>refPosUpdate</w:t>
      </w:r>
      <w:proofErr w:type="spell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w:t>
      </w:r>
      <w:proofErr w:type="spellStart"/>
      <w:r w:rsidRPr="00502BF0">
        <w:rPr>
          <w:rStyle w:val="CodeInline"/>
        </w:rPr>
        <w:t>refPosUpdate</w:t>
      </w:r>
      <w:proofErr w:type="spell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w:t>
      </w:r>
      <w:r w:rsidR="002A14F5">
        <w:t>movement of the camera</w:t>
      </w:r>
      <w:r>
        <w:t xml:space="preserve"> and </w:t>
      </w:r>
      <w:proofErr w:type="spellStart"/>
      <w:r w:rsidRPr="00707C3A">
        <w:rPr>
          <w:rStyle w:val="CodeInline"/>
        </w:rPr>
        <w:t>setWCTranslationBy</w:t>
      </w:r>
      <w:proofErr w:type="spellEnd"/>
      <w:r w:rsidRPr="00707C3A">
        <w:rPr>
          <w:rStyle w:val="CodeInline"/>
        </w:rPr>
        <w:t>()</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proofErr w:type="spellStart"/>
      <w:r w:rsidR="00063D0E" w:rsidRPr="00AB4FA6">
        <w:rPr>
          <w:rStyle w:val="CodeInline"/>
        </w:rPr>
        <w:t>mParallaxScale</w:t>
      </w:r>
      <w:proofErr w:type="spellEnd"/>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proofErr w:type="spellStart"/>
      <w:r w:rsidRPr="00B52FE7">
        <w:rPr>
          <w:rStyle w:val="CodeInline"/>
        </w:rPr>
        <w:t>mParallaxScale</w:t>
      </w:r>
      <w:proofErr w:type="spellEnd"/>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proofErr w:type="spellStart"/>
      <w:r w:rsidRPr="00B52FE7">
        <w:rPr>
          <w:rStyle w:val="CodeInline"/>
        </w:rPr>
        <w:t>mParallaxScale</w:t>
      </w:r>
      <w:proofErr w:type="spellEnd"/>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proofErr w:type="spellStart"/>
      <w:r w:rsidR="00817BFF" w:rsidRPr="00B52FE7">
        <w:rPr>
          <w:rStyle w:val="CodeInline"/>
        </w:rPr>
        <w:t>mParallaxScale</w:t>
      </w:r>
      <w:proofErr w:type="spellEnd"/>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and the movement of the object will be closer to that of the camera,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 xml:space="preserve">Lastly, remember to update the engine access file, </w:t>
      </w:r>
      <w:r w:rsidRPr="00110731">
        <w:rPr>
          <w:rStyle w:val="CodeInline"/>
        </w:rPr>
        <w:t>index.js</w:t>
      </w:r>
      <w:r w:rsidRPr="00CD6723">
        <w:rPr>
          <w:lang w:eastAsia="zh-CN"/>
        </w:rPr>
        <w:t>, to forward the newly defined functionality to the client.</w:t>
      </w:r>
    </w:p>
    <w:p w14:paraId="0229D677" w14:textId="77777777" w:rsidR="00C01B1C" w:rsidRDefault="00C01B1C" w:rsidP="00C01B1C">
      <w:pPr>
        <w:pStyle w:val="Heading3"/>
      </w:pPr>
      <w:r>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11F46D05"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t>
      </w:r>
      <w:del w:id="49" w:author="Kelvin Sung" w:date="2021-09-08T10:58:00Z">
        <w:r>
          <w:delText>with</w:delText>
        </w:r>
      </w:del>
      <w:ins w:id="50" w:author="Kelvin Sung" w:date="2021-09-08T10:58:00Z">
        <w:r w:rsidR="0029305F">
          <w:t>when</w:t>
        </w:r>
      </w:ins>
      <w:r w:rsidR="0029305F">
        <w:t xml:space="preserve"> </w:t>
      </w:r>
      <w:r>
        <w:t xml:space="preserve">the </w:t>
      </w:r>
      <w:del w:id="51" w:author="Kelvin Sung" w:date="2021-09-08T10:58:00Z">
        <w:r>
          <w:delText xml:space="preserve">stationary </w:delText>
        </w:r>
      </w:del>
      <w:r>
        <w:t>camera</w:t>
      </w:r>
      <w:del w:id="52" w:author="Kelvin Sung" w:date="2021-09-08T10:58:00Z">
        <w:r>
          <w:delText>, testing for the</w:delText>
        </w:r>
      </w:del>
      <w:ins w:id="53" w:author="Kelvin Sung" w:date="2021-09-08T10:58:00Z">
        <w:r w:rsidR="0029305F">
          <w:t xml:space="preserve"> is in</w:t>
        </w:r>
      </w:ins>
      <w:r w:rsidR="0029305F">
        <w:t xml:space="preserve"> motion</w:t>
      </w:r>
      <w:r w:rsidR="0047155D">
        <w:t xml:space="preserve"> </w:t>
      </w:r>
      <w:del w:id="54" w:author="Kelvin Sung" w:date="2021-09-08T10:58:00Z">
        <w:r>
          <w:delText xml:space="preserve">camera </w:delText>
        </w:r>
      </w:del>
      <w:r w:rsidR="0047155D">
        <w:t xml:space="preserve">with </w:t>
      </w:r>
      <w:del w:id="55" w:author="Kelvin Sung" w:date="2021-09-08T10:58:00Z">
        <w:r>
          <w:delText>an object</w:delText>
        </w:r>
      </w:del>
      <w:ins w:id="56" w:author="Kelvin Sung" w:date="2021-09-08T10:58:00Z">
        <w:r>
          <w:t>object</w:t>
        </w:r>
        <w:r w:rsidR="0047155D">
          <w:t>s</w:t>
        </w:r>
      </w:ins>
      <w:r>
        <w:t xml:space="preserve"> in front of and behind the default distance, and </w:t>
      </w:r>
      <w:r>
        <w:lastRenderedPageBreak/>
        <w:t xml:space="preserve">observing the </w:t>
      </w:r>
      <w:proofErr w:type="spellStart"/>
      <w:r w:rsidRPr="003F6AFD">
        <w:rPr>
          <w:rStyle w:val="CodeInline"/>
        </w:rPr>
        <w:t>ParallaxGameObject</w:t>
      </w:r>
      <w:proofErr w:type="spellEnd"/>
      <w:r>
        <w:t xml:space="preserve"> from </w:t>
      </w:r>
      <w:del w:id="57" w:author="Kelvin Sung" w:date="2021-09-08T10:58:00Z">
        <w:r>
          <w:delText>an alternat</w:delText>
        </w:r>
        <w:r w:rsidR="00A42908">
          <w:delText>e</w:delText>
        </w:r>
      </w:del>
      <w:ins w:id="58" w:author="Kelvin Sung" w:date="2021-09-08T10:58:00Z">
        <w:r>
          <w:t>a</w:t>
        </w:r>
        <w:r w:rsidR="0047155D">
          <w:t xml:space="preserve"> stationary</w:t>
        </w:r>
      </w:ins>
      <w:r w:rsidR="0047155D">
        <w:t xml:space="preserve"> </w:t>
      </w:r>
      <w:r>
        <w:t>camera. The</w:t>
      </w:r>
      <w:r w:rsidR="00B71E3D" w:rsidRPr="00B71E3D">
        <w:t xml:space="preserve"> </w:t>
      </w:r>
      <w:r w:rsidR="00B71E3D">
        <w:t>source code of the</w:t>
      </w:r>
      <w:r>
        <w:t xml:space="preserve"> </w:t>
      </w:r>
      <w:proofErr w:type="spellStart"/>
      <w:r w:rsidRPr="00E573B0">
        <w:rPr>
          <w:rStyle w:val="CodeInline"/>
        </w:rPr>
        <w:t>MyGame</w:t>
      </w:r>
      <w:proofErr w:type="spellEnd"/>
      <w:r w:rsidR="00B71E3D">
        <w:t xml:space="preserve"> </w:t>
      </w:r>
      <w:r>
        <w:t xml:space="preserve">level is largely similar to that from the previous project, and the details are not listed. The relevant part of the </w:t>
      </w:r>
      <w:proofErr w:type="spellStart"/>
      <w:r w:rsidRPr="008363A0">
        <w:rPr>
          <w:rStyle w:val="CodeInline"/>
        </w:rPr>
        <w:t>init</w:t>
      </w:r>
      <w:proofErr w:type="spellEnd"/>
      <w:r w:rsidRPr="008363A0">
        <w:rPr>
          <w:rStyle w:val="CodeInline"/>
        </w:rPr>
        <w:t>()</w:t>
      </w:r>
      <w:r>
        <w:t xml:space="preserve"> function is listed for the purpose of demonstrating 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lastRenderedPageBreak/>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6CC0098" w:rsidR="00C01B1C" w:rsidRPr="00D76FE4" w:rsidRDefault="00C01B1C" w:rsidP="00C01B1C">
      <w:pPr>
        <w:pStyle w:val="Code"/>
      </w:pPr>
      <w:r w:rsidRPr="00D76FE4">
        <w:t xml:space="preserve">    … </w:t>
      </w:r>
      <w:r w:rsidR="002D65B4">
        <w:t>i</w:t>
      </w:r>
      <w:r w:rsidRPr="00D76FE4">
        <w:t xml:space="preserve">dentical to previous </w:t>
      </w:r>
      <w:r w:rsidR="00C17714">
        <w:t>code</w:t>
      </w:r>
      <w:r w:rsidR="00C17714" w:rsidRPr="00D76FE4">
        <w:t xml:space="preserve"> </w:t>
      </w:r>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4CF3FBFD" w:rsidR="00C01B1C" w:rsidRDefault="00C01B1C" w:rsidP="00C01B1C">
      <w:pPr>
        <w:pStyle w:val="BodyTextCont"/>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w:t>
      </w:r>
      <w:r w:rsidR="00C17714">
        <w:t>.</w:t>
      </w:r>
      <w:r>
        <w:t xml:space="preserve"> </w:t>
      </w:r>
      <w:r w:rsidR="00C17714">
        <w:t xml:space="preserve">This parameter </w:t>
      </w:r>
      <w:r>
        <w:t xml:space="preserve">signifies the object distance from the camera, with values greater than 1 being farther from </w:t>
      </w:r>
      <w:del w:id="59" w:author="Kelvin Sung" w:date="2021-09-08T10:58:00Z">
        <w:r>
          <w:delText xml:space="preserve">the default distance </w:delText>
        </w:r>
      </w:del>
      <w:r>
        <w:t xml:space="preserve">and less than 1 being closer </w:t>
      </w:r>
      <w:del w:id="60" w:author="Kelvin Sung" w:date="2021-09-08T10:58:00Z">
        <w:r>
          <w:delText>than</w:delText>
        </w:r>
      </w:del>
      <w:ins w:id="61" w:author="Kelvin Sung" w:date="2021-09-08T10:58:00Z">
        <w:r w:rsidR="00570B89">
          <w:t>to</w:t>
        </w:r>
      </w:ins>
      <w:r w:rsidR="00570B89">
        <w:t xml:space="preserve"> </w:t>
      </w:r>
      <w:r>
        <w:t xml:space="preserve">the default distance. In this case, </w:t>
      </w:r>
      <w:proofErr w:type="spellStart"/>
      <w:r w:rsidRPr="000B35A6">
        <w:rPr>
          <w:rStyle w:val="CodeInline"/>
        </w:rPr>
        <w:t>mBg</w:t>
      </w:r>
      <w:proofErr w:type="spellEnd"/>
      <w:r>
        <w:t xml:space="preserve"> is the furthest</w:t>
      </w:r>
      <w:r w:rsidR="006D2C31">
        <w:t>,</w:t>
      </w:r>
      <w:r>
        <w:t xml:space="preserve"> </w:t>
      </w:r>
      <w:r w:rsidRPr="000B35A6">
        <w:rPr>
          <w:rStyle w:val="CodeInline"/>
        </w:rPr>
        <w:t>mBgL1</w:t>
      </w:r>
      <w:r>
        <w:t xml:space="preserve"> </w:t>
      </w:r>
      <w:r w:rsidR="006D2C31">
        <w:t xml:space="preserve">being </w:t>
      </w:r>
      <w:r>
        <w:t xml:space="preserve">closer, and both are behind the default distance. The </w:t>
      </w:r>
      <w:proofErr w:type="spellStart"/>
      <w:r w:rsidRPr="004A5B66">
        <w:rPr>
          <w:rStyle w:val="CodeInline"/>
        </w:rPr>
        <w:t>mFront</w:t>
      </w:r>
      <w:proofErr w:type="spellEnd"/>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p>
    <w:p w14:paraId="19789F44" w14:textId="4A5BCBC6" w:rsidR="00A34FEC" w:rsidRDefault="00A34FEC" w:rsidP="009E4F4F">
      <w:pPr>
        <w:pStyle w:val="Heading3"/>
        <w:rPr>
          <w:ins w:id="62" w:author="Kelvin Sung" w:date="2021-09-08T10:58:00Z"/>
        </w:rPr>
      </w:pPr>
      <w:ins w:id="63" w:author="Kelvin Sung" w:date="2021-09-08T10:58:00Z">
        <w:r>
          <w:t>Observation</w:t>
        </w:r>
      </w:ins>
    </w:p>
    <w:p w14:paraId="3995DAD8" w14:textId="758FAAD8" w:rsidR="00C01B1C" w:rsidRDefault="00C01B1C">
      <w:pPr>
        <w:pStyle w:val="BodyTextFirst"/>
        <w:pPrChange w:id="64" w:author="Kelvin Sung" w:date="2021-09-08T10:58:00Z">
          <w:pPr>
            <w:pStyle w:val="BodyTextCont"/>
          </w:pPr>
        </w:pPrChange>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r w:rsidR="002346A8">
        <w:t xml:space="preserve">move the </w:t>
      </w:r>
      <w:r w:rsidR="002346A8" w:rsidRPr="00AB4FA6">
        <w:rPr>
          <w:rStyle w:val="CodeInline"/>
        </w:rPr>
        <w:t>Hero</w:t>
      </w:r>
      <w:r w:rsidR="002346A8">
        <w:t xml:space="preserve"> object to pan the camera and observe </w:t>
      </w:r>
      <w:r>
        <w:t xml:space="preserve">the two background layers scrolling </w:t>
      </w:r>
      <w:r w:rsidR="002346A8">
        <w:t xml:space="preserve">at </w:t>
      </w:r>
      <w:r>
        <w:t xml:space="preserve">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5762B64C"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Now, if you move the </w:t>
      </w:r>
      <w:r w:rsidRPr="00497879">
        <w:rPr>
          <w:rStyle w:val="CodeInline"/>
        </w:rPr>
        <w:t>Hero</w:t>
      </w:r>
      <w:r>
        <w:t xml:space="preserve"> object to pan the main camera, note the foreground and 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xml:space="preserve">, it is important to ensure this side effect does not </w:t>
      </w:r>
      <w:del w:id="65" w:author="Kelvin Sung" w:date="2021-09-08T10:58:00Z">
        <w:r>
          <w:delText>cause</w:delText>
        </w:r>
      </w:del>
      <w:ins w:id="66" w:author="Kelvin Sung" w:date="2021-09-08T10:58:00Z">
        <w:r w:rsidR="00570B89">
          <w:t>confuse the</w:t>
        </w:r>
      </w:ins>
      <w:r w:rsidR="00570B89">
        <w:t xml:space="preserve"> </w:t>
      </w:r>
      <w:r>
        <w:t>player</w:t>
      </w:r>
      <w:del w:id="67" w:author="Kelvin Sung" w:date="2021-09-08T10:58:00Z">
        <w:r>
          <w:delText xml:space="preserve"> confusion</w:delText>
        </w:r>
      </w:del>
      <w:r>
        <w:t>.</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 xml:space="preserve">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w:t>
      </w:r>
      <w:r>
        <w:lastRenderedPageBreak/>
        <w:t>typical 2D game can have the following layers, in the order of the distance from the camera, from nearest to furthest:</w:t>
      </w:r>
    </w:p>
    <w:p w14:paraId="51716ECF" w14:textId="3EDE2C35"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144784BA" w14:textId="57C4172E" w:rsidR="00B15626" w:rsidRPr="00C01B1C" w:rsidRDefault="00B15626" w:rsidP="00B15626">
      <w:pPr>
        <w:pStyle w:val="Bullet"/>
      </w:pPr>
      <w:r w:rsidRPr="00C01B1C">
        <w:rPr>
          <w:rStyle w:val="Strong"/>
          <w:b w:val="0"/>
          <w:bCs w:val="0"/>
        </w:rPr>
        <w:t>P key</w:t>
      </w:r>
      <w:del w:id="68" w:author="Kelvin Sung" w:date="2021-09-08T10:58:00Z">
        <w:r w:rsidR="00C01B1C" w:rsidRPr="002D65B4">
          <w:rPr>
            <w:rStyle w:val="Strong"/>
            <w:b w:val="0"/>
            <w:bCs w:val="0"/>
          </w:rPr>
          <w:fldChar w:fldCharType="begin"/>
        </w:r>
        <w:r w:rsidR="00C01B1C" w:rsidRPr="002D65B4">
          <w:delInstrText xml:space="preserve"> XE "</w:delInstrText>
        </w:r>
        <w:r w:rsidR="00C01B1C" w:rsidRPr="002D65B4">
          <w:rPr>
            <w:rStyle w:val="Strong"/>
            <w:b w:val="0"/>
            <w:bCs w:val="0"/>
          </w:rPr>
          <w:delInstrText>P key</w:delInstrText>
        </w:r>
        <w:r w:rsidR="00C01B1C" w:rsidRPr="002D65B4">
          <w:delInstrText xml:space="preserve">" </w:delInstrText>
        </w:r>
        <w:r w:rsidR="00C01B1C" w:rsidRPr="002D65B4">
          <w:rPr>
            <w:rStyle w:val="Strong"/>
            <w:b w:val="0"/>
            <w:bCs w:val="0"/>
          </w:rPr>
          <w:fldChar w:fldCharType="end"/>
        </w:r>
        <w:r w:rsidR="00C01B1C" w:rsidRPr="002D65B4">
          <w:rPr>
            <w:rStyle w:val="Strong"/>
            <w:b w:val="0"/>
            <w:bCs w:val="0"/>
          </w:rPr>
          <w:delText>:</w:delText>
        </w:r>
      </w:del>
      <w:ins w:id="69" w:author="Kelvin Sung" w:date="2021-09-08T10:58:00Z">
        <w:r w:rsidRPr="00C01B1C">
          <w:rPr>
            <w:rStyle w:val="Strong"/>
            <w:b w:val="0"/>
            <w:bCs w:val="0"/>
          </w:rPr>
          <w:t>:</w:t>
        </w:r>
      </w:ins>
      <w:r w:rsidRPr="00C01B1C">
        <w:t xml:space="preserve"> Toggles the drawing of </w:t>
      </w:r>
      <w:del w:id="70" w:author="Kelvin Sung" w:date="2021-09-08T10:58:00Z">
        <w:r w:rsidR="00C01B1C" w:rsidRPr="002D65B4">
          <w:delText>parallax</w:delText>
        </w:r>
      </w:del>
      <w:ins w:id="71" w:author="Kelvin Sung" w:date="2021-09-08T10:58:00Z">
        <w:r>
          <w:t>a second</w:t>
        </w:r>
      </w:ins>
      <w:r>
        <w:t xml:space="preserve"> camera </w:t>
      </w:r>
      <w:ins w:id="72" w:author="Kelvin Sung" w:date="2021-09-08T10:58:00Z">
        <w:r>
          <w:t xml:space="preserve">that is not in motion </w:t>
        </w:r>
      </w:ins>
      <w:r w:rsidRPr="00C01B1C">
        <w:t xml:space="preserve">to </w:t>
      </w:r>
      <w:del w:id="73" w:author="Kelvin Sung" w:date="2021-09-08T10:58:00Z">
        <w:r w:rsidR="00C01B1C" w:rsidRPr="002D65B4">
          <w:delText>provide a zoomed view of</w:delText>
        </w:r>
      </w:del>
      <w:ins w:id="74" w:author="Kelvin Sung" w:date="2021-09-08T10:58:00Z">
        <w:r>
          <w:t>highlight background</w:t>
        </w:r>
      </w:ins>
      <w:r>
        <w:t xml:space="preserve"> object </w:t>
      </w:r>
      <w:ins w:id="75" w:author="Kelvin Sung" w:date="2021-09-08T10:58:00Z">
        <w:r>
          <w:t xml:space="preserve">movements in simulating </w:t>
        </w:r>
      </w:ins>
      <w:r>
        <w:t>parallax</w:t>
      </w:r>
      <w:ins w:id="76" w:author="Kelvin Sung" w:date="2021-09-08T10:58:00Z">
        <w:r>
          <w:t xml:space="preserve"> scrolling</w:t>
        </w:r>
      </w:ins>
    </w:p>
    <w:p w14:paraId="47693134" w14:textId="77777777" w:rsidR="00C01B1C" w:rsidRPr="00F501BD" w:rsidRDefault="00C01B1C" w:rsidP="002D65B4">
      <w:pPr>
        <w:pStyle w:val="Bullet"/>
      </w:pPr>
      <w:r w:rsidRPr="002D65B4">
        <w:rPr>
          <w:rStyle w:val="Strong"/>
          <w:b w:val="0"/>
          <w:bCs w:val="0"/>
        </w:rPr>
        <w:t>WASD keys</w:t>
      </w:r>
      <w:r w:rsidRPr="002D65B4">
        <w:rPr>
          <w:rStyle w:val="Strong"/>
          <w:b w:val="0"/>
          <w:bCs w:val="0"/>
        </w:rPr>
        <w:fldChar w:fldCharType="begin"/>
      </w:r>
      <w:r w:rsidRPr="002D65B4">
        <w:instrText xml:space="preserve"> XE "</w:instrText>
      </w:r>
      <w:r w:rsidRPr="002D65B4">
        <w:rPr>
          <w:rStyle w:val="Strong"/>
          <w:b w:val="0"/>
          <w:bCs w:val="0"/>
        </w:rPr>
        <w:instrText>WASD keys</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Move</w:t>
      </w:r>
      <w:r w:rsidRPr="00F501BD">
        <w:t xml:space="preser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F82A4DC"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lastRenderedPageBreak/>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proofErr w:type="spellStart"/>
      <w:r w:rsidRPr="00092362">
        <w:rPr>
          <w:rStyle w:val="CodeInline"/>
        </w:rPr>
        <w:t>mAllLayers</w:t>
      </w:r>
      <w:proofErr w:type="spellEnd"/>
      <w:r>
        <w:t xml:space="preserve"> variable is an array of </w:t>
      </w:r>
      <w:proofErr w:type="spellStart"/>
      <w:r w:rsidRPr="004F5AED">
        <w:rPr>
          <w:rStyle w:val="CodeInline"/>
        </w:rPr>
        <w:t>GameObjectSet</w:t>
      </w:r>
      <w:proofErr w:type="spellEnd"/>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proofErr w:type="spellStart"/>
      <w:r w:rsidRPr="002D65B4">
        <w:rPr>
          <w:rStyle w:val="CodeInline"/>
        </w:rPr>
        <w:t>init</w:t>
      </w:r>
      <w:proofErr w:type="spellEnd"/>
      <w:r w:rsidRPr="002D65B4">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proofErr w:type="spellStart"/>
      <w:r w:rsidRPr="009634CF">
        <w:rPr>
          <w:rStyle w:val="CodeInline"/>
        </w:rPr>
        <w:t>clean</w:t>
      </w:r>
      <w:r>
        <w:rPr>
          <w:rStyle w:val="CodeInline"/>
        </w:rPr>
        <w:t>U</w:t>
      </w:r>
      <w:r w:rsidRPr="009634CF">
        <w:rPr>
          <w:rStyle w:val="CodeInline"/>
        </w:rPr>
        <w:t>p</w:t>
      </w:r>
      <w:proofErr w:type="spell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Note the </w:t>
      </w:r>
      <w:proofErr w:type="spellStart"/>
      <w:r w:rsidR="003E7FAD" w:rsidRPr="00DE0BC9">
        <w:rPr>
          <w:rStyle w:val="CodeInline"/>
        </w:rPr>
        <w:t>addAsShadowCaster</w:t>
      </w:r>
      <w:proofErr w:type="spellEnd"/>
      <w:r w:rsidR="003E7FAD" w:rsidRPr="00DE0BC9">
        <w:rPr>
          <w:rStyle w:val="CodeInline"/>
        </w:rPr>
        <w:t>()</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proofErr w:type="spellStart"/>
      <w:r w:rsidR="003E7FAD" w:rsidRPr="00DE0BC9">
        <w:rPr>
          <w:rStyle w:val="CodeInline"/>
        </w:rPr>
        <w:t>eShadowReceiver</w:t>
      </w:r>
      <w:proofErr w:type="spellEnd"/>
      <w:r w:rsidR="003E7FAD">
        <w:t xml:space="preserve"> layer</w:t>
      </w:r>
      <w:r w:rsidR="00CD4BA5">
        <w:t xml:space="preserve"> and </w:t>
      </w:r>
      <w:r w:rsidR="003E7FAD">
        <w:t>adds the casting object to all receivers in the layer.</w:t>
      </w:r>
    </w:p>
    <w:p w14:paraId="23444DBC" w14:textId="1D016B34" w:rsidR="00991950" w:rsidRDefault="00991950" w:rsidP="00991950">
      <w:pPr>
        <w:pStyle w:val="Code"/>
      </w:pPr>
      <w:r>
        <w:t>function addToLayer(layerEnum, obj) { mAllLayers[layerEnum].addToSet(obj);</w:t>
      </w:r>
      <w:r w:rsidR="003E7FAD">
        <w:t xml:space="preserve"> </w:t>
      </w:r>
      <w:r>
        <w:t>}</w:t>
      </w:r>
    </w:p>
    <w:p w14:paraId="6FB10866" w14:textId="012ED268" w:rsidR="004651D3" w:rsidRDefault="004651D3" w:rsidP="004651D3">
      <w:pPr>
        <w:pStyle w:val="Code"/>
      </w:pPr>
      <w:r>
        <w:t>function removeFromLayer(layerEnum, obj) { mAllLayers[layerEnum].removeFromSet(obj); }</w:t>
      </w:r>
    </w:p>
    <w:p w14:paraId="5E35F148" w14:textId="2CDCC108"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t xml:space="preserve">Define </w:t>
      </w:r>
      <w:r w:rsidRPr="00C01B1C">
        <w:t>functions</w:t>
      </w:r>
      <w:r>
        <w:t xml:space="preserve"> to draw a specific layer or all the layers, from the furthest to the nearest to the camera.</w:t>
      </w:r>
    </w:p>
    <w:p w14:paraId="00FAD8B9" w14:textId="0BC65370" w:rsidR="00C01B1C" w:rsidRDefault="00991950" w:rsidP="00991950">
      <w:pPr>
        <w:pStyle w:val="Code"/>
      </w:pPr>
      <w:r>
        <w:t>function drawLayer(layerEnum, aCamera) { mAllLayers[layerEnum].draw(aCamera);</w:t>
      </w:r>
      <w:r w:rsidR="001345A1">
        <w:t xml:space="preserve"> </w:t>
      </w:r>
      <w:r>
        <w:t>}</w:t>
      </w: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lastRenderedPageBreak/>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t>}</w:t>
      </w:r>
    </w:p>
    <w:p w14:paraId="45445958" w14:textId="578EBCA5" w:rsidR="00991950" w:rsidRPr="004B0E1D" w:rsidRDefault="008F16C1" w:rsidP="00AB4FA6">
      <w:pPr>
        <w:pStyle w:val="BodyTextCont"/>
      </w:pPr>
      <w:r w:rsidRPr="00CD6723">
        <w:rPr>
          <w:lang w:eastAsia="zh-CN"/>
        </w:rPr>
        <w:t xml:space="preserve">Lastly, remember to update the engine access file, </w:t>
      </w:r>
      <w:r w:rsidRPr="002D65B4">
        <w:rPr>
          <w:rStyle w:val="CodeInline"/>
        </w:rPr>
        <w:t>index.js</w:t>
      </w:r>
      <w:r w:rsidRPr="00CD6723">
        <w:rPr>
          <w:lang w:eastAsia="zh-CN"/>
        </w:rPr>
        <w:t>, to forward the newly defined functionality to the client.</w:t>
      </w:r>
    </w:p>
    <w:p w14:paraId="0440F557" w14:textId="77777777" w:rsidR="00C01B1C" w:rsidRDefault="00C01B1C" w:rsidP="00C01B1C">
      <w:pPr>
        <w:pStyle w:val="Heading3"/>
      </w:pPr>
      <w:r>
        <w:t>Modify Engine Components and Objects</w:t>
      </w:r>
    </w:p>
    <w:p w14:paraId="4B10C5CC" w14:textId="19E7EA2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lastRenderedPageBreak/>
        <w:t xml:space="preserve">Enhance the </w:t>
      </w:r>
      <w:proofErr w:type="spellStart"/>
      <w:r>
        <w:t>GameObjectSet</w:t>
      </w:r>
      <w:proofErr w:type="spellEnd"/>
      <w:r>
        <w:t xml:space="preserve"> Functionality</w:t>
      </w:r>
    </w:p>
    <w:p w14:paraId="3B4EE71A" w14:textId="18BA362D" w:rsidR="00C01B1C" w:rsidRDefault="00C01B1C" w:rsidP="00C01B1C">
      <w:pPr>
        <w:pStyle w:val="BodyTextFirst"/>
      </w:pPr>
      <w:r>
        <w:t xml:space="preserve">Add the following function to support moving </w:t>
      </w:r>
      <w:del w:id="77" w:author="Kelvin Sung" w:date="2021-09-08T10:58:00Z">
        <w:r>
          <w:delText>objects</w:delText>
        </w:r>
      </w:del>
      <w:ins w:id="78" w:author="Kelvin Sung" w:date="2021-09-08T10:58:00Z">
        <w:r w:rsidR="001D2E32">
          <w:t xml:space="preserve">an </w:t>
        </w:r>
        <w:r>
          <w:t>object</w:t>
        </w:r>
      </w:ins>
      <w:r>
        <w:t xml:space="preserve"> to the end of a set array:</w:t>
      </w: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05E73B9E" w:rsidR="00C01B1C" w:rsidRDefault="005E500F" w:rsidP="00C01B1C">
      <w:pPr>
        <w:pStyle w:val="BodyTextFirst"/>
      </w:pPr>
      <w:r>
        <w:t xml:space="preserve">In addition to import/export the </w:t>
      </w:r>
      <w:r w:rsidRPr="00AB4FA6">
        <w:rPr>
          <w:rStyle w:val="CodeInline"/>
        </w:rPr>
        <w:t>Layer</w:t>
      </w:r>
      <w:r>
        <w:t xml:space="preserve"> component, modify the engine </w:t>
      </w:r>
      <w:proofErr w:type="spellStart"/>
      <w:r w:rsidRPr="00AB4FA6">
        <w:rPr>
          <w:rStyle w:val="CodeInline"/>
        </w:rPr>
        <w:t>init</w:t>
      </w:r>
      <w:proofErr w:type="spellEnd"/>
      <w:r w:rsidRPr="00AB4FA6">
        <w:rPr>
          <w:rStyle w:val="CodeInline"/>
        </w:rPr>
        <w:t>()</w:t>
      </w:r>
      <w:r>
        <w:t xml:space="preserve"> and </w:t>
      </w:r>
      <w:proofErr w:type="spellStart"/>
      <w:r w:rsidRPr="00F6340D">
        <w:rPr>
          <w:rStyle w:val="CodeInline"/>
        </w:rPr>
        <w:t>clearnUp</w:t>
      </w:r>
      <w:proofErr w:type="spellEnd"/>
      <w:r w:rsidRPr="00F6340D">
        <w:rPr>
          <w:rStyle w:val="CodeInline"/>
        </w:rPr>
        <w:t>()</w:t>
      </w:r>
      <w:r>
        <w:t xml:space="preserve"> functions in </w:t>
      </w:r>
      <w:r w:rsidRPr="00F6340D">
        <w:rPr>
          <w:rStyle w:val="CodeInline"/>
        </w:rPr>
        <w:t>index.js</w:t>
      </w:r>
      <w:r>
        <w:t xml:space="preserve"> to initialize and cleanup the component. </w:t>
      </w:r>
    </w:p>
    <w:p w14:paraId="6C970949" w14:textId="724D7373" w:rsidR="005E500F" w:rsidRDefault="005E500F" w:rsidP="00C01B1C">
      <w:pPr>
        <w:pStyle w:val="Code"/>
      </w:pPr>
      <w:r>
        <w:t xml:space="preserve">… identical to previous 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3ABD167E" w:rsidR="00C01B1C" w:rsidRDefault="00C01B1C" w:rsidP="00C01B1C">
      <w:pPr>
        <w:pStyle w:val="Heading4"/>
      </w:pPr>
      <w:r>
        <w:t>Define the Update Function for Layer Membership</w:t>
      </w:r>
      <w:del w:id="79" w:author="Kelvin Sung" w:date="2021-09-08T10:58:00Z">
        <w:r>
          <w:delText xml:space="preserve"> Objects</w:delText>
        </w:r>
      </w:del>
    </w:p>
    <w:p w14:paraId="75B3B976" w14:textId="582E5700"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proofErr w:type="spellStart"/>
      <w:r w:rsidRPr="006A62BC">
        <w:rPr>
          <w:rStyle w:val="CodeInline"/>
        </w:rPr>
        <w:t>ShadowReceiver</w:t>
      </w:r>
      <w:proofErr w:type="spellEnd"/>
      <w:r>
        <w:t xml:space="preserve">. </w:t>
      </w:r>
    </w:p>
    <w:p w14:paraId="0ADED683" w14:textId="04CC88A0" w:rsidR="00C01B1C" w:rsidRDefault="00C01B1C" w:rsidP="00C01B1C">
      <w:pPr>
        <w:pStyle w:val="Heading3"/>
      </w:pPr>
      <w:r>
        <w:t xml:space="preserve">Modify </w:t>
      </w:r>
      <w:proofErr w:type="spellStart"/>
      <w:r>
        <w:t>MyGame</w:t>
      </w:r>
      <w:proofErr w:type="spellEnd"/>
      <w:r>
        <w:t xml:space="preserve"> to Work with</w:t>
      </w:r>
      <w:r w:rsidR="00090B46">
        <w:t xml:space="preserve"> the</w:t>
      </w:r>
      <w:r>
        <w:t xml:space="preserve"> </w:t>
      </w:r>
      <w:r w:rsidR="00A4183C">
        <w:t>Layer Component</w:t>
      </w:r>
    </w:p>
    <w:p w14:paraId="21D80FC5" w14:textId="1F09036D" w:rsidR="00C01B1C" w:rsidRPr="00661D61" w:rsidRDefault="00C01B1C" w:rsidP="00C01B1C">
      <w:pPr>
        <w:pStyle w:val="BodyTextFirs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function calls relevant to layer management.</w:t>
      </w:r>
    </w:p>
    <w:p w14:paraId="78E1CA89" w14:textId="37D529E4" w:rsidR="00C01B1C" w:rsidRPr="00661D61" w:rsidRDefault="00C01B1C" w:rsidP="00C01B1C">
      <w:pPr>
        <w:pStyle w:val="NumList"/>
        <w:numPr>
          <w:ilvl w:val="0"/>
          <w:numId w:val="25"/>
        </w:numPr>
      </w:pPr>
      <w:r w:rsidRPr="00C01B1C">
        <w:t>Modify</w:t>
      </w:r>
      <w:r>
        <w:t xml:space="preserve"> the </w:t>
      </w:r>
      <w:r w:rsidRPr="001F79C6">
        <w:rPr>
          <w:rStyle w:val="CodeInline"/>
        </w:rPr>
        <w:t>unload()</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lastRenderedPageBreak/>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proofErr w:type="spellStart"/>
      <w:r w:rsidRPr="001F79C6">
        <w:rPr>
          <w:rStyle w:val="CodeInline"/>
        </w:rPr>
        <w:t>init</w:t>
      </w:r>
      <w:proofErr w:type="spell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0F15FC66" w:rsidR="00C01B1C" w:rsidRDefault="00C01B1C" w:rsidP="00C01B1C">
      <w:pPr>
        <w:pStyle w:val="Code"/>
      </w:pPr>
      <w:r w:rsidRPr="00661D61">
        <w:t xml:space="preserve">    </w:t>
      </w:r>
      <w:r>
        <w:t xml:space="preserve">… </w:t>
      </w:r>
      <w:r w:rsidR="00AB684B">
        <w:t>i</w:t>
      </w:r>
      <w:r>
        <w:t>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t>}</w:t>
      </w:r>
    </w:p>
    <w:p w14:paraId="2D1FD1A1" w14:textId="2D69588D" w:rsidR="00C01B1C" w:rsidRPr="00661D61" w:rsidRDefault="00C01B1C" w:rsidP="00C01B1C">
      <w:pPr>
        <w:pStyle w:val="NumList"/>
      </w:pPr>
      <w:r w:rsidRPr="00C01B1C">
        <w:t>Modify</w:t>
      </w:r>
      <w:r>
        <w:t xml:space="preserve"> the </w:t>
      </w:r>
      <w:r w:rsidRPr="00862D9A">
        <w:rPr>
          <w:rStyle w:val="CodeInline"/>
        </w:rPr>
        <w:t>draw()</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r w:rsidRPr="00554BEC">
        <w:rPr>
          <w:rStyle w:val="CodeInline"/>
        </w:rPr>
        <w:t>update()</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lastRenderedPageBreak/>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3102F219" w:rsidR="00C01B1C" w:rsidRPr="00661D61" w:rsidRDefault="00EB5B7D" w:rsidP="00C01B1C">
      <w:pPr>
        <w:pStyle w:val="Code"/>
      </w:pPr>
      <w:r>
        <w:t xml:space="preserve">    </w:t>
      </w:r>
      <w:r w:rsidR="00C01B1C" w:rsidRPr="00554BEC">
        <w:t xml:space="preserve">… </w:t>
      </w:r>
      <w:r w:rsidR="00AB684B">
        <w:t>i</w:t>
      </w:r>
      <w:r w:rsidR="00C01B1C" w:rsidRPr="00554BEC">
        <w:t xml:space="preserve">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4DC8CFE1" w14:textId="77777777" w:rsidR="00E835CE" w:rsidRDefault="00E835CE" w:rsidP="00E835CE">
      <w:pPr>
        <w:pStyle w:val="Heading3"/>
        <w:rPr>
          <w:ins w:id="80" w:author="Kelvin Sung" w:date="2021-09-08T10:58:00Z"/>
        </w:rPr>
      </w:pPr>
      <w:ins w:id="81" w:author="Kelvin Sung" w:date="2021-09-08T10:58:00Z">
        <w:r>
          <w:t>Observation</w:t>
        </w:r>
      </w:ins>
    </w:p>
    <w:p w14:paraId="2377DC86" w14:textId="515260BA" w:rsidR="00C01B1C" w:rsidRPr="00661D61" w:rsidRDefault="00C01B1C">
      <w:pPr>
        <w:pStyle w:val="BodyTextFirst"/>
        <w:pPrChange w:id="82" w:author="Kelvin Sung" w:date="2021-09-08T10:58:00Z">
          <w:pPr>
            <w:pStyle w:val="BodyTextCont"/>
          </w:pPr>
        </w:pPrChange>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proofErr w:type="spellStart"/>
      <w:r w:rsidRPr="005C043E">
        <w:rPr>
          <w:rStyle w:val="CodeInline"/>
        </w:rPr>
        <w:t>init</w:t>
      </w:r>
      <w:proofErr w:type="spell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r w:rsidRPr="00CF12A4">
        <w:rPr>
          <w:rStyle w:val="CodeInline"/>
        </w:rPr>
        <w:t>update()</w:t>
      </w:r>
      <w:r>
        <w:t xml:space="preserve"> function is of special importance. Instead of being crowded with mundane game object </w:t>
      </w:r>
      <w:r w:rsidRPr="00742756">
        <w:rPr>
          <w:rStyle w:val="CodeInline"/>
        </w:rPr>
        <w:t>update()</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20FAAF35"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4C204A50"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w:t>
      </w:r>
      <w:r w:rsidR="007D1BC7">
        <w:t xml:space="preserve"> be</w:t>
      </w:r>
      <w:r>
        <w:t xml:space="preserve"> conveniently 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r>
        <w:lastRenderedPageBreak/>
        <w:t>Game Design Considerations</w:t>
      </w:r>
    </w:p>
    <w:p w14:paraId="3384EE4B" w14:textId="5A26B9AF" w:rsidR="000A21D1" w:rsidRDefault="000A21D1" w:rsidP="000A21D1">
      <w:pPr>
        <w:pStyle w:val="BodyTextFirst"/>
      </w:pPr>
      <w:r>
        <w:t>In previous sections you’ve explored how developing one simple game mechanic from the ground-up can lead in many directions and be applied to a variety of game types. Creative teams in game design studios frequently debate which elements of game design take the lead in the creative process: writers often believe story comes first, while many designers believe that story and everything else must be secondary to gameplay. There’s no right or wrong answer, of course; the creative process is a chaotic system and every team and studio is unique. Some creative directors want to tell a particular story and will search for mechanics and genres that are best suited to supporting specific narratives, while others are gameplay purists and completely devoted to a culture of “gameplay first, next, and last”. The decision often comes down to understanding your audience; if you’re creating competitive multiplayer first person shooter experience, for example, consumers will have specific expectations for many of the core elements of play and it’s usually a smart move to ensure that gameplay drives the design. If you’re creating an adventure game designed to tell a story and provide players with new experiences and unexpected twists, however, story and setting might lead the way.</w:t>
      </w:r>
    </w:p>
    <w:p w14:paraId="0DB68393" w14:textId="126C6053" w:rsidR="000A21D1" w:rsidRDefault="000A21D1" w:rsidP="000A21D1">
      <w:pPr>
        <w:pStyle w:val="BodyTextCont"/>
      </w:pPr>
      <w:r>
        <w:t xml:space="preserve">Many game designers (including seasoned veterans as well as those new to the discipline) begin new projects by designing experiences that are relatively minor variations on existing well-understood mechanics; while there are sound reasons for this approach (as in the case of AAA studios developing content for particularly demanding audiences or a desire to work with mechanics that have proven to be successful across many titles) it tends to significantly limit exploration into new territory and is one reason why many gamers complain about creative stagnation and a lack of gameplay diversity between games within the same genre. Many professional game designers grew up enjoying certain kinds of games and dreamed about creating new experiences based on the mechanics we know and love, and several decades of that culture has focused much of the industry around a comparatively few </w:t>
      </w:r>
      <w:r w:rsidR="00E1213F">
        <w:t>numbers</w:t>
      </w:r>
      <w:r>
        <w:t xml:space="preserve"> of similar mechanics and conventions. That said, a rapidly growing independent and small studio community has boldly begun throwing long-standing genre convention to the wind in recent years and new distribution platforms like mobile app stores and Valve’s Steam have opened opportunities for a wide range of new game mechanics and experiences to flourish.</w:t>
      </w:r>
    </w:p>
    <w:p w14:paraId="2DE24717" w14:textId="03F24A2F" w:rsidR="000A21D1" w:rsidRDefault="000A21D1" w:rsidP="000A21D1">
      <w:pPr>
        <w:pStyle w:val="BodyTextCont"/>
      </w:pPr>
      <w:r>
        <w:t xml:space="preserve">If you continue exploring game design you’ll realize there are relatively few completely unique </w:t>
      </w:r>
      <w:proofErr w:type="gramStart"/>
      <w:r>
        <w:t>core</w:t>
      </w:r>
      <w:proofErr w:type="gramEnd"/>
      <w:r>
        <w:t xml:space="preserve"> mechanics but endless opportunities for innovating as you build those elemental interactions into more complex causal chains and add unique flavor and texture through elegant integration with the other elements of game design. Some of the most groundbreaking and successful games were created through exercises very much like the mechanic exploration you’ve done in these “Game Design Considerations” sections; Valve’s Portal, for example, is based on the same kind of “escape the room” sandbox you</w:t>
      </w:r>
      <w:r w:rsidR="00E1213F">
        <w:t xml:space="preserve"> ha</w:t>
      </w:r>
      <w:r>
        <w:t xml:space="preserve">ve been exploring and is designed around a similarly simple base mechanic. What made Portal such a breakthrough hit? While many things need to come together to create a hit game, Portal undoubtedly benefitted from a design team that started building the experience from the most basic mechanic and smartly </w:t>
      </w:r>
      <w:r>
        <w:lastRenderedPageBreak/>
        <w:t xml:space="preserve">increased complexity as they became increasingly fluent in its unique structure and characteristics, instead of starting at the 10,000-foot level with a codified genre and a pre-determined set of design rules. </w:t>
      </w:r>
    </w:p>
    <w:p w14:paraId="5CCE0908" w14:textId="6E391437" w:rsidR="000A21D1" w:rsidRDefault="000A21D1" w:rsidP="000A21D1">
      <w:pPr>
        <w:pStyle w:val="BodyTextCont"/>
      </w:pPr>
      <w:r>
        <w:t xml:space="preserve">Of course, nobody talks about Portal without also mentioning the rogue artificial intelligence character </w:t>
      </w:r>
      <w:proofErr w:type="spellStart"/>
      <w:r>
        <w:t>GLaDOS</w:t>
      </w:r>
      <w:proofErr w:type="spellEnd"/>
      <w:r>
        <w:t xml:space="preserve"> and her Aperture Laboratories playground: setting, narrative, and audiovisual design are as important to the Portal experience as the portal-launching game mechanic and it’s hard to separate the gameplay from the narrative given how skillfully intertwined they are. The projects in this chapter provide a good opportunity to begin similarly situating the game mechanic from the “Game Design Considerations” sections in a unique setting and context:</w:t>
      </w:r>
      <w:r w:rsidR="005166AF">
        <w:t xml:space="preserve"> </w:t>
      </w:r>
      <w:r>
        <w:t>you’ve probably noticed many of the projects throughout this book are building toward a sci-fi visual theme, with a spacesuit-wearing hero character, a variety of flying robots, and now in Chapter 1</w:t>
      </w:r>
      <w:r w:rsidR="005166AF">
        <w:t>1</w:t>
      </w:r>
      <w:r>
        <w:t xml:space="preserve"> the introduction of large-scale parallax environments, and while you’re not building a game with the same degree of environment and interaction complexity as Portal that doesn’t mean you don’t have the same opportunity to develop a highly engaging game setting, context, and cast of characters.</w:t>
      </w:r>
    </w:p>
    <w:p w14:paraId="673D6347" w14:textId="4764DDC9" w:rsidR="000A21D1" w:rsidRDefault="000A21D1" w:rsidP="000A21D1">
      <w:pPr>
        <w:pStyle w:val="BodyTextCont"/>
      </w:pPr>
      <w:r>
        <w:t>The first thing you should notice about the Tiled Objects project is the dramatic impact on environment experience and scale compared to earlier projects. The factors enhancing presence in this project are the three independently moving layers (hero character, moving wall, and stationary wall) and the seamless tiling of the two background layers. Compare the Tiled Objects project to the Shadow Shaders project from Chapter 8 and notice the difference in presence when the environment is broken into multiple layers that appear to move in an analogous (if not physically accurate) way to how you experience movement in the physical world. The sense of presence is further strengthened when you add multiple background layers of parallax movement in the Parallax Objects project; as you move through the physical world, the environment appears to move at different speeds, with closer objects seeming to pass-by quickly while objects toward the horizon appear to move slowly. Parallax environment objects simulate this effect, adding considerable depth and interest to game environments. The Layer Manager project pulls things together and begins to show the potential for a game setting to immediately engage the imaginations of players. With just a few techniques you’re able to create the impression of a massive environment that might be the interior of an ancient alien machine, the outside of a large space craft, or anything else you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you did in Chapter 1</w:t>
      </w:r>
      <w:r w:rsidR="005166AF">
        <w:t>1</w:t>
      </w:r>
      <w:r>
        <w:t>.</w:t>
      </w:r>
    </w:p>
    <w:p w14:paraId="313CF9F9" w14:textId="56D932E5" w:rsidR="00275062" w:rsidRPr="000C758C" w:rsidRDefault="000A21D1" w:rsidP="000A21D1">
      <w:pPr>
        <w:pStyle w:val="BodyTextCont"/>
      </w:pPr>
      <w:r>
        <w:t xml:space="preserve">Pairing environment design (both audio and visual) with interaction design (and occasionally the inclusion of haptic feedback–like controller vibrations) is an approach you can use to create and enhance presence, and the relationship that environments and interactions have with the game mechanic contributes the majority of what players experience in games. Environment design and narrative context create the game setting, and as previously </w:t>
      </w:r>
      <w:r>
        <w:lastRenderedPageBreak/>
        <w:t>mentioned the most successful and memorable games achieve an excellent harmony between game setting and player experience. At this point, the game mechanic from the “Game Design Considerations” section in Chapter 9 has been intentionally devoid of any game setting context and you’ve only briefly considered the interaction design, leaving you free to explore any setting that captures your interest. In Chapter 1</w:t>
      </w:r>
      <w:r w:rsidR="005166AF">
        <w:t>2</w:t>
      </w:r>
      <w:r>
        <w:t xml:space="preserve"> you’ll further evolve the sci-fi setting and image assets used in the main chapter projects with the unlocking mechanic from the “Game Design Considerations” section to create a fairly advanced 2D platformer game-level prototype. </w:t>
      </w:r>
    </w:p>
    <w:sectPr w:rsidR="00275062" w:rsidRPr="000C758C" w:rsidSect="00275062">
      <w:headerReference w:type="even" r:id="rId19"/>
      <w:headerReference w:type="default" r:id="rId20"/>
      <w:footerReference w:type="even" r:id="rId21"/>
      <w:footerReference w:type="default" r:id="rId22"/>
      <w:headerReference w:type="first" r:id="rId23"/>
      <w:footerReference w:type="first" r:id="rId24"/>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Yusuf Pisan" w:date="2021-09-07T13:18:00Z" w:initials="YP">
    <w:p w14:paraId="7469396F" w14:textId="77777777" w:rsidR="000D60D8" w:rsidRDefault="000D60D8">
      <w:pPr>
        <w:pStyle w:val="CommentText"/>
      </w:pPr>
      <w:r>
        <w:rPr>
          <w:rStyle w:val="CommentReference"/>
        </w:rPr>
        <w:annotationRef/>
      </w:r>
      <w:r>
        <w:t>Introduces tiled objects, parallax effect and layering of objects in the game engine. Well written, had no comments.</w:t>
      </w:r>
    </w:p>
  </w:comment>
  <w:comment w:id="1" w:author="Kelvin Sung" w:date="2021-09-08T11:34:00Z" w:initials="KS">
    <w:p w14:paraId="4A73F17A" w14:textId="0184D065" w:rsidR="002E6F8C" w:rsidRDefault="002E6F8C">
      <w:pPr>
        <w:pStyle w:val="CommentText"/>
      </w:pPr>
      <w:r>
        <w:rPr>
          <w:rStyle w:val="CommentReference"/>
        </w:rPr>
        <w:annotationRef/>
      </w:r>
      <w:r>
        <w:t xml:space="preserve">Great! </w:t>
      </w:r>
      <w:r>
        <w:t xml:space="preserve">Thank </w:t>
      </w:r>
      <w:r>
        <w:t>you!</w:t>
      </w:r>
      <w:bookmarkStart w:id="2" w:name="_GoBack"/>
      <w:bookmarkEnd w:id="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69396F" w15:done="0"/>
  <w15:commentEx w15:paraId="4A73F17A" w15:paraIdParent="746939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5C142" w16cex:dateUtc="2021-05-24T13:08:00Z"/>
  <w16cex:commentExtensible w16cex:durableId="2455C1FE" w16cex:dateUtc="2021-05-24T13:11:00Z"/>
  <w16cex:commentExtensible w16cex:durableId="2455C455" w16cex:dateUtc="2021-05-24T13:21:00Z"/>
  <w16cex:commentExtensible w16cex:durableId="24682A9C" w16cex:dateUtc="2021-06-07T12:18:00Z"/>
  <w16cex:commentExtensible w16cex:durableId="24682ADA" w16cex:dateUtc="2021-06-07T12:19:00Z"/>
  <w16cex:commentExtensible w16cex:durableId="24682B8A" w16cex:dateUtc="2021-06-07T12:22:00Z"/>
  <w16cex:commentExtensible w16cex:durableId="24682C4D" w16cex:dateUtc="2021-06-07T12:25:00Z"/>
  <w16cex:commentExtensible w16cex:durableId="24682BFA" w16cex:dateUtc="2021-06-07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69396F" w16cid:durableId="24E3156B"/>
  <w16cid:commentId w16cid:paraId="4A73F17A" w16cid:durableId="24E31E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5D321" w14:textId="77777777" w:rsidR="00217124" w:rsidRDefault="00217124" w:rsidP="000C758C">
      <w:pPr>
        <w:spacing w:after="0" w:line="240" w:lineRule="auto"/>
      </w:pPr>
      <w:r>
        <w:separator/>
      </w:r>
    </w:p>
  </w:endnote>
  <w:endnote w:type="continuationSeparator" w:id="0">
    <w:p w14:paraId="1A45A8A3" w14:textId="77777777" w:rsidR="00217124" w:rsidRDefault="00217124" w:rsidP="000C758C">
      <w:pPr>
        <w:spacing w:after="0" w:line="240" w:lineRule="auto"/>
      </w:pPr>
      <w:r>
        <w:continuationSeparator/>
      </w:r>
    </w:p>
  </w:endnote>
  <w:endnote w:type="continuationNotice" w:id="1">
    <w:p w14:paraId="60285F74" w14:textId="77777777" w:rsidR="00217124" w:rsidRDefault="002171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charset w:val="00"/>
    <w:family w:val="auto"/>
    <w:pitch w:val="default"/>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Times New Roman"/>
    <w:charset w:val="00"/>
    <w:family w:val="auto"/>
    <w:pitch w:val="default"/>
  </w:font>
  <w:font w:name="TheSansMonoConBlack">
    <w:altName w:val="Courier New"/>
    <w:panose1 w:val="00000000000000000000"/>
    <w:charset w:val="00"/>
    <w:family w:val="swiss"/>
    <w:notTrueType/>
    <w:pitch w:val="variable"/>
    <w:sig w:usb0="00000001" w:usb1="00000000" w:usb2="00000000" w:usb3="00000000" w:csb0="00000009" w:csb1="00000000"/>
  </w:font>
  <w:font w:name="ZapfDingbat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4C31" w14:textId="77777777" w:rsidR="008C009C" w:rsidRPr="00222F70" w:rsidRDefault="008C009C">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C6E67" w14:textId="77777777" w:rsidR="008C009C" w:rsidRPr="00222F70" w:rsidRDefault="008C009C"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8C009C" w:rsidRDefault="008C009C"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00E8C" w14:textId="77777777" w:rsidR="00217124" w:rsidRDefault="00217124" w:rsidP="000C758C">
      <w:pPr>
        <w:spacing w:after="0" w:line="240" w:lineRule="auto"/>
      </w:pPr>
      <w:r>
        <w:separator/>
      </w:r>
    </w:p>
  </w:footnote>
  <w:footnote w:type="continuationSeparator" w:id="0">
    <w:p w14:paraId="04F70E64" w14:textId="77777777" w:rsidR="00217124" w:rsidRDefault="00217124" w:rsidP="000C758C">
      <w:pPr>
        <w:spacing w:after="0" w:line="240" w:lineRule="auto"/>
      </w:pPr>
      <w:r>
        <w:continuationSeparator/>
      </w:r>
    </w:p>
  </w:footnote>
  <w:footnote w:type="continuationNotice" w:id="1">
    <w:p w14:paraId="4C538F37" w14:textId="77777777" w:rsidR="00217124" w:rsidRDefault="002171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F7BA1" w14:textId="77777777" w:rsidR="008C009C" w:rsidRPr="003C7D0E" w:rsidRDefault="008C009C"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B34C2" w14:textId="77777777" w:rsidR="008C009C" w:rsidRPr="002A45BE" w:rsidRDefault="008C009C"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04AD4" w14:textId="77777777" w:rsidR="008C009C" w:rsidRDefault="008C009C"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4C734C"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C H A P T E R  11</w:t>
    </w:r>
  </w:p>
  <w:p w14:paraId="6AA3741D" w14:textId="77777777" w:rsidR="008C009C" w:rsidRPr="00B44665" w:rsidRDefault="008C009C"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suf Pisan">
    <w15:presenceInfo w15:providerId="None" w15:userId="Yusuf Pisan"/>
  </w15:person>
  <w15:person w15:author="Kelvin Sung">
    <w15:presenceInfo w15:providerId="None" w15:userId="Kelvin 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0484F"/>
    <w:rsid w:val="000250A6"/>
    <w:rsid w:val="00025401"/>
    <w:rsid w:val="00040F9C"/>
    <w:rsid w:val="000419F2"/>
    <w:rsid w:val="0005697A"/>
    <w:rsid w:val="00063D0E"/>
    <w:rsid w:val="00081B2B"/>
    <w:rsid w:val="00083D3A"/>
    <w:rsid w:val="000854DE"/>
    <w:rsid w:val="00090B46"/>
    <w:rsid w:val="000A148E"/>
    <w:rsid w:val="000A21D1"/>
    <w:rsid w:val="000A3163"/>
    <w:rsid w:val="000A6205"/>
    <w:rsid w:val="000C6502"/>
    <w:rsid w:val="000C714B"/>
    <w:rsid w:val="000C758C"/>
    <w:rsid w:val="000D60D8"/>
    <w:rsid w:val="000E5546"/>
    <w:rsid w:val="000F5A4A"/>
    <w:rsid w:val="00110731"/>
    <w:rsid w:val="001345A1"/>
    <w:rsid w:val="00147892"/>
    <w:rsid w:val="00163267"/>
    <w:rsid w:val="00167E6B"/>
    <w:rsid w:val="00181751"/>
    <w:rsid w:val="0018382B"/>
    <w:rsid w:val="0019579D"/>
    <w:rsid w:val="001D2E32"/>
    <w:rsid w:val="001F2FA8"/>
    <w:rsid w:val="001F3F7D"/>
    <w:rsid w:val="002113B4"/>
    <w:rsid w:val="00217124"/>
    <w:rsid w:val="00226B2A"/>
    <w:rsid w:val="002309B8"/>
    <w:rsid w:val="002346A8"/>
    <w:rsid w:val="00255221"/>
    <w:rsid w:val="002642B4"/>
    <w:rsid w:val="002657C3"/>
    <w:rsid w:val="00275062"/>
    <w:rsid w:val="0029305F"/>
    <w:rsid w:val="00294334"/>
    <w:rsid w:val="002A14F5"/>
    <w:rsid w:val="002A7304"/>
    <w:rsid w:val="002B5AA8"/>
    <w:rsid w:val="002C520B"/>
    <w:rsid w:val="002D65B4"/>
    <w:rsid w:val="002E6F8C"/>
    <w:rsid w:val="002F1A48"/>
    <w:rsid w:val="003253D3"/>
    <w:rsid w:val="00331378"/>
    <w:rsid w:val="00331770"/>
    <w:rsid w:val="00334A41"/>
    <w:rsid w:val="00397848"/>
    <w:rsid w:val="003C7422"/>
    <w:rsid w:val="003D2291"/>
    <w:rsid w:val="003D6FE6"/>
    <w:rsid w:val="003E7FAD"/>
    <w:rsid w:val="00430002"/>
    <w:rsid w:val="00453BA2"/>
    <w:rsid w:val="004651D3"/>
    <w:rsid w:val="0047155D"/>
    <w:rsid w:val="004F2FDE"/>
    <w:rsid w:val="005078C1"/>
    <w:rsid w:val="005166AF"/>
    <w:rsid w:val="00541365"/>
    <w:rsid w:val="00562704"/>
    <w:rsid w:val="00570B89"/>
    <w:rsid w:val="00581498"/>
    <w:rsid w:val="005C6AE1"/>
    <w:rsid w:val="005E500F"/>
    <w:rsid w:val="0060463E"/>
    <w:rsid w:val="00613A5D"/>
    <w:rsid w:val="0062379E"/>
    <w:rsid w:val="006402E0"/>
    <w:rsid w:val="00643F4A"/>
    <w:rsid w:val="006519A6"/>
    <w:rsid w:val="00681215"/>
    <w:rsid w:val="00692794"/>
    <w:rsid w:val="006D1F96"/>
    <w:rsid w:val="006D2C31"/>
    <w:rsid w:val="006E290D"/>
    <w:rsid w:val="006E2A55"/>
    <w:rsid w:val="006E4BD8"/>
    <w:rsid w:val="007061E3"/>
    <w:rsid w:val="00716948"/>
    <w:rsid w:val="007535E2"/>
    <w:rsid w:val="00786ED7"/>
    <w:rsid w:val="00790CD8"/>
    <w:rsid w:val="00795A56"/>
    <w:rsid w:val="007B6CE5"/>
    <w:rsid w:val="007C010A"/>
    <w:rsid w:val="007C5BFB"/>
    <w:rsid w:val="007D1BC7"/>
    <w:rsid w:val="007E2C63"/>
    <w:rsid w:val="007F3D20"/>
    <w:rsid w:val="00817BFF"/>
    <w:rsid w:val="00847206"/>
    <w:rsid w:val="008647F2"/>
    <w:rsid w:val="00886763"/>
    <w:rsid w:val="0088718A"/>
    <w:rsid w:val="0088757A"/>
    <w:rsid w:val="008936B6"/>
    <w:rsid w:val="008A0933"/>
    <w:rsid w:val="008B446D"/>
    <w:rsid w:val="008C009C"/>
    <w:rsid w:val="008C04DA"/>
    <w:rsid w:val="008D5F0F"/>
    <w:rsid w:val="008F16C1"/>
    <w:rsid w:val="00937EEB"/>
    <w:rsid w:val="0094316F"/>
    <w:rsid w:val="00956D09"/>
    <w:rsid w:val="00957D77"/>
    <w:rsid w:val="00991950"/>
    <w:rsid w:val="009A51D3"/>
    <w:rsid w:val="009B0A46"/>
    <w:rsid w:val="009B7FD4"/>
    <w:rsid w:val="009C1A4E"/>
    <w:rsid w:val="009C3C4D"/>
    <w:rsid w:val="009C55E2"/>
    <w:rsid w:val="009E4F4F"/>
    <w:rsid w:val="00A11CB9"/>
    <w:rsid w:val="00A32C65"/>
    <w:rsid w:val="00A34FEC"/>
    <w:rsid w:val="00A4183C"/>
    <w:rsid w:val="00A42908"/>
    <w:rsid w:val="00A70127"/>
    <w:rsid w:val="00A76631"/>
    <w:rsid w:val="00AA6B9A"/>
    <w:rsid w:val="00AB21F0"/>
    <w:rsid w:val="00AB4FA6"/>
    <w:rsid w:val="00AB684B"/>
    <w:rsid w:val="00AC213A"/>
    <w:rsid w:val="00AE3937"/>
    <w:rsid w:val="00AF5776"/>
    <w:rsid w:val="00B15626"/>
    <w:rsid w:val="00B359AC"/>
    <w:rsid w:val="00B36A2E"/>
    <w:rsid w:val="00B71E3D"/>
    <w:rsid w:val="00B7624F"/>
    <w:rsid w:val="00B77EC6"/>
    <w:rsid w:val="00BA7236"/>
    <w:rsid w:val="00BB4532"/>
    <w:rsid w:val="00BB49F3"/>
    <w:rsid w:val="00BB7180"/>
    <w:rsid w:val="00BC1DFA"/>
    <w:rsid w:val="00BC5C39"/>
    <w:rsid w:val="00BD04C3"/>
    <w:rsid w:val="00BD1103"/>
    <w:rsid w:val="00BE50FA"/>
    <w:rsid w:val="00C01B1C"/>
    <w:rsid w:val="00C17714"/>
    <w:rsid w:val="00C24699"/>
    <w:rsid w:val="00C25CDB"/>
    <w:rsid w:val="00C952C1"/>
    <w:rsid w:val="00CA44DD"/>
    <w:rsid w:val="00CB653F"/>
    <w:rsid w:val="00CB683E"/>
    <w:rsid w:val="00CD4BA5"/>
    <w:rsid w:val="00CD6723"/>
    <w:rsid w:val="00CD7664"/>
    <w:rsid w:val="00CF5A4C"/>
    <w:rsid w:val="00D13AE2"/>
    <w:rsid w:val="00D250CE"/>
    <w:rsid w:val="00D639E6"/>
    <w:rsid w:val="00DE4BE4"/>
    <w:rsid w:val="00DF7E1A"/>
    <w:rsid w:val="00E06F82"/>
    <w:rsid w:val="00E1213F"/>
    <w:rsid w:val="00E21BC5"/>
    <w:rsid w:val="00E774EC"/>
    <w:rsid w:val="00E835CE"/>
    <w:rsid w:val="00E83E12"/>
    <w:rsid w:val="00EA5829"/>
    <w:rsid w:val="00EB5B7D"/>
    <w:rsid w:val="00EC139C"/>
    <w:rsid w:val="00ED1529"/>
    <w:rsid w:val="00ED4CC8"/>
    <w:rsid w:val="00EE39FC"/>
    <w:rsid w:val="00F0433E"/>
    <w:rsid w:val="00F37E26"/>
    <w:rsid w:val="00F53751"/>
    <w:rsid w:val="00F538F4"/>
    <w:rsid w:val="00F6340D"/>
    <w:rsid w:val="00F701BE"/>
    <w:rsid w:val="00FA4528"/>
    <w:rsid w:val="00FA57FC"/>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microsoft.com/office/2018/08/relationships/commentsExtensible" Target="commentsExtensible.xml"/><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TotalTime>
  <Pages>26</Pages>
  <Words>7228</Words>
  <Characters>41201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Kelvin Sung</cp:lastModifiedBy>
  <cp:revision>2</cp:revision>
  <dcterms:created xsi:type="dcterms:W3CDTF">2021-06-07T12:08:00Z</dcterms:created>
  <dcterms:modified xsi:type="dcterms:W3CDTF">2021-09-08T18:34:00Z</dcterms:modified>
</cp:coreProperties>
</file>
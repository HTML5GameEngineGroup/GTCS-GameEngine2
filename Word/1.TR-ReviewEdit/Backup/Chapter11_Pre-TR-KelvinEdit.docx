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67DC5964"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099A263A" w:rsidR="00C01B1C" w:rsidRDefault="00C01B1C" w:rsidP="00F701BE">
      <w:pPr>
        <w:pStyle w:val="BodyTextFirst"/>
      </w:pPr>
      <w:r>
        <w:t xml:space="preserve">By this point your game engine is capable of illuminating 2D images to generate highlights and shadows and </w:t>
      </w:r>
      <w:del w:id="0" w:author="Kelvin Sung" w:date="2021-09-07T12:56:00Z">
        <w:r w:rsidDel="006519A6">
          <w:delText xml:space="preserve">of </w:delText>
        </w:r>
      </w:del>
      <w:r>
        <w:t>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w:t>
      </w:r>
      <w:ins w:id="1" w:author="Kelvin Sung" w:date="2021-09-07T12:58:00Z">
        <w:r w:rsidR="006519A6">
          <w:t>.</w:t>
        </w:r>
      </w:ins>
      <w:del w:id="2" w:author="Kelvin Sung" w:date="2021-09-07T12:58:00Z">
        <w:r w:rsidDel="006519A6">
          <w:delText>;</w:delText>
        </w:r>
      </w:del>
      <w:r>
        <w:t xml:space="preserve"> </w:t>
      </w:r>
      <w:ins w:id="3" w:author="Kelvin Sung" w:date="2021-09-07T12:58:00Z">
        <w:r w:rsidR="006519A6">
          <w:t>T</w:t>
        </w:r>
      </w:ins>
      <w:del w:id="4" w:author="Kelvin Sung" w:date="2021-09-07T12:57:00Z">
        <w:r w:rsidDel="006519A6">
          <w:delText>t</w:delText>
        </w:r>
      </w:del>
      <w:r>
        <w: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05EA8137" w:rsidR="00C01B1C" w:rsidRDefault="00C01B1C" w:rsidP="00C01B1C">
      <w:pPr>
        <w:pStyle w:val="BodyTextFirst"/>
      </w:pPr>
      <w:r>
        <w:t xml:space="preserve">When tiling the background in a 2D game, it is important to recognize that only the tiles </w:t>
      </w:r>
      <w:del w:id="5" w:author="Kelvin Sung" w:date="2021-09-07T13:07:00Z">
        <w:r w:rsidDel="00BC5C39">
          <w:delText xml:space="preserve">result in covering </w:delText>
        </w:r>
      </w:del>
      <w:ins w:id="6" w:author="Kelvin Sung" w:date="2021-09-07T13:07:00Z">
        <w:r w:rsidR="00BC5C39">
          <w:t xml:space="preserve">that cover </w:t>
        </w:r>
      </w:ins>
      <w:r>
        <w:t>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00FC15BD"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ins w:id="7" w:author="Kelvin Sung" w:date="2021-09-07T13:10:00Z">
        <w:r w:rsidR="00BC5C39">
          <w:t>.</w:t>
        </w:r>
      </w:ins>
      <w:del w:id="8" w:author="Kelvin Sung" w:date="2021-09-07T13:10:00Z">
        <w:r w:rsidRPr="00935B8D" w:rsidDel="00BC5C39">
          <w:delText>:</w:delText>
        </w:r>
      </w:del>
      <w:r w:rsidRPr="00CA6151">
        <w:rPr>
          <w:rStyle w:val="CodeInline"/>
        </w:rPr>
        <w:t xml:space="preserve"> </w:t>
      </w:r>
      <w:ins w:id="9" w:author="Kelvin Sung" w:date="2021-09-07T13:10:00Z">
        <w:r w:rsidR="00BC5C39">
          <w:t>T</w:t>
        </w:r>
      </w:ins>
      <w:del w:id="10" w:author="Kelvin Sung" w:date="2021-09-07T13:10:00Z">
        <w:r w:rsidRPr="00F95CE0" w:rsidDel="00BC5C39">
          <w:delText>t</w:delText>
        </w:r>
      </w:del>
      <w:r w:rsidRPr="00F95CE0">
        <w:t xml:space="preserve">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w:t>
      </w:r>
      <w:r w:rsidR="002A7304">
        <w:rPr>
          <w:rStyle w:val="CodeInline"/>
        </w:rPr>
        <w:t>g_l</w:t>
      </w:r>
      <w:r>
        <w:rPr>
          <w:rStyle w:val="CodeInline"/>
        </w:rPr>
        <w:t>ayer</w:t>
      </w:r>
      <w:r w:rsidRPr="007272FD">
        <w:rPr>
          <w:rStyle w:val="CodeInline"/>
        </w:rPr>
        <w:t>.png</w:t>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 xml:space="preserve">Define </w:t>
      </w:r>
      <w:proofErr w:type="spellStart"/>
      <w:r>
        <w:t>TiledGameObject</w:t>
      </w:r>
      <w:proofErr w:type="spellEnd"/>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proofErr w:type="spellStart"/>
      <w:r w:rsidRPr="002346F7">
        <w:rPr>
          <w:rStyle w:val="CodeInline"/>
        </w:rPr>
        <w:t>GameObject</w:t>
      </w:r>
      <w:proofErr w:type="spellEnd"/>
      <w:r>
        <w:t xml:space="preserve"> abstracts the basic behavior of an object in the game where its appearance is determined by the </w:t>
      </w:r>
      <w:r w:rsidRPr="002346F7">
        <w:rPr>
          <w:rStyle w:val="CodeInline"/>
        </w:rPr>
        <w:t>Renderable</w:t>
      </w:r>
      <w:r>
        <w:t xml:space="preserve"> object that it references. A </w:t>
      </w:r>
      <w:proofErr w:type="spellStart"/>
      <w:r w:rsidRPr="00AF0494">
        <w:rPr>
          <w:rStyle w:val="CodeInline"/>
        </w:rPr>
        <w:lastRenderedPageBreak/>
        <w:t>TiledGameObject</w:t>
      </w:r>
      <w:proofErr w:type="spellEnd"/>
      <w:r>
        <w:t xml:space="preserve"> is a </w:t>
      </w:r>
      <w:proofErr w:type="spellStart"/>
      <w:r w:rsidRPr="00DE6BB4">
        <w:rPr>
          <w:rStyle w:val="CodeInline"/>
        </w:rPr>
        <w:t>GameObject</w:t>
      </w:r>
      <w:proofErr w:type="spellEnd"/>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proofErr w:type="spellStart"/>
      <w:r w:rsidRPr="00083D3A">
        <w:rPr>
          <w:rStyle w:val="CodeInline"/>
        </w:rPr>
        <w:t>src</w:t>
      </w:r>
      <w:proofErr w:type="spellEnd"/>
      <w:r w:rsidRPr="00083D3A">
        <w:rPr>
          <w:rStyle w:val="CodeInline"/>
        </w:rPr>
        <w:t>/</w:t>
      </w:r>
      <w:r w:rsidR="00275062" w:rsidRPr="00083D3A">
        <w:rPr>
          <w:rStyle w:val="CodeInline"/>
        </w:rPr>
        <w:t>e</w:t>
      </w:r>
      <w:r w:rsidRPr="00083D3A">
        <w:rPr>
          <w:rStyle w:val="CodeInline"/>
        </w:rPr>
        <w:t>ngine/</w:t>
      </w:r>
      <w:proofErr w:type="spellStart"/>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proofErr w:type="spellEnd"/>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proofErr w:type="spellStart"/>
      <w:r w:rsidR="009C3C4D" w:rsidRPr="00275062">
        <w:rPr>
          <w:rStyle w:val="CodeInline"/>
        </w:rPr>
        <w:t>mShouldTile</w:t>
      </w:r>
      <w:proofErr w:type="spellEnd"/>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proofErr w:type="spellStart"/>
      <w:r w:rsidRPr="00BE50FA">
        <w:rPr>
          <w:rStyle w:val="CodeInline"/>
        </w:rPr>
        <w:t>mShouldTile</w:t>
      </w:r>
      <w:proofErr w:type="spellEnd"/>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BC5C39">
        <w:rPr>
          <w:rStyle w:val="CodeInline"/>
          <w:rPrChange w:id="11" w:author="Kelvin Sung" w:date="2021-09-07T13:13:00Z">
            <w:rPr>
              <w:rStyle w:val="CodeInline"/>
              <w:rFonts w:ascii="Utopia" w:hAnsi="Utopia"/>
              <w:bdr w:val="none" w:sz="0" w:space="0" w:color="auto"/>
            </w:rPr>
          </w:rPrChange>
        </w:rPr>
        <w:t>Renderable</w:t>
      </w:r>
      <w:r w:rsidRPr="00C01B1C">
        <w:t xml:space="preserve"> object to cover the WC bounds of the </w:t>
      </w:r>
      <w:proofErr w:type="spellStart"/>
      <w:r w:rsidRPr="00083D3A">
        <w:rPr>
          <w:rStyle w:val="CodeInline"/>
        </w:rPr>
        <w:t>aCamera</w:t>
      </w:r>
      <w:proofErr w:type="spellEnd"/>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lastRenderedPageBreak/>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lastRenderedPageBreak/>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w:t>
      </w:r>
      <w:proofErr w:type="spellStart"/>
      <w:proofErr w:type="gramStart"/>
      <w:r w:rsidRPr="0060463E">
        <w:rPr>
          <w:rStyle w:val="CodeInline"/>
        </w:rPr>
        <w:t>drawTile</w:t>
      </w:r>
      <w:proofErr w:type="spellEnd"/>
      <w:r w:rsidRPr="0060463E">
        <w:rPr>
          <w:rStyle w:val="CodeInline"/>
        </w:rPr>
        <w:t>(</w:t>
      </w:r>
      <w:proofErr w:type="gramEnd"/>
      <w:r w:rsidRPr="0060463E">
        <w:rPr>
          <w:rStyle w:val="CodeInline"/>
        </w:rPr>
        <w:t>)</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2058307A"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proofErr w:type="spellStart"/>
      <w:r w:rsidRPr="0060463E">
        <w:rPr>
          <w:rStyle w:val="CodeInline"/>
        </w:rPr>
        <w:t>dy</w:t>
      </w:r>
      <w:proofErr w:type="spellEnd"/>
      <w:r w:rsidRPr="00C01B1C">
        <w:t xml:space="preserve"> offsets that will translate the </w:t>
      </w:r>
      <w:r w:rsidRPr="0060463E">
        <w:rPr>
          <w:rStyle w:val="CodeInline"/>
        </w:rPr>
        <w:t>Renderable</w:t>
      </w:r>
      <w:r w:rsidRPr="00C01B1C">
        <w:t xml:space="preserve"> object with bounds that cover the lower-left corner of the </w:t>
      </w:r>
      <w:proofErr w:type="spellStart"/>
      <w:r w:rsidRPr="0060463E">
        <w:rPr>
          <w:rStyle w:val="CodeInline"/>
        </w:rPr>
        <w:t>aCamera</w:t>
      </w:r>
      <w:proofErr w:type="spellEnd"/>
      <w:r w:rsidRPr="00C01B1C">
        <w:t xml:space="preserve"> WC bounds. The calls to the </w:t>
      </w:r>
      <w:proofErr w:type="spellStart"/>
      <w:r w:rsidRPr="002A7304">
        <w:rPr>
          <w:rStyle w:val="CodeInline"/>
        </w:rPr>
        <w:t>Math.ceil</w:t>
      </w:r>
      <w:proofErr w:type="spellEnd"/>
      <w:r w:rsidRPr="002A7304">
        <w:rPr>
          <w:rStyle w:val="CodeInline"/>
        </w:rPr>
        <w:t>()</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proofErr w:type="spellStart"/>
      <w:r w:rsidR="007C5BFB">
        <w:rPr>
          <w:rStyle w:val="CodeInline"/>
        </w:rPr>
        <w:t>d</w:t>
      </w:r>
      <w:r w:rsidRPr="0060463E">
        <w:rPr>
          <w:rStyle w:val="CodeInline"/>
        </w:rPr>
        <w:t>y</w:t>
      </w:r>
      <w:proofErr w:type="spellEnd"/>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w:t>
      </w:r>
      <w:del w:id="12" w:author="Kelvin Sung" w:date="2021-09-07T13:15:00Z">
        <w:r w:rsidR="004F2FDE" w:rsidDel="00BC5C39">
          <w:delText xml:space="preserve">essential </w:delText>
        </w:r>
      </w:del>
      <w:ins w:id="13" w:author="Kelvin Sung" w:date="2021-09-07T13:15:00Z">
        <w:r w:rsidR="00BC5C39">
          <w:t>important</w:t>
        </w:r>
        <w:r w:rsidR="00BC5C39">
          <w:t xml:space="preserve"> </w:t>
        </w:r>
      </w:ins>
      <w:r w:rsidR="004F2FDE">
        <w:t xml:space="preserve">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proofErr w:type="spellStart"/>
      <w:r w:rsidR="00847206" w:rsidRPr="0060463E">
        <w:rPr>
          <w:rStyle w:val="CodeInline"/>
        </w:rPr>
        <w:t>Math.ceil</w:t>
      </w:r>
      <w:proofErr w:type="spellEnd"/>
      <w:r w:rsidR="00847206" w:rsidRPr="0060463E">
        <w:rPr>
          <w:rStyle w:val="CodeInline"/>
        </w:rPr>
        <w:t>()</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proofErr w:type="spellStart"/>
      <w:r w:rsidR="00847206" w:rsidRPr="0060463E">
        <w:rPr>
          <w:rStyle w:val="CodeInline"/>
        </w:rPr>
        <w:t>nx</w:t>
      </w:r>
      <w:proofErr w:type="spellEnd"/>
      <w:r w:rsidR="00847206" w:rsidRPr="00C01B1C">
        <w:t xml:space="preserve"> and </w:t>
      </w:r>
      <w:proofErr w:type="spellStart"/>
      <w:r w:rsidR="00847206" w:rsidRPr="0060463E">
        <w:rPr>
          <w:rStyle w:val="CodeInline"/>
        </w:rPr>
        <w:t>ny</w:t>
      </w:r>
      <w:proofErr w:type="spellEnd"/>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proofErr w:type="gramStart"/>
      <w:r w:rsidRPr="00C01B1C">
        <w:rPr>
          <w:rStyle w:val="CodeInline"/>
        </w:rPr>
        <w:t>draw(</w:t>
      </w:r>
      <w:proofErr w:type="gramEnd"/>
      <w:r w:rsidRPr="00C01B1C">
        <w:rPr>
          <w:rStyle w:val="CodeInline"/>
        </w:rPr>
        <w:t xml:space="preserve">)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_</w:t>
      </w:r>
      <w:proofErr w:type="spellStart"/>
      <w:r w:rsidRPr="00C01B1C">
        <w:rPr>
          <w:rStyle w:val="CodeInline"/>
        </w:rPr>
        <w:t>drawTile</w:t>
      </w:r>
      <w:proofErr w:type="spellEnd"/>
      <w:r w:rsidRPr="00C01B1C">
        <w:rPr>
          <w:rStyle w:val="CodeInline"/>
        </w:rPr>
        <w:t xml:space="preserv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lastRenderedPageBreak/>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 xml:space="preserve">Modify </w:t>
      </w:r>
      <w:proofErr w:type="spellStart"/>
      <w:r>
        <w:t>MyGame</w:t>
      </w:r>
      <w:proofErr w:type="spellEnd"/>
      <w:r>
        <w:t xml:space="preserv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0168F0D" w:rsidR="00C01B1C" w:rsidRDefault="00C01B1C" w:rsidP="00C01B1C">
      <w:pPr>
        <w:pStyle w:val="BodyTextFirst"/>
      </w:pPr>
      <w:proofErr w:type="spellStart"/>
      <w:r w:rsidRPr="00CA5A86">
        <w:rPr>
          <w:rStyle w:val="CodeInline"/>
        </w:rPr>
        <w:t>MyGame</w:t>
      </w:r>
      <w:proofErr w:type="spellEnd"/>
      <w:r>
        <w:t xml:space="preserve"> should test for the correctness of object tiling. To test multiple layers of tiling, two separate instances of </w:t>
      </w:r>
      <w:proofErr w:type="spellStart"/>
      <w:r w:rsidRPr="00D81310">
        <w:rPr>
          <w:rStyle w:val="CodeInline"/>
        </w:rPr>
        <w:t>TiledGameObject</w:t>
      </w:r>
      <w:proofErr w:type="spellEnd"/>
      <w:r>
        <w:t xml:space="preserve"> and </w:t>
      </w:r>
      <w:r w:rsidRPr="00D81310">
        <w:rPr>
          <w:rStyle w:val="CodeInline"/>
        </w:rPr>
        <w:t>Camera</w:t>
      </w:r>
      <w:r>
        <w:t xml:space="preserve"> are created. The two </w:t>
      </w:r>
      <w:proofErr w:type="spellStart"/>
      <w:r w:rsidRPr="00D81310">
        <w:rPr>
          <w:rStyle w:val="CodeInline"/>
        </w:rPr>
        <w:t>TiledGameObject</w:t>
      </w:r>
      <w:proofErr w:type="spellEnd"/>
      <w:r>
        <w:t xml:space="preserve"> instances are located at different distances from the cameras (z-depth) and are illuminated by different combinations of light sources. The </w:t>
      </w:r>
      <w:ins w:id="14" w:author="Kelvin Sung" w:date="2021-09-07T13:18:00Z">
        <w:r w:rsidR="00AF5776">
          <w:t xml:space="preserve">added </w:t>
        </w:r>
      </w:ins>
      <w:del w:id="15" w:author="Kelvin Sung" w:date="2021-09-07T13:18:00Z">
        <w:r w:rsidDel="00AF5776">
          <w:delText xml:space="preserve">newly added </w:delText>
        </w:r>
      </w:del>
      <w:ins w:id="16" w:author="Kelvin Sung" w:date="2021-09-07T13:18:00Z">
        <w:r w:rsidR="00AF5776">
          <w:t xml:space="preserve">second </w:t>
        </w:r>
      </w:ins>
      <w:r>
        <w:t xml:space="preserve">camera </w:t>
      </w:r>
      <w:del w:id="17" w:author="Kelvin Sung" w:date="2021-09-07T13:18:00Z">
        <w:r w:rsidDel="00AF5776">
          <w:delText xml:space="preserve">is </w:delText>
        </w:r>
      </w:del>
      <w:r>
        <w:t xml:space="preserve">focused on one of the </w:t>
      </w:r>
      <w:r w:rsidRPr="00D81310">
        <w:rPr>
          <w:rStyle w:val="CodeInline"/>
        </w:rPr>
        <w:t>Hero</w:t>
      </w:r>
      <w:r>
        <w:t xml:space="preserve"> objects. </w:t>
      </w:r>
    </w:p>
    <w:p w14:paraId="35217855" w14:textId="6C3EF00E" w:rsidR="00C01B1C" w:rsidRDefault="00C01B1C" w:rsidP="00C01B1C">
      <w:pPr>
        <w:pStyle w:val="BodyTextCont"/>
      </w:pPr>
      <w:r>
        <w:t>O</w:t>
      </w:r>
      <w:r w:rsidRPr="00142A46">
        <w:t xml:space="preserve">nly the creation of the </w:t>
      </w:r>
      <w:proofErr w:type="spellStart"/>
      <w:r w:rsidRPr="00142A46">
        <w:rPr>
          <w:rStyle w:val="CodeInline"/>
        </w:rPr>
        <w:t>TiledGameObject</w:t>
      </w:r>
      <w:proofErr w:type="spellEnd"/>
      <w:r w:rsidRPr="00142A46">
        <w:t xml:space="preserve"> instance is o</w:t>
      </w:r>
      <w:r>
        <w:t xml:space="preserve">f interest. This is because once created, a </w:t>
      </w:r>
      <w:proofErr w:type="spellStart"/>
      <w:r w:rsidRPr="00142A46">
        <w:rPr>
          <w:rStyle w:val="CodeInline"/>
        </w:rPr>
        <w:t>TiledGameObject</w:t>
      </w:r>
      <w:proofErr w:type="spellEnd"/>
      <w:r>
        <w:t xml:space="preserve"> instance can be handled in the same manner as a </w:t>
      </w:r>
      <w:proofErr w:type="spellStart"/>
      <w:r w:rsidRPr="00142A46">
        <w:rPr>
          <w:rStyle w:val="CodeInline"/>
        </w:rPr>
        <w:t>GameObject</w:t>
      </w:r>
      <w:proofErr w:type="spellEnd"/>
      <w:r>
        <w:t xml:space="preserve"> instance. For this reason, only the </w:t>
      </w:r>
      <w:proofErr w:type="spellStart"/>
      <w:proofErr w:type="gramStart"/>
      <w:r w:rsidRPr="0079770D">
        <w:rPr>
          <w:rStyle w:val="CodeInline"/>
        </w:rPr>
        <w:t>init</w:t>
      </w:r>
      <w:proofErr w:type="spellEnd"/>
      <w:r w:rsidRPr="0079770D">
        <w:rPr>
          <w:rStyle w:val="CodeInline"/>
        </w:rPr>
        <w:t>(</w:t>
      </w:r>
      <w:proofErr w:type="gramEnd"/>
      <w:r w:rsidRPr="0079770D">
        <w:rPr>
          <w:rStyle w:val="CodeInline"/>
        </w:rPr>
        <w: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proofErr w:type="spellStart"/>
      <w:r w:rsidR="007061E3" w:rsidRPr="0079770D">
        <w:rPr>
          <w:rStyle w:val="CodeInline"/>
        </w:rPr>
        <w:t>MyGame</w:t>
      </w:r>
      <w:proofErr w:type="spellEnd"/>
      <w:r w:rsidR="007061E3">
        <w:t xml:space="preserve"> class </w:t>
      </w:r>
      <w:r>
        <w:t xml:space="preserve">is examined in detail. </w:t>
      </w:r>
      <w:del w:id="18" w:author="Kelvin Sung" w:date="2021-09-07T13:19:00Z">
        <w:r w:rsidDel="00B36A2E">
          <w:delText xml:space="preserve">The rest of the </w:delText>
        </w:r>
        <w:r w:rsidRPr="0079770D" w:rsidDel="00B36A2E">
          <w:rPr>
            <w:rStyle w:val="CodeInline"/>
          </w:rPr>
          <w:delText>MyGame</w:delText>
        </w:r>
        <w:r w:rsidDel="00B36A2E">
          <w:delText xml:space="preserve"> functions are largely similar to previous projects and are not listed here to avoid unnecessary distraction. </w:delText>
        </w:r>
      </w:del>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42704ED9" w:rsidR="00331378" w:rsidRDefault="00331378" w:rsidP="00331378">
      <w:pPr>
        <w:pStyle w:val="Code"/>
      </w:pPr>
      <w:r>
        <w:t xml:space="preserve">        100,                   </w:t>
      </w:r>
      <w:del w:id="19" w:author="Kelvin Sung" w:date="2021-09-07T13:19:00Z">
        <w:r w:rsidDel="00B36A2E">
          <w:delText xml:space="preserve">    </w:delText>
        </w:r>
      </w:del>
      <w:r>
        <w:t>// width of camera</w:t>
      </w:r>
    </w:p>
    <w:p w14:paraId="4A770683" w14:textId="786BA715" w:rsidR="00331378" w:rsidRDefault="00331378" w:rsidP="00331378">
      <w:pPr>
        <w:pStyle w:val="Code"/>
      </w:pPr>
      <w:r>
        <w:t xml:space="preserve">        [0, 0, 1280, 720]       </w:t>
      </w:r>
      <w:del w:id="20" w:author="Kelvin Sung" w:date="2021-09-07T13:19:00Z">
        <w:r w:rsidDel="00B36A2E">
          <w:delText xml:space="preserve">    </w:delText>
        </w:r>
      </w:del>
      <w:r>
        <w:t>//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w:t>
      </w:r>
      <w:del w:id="21" w:author="Kelvin Sung" w:date="2021-09-07T13:19:00Z">
        <w:r w:rsidDel="00B36A2E">
          <w:delText xml:space="preserve">    </w:delText>
        </w:r>
      </w:del>
      <w:r>
        <w:t>// width of camera</w:t>
      </w:r>
    </w:p>
    <w:p w14:paraId="06887CE5" w14:textId="7259CF94" w:rsidR="00331378" w:rsidRDefault="00331378" w:rsidP="00331378">
      <w:pPr>
        <w:pStyle w:val="Code"/>
      </w:pPr>
      <w:r>
        <w:t xml:space="preserve">        [0, 420, 300, 300],      </w:t>
      </w:r>
      <w:del w:id="22" w:author="Kelvin Sung" w:date="2021-09-07T13:19:00Z">
        <w:r w:rsidDel="00B36A2E">
          <w:delText xml:space="preserve">  </w:delText>
        </w:r>
      </w:del>
      <w:r>
        <w:t>//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lastRenderedPageBreak/>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506EEBDF" w14:textId="628BBF21" w:rsidR="00C01B1C" w:rsidRPr="00175C19" w:rsidRDefault="00C01B1C" w:rsidP="00581498">
      <w:pPr>
        <w:pStyle w:val="Code"/>
      </w:pPr>
      <w:r w:rsidRPr="00175C19">
        <w:t xml:space="preserve">  </w:t>
      </w:r>
    </w:p>
    <w:p w14:paraId="38E05169" w14:textId="2D18233B" w:rsidR="00C01B1C" w:rsidRPr="00175C19" w:rsidRDefault="00C01B1C" w:rsidP="00C01B1C">
      <w:pPr>
        <w:pStyle w:val="Code"/>
      </w:pPr>
      <w:r w:rsidRPr="00175C19">
        <w:t xml:space="preserve">    </w:t>
      </w:r>
      <w:r w:rsidR="008C04DA" w:rsidRPr="008C04DA">
        <w:t>… identical to previous code …</w:t>
      </w:r>
    </w:p>
    <w:p w14:paraId="10A000F7" w14:textId="165C2920" w:rsidR="00C01B1C" w:rsidRDefault="00C01B1C" w:rsidP="00C01B1C">
      <w:pPr>
        <w:pStyle w:val="Code"/>
      </w:pPr>
      <w:r w:rsidRPr="00175C19">
        <w:t>}</w:t>
      </w:r>
    </w:p>
    <w:p w14:paraId="6551B2B5" w14:textId="2BDBBE5C" w:rsidR="00C01B1C" w:rsidRDefault="00C01B1C" w:rsidP="00C01B1C">
      <w:pPr>
        <w:pStyle w:val="BodyTextCont"/>
        <w:rPr>
          <w:ins w:id="23" w:author="Kelvin Sung" w:date="2021-09-07T13:24:00Z"/>
        </w:rPr>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proofErr w:type="spellStart"/>
      <w:r w:rsidRPr="00EF4A2E">
        <w:rPr>
          <w:rStyle w:val="CodeInline"/>
        </w:rPr>
        <w:t>bgR</w:t>
      </w:r>
      <w:proofErr w:type="spellEnd"/>
      <w:r>
        <w:t xml:space="preserve"> as a</w:t>
      </w:r>
      <w:ins w:id="24" w:author="Kelvin Sung" w:date="2021-09-07T13:21:00Z">
        <w:r w:rsidR="00B36A2E">
          <w:t xml:space="preserve"> </w:t>
        </w:r>
        <w:proofErr w:type="spellStart"/>
        <w:r w:rsidR="00B36A2E" w:rsidRPr="00B36A2E">
          <w:rPr>
            <w:rStyle w:val="CodeInline"/>
            <w:rPrChange w:id="25" w:author="Kelvin Sung" w:date="2021-09-07T13:21:00Z">
              <w:rPr/>
            </w:rPrChange>
          </w:rPr>
          <w:t>TiledGameObject</w:t>
        </w:r>
        <w:proofErr w:type="spellEnd"/>
        <w:r w:rsidR="00B36A2E">
          <w:t xml:space="preserve"> with a</w:t>
        </w:r>
      </w:ins>
      <w:r>
        <w:t xml:space="preserve">n </w:t>
      </w:r>
      <w:proofErr w:type="spellStart"/>
      <w:r w:rsidRPr="00252035">
        <w:rPr>
          <w:rStyle w:val="CodeInline"/>
        </w:rPr>
        <w:t>IllumRenderable</w:t>
      </w:r>
      <w:proofErr w:type="spellEnd"/>
      <w:r>
        <w:t xml:space="preserve"> </w:t>
      </w:r>
      <w:del w:id="26" w:author="Kelvin Sung" w:date="2021-09-07T13:22:00Z">
        <w:r w:rsidDel="00B36A2E">
          <w:delText xml:space="preserve">object </w:delText>
        </w:r>
      </w:del>
      <w:r>
        <w:t>that is being illuminated by one light source</w:t>
      </w:r>
      <w:del w:id="27" w:author="Kelvin Sung" w:date="2021-09-07T13:22:00Z">
        <w:r w:rsidDel="00B36A2E">
          <w:delText xml:space="preserve"> and creates a </w:delText>
        </w:r>
        <w:r w:rsidRPr="00263738" w:rsidDel="00B36A2E">
          <w:rPr>
            <w:rStyle w:val="CodeInline"/>
          </w:rPr>
          <w:delText>TiledGameObject</w:delText>
        </w:r>
        <w:r w:rsidDel="00B36A2E">
          <w:delText xml:space="preserve"> instance based on </w:delText>
        </w:r>
        <w:r w:rsidRPr="009C218D" w:rsidDel="00B36A2E">
          <w:rPr>
            <w:rStyle w:val="CodeInline"/>
          </w:rPr>
          <w:delText>bgR</w:delText>
        </w:r>
      </w:del>
      <w:r>
        <w:t xml:space="preserve">. Step D defines the second </w:t>
      </w:r>
      <w:proofErr w:type="spellStart"/>
      <w:ins w:id="28" w:author="Kelvin Sung" w:date="2021-09-07T13:22:00Z">
        <w:r w:rsidR="00A34FEC" w:rsidRPr="00BC6D9C">
          <w:rPr>
            <w:rStyle w:val="CodeInline"/>
          </w:rPr>
          <w:t>TiledGameObject</w:t>
        </w:r>
        <w:proofErr w:type="spellEnd"/>
        <w:r w:rsidR="00A34FEC" w:rsidRPr="00BC6D9C">
          <w:t xml:space="preserve"> </w:t>
        </w:r>
        <w:r w:rsidR="00A34FEC">
          <w:t>ba</w:t>
        </w:r>
      </w:ins>
      <w:ins w:id="29" w:author="Kelvin Sung" w:date="2021-09-07T13:23:00Z">
        <w:r w:rsidR="00A34FEC">
          <w:t xml:space="preserve">sed on another </w:t>
        </w:r>
      </w:ins>
      <w:proofErr w:type="spellStart"/>
      <w:r w:rsidRPr="00BC6D9C">
        <w:rPr>
          <w:rStyle w:val="CodeInline"/>
        </w:rPr>
        <w:t>IllumRenderable</w:t>
      </w:r>
      <w:proofErr w:type="spellEnd"/>
      <w:r>
        <w:t xml:space="preserve"> </w:t>
      </w:r>
      <w:del w:id="30" w:author="Kelvin Sung" w:date="2021-09-07T13:23:00Z">
        <w:r w:rsidDel="00A34FEC">
          <w:delText xml:space="preserve">object </w:delText>
        </w:r>
      </w:del>
      <w:r>
        <w:t>that is being illuminated by four light sources</w:t>
      </w:r>
      <w:del w:id="31" w:author="Kelvin Sung" w:date="2021-09-07T13:23:00Z">
        <w:r w:rsidDel="00A34FEC">
          <w:delText xml:space="preserve"> and again creates a </w:delText>
        </w:r>
      </w:del>
      <w:del w:id="32" w:author="Kelvin Sung" w:date="2021-09-07T13:22:00Z">
        <w:r w:rsidRPr="00BC6D9C" w:rsidDel="00A34FEC">
          <w:rPr>
            <w:rStyle w:val="CodeInline"/>
          </w:rPr>
          <w:delText>TiledGameObject</w:delText>
        </w:r>
        <w:r w:rsidRPr="00BC6D9C" w:rsidDel="00A34FEC">
          <w:delText xml:space="preserve"> instance </w:delText>
        </w:r>
      </w:del>
      <w:del w:id="33" w:author="Kelvin Sung" w:date="2021-09-07T13:23:00Z">
        <w:r w:rsidRPr="00BC6D9C" w:rsidDel="00A34FEC">
          <w:delText>based on</w:delText>
        </w:r>
        <w:r w:rsidDel="00A34FEC">
          <w:delText xml:space="preserve"> the </w:delText>
        </w:r>
        <w:r w:rsidRPr="00BC6D9C" w:rsidDel="00A34FEC">
          <w:rPr>
            <w:rStyle w:val="CodeInline"/>
          </w:rPr>
          <w:delText>Renderable</w:delText>
        </w:r>
        <w:r w:rsidDel="00A34FEC">
          <w:delText xml:space="preserve"> object</w:delText>
        </w:r>
      </w:del>
      <w:r>
        <w:t xml:space="preserve">. Since the </w:t>
      </w:r>
      <w:proofErr w:type="spellStart"/>
      <w:r w:rsidR="000E5546" w:rsidRPr="00174C6F">
        <w:rPr>
          <w:rStyle w:val="CodeInline"/>
        </w:rPr>
        <w:t>mShouldTile</w:t>
      </w:r>
      <w:proofErr w:type="spellEnd"/>
      <w:r w:rsidR="000E5546">
        <w:rPr>
          <w:rStyle w:val="CodeInline"/>
        </w:rPr>
        <w:t xml:space="preserve"> </w:t>
      </w:r>
      <w:r w:rsidR="000E5546">
        <w:t xml:space="preserve">variable of </w:t>
      </w:r>
      <w:r w:rsidR="00BB49F3">
        <w:t xml:space="preserve">the </w:t>
      </w:r>
      <w:proofErr w:type="spellStart"/>
      <w:r w:rsidRPr="00174C6F">
        <w:rPr>
          <w:rStyle w:val="CodeInline"/>
        </w:rPr>
        <w:t>TileGameObject</w:t>
      </w:r>
      <w:proofErr w:type="spellEnd"/>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531AD427" w14:textId="77777777" w:rsidR="00E835CE" w:rsidRDefault="00E835CE" w:rsidP="00E835CE">
      <w:pPr>
        <w:pStyle w:val="Heading3"/>
        <w:rPr>
          <w:ins w:id="34" w:author="Kelvin Sung" w:date="2021-09-07T13:24:00Z"/>
        </w:rPr>
      </w:pPr>
      <w:ins w:id="35" w:author="Kelvin Sung" w:date="2021-09-07T13:24:00Z">
        <w:r>
          <w:t>Observation</w:t>
        </w:r>
      </w:ins>
    </w:p>
    <w:p w14:paraId="28229E2C" w14:textId="4749B1A9" w:rsidR="00E835CE" w:rsidDel="00E835CE" w:rsidRDefault="00E835CE" w:rsidP="00C01B1C">
      <w:pPr>
        <w:pStyle w:val="BodyTextCont"/>
        <w:rPr>
          <w:del w:id="36" w:author="Kelvin Sung" w:date="2021-09-07T13:24:00Z"/>
        </w:rPr>
      </w:pPr>
    </w:p>
    <w:p w14:paraId="4469A1F9" w14:textId="09F30C7C" w:rsidR="007E2C63" w:rsidRDefault="00C01B1C" w:rsidP="003D2291">
      <w:pPr>
        <w:pStyle w:val="BodyTextFirst"/>
        <w:pPrChange w:id="37" w:author="Kelvin Sung" w:date="2021-09-07T13:32:00Z">
          <w:pPr>
            <w:pStyle w:val="BodyTextCont"/>
          </w:pPr>
        </w:pPrChange>
      </w:pPr>
      <w:r>
        <w:t xml:space="preserve">You can now run the project and move the </w:t>
      </w:r>
      <w:r w:rsidRPr="00031AF7">
        <w:rPr>
          <w:rStyle w:val="CodeInline"/>
        </w:rPr>
        <w:t>Hero</w:t>
      </w:r>
      <w:r>
        <w:t xml:space="preserve"> object with the WASD keys. As expected, the two layers of tiled backgrounds are clearly visible. </w:t>
      </w:r>
      <w:ins w:id="38" w:author="Kelvin Sung" w:date="2021-09-07T13:31:00Z">
        <w:r w:rsidR="00FA57FC">
          <w:t>You can switch off the illumination to the father background by selecting and turning off light source 1 (</w:t>
        </w:r>
      </w:ins>
      <w:ins w:id="39" w:author="Kelvin Sung" w:date="2021-09-07T13:32:00Z">
        <w:r w:rsidR="00FA57FC">
          <w:t>type the 1 key followed by the H key</w:t>
        </w:r>
      </w:ins>
      <w:ins w:id="40" w:author="Kelvin Sung" w:date="2021-09-07T13:31:00Z">
        <w:r w:rsidR="00FA57FC">
          <w:t xml:space="preserve">). </w:t>
        </w:r>
      </w:ins>
      <w:r>
        <w:t xml:space="preserve">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w:t>
      </w:r>
      <w:r w:rsidR="002113B4">
        <w:lastRenderedPageBreak/>
        <w:t xml:space="preserve">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lastRenderedPageBreak/>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lastRenderedPageBreak/>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4FD56B84"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w:t>
      </w:r>
      <w:del w:id="41" w:author="Kelvin Sung" w:date="2021-09-07T13:52:00Z">
        <w:r w:rsidDel="00C952C1">
          <w:delText>implementation</w:delText>
        </w:r>
      </w:del>
      <w:ins w:id="42" w:author="Kelvin Sung" w:date="2021-09-07T13:52:00Z">
        <w:r w:rsidR="00C952C1">
          <w:t>approach</w:t>
        </w:r>
      </w:ins>
      <w:r>
        <w:t xml:space="preserve">.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lastRenderedPageBreak/>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5322F146" w:rsidR="00C01B1C" w:rsidRPr="00C01B1C" w:rsidRDefault="00C01B1C" w:rsidP="00C01B1C">
      <w:pPr>
        <w:pStyle w:val="Bullet"/>
      </w:pPr>
      <w:r w:rsidRPr="00C01B1C">
        <w:rPr>
          <w:rStyle w:val="Strong"/>
          <w:b w:val="0"/>
          <w:bCs w:val="0"/>
        </w:rPr>
        <w:t>P key:</w:t>
      </w:r>
      <w:r w:rsidRPr="00C01B1C">
        <w:t xml:space="preserve"> Toggles the drawing of </w:t>
      </w:r>
      <w:ins w:id="43" w:author="Kelvin Sung" w:date="2021-09-07T13:57:00Z">
        <w:r w:rsidR="000C714B">
          <w:t xml:space="preserve">a second </w:t>
        </w:r>
        <w:r w:rsidR="00B359AC">
          <w:t xml:space="preserve">camera that is not in motion </w:t>
        </w:r>
      </w:ins>
      <w:del w:id="44" w:author="Kelvin Sung" w:date="2021-09-07T13:57:00Z">
        <w:r w:rsidRPr="00C01B1C" w:rsidDel="00B359AC">
          <w:delText xml:space="preserve">parallax camera </w:delText>
        </w:r>
      </w:del>
      <w:r w:rsidRPr="00C01B1C">
        <w:t xml:space="preserve">to </w:t>
      </w:r>
      <w:del w:id="45" w:author="Kelvin Sung" w:date="2021-09-07T13:57:00Z">
        <w:r w:rsidRPr="00C01B1C" w:rsidDel="00B359AC">
          <w:delText>provide a zoomed view of object parallax</w:delText>
        </w:r>
      </w:del>
      <w:ins w:id="46" w:author="Kelvin Sung" w:date="2021-09-07T13:57:00Z">
        <w:r w:rsidR="00B359AC">
          <w:t xml:space="preserve">highlight </w:t>
        </w:r>
      </w:ins>
      <w:ins w:id="47" w:author="Kelvin Sung" w:date="2021-09-07T13:58:00Z">
        <w:r w:rsidR="00B359AC">
          <w:t>background object movements</w:t>
        </w:r>
        <w:r w:rsidR="00681215">
          <w:t xml:space="preserve"> in simulating parallax scrolling</w:t>
        </w:r>
      </w:ins>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 xml:space="preserve">Define </w:t>
      </w:r>
      <w:proofErr w:type="spellStart"/>
      <w:r>
        <w:t>ParallaxGameObject</w:t>
      </w:r>
      <w:proofErr w:type="spellEnd"/>
      <w:r>
        <w:t xml:space="preserve"> to Implement Parallax Scrolling</w:t>
      </w:r>
    </w:p>
    <w:p w14:paraId="05364083" w14:textId="5B5F8C5F" w:rsidR="00C01B1C" w:rsidRDefault="00C01B1C" w:rsidP="00C01B1C">
      <w:pPr>
        <w:pStyle w:val="BodyTextFirst"/>
      </w:pPr>
      <w:r>
        <w:t xml:space="preserve">Parallax scrolling involves the continuous scrolling of objects, and </w:t>
      </w:r>
      <w:proofErr w:type="spellStart"/>
      <w:r w:rsidRPr="00696FC5">
        <w:rPr>
          <w:rStyle w:val="CodeInline"/>
        </w:rPr>
        <w:t>TiledGameObject</w:t>
      </w:r>
      <w:proofErr w:type="spellEnd"/>
      <w:r>
        <w:t xml:space="preserve"> provides a convenient platform for never-ending scrolling. For this reason, </w:t>
      </w:r>
      <w:proofErr w:type="spellStart"/>
      <w:r w:rsidRPr="00696FC5">
        <w:rPr>
          <w:rStyle w:val="CodeInline"/>
        </w:rPr>
        <w:t>ParallaxGameObject</w:t>
      </w:r>
      <w:proofErr w:type="spellEnd"/>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w:t>
      </w:r>
      <w:ins w:id="48" w:author="Kelvin Sung" w:date="2021-09-07T13:59:00Z">
        <w:r w:rsidR="009B0A46">
          <w:t xml:space="preserve">of </w:t>
        </w:r>
      </w:ins>
      <w:del w:id="49" w:author="Kelvin Sung" w:date="2021-09-07T13:59:00Z">
        <w:r w:rsidDel="009B0A46">
          <w:delText xml:space="preserve">to the </w:delText>
        </w:r>
      </w:del>
      <w:proofErr w:type="spellStart"/>
      <w:r w:rsidRPr="00696FC5">
        <w:rPr>
          <w:rStyle w:val="CodeInline"/>
        </w:rPr>
        <w:t>TiledGameObject</w:t>
      </w:r>
      <w:proofErr w:type="spellEnd"/>
      <w:del w:id="50" w:author="Kelvin Sung" w:date="2021-09-07T13:59:00Z">
        <w:r w:rsidDel="009B0A46">
          <w:delText xml:space="preserve"> class</w:delText>
        </w:r>
      </w:del>
      <w:r>
        <w:t>.</w:t>
      </w:r>
    </w:p>
    <w:p w14:paraId="0D55A448" w14:textId="4083772B" w:rsidR="00C01B1C" w:rsidRPr="00F16026" w:rsidRDefault="00C01B1C" w:rsidP="00C01B1C">
      <w:pPr>
        <w:pStyle w:val="NumList"/>
        <w:numPr>
          <w:ilvl w:val="0"/>
          <w:numId w:val="20"/>
        </w:numPr>
      </w:pPr>
      <w:r w:rsidRPr="00C01B1C">
        <w:t>Create</w:t>
      </w:r>
      <w:r w:rsidRPr="00BA5917">
        <w:t xml:space="preserve"> </w:t>
      </w:r>
      <w:ins w:id="51" w:author="Kelvin Sung" w:date="2021-09-07T14:00:00Z">
        <w:r w:rsidR="002309B8">
          <w:rPr>
            <w:rStyle w:val="CodeInline"/>
          </w:rPr>
          <w:t>parallax_g</w:t>
        </w:r>
        <w:r w:rsidR="002309B8" w:rsidRPr="0007241F">
          <w:rPr>
            <w:rStyle w:val="CodeInline"/>
          </w:rPr>
          <w:t>ame</w:t>
        </w:r>
        <w:r w:rsidR="002309B8">
          <w:rPr>
            <w:rStyle w:val="CodeInline"/>
          </w:rPr>
          <w:t>_o</w:t>
        </w:r>
        <w:r w:rsidR="002309B8" w:rsidRPr="0007241F">
          <w:rPr>
            <w:rStyle w:val="CodeInline"/>
          </w:rPr>
          <w:t>bject.js</w:t>
        </w:r>
        <w:r w:rsidR="002309B8" w:rsidRPr="00BA5917">
          <w:t xml:space="preserve"> </w:t>
        </w:r>
      </w:ins>
      <w:del w:id="52" w:author="Kelvin Sung" w:date="2021-09-07T14:00:00Z">
        <w:r w:rsidRPr="00BA5917" w:rsidDel="002309B8">
          <w:delText xml:space="preserve">a new file </w:delText>
        </w:r>
      </w:del>
      <w:r w:rsidRPr="00BA5917">
        <w:t xml:space="preserve">in the </w:t>
      </w:r>
      <w:proofErr w:type="spellStart"/>
      <w:r w:rsidRPr="0007241F">
        <w:rPr>
          <w:rStyle w:val="CodeInline"/>
        </w:rPr>
        <w:t>src</w:t>
      </w:r>
      <w:proofErr w:type="spellEnd"/>
      <w:r w:rsidRPr="0007241F">
        <w:rPr>
          <w:rStyle w:val="CodeInline"/>
        </w:rPr>
        <w:t>/</w:t>
      </w:r>
      <w:r w:rsidR="00D639E6">
        <w:rPr>
          <w:rStyle w:val="CodeInline"/>
        </w:rPr>
        <w:t>e</w:t>
      </w:r>
      <w:r w:rsidRPr="0007241F">
        <w:rPr>
          <w:rStyle w:val="CodeInline"/>
        </w:rPr>
        <w:t>ngine/</w:t>
      </w:r>
      <w:proofErr w:type="spellStart"/>
      <w:r w:rsidR="00D639E6">
        <w:rPr>
          <w:rStyle w:val="CodeInline"/>
        </w:rPr>
        <w:t>g</w:t>
      </w:r>
      <w:r w:rsidRPr="0007241F">
        <w:rPr>
          <w:rStyle w:val="CodeInline"/>
        </w:rPr>
        <w:t>ame</w:t>
      </w:r>
      <w:r w:rsidR="00D639E6">
        <w:rPr>
          <w:rStyle w:val="CodeInline"/>
        </w:rPr>
        <w:t>_o</w:t>
      </w:r>
      <w:r w:rsidRPr="0007241F">
        <w:rPr>
          <w:rStyle w:val="CodeInline"/>
        </w:rPr>
        <w:t>bjects</w:t>
      </w:r>
      <w:proofErr w:type="spellEnd"/>
      <w:r w:rsidRPr="0007241F">
        <w:t xml:space="preserve"> folder and </w:t>
      </w:r>
      <w:del w:id="53" w:author="Kelvin Sung" w:date="2021-09-07T14:00:00Z">
        <w:r w:rsidRPr="0007241F" w:rsidDel="002309B8">
          <w:delText xml:space="preserve">name it </w:delText>
        </w:r>
        <w:r w:rsidR="00D639E6" w:rsidDel="002309B8">
          <w:rPr>
            <w:rStyle w:val="CodeInline"/>
          </w:rPr>
          <w:delText>p</w:delText>
        </w:r>
        <w:r w:rsidDel="002309B8">
          <w:rPr>
            <w:rStyle w:val="CodeInline"/>
          </w:rPr>
          <w:delText>arallax</w:delText>
        </w:r>
        <w:r w:rsidR="00D639E6" w:rsidDel="002309B8">
          <w:rPr>
            <w:rStyle w:val="CodeInline"/>
          </w:rPr>
          <w:delText>_g</w:delText>
        </w:r>
        <w:r w:rsidRPr="0007241F" w:rsidDel="002309B8">
          <w:rPr>
            <w:rStyle w:val="CodeInline"/>
          </w:rPr>
          <w:delText>ame</w:delText>
        </w:r>
        <w:r w:rsidR="00D639E6" w:rsidDel="002309B8">
          <w:rPr>
            <w:rStyle w:val="CodeInline"/>
          </w:rPr>
          <w:delText>_o</w:delText>
        </w:r>
        <w:r w:rsidRPr="0007241F" w:rsidDel="002309B8">
          <w:rPr>
            <w:rStyle w:val="CodeInline"/>
          </w:rPr>
          <w:delText>bject.js</w:delText>
        </w:r>
        <w:r w:rsidRPr="0007241F" w:rsidDel="002309B8">
          <w:delText>. A</w:delText>
        </w:r>
      </w:del>
      <w:ins w:id="54" w:author="Kelvin Sung" w:date="2021-09-07T14:00:00Z">
        <w:r w:rsidR="002309B8">
          <w:t>a</w:t>
        </w:r>
      </w:ins>
      <w:r w:rsidRPr="0007241F">
        <w:t>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proofErr w:type="spellStart"/>
      <w:r w:rsidRPr="00502BF0">
        <w:rPr>
          <w:rStyle w:val="CodeInline"/>
        </w:rPr>
        <w:t>ParallaxGameObject</w:t>
      </w:r>
      <w:proofErr w:type="spellEnd"/>
      <w:r>
        <w:t xml:space="preserve"> object maintains </w:t>
      </w:r>
      <w:proofErr w:type="spellStart"/>
      <w:r w:rsidRPr="0046149B">
        <w:rPr>
          <w:rStyle w:val="CodeInline"/>
        </w:rPr>
        <w:t>mRefCamera</w:t>
      </w:r>
      <w:proofErr w:type="spellEnd"/>
      <w:r>
        <w:t xml:space="preserve">, a reference to </w:t>
      </w:r>
      <w:proofErr w:type="spellStart"/>
      <w:r w:rsidRPr="0040055D">
        <w:rPr>
          <w:rStyle w:val="CodeInline"/>
        </w:rPr>
        <w:t>aCamera</w:t>
      </w:r>
      <w:proofErr w:type="spellEnd"/>
      <w:r>
        <w:t xml:space="preserve"> and </w:t>
      </w:r>
      <w:proofErr w:type="spellStart"/>
      <w:r w:rsidRPr="0046149B">
        <w:rPr>
          <w:rStyle w:val="CodeInline"/>
        </w:rPr>
        <w:t>mCameraWCCenterRef</w:t>
      </w:r>
      <w:proofErr w:type="spellEnd"/>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4484E921" w:rsidR="00C01B1C" w:rsidRPr="00F16026" w:rsidRDefault="00C01B1C" w:rsidP="00C01B1C">
      <w:pPr>
        <w:pStyle w:val="NumList"/>
      </w:pPr>
      <w:r>
        <w:t xml:space="preserve">Define the getter and setter functions for </w:t>
      </w:r>
      <w:proofErr w:type="spellStart"/>
      <w:r w:rsidRPr="0048754F">
        <w:rPr>
          <w:rStyle w:val="CodeInline"/>
        </w:rPr>
        <w:t>mParallaxScale</w:t>
      </w:r>
      <w:proofErr w:type="spellEnd"/>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w:t>
      </w:r>
      <w:del w:id="55" w:author="Kelvin Sung" w:date="2021-09-07T14:01:00Z">
        <w:r w:rsidR="006E290D" w:rsidDel="00397848">
          <w:delText xml:space="preserve"> in value</w:delText>
        </w:r>
      </w:del>
      <w:r w:rsidR="006E290D">
        <w:t>.</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proofErr w:type="gramStart"/>
      <w:r w:rsidRPr="00502BF0">
        <w:rPr>
          <w:rStyle w:val="CodeInline"/>
        </w:rPr>
        <w:t>update(</w:t>
      </w:r>
      <w:proofErr w:type="gramEnd"/>
      <w:r w:rsidRPr="00502BF0">
        <w:rPr>
          <w:rStyle w:val="CodeInline"/>
        </w:rPr>
        <w:t>)</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w:t>
      </w:r>
      <w:proofErr w:type="spellStart"/>
      <w:proofErr w:type="gramStart"/>
      <w:r w:rsidRPr="00502BF0">
        <w:rPr>
          <w:rStyle w:val="CodeInline"/>
        </w:rPr>
        <w:t>refPosUpdate</w:t>
      </w:r>
      <w:proofErr w:type="spellEnd"/>
      <w:r w:rsidRPr="00502BF0">
        <w:rPr>
          <w:rStyle w:val="CodeInline"/>
        </w:rPr>
        <w:t>(</w:t>
      </w:r>
      <w:proofErr w:type="gramEnd"/>
      <w:r w:rsidRPr="00502BF0">
        <w:rPr>
          <w:rStyle w:val="CodeInline"/>
        </w:rPr>
        <w:t>)</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proofErr w:type="spellStart"/>
      <w:r w:rsidRPr="00707C3A">
        <w:rPr>
          <w:rStyle w:val="CodeInline"/>
        </w:rPr>
        <w:t>deltaT</w:t>
      </w:r>
      <w:proofErr w:type="spellEnd"/>
      <w:r>
        <w:t xml:space="preserve"> variable records the </w:t>
      </w:r>
      <w:r w:rsidR="002A14F5">
        <w:t>movement of the camera</w:t>
      </w:r>
      <w:r>
        <w:t xml:space="preserve"> and </w:t>
      </w:r>
      <w:proofErr w:type="spellStart"/>
      <w:proofErr w:type="gramStart"/>
      <w:r w:rsidRPr="00707C3A">
        <w:rPr>
          <w:rStyle w:val="CodeInline"/>
        </w:rPr>
        <w:t>setWCTranslationBy</w:t>
      </w:r>
      <w:proofErr w:type="spellEnd"/>
      <w:r w:rsidRPr="00707C3A">
        <w:rPr>
          <w:rStyle w:val="CodeInline"/>
        </w:rPr>
        <w:t>(</w:t>
      </w:r>
      <w:proofErr w:type="gramEnd"/>
      <w:r w:rsidRPr="00707C3A">
        <w:rPr>
          <w:rStyle w:val="CodeInline"/>
        </w:rPr>
        <w:t>)</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proofErr w:type="spellStart"/>
      <w:r w:rsidR="00063D0E" w:rsidRPr="00AB4FA6">
        <w:rPr>
          <w:rStyle w:val="CodeInline"/>
        </w:rPr>
        <w:t>mParallaxScale</w:t>
      </w:r>
      <w:proofErr w:type="spellEnd"/>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proofErr w:type="spellStart"/>
      <w:r w:rsidRPr="00B52FE7">
        <w:rPr>
          <w:rStyle w:val="CodeInline"/>
        </w:rPr>
        <w:t>mParallaxScale</w:t>
      </w:r>
      <w:proofErr w:type="spellEnd"/>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proofErr w:type="spellStart"/>
      <w:r w:rsidRPr="00B52FE7">
        <w:rPr>
          <w:rStyle w:val="CodeInline"/>
        </w:rPr>
        <w:t>mParallaxScale</w:t>
      </w:r>
      <w:proofErr w:type="spellEnd"/>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proofErr w:type="spellStart"/>
      <w:r w:rsidR="00817BFF" w:rsidRPr="00B52FE7">
        <w:rPr>
          <w:rStyle w:val="CodeInline"/>
        </w:rPr>
        <w:t>mParallaxScale</w:t>
      </w:r>
      <w:proofErr w:type="spellEnd"/>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lastRenderedPageBreak/>
        <w:t xml:space="preserve">Testing </w:t>
      </w:r>
      <w:proofErr w:type="spellStart"/>
      <w:r>
        <w:t>ParallaxGameObject</w:t>
      </w:r>
      <w:proofErr w:type="spellEnd"/>
      <w:r>
        <w:t xml:space="preserve"> in </w:t>
      </w:r>
      <w:proofErr w:type="spellStart"/>
      <w:r>
        <w:t>MyGame</w:t>
      </w:r>
      <w:proofErr w:type="spellEnd"/>
      <w:r>
        <w:fldChar w:fldCharType="begin"/>
      </w:r>
      <w:r>
        <w:instrText xml:space="preserve"> XE "</w:instrText>
      </w:r>
      <w:r w:rsidRPr="00E43537">
        <w:instrText>Background:ParallaxGameObject in MyGame</w:instrText>
      </w:r>
      <w:r>
        <w:instrText xml:space="preserve">" </w:instrText>
      </w:r>
      <w:r>
        <w:fldChar w:fldCharType="end"/>
      </w:r>
    </w:p>
    <w:p w14:paraId="1A1550C0" w14:textId="6C955082" w:rsidR="00C01B1C" w:rsidRDefault="00C01B1C" w:rsidP="00C01B1C">
      <w:pPr>
        <w:pStyle w:val="BodyTextFirst"/>
      </w:pPr>
      <w:r>
        <w:t xml:space="preserve">The testing of </w:t>
      </w:r>
      <w:proofErr w:type="spellStart"/>
      <w:r w:rsidRPr="003F6AFD">
        <w:rPr>
          <w:rStyle w:val="CodeInline"/>
        </w:rPr>
        <w:t>ParallaxGameObject</w:t>
      </w:r>
      <w:proofErr w:type="spellEnd"/>
      <w:r>
        <w:t xml:space="preserve"> involves testing for the correctness of parallax scrolling </w:t>
      </w:r>
      <w:del w:id="56" w:author="Kelvin Sung" w:date="2021-09-07T14:06:00Z">
        <w:r w:rsidDel="0029305F">
          <w:delText xml:space="preserve">with </w:delText>
        </w:r>
      </w:del>
      <w:ins w:id="57" w:author="Kelvin Sung" w:date="2021-09-07T14:06:00Z">
        <w:r w:rsidR="0029305F">
          <w:t xml:space="preserve">when </w:t>
        </w:r>
      </w:ins>
      <w:r>
        <w:t xml:space="preserve">the </w:t>
      </w:r>
      <w:del w:id="58" w:author="Kelvin Sung" w:date="2021-09-07T14:06:00Z">
        <w:r w:rsidDel="0029305F">
          <w:delText xml:space="preserve">stationary </w:delText>
        </w:r>
      </w:del>
      <w:r>
        <w:t>camera</w:t>
      </w:r>
      <w:ins w:id="59" w:author="Kelvin Sung" w:date="2021-09-07T14:06:00Z">
        <w:r w:rsidR="0029305F">
          <w:t xml:space="preserve"> is </w:t>
        </w:r>
      </w:ins>
      <w:ins w:id="60" w:author="Kelvin Sung" w:date="2021-09-07T14:07:00Z">
        <w:r w:rsidR="0029305F">
          <w:t>in motion</w:t>
        </w:r>
        <w:r w:rsidR="0047155D">
          <w:t xml:space="preserve"> with </w:t>
        </w:r>
      </w:ins>
      <w:del w:id="61" w:author="Kelvin Sung" w:date="2021-09-07T14:07:00Z">
        <w:r w:rsidDel="0047155D">
          <w:delText xml:space="preserve">, testing for the motion camera with an </w:delText>
        </w:r>
      </w:del>
      <w:r>
        <w:t>object</w:t>
      </w:r>
      <w:ins w:id="62" w:author="Kelvin Sung" w:date="2021-09-07T14:07:00Z">
        <w:r w:rsidR="0047155D">
          <w:t>s</w:t>
        </w:r>
      </w:ins>
      <w:r>
        <w:t xml:space="preserve"> in front of and behind the default distance, and observing the </w:t>
      </w:r>
      <w:proofErr w:type="spellStart"/>
      <w:r w:rsidRPr="003F6AFD">
        <w:rPr>
          <w:rStyle w:val="CodeInline"/>
        </w:rPr>
        <w:t>ParallaxGameObject</w:t>
      </w:r>
      <w:proofErr w:type="spellEnd"/>
      <w:r>
        <w:t xml:space="preserve"> from a</w:t>
      </w:r>
      <w:ins w:id="63" w:author="Kelvin Sung" w:date="2021-09-07T14:07:00Z">
        <w:r w:rsidR="0047155D">
          <w:t xml:space="preserve"> sta</w:t>
        </w:r>
      </w:ins>
      <w:ins w:id="64" w:author="Kelvin Sung" w:date="2021-09-07T14:08:00Z">
        <w:r w:rsidR="0047155D">
          <w:t xml:space="preserve">tionary </w:t>
        </w:r>
      </w:ins>
      <w:del w:id="65" w:author="Kelvin Sung" w:date="2021-09-07T14:07:00Z">
        <w:r w:rsidDel="0047155D">
          <w:delText>n alternat</w:delText>
        </w:r>
        <w:r w:rsidR="00A42908" w:rsidDel="0047155D">
          <w:delText>e</w:delText>
        </w:r>
        <w:r w:rsidDel="0047155D">
          <w:delText xml:space="preserve"> </w:delText>
        </w:r>
      </w:del>
      <w:r>
        <w:t>camera. The</w:t>
      </w:r>
      <w:r w:rsidR="00B71E3D" w:rsidRPr="00B71E3D">
        <w:t xml:space="preserve"> </w:t>
      </w:r>
      <w:r w:rsidR="00B71E3D">
        <w:t>source code of the</w:t>
      </w:r>
      <w:r>
        <w:t xml:space="preserve"> </w:t>
      </w:r>
      <w:proofErr w:type="spellStart"/>
      <w:r w:rsidRPr="00E573B0">
        <w:rPr>
          <w:rStyle w:val="CodeInline"/>
        </w:rPr>
        <w:t>MyGame</w:t>
      </w:r>
      <w:proofErr w:type="spellEnd"/>
      <w:r w:rsidR="00B71E3D">
        <w:t xml:space="preserve"> </w:t>
      </w:r>
      <w:r>
        <w:t xml:space="preserve">level is largely similar to that from the previous project, and the details are not listed. The relevant part of the </w:t>
      </w:r>
      <w:proofErr w:type="spellStart"/>
      <w:proofErr w:type="gramStart"/>
      <w:r w:rsidRPr="008363A0">
        <w:rPr>
          <w:rStyle w:val="CodeInline"/>
        </w:rPr>
        <w:t>init</w:t>
      </w:r>
      <w:proofErr w:type="spellEnd"/>
      <w:r w:rsidRPr="008363A0">
        <w:rPr>
          <w:rStyle w:val="CodeInline"/>
        </w:rPr>
        <w:t>(</w:t>
      </w:r>
      <w:proofErr w:type="gramEnd"/>
      <w:r w:rsidRPr="008363A0">
        <w:rPr>
          <w:rStyle w:val="CodeInline"/>
        </w:rPr>
        <w:t>)</w:t>
      </w:r>
      <w:r>
        <w:t xml:space="preserve"> function is listed for the purpose of demonstrating how to create the </w:t>
      </w:r>
      <w:proofErr w:type="spellStart"/>
      <w:r w:rsidRPr="00B457A6">
        <w:rPr>
          <w:rStyle w:val="CodeInline"/>
        </w:rPr>
        <w:t>ParallaxGameObject</w:t>
      </w:r>
      <w:proofErr w:type="spellEnd"/>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lastRenderedPageBreak/>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 </w:t>
      </w:r>
      <w:r w:rsidR="002D65B4">
        <w:t>i</w:t>
      </w:r>
      <w:r w:rsidRPr="00D76FE4">
        <w:t xml:space="preserve">dentical to previous </w:t>
      </w:r>
      <w:r w:rsidR="00C17714">
        <w:t>code</w:t>
      </w:r>
      <w:r w:rsidR="00C17714" w:rsidRPr="00D76FE4">
        <w:t xml:space="preserve"> </w:t>
      </w:r>
      <w:r w:rsidRPr="00D76FE4">
        <w:t>…</w:t>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32397323" w:rsidR="00C01B1C" w:rsidRDefault="00C01B1C" w:rsidP="00C01B1C">
      <w:pPr>
        <w:pStyle w:val="BodyTextCont"/>
        <w:rPr>
          <w:ins w:id="66" w:author="Kelvin Sung" w:date="2021-09-07T13:23:00Z"/>
        </w:rPr>
      </w:pPr>
      <w:r>
        <w:t xml:space="preserve">The </w:t>
      </w:r>
      <w:proofErr w:type="spellStart"/>
      <w:r w:rsidRPr="003C3861">
        <w:rPr>
          <w:rStyle w:val="CodeInline"/>
        </w:rPr>
        <w:t>mBg</w:t>
      </w:r>
      <w:proofErr w:type="spellEnd"/>
      <w:r>
        <w:t xml:space="preserve"> object is created as a </w:t>
      </w:r>
      <w:proofErr w:type="spellStart"/>
      <w:r w:rsidRPr="003C3861">
        <w:rPr>
          <w:rStyle w:val="CodeInline"/>
        </w:rPr>
        <w:t>ParallaxGameObject</w:t>
      </w:r>
      <w:proofErr w:type="spellEnd"/>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proofErr w:type="spellStart"/>
      <w:r w:rsidRPr="00524501">
        <w:rPr>
          <w:rStyle w:val="CodeInline"/>
        </w:rPr>
        <w:t>mFront</w:t>
      </w:r>
      <w:proofErr w:type="spellEnd"/>
      <w:r>
        <w:t xml:space="preserve"> with a </w:t>
      </w:r>
      <w:r w:rsidRPr="00524501">
        <w:rPr>
          <w:rStyle w:val="CodeInline"/>
        </w:rPr>
        <w:t>scale</w:t>
      </w:r>
      <w:r>
        <w:t xml:space="preserve"> of 0.9. Recall that </w:t>
      </w:r>
      <w:r w:rsidRPr="00524501">
        <w:rPr>
          <w:rStyle w:val="CodeInline"/>
        </w:rPr>
        <w:t>scale</w:t>
      </w:r>
      <w:r>
        <w:t xml:space="preserve"> is the second parameter of the </w:t>
      </w:r>
      <w:proofErr w:type="spellStart"/>
      <w:r w:rsidRPr="003C3861">
        <w:rPr>
          <w:rStyle w:val="CodeInline"/>
        </w:rPr>
        <w:t>ParallaxGameObject</w:t>
      </w:r>
      <w:proofErr w:type="spellEnd"/>
      <w:r>
        <w:t xml:space="preserve"> constructor</w:t>
      </w:r>
      <w:r w:rsidR="00C17714">
        <w:t>.</w:t>
      </w:r>
      <w:r>
        <w:t xml:space="preserve"> </w:t>
      </w:r>
      <w:r w:rsidR="00C17714">
        <w:t xml:space="preserve">This parameter </w:t>
      </w:r>
      <w:r>
        <w:t xml:space="preserve">signifies the object distance from the camera, with values greater than 1 being farther from </w:t>
      </w:r>
      <w:del w:id="67" w:author="Kelvin Sung" w:date="2021-09-07T14:09:00Z">
        <w:r w:rsidDel="00570B89">
          <w:delText xml:space="preserve">the default distance </w:delText>
        </w:r>
      </w:del>
      <w:r>
        <w:t xml:space="preserve">and less than 1 being closer </w:t>
      </w:r>
      <w:del w:id="68" w:author="Kelvin Sung" w:date="2021-09-07T14:10:00Z">
        <w:r w:rsidDel="00570B89">
          <w:delText xml:space="preserve">than </w:delText>
        </w:r>
      </w:del>
      <w:ins w:id="69" w:author="Kelvin Sung" w:date="2021-09-07T14:10:00Z">
        <w:r w:rsidR="00570B89">
          <w:t xml:space="preserve">to </w:t>
        </w:r>
      </w:ins>
      <w:r>
        <w:t xml:space="preserve">the default distance. In this case, </w:t>
      </w:r>
      <w:proofErr w:type="spellStart"/>
      <w:r w:rsidRPr="000B35A6">
        <w:rPr>
          <w:rStyle w:val="CodeInline"/>
        </w:rPr>
        <w:t>mBg</w:t>
      </w:r>
      <w:proofErr w:type="spellEnd"/>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proofErr w:type="spellStart"/>
      <w:r w:rsidRPr="004A5B66">
        <w:rPr>
          <w:rStyle w:val="CodeInline"/>
        </w:rPr>
        <w:t>mFront</w:t>
      </w:r>
      <w:proofErr w:type="spellEnd"/>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19789F44" w14:textId="4A5BCBC6" w:rsidR="00A34FEC" w:rsidRDefault="00A34FEC" w:rsidP="00A34FEC">
      <w:pPr>
        <w:pStyle w:val="Heading3"/>
        <w:pPrChange w:id="70" w:author="Kelvin Sung" w:date="2021-09-07T13:24:00Z">
          <w:pPr>
            <w:pStyle w:val="BodyTextCont"/>
          </w:pPr>
        </w:pPrChange>
      </w:pPr>
      <w:ins w:id="71" w:author="Kelvin Sung" w:date="2021-09-07T13:23:00Z">
        <w:r>
          <w:t>Ob</w:t>
        </w:r>
      </w:ins>
      <w:ins w:id="72" w:author="Kelvin Sung" w:date="2021-09-07T13:24:00Z">
        <w:r>
          <w:t>s</w:t>
        </w:r>
      </w:ins>
      <w:ins w:id="73" w:author="Kelvin Sung" w:date="2021-09-07T13:23:00Z">
        <w:r>
          <w:t>ervation</w:t>
        </w:r>
      </w:ins>
    </w:p>
    <w:p w14:paraId="3995DAD8" w14:textId="758FAAD8" w:rsidR="00C01B1C" w:rsidRDefault="00C01B1C" w:rsidP="00A34FEC">
      <w:pPr>
        <w:pStyle w:val="BodyTextFirst"/>
        <w:pPrChange w:id="74" w:author="Kelvin Sung" w:date="2021-09-07T13:24:00Z">
          <w:pPr>
            <w:pStyle w:val="BodyTextCont"/>
          </w:pPr>
        </w:pPrChange>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proofErr w:type="spellStart"/>
      <w:r w:rsidRPr="00002AF0">
        <w:rPr>
          <w:rStyle w:val="CodeInline"/>
        </w:rPr>
        <w:t>mBg</w:t>
      </w:r>
      <w:proofErr w:type="spellEnd"/>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59D9A2F9"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w:t>
      </w:r>
      <w:r>
        <w:lastRenderedPageBreak/>
        <w:t xml:space="preserve">Now, if you move the </w:t>
      </w:r>
      <w:r w:rsidRPr="00497879">
        <w:rPr>
          <w:rStyle w:val="CodeInline"/>
        </w:rPr>
        <w:t>Hero</w:t>
      </w:r>
      <w:r>
        <w:t xml:space="preserve"> object to pan the main camera, note the foreground and 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xml:space="preserve">, it is important to ensure this side effect does not </w:t>
      </w:r>
      <w:ins w:id="75" w:author="Kelvin Sung" w:date="2021-09-07T14:13:00Z">
        <w:r w:rsidR="00570B89">
          <w:t xml:space="preserve">confuse the </w:t>
        </w:r>
      </w:ins>
      <w:del w:id="76" w:author="Kelvin Sung" w:date="2021-09-07T14:13:00Z">
        <w:r w:rsidDel="00570B89">
          <w:delText xml:space="preserve">cause </w:delText>
        </w:r>
      </w:del>
      <w:r>
        <w:t>player</w:t>
      </w:r>
      <w:del w:id="77" w:author="Kelvin Sung" w:date="2021-09-07T14:13:00Z">
        <w:r w:rsidDel="00570B89">
          <w:delText xml:space="preserve"> confusion</w:delText>
        </w:r>
      </w:del>
      <w:r>
        <w:t>.</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144784BA" w14:textId="77777777" w:rsidR="00B15626" w:rsidRPr="00C01B1C" w:rsidRDefault="00B15626" w:rsidP="00B15626">
      <w:pPr>
        <w:pStyle w:val="Bullet"/>
        <w:rPr>
          <w:ins w:id="78" w:author="Kelvin Sung" w:date="2021-09-07T14:20:00Z"/>
        </w:rPr>
      </w:pPr>
      <w:ins w:id="79" w:author="Kelvin Sung" w:date="2021-09-07T14:20:00Z">
        <w:r w:rsidRPr="00C01B1C">
          <w:rPr>
            <w:rStyle w:val="Strong"/>
            <w:b w:val="0"/>
            <w:bCs w:val="0"/>
          </w:rPr>
          <w:t>P key:</w:t>
        </w:r>
        <w:r w:rsidRPr="00C01B1C">
          <w:t xml:space="preserve"> Toggles the drawing of </w:t>
        </w:r>
        <w:r>
          <w:t xml:space="preserve">a second camera that is not in motion </w:t>
        </w:r>
        <w:r w:rsidRPr="00C01B1C">
          <w:t xml:space="preserve">to </w:t>
        </w:r>
        <w:r>
          <w:t>highlight background object movements in simulating parallax scrolling</w:t>
        </w:r>
      </w:ins>
    </w:p>
    <w:p w14:paraId="268E97FB" w14:textId="2AE0FC9B" w:rsidR="00C01B1C" w:rsidRPr="002D65B4" w:rsidDel="00B15626" w:rsidRDefault="00C01B1C" w:rsidP="002D65B4">
      <w:pPr>
        <w:pStyle w:val="Bullet"/>
        <w:rPr>
          <w:del w:id="80" w:author="Kelvin Sung" w:date="2021-09-07T14:20:00Z"/>
        </w:rPr>
      </w:pPr>
      <w:del w:id="81" w:author="Kelvin Sung" w:date="2021-09-07T14:20:00Z">
        <w:r w:rsidRPr="002D65B4" w:rsidDel="00B15626">
          <w:rPr>
            <w:rStyle w:val="Strong"/>
            <w:b w:val="0"/>
            <w:bCs w:val="0"/>
          </w:rPr>
          <w:delText>P key</w:delText>
        </w:r>
        <w:r w:rsidRPr="002D65B4" w:rsidDel="00B15626">
          <w:rPr>
            <w:rStyle w:val="Strong"/>
            <w:b w:val="0"/>
            <w:bCs w:val="0"/>
          </w:rPr>
          <w:fldChar w:fldCharType="begin"/>
        </w:r>
        <w:r w:rsidRPr="002D65B4" w:rsidDel="00B15626">
          <w:delInstrText xml:space="preserve"> XE "</w:delInstrText>
        </w:r>
        <w:r w:rsidRPr="002D65B4" w:rsidDel="00B15626">
          <w:rPr>
            <w:rStyle w:val="Strong"/>
            <w:b w:val="0"/>
            <w:bCs w:val="0"/>
          </w:rPr>
          <w:delInstrText>P key</w:delInstrText>
        </w:r>
        <w:r w:rsidRPr="002D65B4" w:rsidDel="00B15626">
          <w:delInstrText xml:space="preserve">" </w:delInstrText>
        </w:r>
        <w:r w:rsidRPr="002D65B4" w:rsidDel="00B15626">
          <w:rPr>
            <w:rStyle w:val="Strong"/>
            <w:b w:val="0"/>
            <w:bCs w:val="0"/>
          </w:rPr>
          <w:fldChar w:fldCharType="end"/>
        </w:r>
        <w:r w:rsidRPr="002D65B4" w:rsidDel="00B15626">
          <w:rPr>
            <w:rStyle w:val="Strong"/>
            <w:b w:val="0"/>
            <w:bCs w:val="0"/>
          </w:rPr>
          <w:delText>:</w:delText>
        </w:r>
        <w:r w:rsidRPr="002D65B4" w:rsidDel="00B15626">
          <w:delText xml:space="preserve"> Toggles the drawing of parallax camera to provide a zoomed view of object parallax</w:delText>
        </w:r>
      </w:del>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proofErr w:type="spellStart"/>
      <w:r w:rsidRPr="00FD7A9E">
        <w:rPr>
          <w:rStyle w:val="CodeInline"/>
        </w:rPr>
        <w:t>src</w:t>
      </w:r>
      <w:proofErr w:type="spellEnd"/>
      <w:r w:rsidRPr="00FD7A9E">
        <w:rPr>
          <w:rStyle w:val="CodeInline"/>
        </w:rPr>
        <w:t>/</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lastRenderedPageBreak/>
        <w:t>const eBackground = 0;</w:t>
      </w:r>
    </w:p>
    <w:p w14:paraId="14DE71E5" w14:textId="77777777" w:rsidR="00991950" w:rsidRDefault="00991950" w:rsidP="00991950">
      <w:pPr>
        <w:pStyle w:val="Code"/>
      </w:pPr>
      <w:r>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proofErr w:type="spellStart"/>
      <w:r w:rsidRPr="00092362">
        <w:rPr>
          <w:rStyle w:val="CodeInline"/>
        </w:rPr>
        <w:t>mAllLayers</w:t>
      </w:r>
      <w:proofErr w:type="spellEnd"/>
      <w:r>
        <w:t xml:space="preserve"> variable is an array of </w:t>
      </w:r>
      <w:proofErr w:type="spellStart"/>
      <w:r w:rsidRPr="004F5AED">
        <w:rPr>
          <w:rStyle w:val="CodeInline"/>
        </w:rPr>
        <w:t>GameObjectSet</w:t>
      </w:r>
      <w:proofErr w:type="spellEnd"/>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proofErr w:type="spellStart"/>
      <w:proofErr w:type="gramStart"/>
      <w:r w:rsidRPr="002D65B4">
        <w:rPr>
          <w:rStyle w:val="CodeInline"/>
        </w:rPr>
        <w:t>init</w:t>
      </w:r>
      <w:proofErr w:type="spellEnd"/>
      <w:r w:rsidRPr="002D65B4">
        <w:rPr>
          <w:rStyle w:val="CodeInline"/>
        </w:rPr>
        <w:t>(</w:t>
      </w:r>
      <w:proofErr w:type="gramEnd"/>
      <w:r w:rsidRPr="002D65B4">
        <w:rPr>
          <w:rStyle w:val="CodeInline"/>
        </w:rPr>
        <w:t>)</w:t>
      </w:r>
      <w:r>
        <w:t xml:space="preserve"> function to create the array of </w:t>
      </w:r>
      <w:proofErr w:type="spellStart"/>
      <w:r w:rsidRPr="00BB37E5">
        <w:rPr>
          <w:rStyle w:val="CodeInline"/>
        </w:rPr>
        <w:t>GameObjectSet</w:t>
      </w:r>
      <w:proofErr w:type="spellEnd"/>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proofErr w:type="spellStart"/>
      <w:proofErr w:type="gramStart"/>
      <w:r w:rsidRPr="009634CF">
        <w:rPr>
          <w:rStyle w:val="CodeInline"/>
        </w:rPr>
        <w:t>clean</w:t>
      </w:r>
      <w:r>
        <w:rPr>
          <w:rStyle w:val="CodeInline"/>
        </w:rPr>
        <w:t>U</w:t>
      </w:r>
      <w:r w:rsidRPr="009634CF">
        <w:rPr>
          <w:rStyle w:val="CodeInline"/>
        </w:rPr>
        <w:t>p</w:t>
      </w:r>
      <w:proofErr w:type="spellEnd"/>
      <w:r w:rsidRPr="009634CF">
        <w:rPr>
          <w:rStyle w:val="CodeInline"/>
        </w:rPr>
        <w:t>(</w:t>
      </w:r>
      <w:proofErr w:type="gramEnd"/>
      <w:r w:rsidRPr="009634CF">
        <w:rPr>
          <w:rStyle w:val="CodeInline"/>
        </w:rPr>
        <w:t>)</w:t>
      </w:r>
      <w:r>
        <w:t xml:space="preserve"> function to reset the </w:t>
      </w:r>
      <w:proofErr w:type="spellStart"/>
      <w:r w:rsidRPr="00CA274B">
        <w:rPr>
          <w:rStyle w:val="CodeInline"/>
        </w:rPr>
        <w:t>mAllLayer</w:t>
      </w:r>
      <w:proofErr w:type="spellEnd"/>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proofErr w:type="spellStart"/>
      <w:proofErr w:type="gramStart"/>
      <w:r w:rsidR="003E7FAD" w:rsidRPr="00DE0BC9">
        <w:rPr>
          <w:rStyle w:val="CodeInline"/>
        </w:rPr>
        <w:t>addAsShadowCaster</w:t>
      </w:r>
      <w:proofErr w:type="spellEnd"/>
      <w:r w:rsidR="003E7FAD" w:rsidRPr="00DE0BC9">
        <w:rPr>
          <w:rStyle w:val="CodeInline"/>
        </w:rPr>
        <w:t>(</w:t>
      </w:r>
      <w:proofErr w:type="gramEnd"/>
      <w:r w:rsidR="003E7FAD" w:rsidRPr="00DE0BC9">
        <w:rPr>
          <w:rStyle w:val="CodeInline"/>
        </w:rPr>
        <w:t>)</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proofErr w:type="spellStart"/>
      <w:r w:rsidR="003E7FAD" w:rsidRPr="00DE0BC9">
        <w:rPr>
          <w:rStyle w:val="CodeInline"/>
        </w:rPr>
        <w:t>eShadowReceiver</w:t>
      </w:r>
      <w:proofErr w:type="spellEnd"/>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lastRenderedPageBreak/>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lastRenderedPageBreak/>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 xml:space="preserve">Enhance the </w:t>
      </w:r>
      <w:proofErr w:type="spellStart"/>
      <w:r>
        <w:t>GameObjectSet</w:t>
      </w:r>
      <w:proofErr w:type="spellEnd"/>
      <w:r>
        <w:t xml:space="preserve"> Functionality</w:t>
      </w:r>
    </w:p>
    <w:p w14:paraId="3B4EE71A" w14:textId="245ABE66" w:rsidR="00C01B1C" w:rsidRDefault="00C01B1C" w:rsidP="00C01B1C">
      <w:pPr>
        <w:pStyle w:val="BodyTextFirst"/>
      </w:pPr>
      <w:r>
        <w:t xml:space="preserve">Add the following function to support moving </w:t>
      </w:r>
      <w:ins w:id="82" w:author="Kelvin Sung" w:date="2021-09-07T14:24:00Z">
        <w:r w:rsidR="001D2E32">
          <w:t xml:space="preserve">an </w:t>
        </w:r>
      </w:ins>
      <w:r>
        <w:t>object</w:t>
      </w:r>
      <w:del w:id="83" w:author="Kelvin Sung" w:date="2021-09-07T14:24:00Z">
        <w:r w:rsidDel="001D2E32">
          <w:delText>s</w:delText>
        </w:r>
      </w:del>
      <w:r>
        <w:t xml:space="preserve">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proofErr w:type="spellStart"/>
      <w:proofErr w:type="gramStart"/>
      <w:r w:rsidRPr="00AB4FA6">
        <w:rPr>
          <w:rStyle w:val="CodeInline"/>
        </w:rPr>
        <w:t>init</w:t>
      </w:r>
      <w:proofErr w:type="spellEnd"/>
      <w:r w:rsidRPr="00AB4FA6">
        <w:rPr>
          <w:rStyle w:val="CodeInline"/>
        </w:rPr>
        <w:t>(</w:t>
      </w:r>
      <w:proofErr w:type="gramEnd"/>
      <w:r w:rsidRPr="00AB4FA6">
        <w:rPr>
          <w:rStyle w:val="CodeInline"/>
        </w:rPr>
        <w:t>)</w:t>
      </w:r>
      <w:r>
        <w:t xml:space="preserve"> and </w:t>
      </w:r>
      <w:proofErr w:type="spellStart"/>
      <w:r w:rsidRPr="00F6340D">
        <w:rPr>
          <w:rStyle w:val="CodeInline"/>
        </w:rPr>
        <w:t>clearnUp</w:t>
      </w:r>
      <w:proofErr w:type="spellEnd"/>
      <w:r w:rsidRPr="00F6340D">
        <w:rPr>
          <w:rStyle w:val="CodeInline"/>
        </w:rPr>
        <w:t>()</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24B31200" w:rsidR="00C01B1C" w:rsidRDefault="00C01B1C" w:rsidP="00C01B1C">
      <w:pPr>
        <w:pStyle w:val="Heading4"/>
      </w:pPr>
      <w:r>
        <w:lastRenderedPageBreak/>
        <w:t>Define the Update Function for Layer Membership</w:t>
      </w:r>
      <w:bookmarkStart w:id="84" w:name="_GoBack"/>
      <w:bookmarkEnd w:id="84"/>
      <w:del w:id="85" w:author="Kelvin Sung" w:date="2021-09-07T14:27:00Z">
        <w:r w:rsidDel="000854DE">
          <w:delText xml:space="preserve"> Objects</w:delText>
        </w:r>
      </w:del>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proofErr w:type="spellStart"/>
      <w:r w:rsidRPr="006A62BC">
        <w:rPr>
          <w:rStyle w:val="CodeInline"/>
        </w:rPr>
        <w:t>ShadowReceiver</w:t>
      </w:r>
      <w:proofErr w:type="spellEnd"/>
      <w:r>
        <w:t xml:space="preserve">. </w:t>
      </w:r>
    </w:p>
    <w:p w14:paraId="0ADED683" w14:textId="04CC88A0" w:rsidR="00C01B1C" w:rsidRDefault="00C01B1C" w:rsidP="00C01B1C">
      <w:pPr>
        <w:pStyle w:val="Heading3"/>
      </w:pPr>
      <w:r>
        <w:t xml:space="preserve">Modify </w:t>
      </w:r>
      <w:proofErr w:type="spellStart"/>
      <w:r>
        <w:t>MyGame</w:t>
      </w:r>
      <w:proofErr w:type="spellEnd"/>
      <w:r>
        <w:t xml:space="preserv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proofErr w:type="spellStart"/>
      <w:r w:rsidRPr="00941087">
        <w:rPr>
          <w:rStyle w:val="CodeInline"/>
        </w:rPr>
        <w:t>MyGame</w:t>
      </w:r>
      <w:proofErr w:type="spellEnd"/>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proofErr w:type="gramStart"/>
      <w:r w:rsidRPr="001F79C6">
        <w:rPr>
          <w:rStyle w:val="CodeInline"/>
        </w:rPr>
        <w:t>unload(</w:t>
      </w:r>
      <w:proofErr w:type="gramEnd"/>
      <w:r w:rsidRPr="001F79C6">
        <w:rPr>
          <w:rStyle w:val="CodeInline"/>
        </w:rPr>
        <w:t>)</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proofErr w:type="spellStart"/>
      <w:proofErr w:type="gramStart"/>
      <w:r w:rsidRPr="001F79C6">
        <w:rPr>
          <w:rStyle w:val="CodeInline"/>
        </w:rPr>
        <w:t>init</w:t>
      </w:r>
      <w:proofErr w:type="spellEnd"/>
      <w:r w:rsidRPr="001F79C6">
        <w:rPr>
          <w:rStyle w:val="CodeInline"/>
        </w:rPr>
        <w:t>(</w:t>
      </w:r>
      <w:proofErr w:type="gramEnd"/>
      <w:r w:rsidRPr="001F79C6">
        <w:rPr>
          <w:rStyle w:val="CodeInline"/>
        </w:rPr>
        <w: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lastRenderedPageBreak/>
        <w:t>}</w:t>
      </w:r>
    </w:p>
    <w:p w14:paraId="2D1FD1A1" w14:textId="2D69588D" w:rsidR="00C01B1C" w:rsidRPr="00661D61" w:rsidRDefault="00C01B1C" w:rsidP="00C01B1C">
      <w:pPr>
        <w:pStyle w:val="NumList"/>
      </w:pPr>
      <w:r w:rsidRPr="00C01B1C">
        <w:t>Modify</w:t>
      </w:r>
      <w:r>
        <w:t xml:space="preserve"> the </w:t>
      </w:r>
      <w:proofErr w:type="gramStart"/>
      <w:r w:rsidRPr="00862D9A">
        <w:rPr>
          <w:rStyle w:val="CodeInline"/>
        </w:rPr>
        <w:t>draw(</w:t>
      </w:r>
      <w:proofErr w:type="gramEnd"/>
      <w:r w:rsidRPr="00862D9A">
        <w:rPr>
          <w:rStyle w:val="CodeInline"/>
        </w:rPr>
        <w:t>)</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proofErr w:type="gramStart"/>
      <w:r w:rsidRPr="00554BEC">
        <w:rPr>
          <w:rStyle w:val="CodeInline"/>
        </w:rPr>
        <w:t>update(</w:t>
      </w:r>
      <w:proofErr w:type="gramEnd"/>
      <w:r w:rsidRPr="00554BEC">
        <w:rPr>
          <w:rStyle w:val="CodeInline"/>
        </w:rPr>
        <w:t>)</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4DC8CFE1" w14:textId="77777777" w:rsidR="00E835CE" w:rsidRDefault="00E835CE" w:rsidP="00E835CE">
      <w:pPr>
        <w:pStyle w:val="Heading3"/>
        <w:rPr>
          <w:ins w:id="86" w:author="Kelvin Sung" w:date="2021-09-07T13:24:00Z"/>
        </w:rPr>
      </w:pPr>
      <w:ins w:id="87" w:author="Kelvin Sung" w:date="2021-09-07T13:24:00Z">
        <w:r>
          <w:t>Observation</w:t>
        </w:r>
      </w:ins>
    </w:p>
    <w:p w14:paraId="2377DC86" w14:textId="515260BA" w:rsidR="00C01B1C" w:rsidRPr="00661D61" w:rsidRDefault="00C01B1C" w:rsidP="00E835CE">
      <w:pPr>
        <w:pStyle w:val="BodyTextFirst"/>
        <w:pPrChange w:id="88" w:author="Kelvin Sung" w:date="2021-09-07T13:24:00Z">
          <w:pPr>
            <w:pStyle w:val="BodyTextCont"/>
          </w:pPr>
        </w:pPrChange>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proofErr w:type="spellStart"/>
      <w:proofErr w:type="gramStart"/>
      <w:r w:rsidRPr="005C043E">
        <w:rPr>
          <w:rStyle w:val="CodeInline"/>
        </w:rPr>
        <w:t>init</w:t>
      </w:r>
      <w:proofErr w:type="spellEnd"/>
      <w:r w:rsidRPr="005C043E">
        <w:rPr>
          <w:rStyle w:val="CodeInline"/>
        </w:rPr>
        <w:t>(</w:t>
      </w:r>
      <w:proofErr w:type="gramEnd"/>
      <w:r w:rsidRPr="005C043E">
        <w:rPr>
          <w:rStyle w:val="CodeInline"/>
        </w:rPr>
        <w: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proofErr w:type="gramStart"/>
      <w:r w:rsidRPr="00CF12A4">
        <w:rPr>
          <w:rStyle w:val="CodeInline"/>
        </w:rPr>
        <w:t>update(</w:t>
      </w:r>
      <w:proofErr w:type="gramEnd"/>
      <w:r w:rsidRPr="00CF12A4">
        <w:rPr>
          <w:rStyle w:val="CodeInline"/>
        </w:rPr>
        <w:t>)</w:t>
      </w:r>
      <w:r>
        <w:t xml:space="preserve"> function is of special importance. Instead of being crowded with mundane game object </w:t>
      </w:r>
      <w:proofErr w:type="gramStart"/>
      <w:r w:rsidRPr="00742756">
        <w:rPr>
          <w:rStyle w:val="CodeInline"/>
        </w:rPr>
        <w:t>update(</w:t>
      </w:r>
      <w:proofErr w:type="gramEnd"/>
      <w:r w:rsidRPr="00742756">
        <w:rPr>
          <w:rStyle w:val="CodeInline"/>
        </w:rPr>
        <w:t>)</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proofErr w:type="spellStart"/>
      <w:r w:rsidRPr="00E818E9">
        <w:rPr>
          <w:rStyle w:val="CodeInline"/>
        </w:rPr>
        <w:t>TileGameObject</w:t>
      </w:r>
      <w:proofErr w:type="spellEnd"/>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w:t>
      </w:r>
      <w:r>
        <w:lastRenderedPageBreak/>
        <w:t xml:space="preserve">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t>Game Design Considerations</w:t>
      </w:r>
    </w:p>
    <w:p w14:paraId="3384EE4B" w14:textId="5A26B9AF"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 writers often believe story comes first, while many designers believe that story and everything else must be secondary to gameplay. There’s no right or wrong answer, of course; 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 adventure game designed to tell a story and provide players with new experiences and unexpected twists, however, story and setting might lead the way.</w:t>
      </w:r>
    </w:p>
    <w:p w14:paraId="0DB68393" w14:textId="126C6053"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w:t>
      </w:r>
      <w:r>
        <w:lastRenderedPageBreak/>
        <w:t xml:space="preserve">and love, and several decades of that culture has focused much of the industry around a comparatively few </w:t>
      </w:r>
      <w:r w:rsidR="00E1213F">
        <w:t>numbers</w:t>
      </w:r>
      <w:r>
        <w:t xml:space="preserve">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03F24A2F" w:rsidR="000A21D1" w:rsidRDefault="000A21D1" w:rsidP="000A21D1">
      <w:pPr>
        <w:pStyle w:val="BodyTextCont"/>
      </w:pPr>
      <w:r>
        <w:t xml:space="preserve">If you continue exploring game design you’ll realize there are relatively few completely unique </w:t>
      </w:r>
      <w:proofErr w:type="gramStart"/>
      <w:r>
        <w:t>core</w:t>
      </w:r>
      <w:proofErr w:type="gramEnd"/>
      <w:r>
        <w:t xml:space="preserv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w:t>
      </w:r>
      <w:r w:rsidR="00E1213F">
        <w:t xml:space="preserve"> ha</w:t>
      </w:r>
      <w:r>
        <w:t xml:space="preserve">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pre-determined set of design rules. </w:t>
      </w:r>
    </w:p>
    <w:p w14:paraId="5CCE0908" w14:textId="6E391437" w:rsidR="000A21D1" w:rsidRDefault="000A21D1" w:rsidP="000A21D1">
      <w:pPr>
        <w:pStyle w:val="BodyTextCont"/>
      </w:pPr>
      <w:r>
        <w:t xml:space="preserve">Of course, nobody talks about Portal without also mentioning the rogue artificial intelligence character </w:t>
      </w:r>
      <w:proofErr w:type="spellStart"/>
      <w:r>
        <w:t>GLaDOS</w:t>
      </w:r>
      <w:proofErr w:type="spellEnd"/>
      <w:r>
        <w:t xml:space="preserve">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you’ve probably noticed many of the projects throughout this book are building toward a sci-fi visual theme, with a spacesuit-wearing hero character, a variety of flying robots, and now in Chapter 1</w:t>
      </w:r>
      <w:r w:rsidR="005166AF">
        <w:t>1</w:t>
      </w:r>
      <w:r>
        <w:t xml:space="preserve"> the introduction of large-scale parallax 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4764DDC9" w:rsidR="000A21D1" w:rsidRDefault="000A21D1" w:rsidP="000A21D1">
      <w:pPr>
        <w:pStyle w:val="BodyTextCont"/>
      </w:pPr>
      <w:r>
        <w:t xml:space="preserve">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 movement in the Parallax </w:t>
      </w:r>
      <w:r>
        <w:lastRenderedPageBreak/>
        <w:t>Objects project; as you move through the physical world, the environment appears to move at different speeds, with closer objects seeming to pass-by quickly while objects toward the horizon appear to move slowly. Parallax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Chapter 1</w:t>
      </w:r>
      <w:r w:rsidR="005166AF">
        <w:t>1</w:t>
      </w:r>
      <w:r>
        <w:t>.</w:t>
      </w:r>
    </w:p>
    <w:p w14:paraId="313CF9F9" w14:textId="56D932E5" w:rsidR="00275062" w:rsidRPr="000C758C" w:rsidRDefault="000A21D1" w:rsidP="000A21D1">
      <w:pPr>
        <w:pStyle w:val="BodyTextCont"/>
      </w:pPr>
      <w:r>
        <w:t>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mentioned the most successful and memorable games achieve an excellent harmony between game setting and player experience. At this point, the game mechanic from the “Game Design Considerations” section in Chapter 9 has been intentionally devoid of any game setting context and you’ve only briefly considered the interaction design, leaving you free to explore any setting that captures your interest. In Chapter 1</w:t>
      </w:r>
      <w:r w:rsidR="005166AF">
        <w:t>2</w:t>
      </w:r>
      <w:r>
        <w:t xml:space="preserve"> you’ll further evolve the sci-fi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16"/>
      <w:headerReference w:type="default" r:id="rId17"/>
      <w:footerReference w:type="even" r:id="rId18"/>
      <w:footerReference w:type="default" r:id="rId19"/>
      <w:headerReference w:type="first" r:id="rId20"/>
      <w:footerReference w:type="first" r:id="rId21"/>
      <w:pgSz w:w="10800" w:h="13320" w:code="64"/>
      <w:pgMar w:top="540" w:right="1080" w:bottom="540" w:left="1080" w:header="540"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Extensible w16cex:durableId="24682A9C" w16cex:dateUtc="2021-06-07T12:18:00Z"/>
  <w16cex:commentExtensible w16cex:durableId="24682ADA" w16cex:dateUtc="2021-06-07T12:19:00Z"/>
  <w16cex:commentExtensible w16cex:durableId="24682B8A" w16cex:dateUtc="2021-06-07T12:22:00Z"/>
  <w16cex:commentExtensible w16cex:durableId="24682C4D" w16cex:dateUtc="2021-06-07T12:25:00Z"/>
  <w16cex:commentExtensible w16cex:durableId="24682BFA" w16cex:dateUtc="2021-06-07T12:2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B17C8" w14:textId="77777777" w:rsidR="00ED4CC8" w:rsidRDefault="00ED4CC8" w:rsidP="000C758C">
      <w:pPr>
        <w:spacing w:after="0" w:line="240" w:lineRule="auto"/>
      </w:pPr>
      <w:r>
        <w:separator/>
      </w:r>
    </w:p>
  </w:endnote>
  <w:endnote w:type="continuationSeparator" w:id="0">
    <w:p w14:paraId="4FD7F06C" w14:textId="77777777" w:rsidR="00ED4CC8" w:rsidRDefault="00ED4CC8"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auto"/>
    <w:pitch w:val="default"/>
  </w:font>
  <w:font w:name="TheSansMonoConBlack">
    <w:altName w:val="Courier New"/>
    <w:panose1 w:val="00000000000000000000"/>
    <w:charset w:val="00"/>
    <w:family w:val="swiss"/>
    <w:notTrueType/>
    <w:pitch w:val="variable"/>
    <w:sig w:usb0="00000001" w:usb1="00000000" w:usb2="00000000" w:usb3="00000000" w:csb0="00000009" w:csb1="00000000"/>
  </w:font>
  <w:font w:name="ZapfDingbats">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Times New Roma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4C31" w14:textId="77777777" w:rsidR="008C009C" w:rsidRPr="00222F70" w:rsidRDefault="008C009C">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C6E67" w14:textId="77777777" w:rsidR="008C009C" w:rsidRPr="00222F70" w:rsidRDefault="008C009C"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8C009C" w:rsidRDefault="008C009C"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4D90A" w14:textId="77777777" w:rsidR="00ED4CC8" w:rsidRDefault="00ED4CC8" w:rsidP="000C758C">
      <w:pPr>
        <w:spacing w:after="0" w:line="240" w:lineRule="auto"/>
      </w:pPr>
      <w:r>
        <w:separator/>
      </w:r>
    </w:p>
  </w:footnote>
  <w:footnote w:type="continuationSeparator" w:id="0">
    <w:p w14:paraId="587EA37A" w14:textId="77777777" w:rsidR="00ED4CC8" w:rsidRDefault="00ED4CC8"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F7BA1" w14:textId="77777777" w:rsidR="008C009C" w:rsidRPr="003C7D0E" w:rsidRDefault="008C009C"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34C2" w14:textId="77777777" w:rsidR="008C009C" w:rsidRPr="002A45BE" w:rsidRDefault="008C009C"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04AD4" w14:textId="77777777" w:rsidR="008C009C" w:rsidRDefault="008C009C"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73B612"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11</w:t>
    </w:r>
    <w:proofErr w:type="gramEnd"/>
  </w:p>
  <w:p w14:paraId="6AA3741D" w14:textId="77777777" w:rsidR="008C009C" w:rsidRPr="00B44665" w:rsidRDefault="008C009C"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0484F"/>
    <w:rsid w:val="000250A6"/>
    <w:rsid w:val="00040F9C"/>
    <w:rsid w:val="000419F2"/>
    <w:rsid w:val="0005697A"/>
    <w:rsid w:val="00063D0E"/>
    <w:rsid w:val="00081B2B"/>
    <w:rsid w:val="00083D3A"/>
    <w:rsid w:val="000854DE"/>
    <w:rsid w:val="00090B46"/>
    <w:rsid w:val="000A148E"/>
    <w:rsid w:val="000A21D1"/>
    <w:rsid w:val="000A3163"/>
    <w:rsid w:val="000A6205"/>
    <w:rsid w:val="000C6502"/>
    <w:rsid w:val="000C714B"/>
    <w:rsid w:val="000C758C"/>
    <w:rsid w:val="000E5546"/>
    <w:rsid w:val="000F5A4A"/>
    <w:rsid w:val="00110731"/>
    <w:rsid w:val="001345A1"/>
    <w:rsid w:val="00147892"/>
    <w:rsid w:val="00163267"/>
    <w:rsid w:val="00167E6B"/>
    <w:rsid w:val="00181751"/>
    <w:rsid w:val="0018382B"/>
    <w:rsid w:val="0019579D"/>
    <w:rsid w:val="001D2E32"/>
    <w:rsid w:val="001F2FA8"/>
    <w:rsid w:val="002113B4"/>
    <w:rsid w:val="00226B2A"/>
    <w:rsid w:val="002309B8"/>
    <w:rsid w:val="002346A8"/>
    <w:rsid w:val="00255221"/>
    <w:rsid w:val="002642B4"/>
    <w:rsid w:val="002657C3"/>
    <w:rsid w:val="00275062"/>
    <w:rsid w:val="0029305F"/>
    <w:rsid w:val="00294334"/>
    <w:rsid w:val="002A14F5"/>
    <w:rsid w:val="002A7304"/>
    <w:rsid w:val="002B5AA8"/>
    <w:rsid w:val="002C520B"/>
    <w:rsid w:val="002D65B4"/>
    <w:rsid w:val="002F1A48"/>
    <w:rsid w:val="003253D3"/>
    <w:rsid w:val="00331378"/>
    <w:rsid w:val="00331770"/>
    <w:rsid w:val="00334A41"/>
    <w:rsid w:val="00397848"/>
    <w:rsid w:val="003C7422"/>
    <w:rsid w:val="003D2291"/>
    <w:rsid w:val="003D6FE6"/>
    <w:rsid w:val="003E7FAD"/>
    <w:rsid w:val="00430002"/>
    <w:rsid w:val="00453BA2"/>
    <w:rsid w:val="004651D3"/>
    <w:rsid w:val="0047155D"/>
    <w:rsid w:val="004F2FDE"/>
    <w:rsid w:val="005078C1"/>
    <w:rsid w:val="005166AF"/>
    <w:rsid w:val="00541365"/>
    <w:rsid w:val="00562704"/>
    <w:rsid w:val="00570B89"/>
    <w:rsid w:val="00581498"/>
    <w:rsid w:val="005C6AE1"/>
    <w:rsid w:val="005E500F"/>
    <w:rsid w:val="0060463E"/>
    <w:rsid w:val="00613A5D"/>
    <w:rsid w:val="0062379E"/>
    <w:rsid w:val="006402E0"/>
    <w:rsid w:val="00643F4A"/>
    <w:rsid w:val="006519A6"/>
    <w:rsid w:val="00681215"/>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18A"/>
    <w:rsid w:val="0088757A"/>
    <w:rsid w:val="008936B6"/>
    <w:rsid w:val="008A0933"/>
    <w:rsid w:val="008B446D"/>
    <w:rsid w:val="008C009C"/>
    <w:rsid w:val="008C04DA"/>
    <w:rsid w:val="008D5F0F"/>
    <w:rsid w:val="008F16C1"/>
    <w:rsid w:val="00937EEB"/>
    <w:rsid w:val="0094316F"/>
    <w:rsid w:val="00956D09"/>
    <w:rsid w:val="00957D77"/>
    <w:rsid w:val="00991950"/>
    <w:rsid w:val="009A51D3"/>
    <w:rsid w:val="009B0A46"/>
    <w:rsid w:val="009B7FD4"/>
    <w:rsid w:val="009C1A4E"/>
    <w:rsid w:val="009C3C4D"/>
    <w:rsid w:val="009C55E2"/>
    <w:rsid w:val="00A11CB9"/>
    <w:rsid w:val="00A32C65"/>
    <w:rsid w:val="00A34FEC"/>
    <w:rsid w:val="00A4183C"/>
    <w:rsid w:val="00A42908"/>
    <w:rsid w:val="00A70127"/>
    <w:rsid w:val="00A76631"/>
    <w:rsid w:val="00AA6B9A"/>
    <w:rsid w:val="00AB21F0"/>
    <w:rsid w:val="00AB4FA6"/>
    <w:rsid w:val="00AB684B"/>
    <w:rsid w:val="00AC213A"/>
    <w:rsid w:val="00AE3937"/>
    <w:rsid w:val="00AF5776"/>
    <w:rsid w:val="00B15626"/>
    <w:rsid w:val="00B359AC"/>
    <w:rsid w:val="00B36A2E"/>
    <w:rsid w:val="00B71E3D"/>
    <w:rsid w:val="00B7624F"/>
    <w:rsid w:val="00B77EC6"/>
    <w:rsid w:val="00BA7236"/>
    <w:rsid w:val="00BB4532"/>
    <w:rsid w:val="00BB49F3"/>
    <w:rsid w:val="00BB7180"/>
    <w:rsid w:val="00BC1DFA"/>
    <w:rsid w:val="00BC5C39"/>
    <w:rsid w:val="00BD04C3"/>
    <w:rsid w:val="00BD1103"/>
    <w:rsid w:val="00BE50FA"/>
    <w:rsid w:val="00C01B1C"/>
    <w:rsid w:val="00C17714"/>
    <w:rsid w:val="00C24699"/>
    <w:rsid w:val="00C25CDB"/>
    <w:rsid w:val="00C952C1"/>
    <w:rsid w:val="00CA44DD"/>
    <w:rsid w:val="00CB653F"/>
    <w:rsid w:val="00CB683E"/>
    <w:rsid w:val="00CD4BA5"/>
    <w:rsid w:val="00CD6723"/>
    <w:rsid w:val="00CD7664"/>
    <w:rsid w:val="00CF5A4C"/>
    <w:rsid w:val="00D13AE2"/>
    <w:rsid w:val="00D250CE"/>
    <w:rsid w:val="00D639E6"/>
    <w:rsid w:val="00DE4BE4"/>
    <w:rsid w:val="00DF7E1A"/>
    <w:rsid w:val="00E06F82"/>
    <w:rsid w:val="00E1213F"/>
    <w:rsid w:val="00E21BC5"/>
    <w:rsid w:val="00E774EC"/>
    <w:rsid w:val="00E835CE"/>
    <w:rsid w:val="00E83E12"/>
    <w:rsid w:val="00EA5829"/>
    <w:rsid w:val="00EB5B7D"/>
    <w:rsid w:val="00EC139C"/>
    <w:rsid w:val="00ED1529"/>
    <w:rsid w:val="00ED4CC8"/>
    <w:rsid w:val="00F0433E"/>
    <w:rsid w:val="00F37E26"/>
    <w:rsid w:val="00F53751"/>
    <w:rsid w:val="00F538F4"/>
    <w:rsid w:val="00F6340D"/>
    <w:rsid w:val="00F701BE"/>
    <w:rsid w:val="00FA4528"/>
    <w:rsid w:val="00FA57FC"/>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microsoft.com/office/2011/relationships/people" Target="people.xml"/><Relationship Id="rId28"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27</Pages>
  <Words>7240</Words>
  <Characters>41272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Kelvin Sung</cp:lastModifiedBy>
  <cp:revision>32</cp:revision>
  <dcterms:created xsi:type="dcterms:W3CDTF">2021-06-07T12:08:00Z</dcterms:created>
  <dcterms:modified xsi:type="dcterms:W3CDTF">2021-09-07T21:27:00Z</dcterms:modified>
</cp:coreProperties>
</file>
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566D98E0" w14:textId="77777777" w:rsidR="00612991" w:rsidRDefault="00612991" w:rsidP="00612991">
      <w:pPr>
        <w:pStyle w:val="FMText"/>
      </w:pPr>
    </w:p>
    <w:p w14:paraId="458EB95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7C91CE3B" w14:textId="5D165EBC" w:rsidR="00612991" w:rsidRDefault="00612991" w:rsidP="00453077">
      <w:pPr>
        <w:pStyle w:val="FMAuthor"/>
        <w:rPr>
          <w:ins w:id="0" w:author="Kelvin Sung" w:date="2021-09-15T16:37:00Z"/>
        </w:rPr>
      </w:pPr>
    </w:p>
    <w:p w14:paraId="4CDB807D" w14:textId="77777777" w:rsidR="00766DAD" w:rsidRPr="0089765A" w:rsidRDefault="00766DAD" w:rsidP="00766DAD">
      <w:pPr>
        <w:pStyle w:val="FMAuthor"/>
        <w:rPr>
          <w:ins w:id="1" w:author="Kelvin Sung" w:date="2021-09-15T16:37:00Z"/>
          <w:sz w:val="18"/>
          <w:szCs w:val="18"/>
        </w:rPr>
      </w:pPr>
      <w:commentRangeStart w:id="2"/>
      <w:ins w:id="3" w:author="Kelvin Sung" w:date="2021-09-15T16:37:00Z">
        <w:r w:rsidRPr="0089765A">
          <w:rPr>
            <w:sz w:val="18"/>
            <w:szCs w:val="18"/>
          </w:rPr>
          <w:t>With</w:t>
        </w:r>
      </w:ins>
    </w:p>
    <w:p w14:paraId="1BDD194C" w14:textId="77777777" w:rsidR="00766DAD" w:rsidRPr="0089765A" w:rsidRDefault="00766DAD" w:rsidP="00766DAD">
      <w:pPr>
        <w:pStyle w:val="FMAuthor"/>
        <w:rPr>
          <w:ins w:id="4" w:author="Kelvin Sung" w:date="2021-09-15T16:37:00Z"/>
          <w:sz w:val="18"/>
          <w:szCs w:val="18"/>
        </w:rPr>
      </w:pPr>
      <w:ins w:id="5" w:author="Kelvin Sung" w:date="2021-09-15T16:37:00Z">
        <w:r w:rsidRPr="0089765A">
          <w:rPr>
            <w:sz w:val="18"/>
            <w:szCs w:val="18"/>
          </w:rPr>
          <w:t xml:space="preserve">Original Dye Characters Design: </w:t>
        </w:r>
        <w:r w:rsidRPr="0089765A">
          <w:rPr>
            <w:b/>
            <w:sz w:val="18"/>
            <w:szCs w:val="18"/>
          </w:rPr>
          <w:t>Nathan Evers</w:t>
        </w:r>
      </w:ins>
    </w:p>
    <w:p w14:paraId="0C2042F1" w14:textId="77777777" w:rsidR="00766DAD" w:rsidRPr="0089765A" w:rsidRDefault="00766DAD" w:rsidP="00766DAD">
      <w:pPr>
        <w:pStyle w:val="FMAuthor"/>
        <w:rPr>
          <w:ins w:id="6" w:author="Kelvin Sung" w:date="2021-09-15T16:37:00Z"/>
          <w:sz w:val="18"/>
          <w:szCs w:val="18"/>
        </w:rPr>
      </w:pPr>
      <w:ins w:id="7" w:author="Kelvin Sung" w:date="2021-09-15T16:37:00Z">
        <w:r w:rsidRPr="0089765A">
          <w:rPr>
            <w:sz w:val="18"/>
            <w:szCs w:val="18"/>
          </w:rPr>
          <w:t xml:space="preserve">Other Game Character design and game arts: </w:t>
        </w:r>
        <w:r w:rsidRPr="0089765A">
          <w:rPr>
            <w:b/>
            <w:sz w:val="18"/>
            <w:szCs w:val="18"/>
          </w:rPr>
          <w:t>Kasey Quevedo</w:t>
        </w:r>
      </w:ins>
    </w:p>
    <w:p w14:paraId="4CB4D238" w14:textId="77777777" w:rsidR="00766DAD" w:rsidRPr="0089765A" w:rsidRDefault="00766DAD" w:rsidP="00766DAD">
      <w:pPr>
        <w:pStyle w:val="FMAuthor"/>
        <w:rPr>
          <w:ins w:id="8" w:author="Kelvin Sung" w:date="2021-09-15T16:37:00Z"/>
          <w:sz w:val="18"/>
          <w:szCs w:val="18"/>
        </w:rPr>
      </w:pPr>
      <w:ins w:id="9" w:author="Kelvin Sung" w:date="2021-09-15T16:37:00Z">
        <w:r w:rsidRPr="0089765A">
          <w:rPr>
            <w:sz w:val="18"/>
            <w:szCs w:val="18"/>
          </w:rPr>
          <w:t xml:space="preserve">Figures and Illustration: </w:t>
        </w:r>
        <w:r w:rsidRPr="0089765A">
          <w:rPr>
            <w:b/>
            <w:sz w:val="18"/>
            <w:szCs w:val="18"/>
          </w:rPr>
          <w:t>Clover Wai</w:t>
        </w:r>
        <w:commentRangeEnd w:id="2"/>
        <w:r>
          <w:rPr>
            <w:rStyle w:val="CommentReference"/>
            <w:rFonts w:asciiTheme="minorHAnsi" w:hAnsiTheme="minorHAnsi"/>
          </w:rPr>
          <w:commentReference w:id="2"/>
        </w:r>
      </w:ins>
    </w:p>
    <w:p w14:paraId="3E3D3308" w14:textId="77777777" w:rsidR="00766DAD" w:rsidRPr="00453077" w:rsidRDefault="00766DAD"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Apress Media LLC</w:t>
      </w:r>
      <w:r w:rsidRPr="00584F59">
        <w:t>: Welmoed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w:t>
      </w:r>
      <w:proofErr w:type="gramStart"/>
      <w:r w:rsidR="00697608">
        <w:t xml:space="preserve">Sales </w:t>
      </w:r>
      <w:r w:rsidRPr="00584F59">
        <w:t xml:space="preserve"> web</w:t>
      </w:r>
      <w:proofErr w:type="gramEnd"/>
      <w:r w:rsidRPr="00584F59">
        <w:t xml:space="preserve">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0F2061D5" w14:textId="77777777" w:rsidR="00525B1B" w:rsidRDefault="006F2999" w:rsidP="006F2999">
      <w:pPr>
        <w:pStyle w:val="FMDedication"/>
        <w:rPr>
          <w:ins w:id="10" w:author="Kelvin Sung" w:date="2021-09-15T16:50:00Z"/>
        </w:rPr>
      </w:pPr>
      <w:commentRangeStart w:id="11"/>
      <w:r>
        <w:t>This is the Dedication</w:t>
      </w:r>
      <w:commentRangeEnd w:id="11"/>
      <w:r w:rsidR="00104C88">
        <w:rPr>
          <w:rStyle w:val="CommentReference"/>
          <w:rFonts w:asciiTheme="minorHAnsi" w:hAnsiTheme="minorHAnsi"/>
          <w:i w:val="0"/>
        </w:rPr>
        <w:commentReference w:id="11"/>
      </w:r>
      <w:r>
        <w:t>.</w:t>
      </w:r>
    </w:p>
    <w:p w14:paraId="417E4B1E" w14:textId="77777777" w:rsidR="00525B1B" w:rsidRDefault="00525B1B" w:rsidP="00525B1B">
      <w:pPr>
        <w:pStyle w:val="FMText"/>
        <w:rPr>
          <w:ins w:id="12" w:author="Kelvin Sung" w:date="2021-09-15T16:50:00Z"/>
        </w:rPr>
      </w:pPr>
      <w:bookmarkStart w:id="13" w:name="_GoBack"/>
      <w:bookmarkEnd w:id="13"/>
      <w:ins w:id="14" w:author="Kelvin Sung" w:date="2021-09-15T16:50:00Z">
        <w:r>
          <w:t>To my wife, Clover, and our girls, Jean and Ruth, for completing my life.</w:t>
        </w:r>
      </w:ins>
    </w:p>
    <w:p w14:paraId="25149AD0" w14:textId="77777777" w:rsidR="00525B1B" w:rsidRDefault="00525B1B" w:rsidP="00525B1B">
      <w:pPr>
        <w:pStyle w:val="FMText"/>
        <w:rPr>
          <w:ins w:id="15" w:author="Kelvin Sung" w:date="2021-09-15T16:50:00Z"/>
        </w:rPr>
      </w:pPr>
      <w:ins w:id="16" w:author="Kelvin Sung" w:date="2021-09-15T16:50:00Z">
        <w:r>
          <w:t>—Kelvin Sung</w:t>
        </w:r>
      </w:ins>
    </w:p>
    <w:p w14:paraId="3F17215E" w14:textId="0651E73A" w:rsidR="006F2999" w:rsidRDefault="006F2999" w:rsidP="006F2999">
      <w:pPr>
        <w:pStyle w:val="FMDedication"/>
      </w:pPr>
      <w:r>
        <w:br w:type="page"/>
      </w:r>
    </w:p>
    <w:p w14:paraId="7567E498" w14:textId="77777777"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17"/>
      <w:r>
        <w:t>Contents</w:t>
      </w:r>
      <w:commentRangeEnd w:id="17"/>
      <w:r w:rsidR="00104C88">
        <w:rPr>
          <w:rStyle w:val="CommentReference"/>
          <w:rFonts w:asciiTheme="minorHAnsi" w:hAnsiTheme="minorHAnsi"/>
          <w:b w:val="0"/>
          <w:spacing w:val="0"/>
        </w:rPr>
        <w:commentReference w:id="17"/>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18"/>
      <w:r>
        <w:t>Author</w:t>
      </w:r>
      <w:commentRangeEnd w:id="18"/>
      <w:r w:rsidR="00795076">
        <w:rPr>
          <w:rStyle w:val="CommentReference"/>
          <w:rFonts w:asciiTheme="minorHAnsi" w:hAnsiTheme="minorHAnsi"/>
          <w:b w:val="0"/>
          <w:spacing w:val="0"/>
        </w:rPr>
        <w:commentReference w:id="18"/>
      </w:r>
      <w:r w:rsidR="00B17866">
        <w:t>s</w:t>
      </w:r>
    </w:p>
    <w:p w14:paraId="0CB63A67" w14:textId="77777777" w:rsidR="00B17866" w:rsidRPr="00B17866" w:rsidRDefault="00B17866" w:rsidP="00B17866"/>
    <w:p w14:paraId="50F7E036" w14:textId="327CB543"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mobile technologies. Together with his students and colleagues, Kelvin has co‐authored five books: one in computer graphics (Essentials of Interactive Computer Graphics: Concepts and Implementations, A.K. Peters, 2008), and the others in 2D game engines (Learn 2D Game Development with </w:t>
      </w:r>
      <w:proofErr w:type="gramStart"/>
      <w:r w:rsidR="00B17866" w:rsidRPr="005B58D7">
        <w:t>C# ,</w:t>
      </w:r>
      <w:proofErr w:type="gramEnd"/>
      <w:r w:rsidR="00B17866" w:rsidRPr="005B58D7">
        <w:t xml:space="preserve"> </w:t>
      </w:r>
      <w:proofErr w:type="spellStart"/>
      <w:r w:rsidR="00B17866" w:rsidRPr="005B58D7">
        <w:t>APress</w:t>
      </w:r>
      <w:proofErr w:type="spellEnd"/>
      <w:r w:rsidR="00B17866" w:rsidRPr="005B58D7">
        <w:t xml:space="preserve">, 2013; Build Your Own 2D Game Engine; Create Great Web Games, Apress, October 2015; Building a 2D Game Physics Engine, </w:t>
      </w:r>
      <w:proofErr w:type="spellStart"/>
      <w:r w:rsidR="00B17866" w:rsidRPr="005B58D7">
        <w:t>APress</w:t>
      </w:r>
      <w:proofErr w:type="spellEnd"/>
      <w:r w:rsidR="00B17866" w:rsidRPr="005B58D7">
        <w:t>, 2016; and Basic Math for Game Development with Unity 3D, Apress 2019).</w:t>
      </w:r>
    </w:p>
    <w:p w14:paraId="2275E2E1" w14:textId="38E9908C" w:rsidR="00B17866" w:rsidRPr="00B17866" w:rsidRDefault="00B17866" w:rsidP="00B17866"/>
    <w:p w14:paraId="1F8D99F9" w14:textId="60F301AF" w:rsidR="00B17866" w:rsidRPr="00795076" w:rsidRDefault="00B17866" w:rsidP="00B17866">
      <w:pPr>
        <w:pStyle w:val="FMText"/>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is a graduate student in the Computer Science and Software Engineering program at the University of Washington Bothell (UWB) as well as an intern on the </w:t>
      </w:r>
      <w:proofErr w:type="spellStart"/>
      <w:r w:rsidR="005B58D7">
        <w:t>NExT</w:t>
      </w:r>
      <w:proofErr w:type="spellEnd"/>
      <w:r w:rsidR="005B58D7">
        <w:t xml:space="preserve"> Enable team at Microsoft Research. He is also the coauthor of the book Learn 2D Game Development with C#. He received a bachelor’s of science degree in 2012 and was the recipient of the Chancellor’s Medal for his class. During his time as an undergraduate, he took great interest in both computer graphics and games. His projects included an interactive math application that utilizes Microsoft’s Kinect sensor to teach algebra, a 2D role-playing game designed to teach students introductory programming concepts, and a web site where students can compete in various mini-games to control checkpoints around campus. Relating to these projects, he coauthored publications in IEEE Computers and The Journal of Computing Sciences in Colleges (CCSC). When not working toward his graduate degree, he enjoys designing, building, and playing games of all kinds as well as adapting technology for improved accessibility.</w:t>
      </w:r>
    </w:p>
    <w:p w14:paraId="42DA6C04" w14:textId="77777777" w:rsidR="00795076" w:rsidRPr="00795076" w:rsidRDefault="00795076" w:rsidP="00795076">
      <w:pPr>
        <w:spacing w:after="0" w:line="240" w:lineRule="auto"/>
        <w:rPr>
          <w:rFonts w:ascii="Times New Roman" w:eastAsia="Times New Roman" w:hAnsi="Times New Roman" w:cs="Times New Roman"/>
          <w:sz w:val="24"/>
          <w:szCs w:val="24"/>
        </w:rPr>
      </w:pPr>
    </w:p>
    <w:p w14:paraId="506EBFC7" w14:textId="77777777" w:rsidR="00AD79C9" w:rsidRPr="00CD76E5" w:rsidRDefault="00AD79C9" w:rsidP="00CD76E5">
      <w:pPr>
        <w:pStyle w:val="FMText"/>
      </w:pPr>
    </w:p>
    <w:p w14:paraId="039B56F0" w14:textId="77777777" w:rsidR="00B17866" w:rsidRPr="00B17866" w:rsidRDefault="00B17866" w:rsidP="00B17866"/>
    <w:p w14:paraId="7962F0D4" w14:textId="4E8DB4DC" w:rsidR="00B17866" w:rsidRPr="00795076" w:rsidRDefault="00B17866" w:rsidP="005B58D7">
      <w:pPr>
        <w:pStyle w:val="FMText"/>
      </w:pPr>
      <w:r w:rsidRPr="005B58D7">
        <w:rPr>
          <w:b/>
          <w:noProof/>
        </w:rPr>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p w14:paraId="4D310575" w14:textId="3E7686A9"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has contributed to a wide range of games as a Producer, Designer, and Creative Director over 15 years in the interactive entertainment industry, from ultra-casual puzzlers to Halo. As a Designer Jason builds game mechanics and systems that start from a simple palette of core interactions (known as the core gameplay loop), progressively introducing variety and complexity to create interactive experiences that engage and delight players while maintaining focus on what makes each unique game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t>About the Technical Reviewer</w:t>
      </w:r>
      <w:r w:rsidR="005B58D7">
        <w:t>s</w:t>
      </w:r>
      <w:r w:rsidR="005B58D7">
        <w:tab/>
      </w:r>
    </w:p>
    <w:p w14:paraId="10DB388E" w14:textId="77777777" w:rsidR="00206456" w:rsidRPr="00206456" w:rsidRDefault="00206456" w:rsidP="00206456"/>
    <w:p w14:paraId="45154EA4" w14:textId="7BA5EF5D" w:rsidR="00F15B62" w:rsidRPr="00BC32CB" w:rsidRDefault="00584F59" w:rsidP="00F15B62">
      <w:pPr>
        <w:pStyle w:val="FMText"/>
      </w:pPr>
      <w:r>
        <w:rPr>
          <w:b/>
          <w:bCs/>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p>
    <w:p w14:paraId="5D76C61D" w14:textId="0118093C" w:rsidR="003207AD" w:rsidRDefault="003207AD" w:rsidP="003207AD">
      <w:pPr>
        <w:pStyle w:val="FMText"/>
      </w:pPr>
    </w:p>
    <w:p w14:paraId="1226F8E6" w14:textId="0818D611" w:rsidR="005B58D7" w:rsidRDefault="005B58D7" w:rsidP="003207AD">
      <w:pPr>
        <w:pStyle w:val="FMText"/>
      </w:pPr>
    </w:p>
    <w:p w14:paraId="3BD90179" w14:textId="69DDED9D" w:rsidR="005B58D7" w:rsidRDefault="005B58D7" w:rsidP="003207AD">
      <w:pPr>
        <w:pStyle w:val="FMText"/>
      </w:pPr>
    </w:p>
    <w:p w14:paraId="01F17F7F" w14:textId="1944FA77" w:rsidR="005B58D7" w:rsidRDefault="005B58D7" w:rsidP="003207AD">
      <w:pPr>
        <w:pStyle w:val="FMText"/>
      </w:pPr>
    </w:p>
    <w:p w14:paraId="064974EF" w14:textId="70AE60AE" w:rsidR="005B58D7" w:rsidRDefault="005B58D7" w:rsidP="003207AD">
      <w:pPr>
        <w:pStyle w:val="FMText"/>
      </w:pPr>
    </w:p>
    <w:p w14:paraId="6CBFDEA8" w14:textId="0E625844" w:rsidR="005B58D7" w:rsidRDefault="005B58D7" w:rsidP="003207AD">
      <w:pPr>
        <w:pStyle w:val="FMText"/>
      </w:pPr>
    </w:p>
    <w:p w14:paraId="6DE0EF5C" w14:textId="31DBEE3C" w:rsidR="005B58D7" w:rsidRDefault="005B58D7" w:rsidP="003207AD">
      <w:pPr>
        <w:pStyle w:val="FMText"/>
      </w:pPr>
    </w:p>
    <w:p w14:paraId="5D4F3967" w14:textId="2FD29C34" w:rsidR="005B58D7" w:rsidRDefault="005B58D7" w:rsidP="003207AD">
      <w:pPr>
        <w:pStyle w:val="FMText"/>
      </w:pPr>
    </w:p>
    <w:p w14:paraId="3DBF3528" w14:textId="09806E56" w:rsidR="005B58D7" w:rsidRDefault="005B58D7" w:rsidP="003207AD">
      <w:pPr>
        <w:pStyle w:val="FMText"/>
      </w:pPr>
    </w:p>
    <w:p w14:paraId="1F158DD8" w14:textId="77777777"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19"/>
      <w:r>
        <w:t>Acknowledgments</w:t>
      </w:r>
      <w:commentRangeEnd w:id="19"/>
      <w:r w:rsidR="00366562">
        <w:rPr>
          <w:rStyle w:val="CommentReference"/>
          <w:rFonts w:asciiTheme="minorHAnsi" w:hAnsiTheme="minorHAnsi"/>
          <w:b w:val="0"/>
          <w:spacing w:val="0"/>
        </w:rPr>
        <w:commentReference w:id="19"/>
      </w:r>
    </w:p>
    <w:p w14:paraId="51423DD6" w14:textId="77777777" w:rsidR="005B58D7" w:rsidRDefault="005B58D7" w:rsidP="005B58D7">
      <w:pPr>
        <w:pStyle w:val="FMText"/>
      </w:pPr>
      <w:r>
        <w:t xml:space="preserve">This book project is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6BD46393" w14:textId="77777777" w:rsidR="005B58D7" w:rsidRDefault="005B58D7" w:rsidP="005B58D7">
      <w:pPr>
        <w:pStyle w:val="FMTextCont"/>
      </w:pPr>
      <w:r>
        <w:t xml:space="preserve">The invaluable collaboration between the technical team in the Game-Themed Research Group (https://depts.washington.edu/cmmr/GTCS/) and the design team in the Digital Future Lab (http://www.bothell.washington.edu/digitalfuture) at the University of Washington Bothell, where much of our learning occurred during the production of the many casual games for teaching introductory programming concepts, formed the foundation that allowed the development of this book. Thank you to all the participants of this research undertaking, especially to Mike Panitz, Rob Nash, Brian Hecox, Emmett Scout, Nathan Evers, Cora Walker, and Aina Braxton for working with us throughout all these years. The authors would also like to thank the students at the University of Washington Bothell for the games they built from the course CSS385: Introduction to Game Development (see http://courses.washington.edu/ css385). Their interest and passion for games has provided us with the ideal deployment vehicle and are a source of continuous inspiration. They have tested, retested, contributed to, and assisted in the formation and organization of the contents of this book. </w:t>
      </w:r>
    </w:p>
    <w:p w14:paraId="3ADBEF81" w14:textId="77777777" w:rsidR="005B58D7" w:rsidRDefault="005B58D7" w:rsidP="005B58D7">
      <w:pPr>
        <w:pStyle w:val="FMTextCont"/>
      </w:pPr>
      <w:r>
        <w:t xml:space="preserve">Jebediah Pavleas would like to thank the Computing and Software Systems Division at the University of Washington Bothell for the generous tuition scholarships that funded his education throughout his participation with this book project. </w:t>
      </w:r>
    </w:p>
    <w:p w14:paraId="623E2E38" w14:textId="77777777"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Hecox, Charles </w:t>
      </w:r>
      <w:proofErr w:type="spellStart"/>
      <w:r>
        <w:t>Chiou</w:t>
      </w:r>
      <w:proofErr w:type="spellEnd"/>
      <w:r>
        <w:t xml:space="preserve">,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11 was composed by David Madden and arranged by Aina Braxton. Thanks to Clover Wai for the figures and illustrations. </w:t>
      </w:r>
    </w:p>
    <w:p w14:paraId="6D75B0AB" w14:textId="77777777" w:rsidR="005B58D7" w:rsidRDefault="005B58D7" w:rsidP="005B58D7">
      <w:pPr>
        <w:pStyle w:val="FMTextCont"/>
      </w:pPr>
      <w:r>
        <w:t xml:space="preserve">We also want to thank </w:t>
      </w:r>
      <w:proofErr w:type="spellStart"/>
      <w:r>
        <w:t>Gwenan</w:t>
      </w:r>
      <w:proofErr w:type="spellEnd"/>
      <w:r>
        <w:t xml:space="preserve"> Spearing at Apress for connecting us to our editor Ben </w:t>
      </w:r>
      <w:proofErr w:type="spellStart"/>
      <w:r>
        <w:t>Renow</w:t>
      </w:r>
      <w:proofErr w:type="spellEnd"/>
      <w:r>
        <w:t xml:space="preserve">-Clarke. A heartfelt thank-you to Kevin Walter for his patient and diligent organization skills in guiding us, to Melissa Maldonado for tolerating and working with our constantly behind schedule frenzy, and to Kim Wimpsett for the tireless and excellent edits that make much of this book actually readable. Finally, we would like to thank Jason Sturges for his insightful technical feedback.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spacing w:after="0" w:line="240" w:lineRule="auto"/>
        <w:rPr>
          <w:rFonts w:ascii="Utopia" w:hAnsi="Utopia"/>
          <w:sz w:val="18"/>
        </w:rPr>
      </w:pPr>
      <w:r>
        <w:br w:type="page"/>
      </w:r>
    </w:p>
    <w:p w14:paraId="08D5F3D6" w14:textId="1A55B399" w:rsidR="005B58D7" w:rsidRDefault="005B58D7" w:rsidP="005B58D7">
      <w:pPr>
        <w:pStyle w:val="FMHead"/>
      </w:pPr>
      <w:proofErr w:type="spellStart"/>
      <w:r>
        <w:t>Introdction</w:t>
      </w:r>
      <w:proofErr w:type="spellEnd"/>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77777777" w:rsidR="005B58D7" w:rsidRDefault="005B58D7" w:rsidP="005B58D7">
      <w:pPr>
        <w:pStyle w:val="FMText"/>
      </w:pPr>
      <w:r>
        <w:t xml:space="preserve">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7749D86D" w14:textId="77777777" w:rsidR="005B58D7" w:rsidRPr="005B58D7" w:rsidRDefault="005B58D7" w:rsidP="005B58D7">
      <w:pPr>
        <w:pStyle w:val="Heading1"/>
      </w:pPr>
      <w:r w:rsidRPr="005B58D7">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77777777" w:rsidR="005B58D7" w:rsidRPr="005B58D7" w:rsidRDefault="005B58D7" w:rsidP="005B58D7">
      <w:pPr>
        <w:pStyle w:val="FMTextCont"/>
      </w:pPr>
      <w:r w:rsidRPr="005B58D7">
        <w:t xml:space="preserve">This book is not designed to teach readers how to program, nor does it attempt to explain the intricate details of HTML5, JavaScript, or WebGL.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46822565"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77777777" w:rsidR="005B58D7" w:rsidRPr="005B58D7" w:rsidRDefault="005B58D7" w:rsidP="005B58D7">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WebGL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of bitmap fonts. Chapter 6 puts forward abstractions for game objects and their behaviors including per-pixel accurate collision detection. Chapter 7 details the manipulation and interactions with the camera including programming with multiple cameras and supporting mouse input. </w:t>
      </w:r>
    </w:p>
    <w:p w14:paraId="21AE8083" w14:textId="77777777" w:rsidR="005B58D7" w:rsidRPr="005B58D7" w:rsidRDefault="005B58D7" w:rsidP="005B58D7">
      <w:pPr>
        <w:pStyle w:val="FMTextCont"/>
      </w:pPr>
      <w:r w:rsidRPr="005B58D7">
        <w:t xml:space="preserve">Chapters 8 to 10 elevate the introduced functionality to more advanced levels. Chapter 8 covers the simulation of 3D illumination effects in 2D game scenes. Chapter 9 discusses physically based behavior simulations and particle systems that are suitable for modeling explosions. Chapter 10 examines more advanced camera functionality including infinite scrolling through tiling and parallax. </w:t>
      </w:r>
    </w:p>
    <w:p w14:paraId="1AA739BE" w14:textId="77777777" w:rsidR="005B58D7" w:rsidRPr="005B58D7" w:rsidRDefault="005B58D7" w:rsidP="005B58D7">
      <w:pPr>
        <w:pStyle w:val="FMTextCont"/>
      </w:pPr>
      <w:r w:rsidRPr="005B58D7">
        <w:t xml:space="preserve">Chapter 11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20"/>
      <w:r w:rsidRPr="005B58D7">
        <w:t xml:space="preserve">. You can </w:t>
      </w:r>
      <w:r>
        <w:t>access</w:t>
      </w:r>
      <w:r w:rsidRPr="005B58D7">
        <w:t xml:space="preserve"> the source code for all the projects, including the associated assets (images</w:t>
      </w:r>
      <w:commentRangeEnd w:id="20"/>
      <w:r>
        <w:rPr>
          <w:rStyle w:val="CommentReference"/>
          <w:rFonts w:asciiTheme="minorHAnsi" w:hAnsiTheme="minorHAnsi"/>
        </w:rPr>
        <w:commentReference w:id="20"/>
      </w:r>
      <w:r w:rsidRPr="005B58D7">
        <w:t xml:space="preserve">, audio clips, or fonts), </w:t>
      </w:r>
      <w:r>
        <w:t xml:space="preserve">by clicking the </w:t>
      </w:r>
      <w:r w:rsidRPr="005B58D7">
        <w:rPr>
          <w:b/>
        </w:rPr>
        <w:t>Download Source Code</w:t>
      </w:r>
      <w:r>
        <w:t xml:space="preserve"> button located at </w:t>
      </w:r>
      <w:hyperlink r:id="rId15"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6"/>
      <w:headerReference w:type="default" r:id="rId17"/>
      <w:footerReference w:type="even" r:id="rId18"/>
      <w:footerReference w:type="default" r:id="rId19"/>
      <w:footerReference w:type="first" r:id="rId20"/>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elvin Sung" w:date="2021-09-15T16:37:00Z" w:initials="KS">
    <w:p w14:paraId="4FF190CD" w14:textId="4DA26864" w:rsidR="00766DAD" w:rsidRDefault="00766DAD">
      <w:pPr>
        <w:pStyle w:val="CommentText"/>
      </w:pPr>
      <w:r>
        <w:rPr>
          <w:rStyle w:val="CommentReference"/>
        </w:rPr>
        <w:annotationRef/>
      </w:r>
      <w:r>
        <w:t xml:space="preserve">As </w:t>
      </w:r>
      <w:r w:rsidR="006816E7">
        <w:t>in the case for the</w:t>
      </w:r>
      <w:r>
        <w:t xml:space="preserve"> first edition, </w:t>
      </w:r>
      <w:r w:rsidR="006816E7">
        <w:t xml:space="preserve">can we please </w:t>
      </w:r>
      <w:r>
        <w:t>recognize these contributions</w:t>
      </w:r>
      <w:r w:rsidR="005774BB">
        <w:t xml:space="preserve"> explicitly</w:t>
      </w:r>
      <w:r>
        <w:t>.</w:t>
      </w:r>
    </w:p>
  </w:comment>
  <w:comment w:id="11"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17"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18"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19"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20"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F190CD" w15:done="0"/>
  <w15:commentEx w15:paraId="6FE4012B" w15:done="0"/>
  <w15:commentEx w15:paraId="190DAF48" w15:done="0"/>
  <w15:commentEx w15:paraId="3D0A1CEC" w15:done="0"/>
  <w15:commentEx w15:paraId="68FD0C23" w15:done="0"/>
  <w15:commentEx w15:paraId="741D61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F190CD" w16cid:durableId="24EC9FD8"/>
  <w16cid:commentId w16cid:paraId="6FE4012B" w16cid:durableId="24EC9FCA"/>
  <w16cid:commentId w16cid:paraId="190DAF48" w16cid:durableId="24EC9FCB"/>
  <w16cid:commentId w16cid:paraId="3D0A1CEC" w16cid:durableId="24EC9FCC"/>
  <w16cid:commentId w16cid:paraId="68FD0C23" w16cid:durableId="24EC9FCD"/>
  <w16cid:commentId w16cid:paraId="741D61A9" w16cid:durableId="24EC9F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43960" w14:textId="77777777" w:rsidR="00B12DA2" w:rsidRDefault="00B12DA2">
      <w:r>
        <w:separator/>
      </w:r>
    </w:p>
    <w:p w14:paraId="055A0F04" w14:textId="77777777" w:rsidR="00B12DA2" w:rsidRDefault="00B12DA2"/>
  </w:endnote>
  <w:endnote w:type="continuationSeparator" w:id="0">
    <w:p w14:paraId="48FC2BCE" w14:textId="77777777" w:rsidR="00B12DA2" w:rsidRDefault="00B12DA2">
      <w:r>
        <w:continuationSeparator/>
      </w:r>
    </w:p>
    <w:p w14:paraId="0D296B76" w14:textId="77777777" w:rsidR="00B12DA2" w:rsidRDefault="00B12D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4B53EA82-B683-4EE0-8277-5E69EA8687A0}"/>
    <w:embedBold r:id="rId2" w:fontKey="{3ADBFDB8-B474-42AD-9F98-4C0A0F7FA6FB}"/>
    <w:embedItalic r:id="rId3" w:fontKey="{AA439561-97A1-4BCC-A149-EA41B38E129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topia">
    <w:altName w:val="Arial Narro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B64AA089-FC55-4BBD-8F6D-C1AB4ED9B38A}"/>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FC8C4BFF-F633-4DB8-8DFA-F827811691C4}"/>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6" w:fontKey="{DA4A6A73-F673-4DAB-828B-615F74F3531D}"/>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7639BF31-90E1-4000-9839-1687055D629E}"/>
  </w:font>
  <w:font w:name="ZapfDingbats">
    <w:altName w:val="Times New Roman"/>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83115A4E-11B4-48BC-8C67-390E28DD56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5A7EB" w14:textId="0372D428"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86762">
      <w:rPr>
        <w:rStyle w:val="PageNumber"/>
        <w:noProof/>
      </w:rPr>
      <w:t>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25AC" w14:textId="3EA71995"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86762">
      <w:rPr>
        <w:rStyle w:val="PageNumber"/>
        <w:noProof/>
      </w:rPr>
      <w:t>iii</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6A4C1" w14:textId="77777777" w:rsidR="00B12DA2" w:rsidRDefault="00B12DA2">
      <w:r>
        <w:separator/>
      </w:r>
    </w:p>
    <w:p w14:paraId="2A9B7800" w14:textId="77777777" w:rsidR="00B12DA2" w:rsidRDefault="00B12DA2"/>
  </w:footnote>
  <w:footnote w:type="continuationSeparator" w:id="0">
    <w:p w14:paraId="188F2F9C" w14:textId="77777777" w:rsidR="00B12DA2" w:rsidRDefault="00B12DA2">
      <w:r>
        <w:continuationSeparator/>
      </w:r>
    </w:p>
    <w:p w14:paraId="48223EAD" w14:textId="77777777" w:rsidR="00B12DA2" w:rsidRDefault="00B12D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szCs w:val="24"/>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9CEA1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CEF65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4AA37E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BA46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D1AF3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98FF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95C23F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B0EE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36A94E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84288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260"/>
  <w:embedTrueTypeFonts/>
  <w:hideSpellingError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61D2C"/>
    <w:rsid w:val="00064306"/>
    <w:rsid w:val="000644A7"/>
    <w:rsid w:val="000654FD"/>
    <w:rsid w:val="00074D79"/>
    <w:rsid w:val="00082B8F"/>
    <w:rsid w:val="000847CC"/>
    <w:rsid w:val="00086762"/>
    <w:rsid w:val="00086F89"/>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4D83"/>
    <w:rsid w:val="00186BEC"/>
    <w:rsid w:val="00192A8B"/>
    <w:rsid w:val="00192F92"/>
    <w:rsid w:val="0019452D"/>
    <w:rsid w:val="00195810"/>
    <w:rsid w:val="0019783E"/>
    <w:rsid w:val="001A05D6"/>
    <w:rsid w:val="001A072C"/>
    <w:rsid w:val="001A214F"/>
    <w:rsid w:val="001A2DD2"/>
    <w:rsid w:val="001A348E"/>
    <w:rsid w:val="001A57A5"/>
    <w:rsid w:val="001A57E0"/>
    <w:rsid w:val="001B0BF7"/>
    <w:rsid w:val="001B1D98"/>
    <w:rsid w:val="001B2458"/>
    <w:rsid w:val="001B28D0"/>
    <w:rsid w:val="001B4BB4"/>
    <w:rsid w:val="001B5784"/>
    <w:rsid w:val="001C314C"/>
    <w:rsid w:val="001C5451"/>
    <w:rsid w:val="001C64A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4303"/>
    <w:rsid w:val="002B564C"/>
    <w:rsid w:val="002C1AA4"/>
    <w:rsid w:val="002C2B5B"/>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B62"/>
    <w:rsid w:val="003E371C"/>
    <w:rsid w:val="003E4FE3"/>
    <w:rsid w:val="003E635C"/>
    <w:rsid w:val="003E7D81"/>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7ED2"/>
    <w:rsid w:val="005211CC"/>
    <w:rsid w:val="00521A2D"/>
    <w:rsid w:val="00525B1B"/>
    <w:rsid w:val="005263EA"/>
    <w:rsid w:val="00532205"/>
    <w:rsid w:val="005341CA"/>
    <w:rsid w:val="005409CE"/>
    <w:rsid w:val="00544D61"/>
    <w:rsid w:val="00546287"/>
    <w:rsid w:val="00550937"/>
    <w:rsid w:val="00552476"/>
    <w:rsid w:val="00553A64"/>
    <w:rsid w:val="00555135"/>
    <w:rsid w:val="00556BD1"/>
    <w:rsid w:val="00566F48"/>
    <w:rsid w:val="00566F68"/>
    <w:rsid w:val="00570213"/>
    <w:rsid w:val="00570574"/>
    <w:rsid w:val="0057079B"/>
    <w:rsid w:val="00575C9A"/>
    <w:rsid w:val="005774BB"/>
    <w:rsid w:val="00577A7F"/>
    <w:rsid w:val="00584F59"/>
    <w:rsid w:val="005856B4"/>
    <w:rsid w:val="005862A4"/>
    <w:rsid w:val="005937AD"/>
    <w:rsid w:val="005961B3"/>
    <w:rsid w:val="005A055B"/>
    <w:rsid w:val="005B20ED"/>
    <w:rsid w:val="005B300D"/>
    <w:rsid w:val="005B58D7"/>
    <w:rsid w:val="005C35C4"/>
    <w:rsid w:val="005C40BF"/>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16E7"/>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66A5"/>
    <w:rsid w:val="006F7A11"/>
    <w:rsid w:val="007008F2"/>
    <w:rsid w:val="0070157A"/>
    <w:rsid w:val="007020D2"/>
    <w:rsid w:val="007032C6"/>
    <w:rsid w:val="007040B8"/>
    <w:rsid w:val="007048E8"/>
    <w:rsid w:val="00706E79"/>
    <w:rsid w:val="00710053"/>
    <w:rsid w:val="00711209"/>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5265"/>
    <w:rsid w:val="00766DAD"/>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6661"/>
    <w:rsid w:val="007C0564"/>
    <w:rsid w:val="007C48CB"/>
    <w:rsid w:val="007C78A7"/>
    <w:rsid w:val="007D0BC3"/>
    <w:rsid w:val="007D0D6D"/>
    <w:rsid w:val="007D252A"/>
    <w:rsid w:val="007D2B10"/>
    <w:rsid w:val="007D7952"/>
    <w:rsid w:val="007E11AC"/>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408F"/>
    <w:rsid w:val="00815D99"/>
    <w:rsid w:val="008162CF"/>
    <w:rsid w:val="008203A5"/>
    <w:rsid w:val="00820F26"/>
    <w:rsid w:val="00825B28"/>
    <w:rsid w:val="008268BF"/>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615"/>
    <w:rsid w:val="00886653"/>
    <w:rsid w:val="00892FC6"/>
    <w:rsid w:val="00894821"/>
    <w:rsid w:val="008A0899"/>
    <w:rsid w:val="008A1EC2"/>
    <w:rsid w:val="008A22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422"/>
    <w:rsid w:val="00905BD3"/>
    <w:rsid w:val="0091457F"/>
    <w:rsid w:val="0091488B"/>
    <w:rsid w:val="00920825"/>
    <w:rsid w:val="00920874"/>
    <w:rsid w:val="009228E2"/>
    <w:rsid w:val="00923EF4"/>
    <w:rsid w:val="0093035B"/>
    <w:rsid w:val="00930EE0"/>
    <w:rsid w:val="00930FCA"/>
    <w:rsid w:val="00931925"/>
    <w:rsid w:val="0093218D"/>
    <w:rsid w:val="00935FDF"/>
    <w:rsid w:val="00940A78"/>
    <w:rsid w:val="00941EE0"/>
    <w:rsid w:val="009448E5"/>
    <w:rsid w:val="00945E1D"/>
    <w:rsid w:val="009537A3"/>
    <w:rsid w:val="009550D6"/>
    <w:rsid w:val="0096431A"/>
    <w:rsid w:val="009670D3"/>
    <w:rsid w:val="00970914"/>
    <w:rsid w:val="00971B14"/>
    <w:rsid w:val="009724A9"/>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6B28"/>
    <w:rsid w:val="009E161B"/>
    <w:rsid w:val="009F4B5A"/>
    <w:rsid w:val="009F789C"/>
    <w:rsid w:val="009F7910"/>
    <w:rsid w:val="00A012BB"/>
    <w:rsid w:val="00A0272F"/>
    <w:rsid w:val="00A0305E"/>
    <w:rsid w:val="00A0412C"/>
    <w:rsid w:val="00A05111"/>
    <w:rsid w:val="00A053AA"/>
    <w:rsid w:val="00A05A33"/>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D2A"/>
    <w:rsid w:val="00A5023D"/>
    <w:rsid w:val="00A511AB"/>
    <w:rsid w:val="00A5164C"/>
    <w:rsid w:val="00A51BB7"/>
    <w:rsid w:val="00A51FD5"/>
    <w:rsid w:val="00A53A3B"/>
    <w:rsid w:val="00A544F2"/>
    <w:rsid w:val="00A642AC"/>
    <w:rsid w:val="00A6708A"/>
    <w:rsid w:val="00A7151D"/>
    <w:rsid w:val="00A7161C"/>
    <w:rsid w:val="00A724E1"/>
    <w:rsid w:val="00A725EC"/>
    <w:rsid w:val="00A739DF"/>
    <w:rsid w:val="00A778B4"/>
    <w:rsid w:val="00A81CA4"/>
    <w:rsid w:val="00A82F6A"/>
    <w:rsid w:val="00A84890"/>
    <w:rsid w:val="00A86C97"/>
    <w:rsid w:val="00A921B5"/>
    <w:rsid w:val="00A9353D"/>
    <w:rsid w:val="00A93E7A"/>
    <w:rsid w:val="00AA05E3"/>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2DA2"/>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1EB4"/>
    <w:rsid w:val="00BD26D6"/>
    <w:rsid w:val="00BD5585"/>
    <w:rsid w:val="00BD5C3C"/>
    <w:rsid w:val="00BD5DBB"/>
    <w:rsid w:val="00BE38DD"/>
    <w:rsid w:val="00BF1E23"/>
    <w:rsid w:val="00BF32F9"/>
    <w:rsid w:val="00BF4A28"/>
    <w:rsid w:val="00C02CDA"/>
    <w:rsid w:val="00C02DC5"/>
    <w:rsid w:val="00C04309"/>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159F"/>
    <w:rsid w:val="00C52124"/>
    <w:rsid w:val="00C54EAA"/>
    <w:rsid w:val="00C5712D"/>
    <w:rsid w:val="00C63D1F"/>
    <w:rsid w:val="00C71F4F"/>
    <w:rsid w:val="00C73297"/>
    <w:rsid w:val="00C7374E"/>
    <w:rsid w:val="00C7732B"/>
    <w:rsid w:val="00C77F1C"/>
    <w:rsid w:val="00C81D7B"/>
    <w:rsid w:val="00C8366F"/>
    <w:rsid w:val="00C911EE"/>
    <w:rsid w:val="00C951D2"/>
    <w:rsid w:val="00C95940"/>
    <w:rsid w:val="00C96771"/>
    <w:rsid w:val="00C96A39"/>
    <w:rsid w:val="00C96D0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5FCB"/>
    <w:rsid w:val="00D46E41"/>
    <w:rsid w:val="00D531AD"/>
    <w:rsid w:val="00D53EFA"/>
    <w:rsid w:val="00D57E64"/>
    <w:rsid w:val="00D63207"/>
    <w:rsid w:val="00D63908"/>
    <w:rsid w:val="00D63B54"/>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68FC"/>
    <w:rsid w:val="00E50540"/>
    <w:rsid w:val="00E5119A"/>
    <w:rsid w:val="00E54184"/>
    <w:rsid w:val="00E55003"/>
    <w:rsid w:val="00E70B2F"/>
    <w:rsid w:val="00E72C09"/>
    <w:rsid w:val="00E7633E"/>
    <w:rsid w:val="00E77615"/>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D0529"/>
    <w:rsid w:val="00ED7B4E"/>
    <w:rsid w:val="00EE2A9F"/>
    <w:rsid w:val="00EE7386"/>
    <w:rsid w:val="00EE7B41"/>
    <w:rsid w:val="00F0170C"/>
    <w:rsid w:val="00F074B0"/>
    <w:rsid w:val="00F10361"/>
    <w:rsid w:val="00F128F9"/>
    <w:rsid w:val="00F13B57"/>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70DCC"/>
    <w:rsid w:val="00F859AB"/>
    <w:rsid w:val="00F86EC4"/>
    <w:rsid w:val="00F87C6F"/>
    <w:rsid w:val="00F91973"/>
    <w:rsid w:val="00F9344C"/>
    <w:rsid w:val="00F93774"/>
    <w:rsid w:val="00FA02AF"/>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766DAD"/>
    <w:pPr>
      <w:spacing w:after="160" w:line="259"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F448A3"/>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F448A3"/>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766DA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66DAD"/>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line="240" w:lineRule="auto"/>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line="240" w:lineRule="auto"/>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line="240" w:lineRule="auto"/>
    </w:pPr>
    <w:rPr>
      <w:rFonts w:ascii="HelveticaNeue MediumExt" w:hAnsi="HelveticaNeue MediumExt"/>
      <w:sz w:val="32"/>
      <w:szCs w:val="24"/>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spacing w:after="0"/>
      <w:contextualSpacing/>
    </w:pPr>
    <w:rPr>
      <w:rFonts w:ascii="Utopia" w:hAnsi="Utopia"/>
      <w:sz w:val="18"/>
    </w:rPr>
  </w:style>
  <w:style w:type="paragraph" w:customStyle="1" w:styleId="FMDedication">
    <w:name w:val="FM Dedication"/>
    <w:basedOn w:val="Normal"/>
    <w:rsid w:val="00F448A3"/>
    <w:pPr>
      <w:spacing w:before="600" w:after="600" w:line="240" w:lineRule="auto"/>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after="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line="240" w:lineRule="auto"/>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szCs w:val="24"/>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rsid w:val="00F448A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spacing w:after="0" w:line="240" w:lineRule="auto"/>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spacing w:after="0" w:line="240" w:lineRule="auto"/>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pPr>
      <w:spacing w:line="240" w:lineRule="auto"/>
    </w:pPr>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hyperlink" Target="https://www.apress.com/9781484273760"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3.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4.xml><?xml version="1.0" encoding="utf-8"?>
<ds:datastoreItem xmlns:ds="http://schemas.openxmlformats.org/officeDocument/2006/customXml" ds:itemID="{596F9BE7-A799-49C1-89C8-5295EDD9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3154</Words>
  <Characters>17981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Kelvin Sung</cp:lastModifiedBy>
  <cp:revision>6</cp:revision>
  <cp:lastPrinted>2012-10-02T20:33:00Z</cp:lastPrinted>
  <dcterms:created xsi:type="dcterms:W3CDTF">2021-09-15T12:49:00Z</dcterms:created>
  <dcterms:modified xsi:type="dcterms:W3CDTF">2021-09-15T23:50:00Z</dcterms:modified>
</cp:coreProperties>
</file>
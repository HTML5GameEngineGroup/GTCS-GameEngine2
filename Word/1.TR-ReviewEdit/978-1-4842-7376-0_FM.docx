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E21C5A" w14:textId="171D51E3" w:rsidR="00652844" w:rsidRPr="00C96A39" w:rsidRDefault="00B17866" w:rsidP="00C96A39">
      <w:pPr>
        <w:pStyle w:val="FMBookTitle"/>
      </w:pPr>
      <w:r w:rsidRPr="00B17866">
        <w:t>Build Your Own 2D Game Engine and Create Great Web Games</w:t>
      </w:r>
    </w:p>
    <w:p w14:paraId="7C664EC1" w14:textId="406E0D2F" w:rsidR="00652844" w:rsidRDefault="00B17866" w:rsidP="00652844">
      <w:pPr>
        <w:pStyle w:val="FMSubtitle"/>
      </w:pPr>
      <w:r w:rsidRPr="00B17866">
        <w:t>Using HTML5, JavaScript, and WebGL2</w:t>
      </w:r>
    </w:p>
    <w:p w14:paraId="7BE84CCD" w14:textId="33A0C352" w:rsidR="00AB0DAB" w:rsidRDefault="00B17866" w:rsidP="00652844">
      <w:pPr>
        <w:pStyle w:val="FMSubtitle"/>
      </w:pPr>
      <w:r>
        <w:t>Second Edition</w:t>
      </w:r>
    </w:p>
    <w:p w14:paraId="19D75D12" w14:textId="77777777" w:rsidR="00612991" w:rsidRDefault="00612991" w:rsidP="00612991">
      <w:pPr>
        <w:pStyle w:val="FMText"/>
      </w:pPr>
    </w:p>
    <w:p w14:paraId="761A341B" w14:textId="77777777" w:rsidR="00612991" w:rsidRDefault="00612991" w:rsidP="00612991">
      <w:pPr>
        <w:pStyle w:val="FMText"/>
      </w:pPr>
    </w:p>
    <w:p w14:paraId="664DF554" w14:textId="77777777" w:rsidR="00612991" w:rsidRDefault="00612991" w:rsidP="00612991">
      <w:pPr>
        <w:pStyle w:val="FMText"/>
      </w:pPr>
    </w:p>
    <w:p w14:paraId="57C98BBA" w14:textId="77777777" w:rsidR="00612991" w:rsidRDefault="00612991" w:rsidP="00612991">
      <w:pPr>
        <w:pStyle w:val="FMText"/>
      </w:pPr>
    </w:p>
    <w:p w14:paraId="6A025435" w14:textId="77777777" w:rsidR="00612991" w:rsidRDefault="00612991" w:rsidP="00612991">
      <w:pPr>
        <w:pStyle w:val="FMText"/>
      </w:pPr>
    </w:p>
    <w:p w14:paraId="766555D5" w14:textId="77777777" w:rsidR="00612991" w:rsidRDefault="00612991" w:rsidP="00612991">
      <w:pPr>
        <w:pStyle w:val="FMText"/>
      </w:pPr>
    </w:p>
    <w:p w14:paraId="289AD1C1" w14:textId="77777777" w:rsidR="00612991" w:rsidRDefault="00612991" w:rsidP="00612991">
      <w:pPr>
        <w:pStyle w:val="FMText"/>
      </w:pPr>
    </w:p>
    <w:p w14:paraId="08BECF7F" w14:textId="161D78D6" w:rsidR="00612991" w:rsidRDefault="00612991" w:rsidP="00612991">
      <w:pPr>
        <w:pStyle w:val="FMText"/>
      </w:pPr>
    </w:p>
    <w:p w14:paraId="1B2ADD75" w14:textId="77777777" w:rsidR="00A81CA4" w:rsidRPr="00652844" w:rsidRDefault="00453077" w:rsidP="00453077">
      <w:pPr>
        <w:pStyle w:val="FMAuthor"/>
        <w:rPr>
          <w:rStyle w:val="GrayDingbat"/>
        </w:rPr>
      </w:pPr>
      <w:r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r w:rsidR="00A81CA4" w:rsidRPr="00652844">
        <w:rPr>
          <w:rStyle w:val="GrayDingbat"/>
        </w:rPr>
        <w:t></w:t>
      </w:r>
    </w:p>
    <w:p w14:paraId="6BB207F6" w14:textId="77777777" w:rsidR="00B17866" w:rsidRDefault="00B17866" w:rsidP="00453077">
      <w:pPr>
        <w:pStyle w:val="FMAuthor"/>
      </w:pPr>
      <w:r>
        <w:t>Kelvin Sung</w:t>
      </w:r>
    </w:p>
    <w:p w14:paraId="040EE916" w14:textId="77777777" w:rsidR="00B17866" w:rsidRDefault="00B17866" w:rsidP="00453077">
      <w:pPr>
        <w:pStyle w:val="FMAuthor"/>
      </w:pPr>
      <w:r>
        <w:t>Jebediah Pavleas</w:t>
      </w:r>
    </w:p>
    <w:p w14:paraId="51AA0AB7" w14:textId="77777777" w:rsidR="00B17866" w:rsidRDefault="00B17866" w:rsidP="00453077">
      <w:pPr>
        <w:pStyle w:val="FMAuthor"/>
      </w:pPr>
      <w:r>
        <w:t>Matthew Munson</w:t>
      </w:r>
    </w:p>
    <w:p w14:paraId="4FDA162E" w14:textId="5F7CCBF9" w:rsidR="00612991" w:rsidRDefault="00B17866" w:rsidP="00453077">
      <w:pPr>
        <w:pStyle w:val="FMAuthor"/>
      </w:pPr>
      <w:r w:rsidRPr="00B17866">
        <w:t>Jason Pace</w:t>
      </w:r>
    </w:p>
    <w:p w14:paraId="3FA91F46" w14:textId="77777777" w:rsidR="00C744D7" w:rsidRPr="0089765A" w:rsidRDefault="00C744D7" w:rsidP="00C744D7">
      <w:pPr>
        <w:pStyle w:val="FMAuthor"/>
        <w:rPr>
          <w:sz w:val="18"/>
          <w:szCs w:val="18"/>
        </w:rPr>
      </w:pPr>
      <w:commentRangeStart w:id="0"/>
      <w:r w:rsidRPr="0089765A">
        <w:rPr>
          <w:sz w:val="18"/>
          <w:szCs w:val="18"/>
        </w:rPr>
        <w:t>With</w:t>
      </w:r>
    </w:p>
    <w:p w14:paraId="56219240" w14:textId="69BEDDA3" w:rsidR="00C744D7" w:rsidRPr="0089765A" w:rsidRDefault="00C744D7" w:rsidP="00C744D7">
      <w:pPr>
        <w:pStyle w:val="FMAuthor"/>
        <w:rPr>
          <w:sz w:val="18"/>
          <w:szCs w:val="18"/>
        </w:rPr>
      </w:pPr>
      <w:r w:rsidRPr="0089765A">
        <w:rPr>
          <w:sz w:val="18"/>
          <w:szCs w:val="18"/>
        </w:rPr>
        <w:t xml:space="preserve">Original Dye </w:t>
      </w:r>
      <w:r w:rsidR="001B4273">
        <w:rPr>
          <w:sz w:val="18"/>
          <w:szCs w:val="18"/>
        </w:rPr>
        <w:t>c</w:t>
      </w:r>
      <w:r w:rsidRPr="0089765A">
        <w:rPr>
          <w:sz w:val="18"/>
          <w:szCs w:val="18"/>
        </w:rPr>
        <w:t xml:space="preserve">haracter </w:t>
      </w:r>
      <w:r w:rsidR="001B4273">
        <w:rPr>
          <w:sz w:val="18"/>
          <w:szCs w:val="18"/>
        </w:rPr>
        <w:t>d</w:t>
      </w:r>
      <w:r w:rsidRPr="0089765A">
        <w:rPr>
          <w:sz w:val="18"/>
          <w:szCs w:val="18"/>
        </w:rPr>
        <w:t>esign</w:t>
      </w:r>
      <w:r w:rsidR="00A607C1">
        <w:rPr>
          <w:sz w:val="18"/>
          <w:szCs w:val="18"/>
        </w:rPr>
        <w:t>s</w:t>
      </w:r>
      <w:r w:rsidR="001B4273">
        <w:rPr>
          <w:sz w:val="18"/>
          <w:szCs w:val="18"/>
        </w:rPr>
        <w:t xml:space="preserve"> by</w:t>
      </w:r>
      <w:r w:rsidRPr="0089765A">
        <w:rPr>
          <w:sz w:val="18"/>
          <w:szCs w:val="18"/>
        </w:rPr>
        <w:t xml:space="preserve">: </w:t>
      </w:r>
      <w:r w:rsidRPr="0089765A">
        <w:rPr>
          <w:b/>
          <w:sz w:val="18"/>
          <w:szCs w:val="18"/>
        </w:rPr>
        <w:t>Nathan Evers</w:t>
      </w:r>
    </w:p>
    <w:p w14:paraId="60F48893" w14:textId="09D9FB79" w:rsidR="00C744D7" w:rsidRPr="0089765A" w:rsidRDefault="00C744D7" w:rsidP="00C744D7">
      <w:pPr>
        <w:pStyle w:val="FMAuthor"/>
        <w:rPr>
          <w:sz w:val="18"/>
          <w:szCs w:val="18"/>
        </w:rPr>
      </w:pPr>
      <w:r w:rsidRPr="0089765A">
        <w:rPr>
          <w:sz w:val="18"/>
          <w:szCs w:val="18"/>
        </w:rPr>
        <w:t xml:space="preserve">Other </w:t>
      </w:r>
      <w:r w:rsidR="001B4273">
        <w:rPr>
          <w:sz w:val="18"/>
          <w:szCs w:val="18"/>
        </w:rPr>
        <w:t>g</w:t>
      </w:r>
      <w:r w:rsidR="001B4273" w:rsidRPr="0089765A">
        <w:rPr>
          <w:sz w:val="18"/>
          <w:szCs w:val="18"/>
        </w:rPr>
        <w:t xml:space="preserve">ame </w:t>
      </w:r>
      <w:r w:rsidR="001B4273">
        <w:rPr>
          <w:sz w:val="18"/>
          <w:szCs w:val="18"/>
        </w:rPr>
        <w:t>c</w:t>
      </w:r>
      <w:r w:rsidR="001B4273" w:rsidRPr="0089765A">
        <w:rPr>
          <w:sz w:val="18"/>
          <w:szCs w:val="18"/>
        </w:rPr>
        <w:t>haracter</w:t>
      </w:r>
      <w:r w:rsidR="001B4273">
        <w:rPr>
          <w:sz w:val="18"/>
          <w:szCs w:val="18"/>
        </w:rPr>
        <w:t xml:space="preserve"> and art</w:t>
      </w:r>
      <w:r w:rsidR="001B4273" w:rsidRPr="0089765A">
        <w:rPr>
          <w:sz w:val="18"/>
          <w:szCs w:val="18"/>
        </w:rPr>
        <w:t xml:space="preserve"> </w:t>
      </w:r>
      <w:r w:rsidRPr="0089765A">
        <w:rPr>
          <w:sz w:val="18"/>
          <w:szCs w:val="18"/>
        </w:rPr>
        <w:t xml:space="preserve">design </w:t>
      </w:r>
      <w:r w:rsidR="001B4273">
        <w:rPr>
          <w:sz w:val="18"/>
          <w:szCs w:val="18"/>
        </w:rPr>
        <w:t>by</w:t>
      </w:r>
      <w:r w:rsidRPr="0089765A">
        <w:rPr>
          <w:sz w:val="18"/>
          <w:szCs w:val="18"/>
        </w:rPr>
        <w:t xml:space="preserve">: </w:t>
      </w:r>
      <w:r w:rsidRPr="0089765A">
        <w:rPr>
          <w:b/>
          <w:sz w:val="18"/>
          <w:szCs w:val="18"/>
        </w:rPr>
        <w:t>Kasey Quevedo</w:t>
      </w:r>
    </w:p>
    <w:p w14:paraId="20285BC0" w14:textId="0A91143F" w:rsidR="00C744D7" w:rsidRPr="0089765A" w:rsidRDefault="00C744D7" w:rsidP="00C744D7">
      <w:pPr>
        <w:pStyle w:val="FMAuthor"/>
        <w:rPr>
          <w:sz w:val="18"/>
          <w:szCs w:val="18"/>
        </w:rPr>
      </w:pPr>
      <w:r w:rsidRPr="0089765A">
        <w:rPr>
          <w:sz w:val="18"/>
          <w:szCs w:val="18"/>
        </w:rPr>
        <w:t xml:space="preserve">Figures and </w:t>
      </w:r>
      <w:r w:rsidR="001B4273">
        <w:rPr>
          <w:sz w:val="18"/>
          <w:szCs w:val="18"/>
        </w:rPr>
        <w:t>i</w:t>
      </w:r>
      <w:r w:rsidRPr="0089765A">
        <w:rPr>
          <w:sz w:val="18"/>
          <w:szCs w:val="18"/>
        </w:rPr>
        <w:t>llustration</w:t>
      </w:r>
      <w:r w:rsidR="001B4273">
        <w:rPr>
          <w:sz w:val="18"/>
          <w:szCs w:val="18"/>
        </w:rPr>
        <w:t>s by</w:t>
      </w:r>
      <w:r w:rsidRPr="0089765A">
        <w:rPr>
          <w:sz w:val="18"/>
          <w:szCs w:val="18"/>
        </w:rPr>
        <w:t xml:space="preserve">: </w:t>
      </w:r>
      <w:r w:rsidRPr="0089765A">
        <w:rPr>
          <w:b/>
          <w:sz w:val="18"/>
          <w:szCs w:val="18"/>
        </w:rPr>
        <w:t>Clover Wai</w:t>
      </w:r>
      <w:commentRangeEnd w:id="0"/>
      <w:r>
        <w:rPr>
          <w:rStyle w:val="CommentReference"/>
          <w:rFonts w:asciiTheme="minorHAnsi" w:hAnsiTheme="minorHAnsi"/>
        </w:rPr>
        <w:commentReference w:id="0"/>
      </w:r>
    </w:p>
    <w:p w14:paraId="7C91CE3B" w14:textId="77777777" w:rsidR="00612991" w:rsidRPr="00453077" w:rsidRDefault="00612991" w:rsidP="00453077">
      <w:pPr>
        <w:pStyle w:val="FMAuthor"/>
      </w:pPr>
    </w:p>
    <w:p w14:paraId="00A1A061" w14:textId="77777777" w:rsidR="00453077" w:rsidRDefault="00612991" w:rsidP="00612991">
      <w:pPr>
        <w:pStyle w:val="FMAuthor"/>
        <w:jc w:val="right"/>
      </w:pPr>
      <w:r>
        <w:rPr>
          <w:noProof/>
        </w:rPr>
        <w:drawing>
          <wp:inline distT="0" distB="0" distL="0" distR="0" wp14:anchorId="7FF6F54D" wp14:editId="402D93A4">
            <wp:extent cx="748030" cy="178435"/>
            <wp:effectExtent l="0" t="0" r="0" b="0"/>
            <wp:docPr id="1" name="Picture 1" descr="C:\Users\Blitz\Documents\My Documents\Logos\Apress(r)_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itz\Documents\My Documents\Logos\Apress(r)_K.eps"/>
                    <pic:cNvPicPr>
                      <a:picLocks noChangeAspect="1" noChangeArrowheads="1"/>
                    </pic:cNvPicPr>
                  </pic:nvPicPr>
                  <pic:blipFill>
                    <a:blip r:embed="rId14" cstate="print"/>
                    <a:srcRect/>
                    <a:stretch>
                      <a:fillRect/>
                    </a:stretch>
                  </pic:blipFill>
                  <pic:spPr bwMode="auto">
                    <a:xfrm>
                      <a:off x="0" y="0"/>
                      <a:ext cx="748030" cy="178435"/>
                    </a:xfrm>
                    <a:prstGeom prst="rect">
                      <a:avLst/>
                    </a:prstGeom>
                    <a:noFill/>
                    <a:ln w="9525">
                      <a:noFill/>
                      <a:miter lim="800000"/>
                      <a:headEnd/>
                      <a:tailEnd/>
                    </a:ln>
                  </pic:spPr>
                </pic:pic>
              </a:graphicData>
            </a:graphic>
          </wp:inline>
        </w:drawing>
      </w:r>
      <w:r w:rsidR="00453077">
        <w:br w:type="page"/>
      </w:r>
    </w:p>
    <w:p w14:paraId="53924EED" w14:textId="2075BD41" w:rsidR="006F2999" w:rsidRPr="006F2999" w:rsidRDefault="00B17866" w:rsidP="006F2999">
      <w:pPr>
        <w:pStyle w:val="FMCopyrightTitle"/>
      </w:pPr>
      <w:r w:rsidRPr="00B17866">
        <w:lastRenderedPageBreak/>
        <w:t>Build Your Own 2D Game Engine and Create Great Web Games</w:t>
      </w:r>
      <w:r w:rsidR="00CD76E5">
        <w:t xml:space="preserve">: </w:t>
      </w:r>
      <w:r w:rsidRPr="00B17866">
        <w:t>Using HTML5, JavaScript, and WebGL2</w:t>
      </w:r>
    </w:p>
    <w:p w14:paraId="2EEAC1F3" w14:textId="4FC9D6EF" w:rsidR="006F2999" w:rsidRPr="00E53003" w:rsidRDefault="006F2999" w:rsidP="006F2999">
      <w:pPr>
        <w:pStyle w:val="FMCopyright"/>
        <w:rPr>
          <w:szCs w:val="19"/>
        </w:rPr>
      </w:pPr>
      <w:r w:rsidRPr="00E53003">
        <w:rPr>
          <w:szCs w:val="19"/>
        </w:rPr>
        <w:t xml:space="preserve">Copyright © </w:t>
      </w:r>
      <w:r w:rsidR="00790F71">
        <w:rPr>
          <w:szCs w:val="19"/>
        </w:rPr>
        <w:t xml:space="preserve">2021 </w:t>
      </w:r>
      <w:r w:rsidR="00B17866" w:rsidRPr="00B17866">
        <w:rPr>
          <w:szCs w:val="19"/>
        </w:rPr>
        <w:t>Kelvin Sung, Jebediah Pavleas, Matthew Munson, and Jason Pace</w:t>
      </w:r>
    </w:p>
    <w:p w14:paraId="7F1F6323" w14:textId="77777777" w:rsidR="006F2999" w:rsidRPr="006F2999" w:rsidRDefault="00584F59" w:rsidP="00C16D31">
      <w:pPr>
        <w:pStyle w:val="FMCopyright"/>
      </w:pPr>
      <w:r w:rsidRPr="00584F59">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14:paraId="722B2A13" w14:textId="362B1418" w:rsidR="006F2999" w:rsidRPr="006F2999" w:rsidRDefault="00F448A3" w:rsidP="006F2999">
      <w:pPr>
        <w:pStyle w:val="FMCopyright"/>
      </w:pPr>
      <w:r>
        <w:t>ISBN-13 (</w:t>
      </w:r>
      <w:proofErr w:type="spellStart"/>
      <w:r>
        <w:t>pbk</w:t>
      </w:r>
      <w:proofErr w:type="spellEnd"/>
      <w:r>
        <w:t>): 978-1-4842</w:t>
      </w:r>
      <w:r w:rsidR="006F2999" w:rsidRPr="006F2999">
        <w:t>-</w:t>
      </w:r>
      <w:r w:rsidR="00B17866" w:rsidRPr="00B17866">
        <w:t>7376-0</w:t>
      </w:r>
    </w:p>
    <w:p w14:paraId="7CFA1E8C" w14:textId="35E5D402" w:rsidR="006F2999" w:rsidRPr="006F2999" w:rsidRDefault="006F2999" w:rsidP="006F2999">
      <w:pPr>
        <w:pStyle w:val="FMCopyright"/>
      </w:pPr>
      <w:r w:rsidRPr="006F2999">
        <w:t>ISBN-13 (electronic): 978-1-4</w:t>
      </w:r>
      <w:r w:rsidR="00F448A3">
        <w:t>842</w:t>
      </w:r>
      <w:r w:rsidRPr="006F2999">
        <w:t>-</w:t>
      </w:r>
      <w:r w:rsidR="00B17866" w:rsidRPr="00B17866">
        <w:t>7377-7</w:t>
      </w:r>
    </w:p>
    <w:p w14:paraId="2272E69C" w14:textId="77777777" w:rsidR="006F2999" w:rsidRPr="006F2999" w:rsidRDefault="006F2999" w:rsidP="006F2999">
      <w:pPr>
        <w:pStyle w:val="FMCopyright"/>
      </w:pPr>
      <w:r w:rsidRPr="006F2999">
        <w:t>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w:t>
      </w:r>
    </w:p>
    <w:p w14:paraId="2D05AAFE" w14:textId="77777777" w:rsidR="006F2999" w:rsidRPr="006F2999" w:rsidRDefault="006F2999" w:rsidP="006F2999">
      <w:pPr>
        <w:pStyle w:val="FMCopyright"/>
      </w:pPr>
      <w:r w:rsidRPr="006F2999">
        <w:t>The use in this publication of trade names, trademarks, service marks, and similar terms, even if they are not identified as such, is not to be taken as an expression of opinion as to whether or not they are subject to proprietary rights.</w:t>
      </w:r>
    </w:p>
    <w:p w14:paraId="4D7D8E37" w14:textId="77777777" w:rsidR="006F2999" w:rsidRDefault="006F2999" w:rsidP="006F2999">
      <w:pPr>
        <w:pStyle w:val="FMCopyright"/>
      </w:pPr>
      <w:r w:rsidRPr="006F2999">
        <w:t>While</w:t>
      </w:r>
      <w:r w:rsidRPr="00E53003">
        <w:t xml:space="preserv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14:paraId="64C5B9CE" w14:textId="77777777" w:rsidR="00584F59" w:rsidRPr="00584F59" w:rsidRDefault="00584F59" w:rsidP="00584F59">
      <w:pPr>
        <w:pStyle w:val="FMCopyrightCredits"/>
      </w:pPr>
      <w:r w:rsidRPr="00584F59">
        <w:t>Managing Director</w:t>
      </w:r>
      <w:r w:rsidR="0040485B">
        <w:t>, Apress Media LLC</w:t>
      </w:r>
      <w:r w:rsidRPr="00584F59">
        <w:t xml:space="preserve">: </w:t>
      </w:r>
      <w:proofErr w:type="spellStart"/>
      <w:r w:rsidRPr="00584F59">
        <w:t>Welmoed</w:t>
      </w:r>
      <w:proofErr w:type="spellEnd"/>
      <w:r w:rsidRPr="00584F59">
        <w:t xml:space="preserve"> Spahr</w:t>
      </w:r>
    </w:p>
    <w:p w14:paraId="10760E46" w14:textId="6904DBCE" w:rsidR="00584F59" w:rsidRDefault="00656659" w:rsidP="00584F59">
      <w:pPr>
        <w:pStyle w:val="FMCopyrightCredits"/>
      </w:pPr>
      <w:r>
        <w:t>Acquisitions</w:t>
      </w:r>
      <w:r w:rsidRPr="00584F59">
        <w:t xml:space="preserve"> </w:t>
      </w:r>
      <w:r w:rsidR="00584F59" w:rsidRPr="00584F59">
        <w:t xml:space="preserve">Editor: </w:t>
      </w:r>
      <w:r w:rsidR="00B17866">
        <w:t>Spandana Chatterjee</w:t>
      </w:r>
    </w:p>
    <w:p w14:paraId="1C0E3F44" w14:textId="5CED6D67" w:rsidR="00656659" w:rsidRPr="00584F59" w:rsidRDefault="00656659" w:rsidP="00584F59">
      <w:pPr>
        <w:pStyle w:val="FMCopyrightCredits"/>
      </w:pPr>
      <w:r>
        <w:t>Development Editor</w:t>
      </w:r>
      <w:r w:rsidR="00F448A3">
        <w:t>:</w:t>
      </w:r>
      <w:r w:rsidR="00CD76E5">
        <w:t xml:space="preserve"> </w:t>
      </w:r>
      <w:r w:rsidR="00B17866">
        <w:t>Laura Berendson</w:t>
      </w:r>
    </w:p>
    <w:p w14:paraId="699DD124" w14:textId="0AE7004F" w:rsidR="00584F59" w:rsidRPr="00584F59" w:rsidRDefault="00584F59" w:rsidP="00584F59">
      <w:pPr>
        <w:pStyle w:val="FMCopyrightCredits"/>
      </w:pPr>
      <w:r w:rsidRPr="00584F59">
        <w:t>Coordinating Editor</w:t>
      </w:r>
      <w:r w:rsidR="00D804AC">
        <w:t>s</w:t>
      </w:r>
      <w:r w:rsidRPr="00584F59">
        <w:t xml:space="preserve">: </w:t>
      </w:r>
      <w:r w:rsidR="00B17866">
        <w:t>Shrikant Vishwakarma</w:t>
      </w:r>
    </w:p>
    <w:p w14:paraId="666D502E" w14:textId="77777777" w:rsidR="0040485B" w:rsidRDefault="0040485B" w:rsidP="00584F59">
      <w:pPr>
        <w:pStyle w:val="FMCopyright"/>
      </w:pPr>
      <w:r>
        <w:t xml:space="preserve">Cover designed by </w:t>
      </w:r>
      <w:proofErr w:type="spellStart"/>
      <w:r>
        <w:t>eStudioCalamar</w:t>
      </w:r>
      <w:proofErr w:type="spellEnd"/>
    </w:p>
    <w:p w14:paraId="0AA9E974" w14:textId="5EF06DB5" w:rsidR="0040485B" w:rsidRDefault="00095260" w:rsidP="00584F59">
      <w:pPr>
        <w:pStyle w:val="FMCopyright"/>
      </w:pPr>
      <w:r>
        <w:t xml:space="preserve">Cover image by </w:t>
      </w:r>
      <w:proofErr w:type="spellStart"/>
      <w:r w:rsidR="00086762">
        <w:t>Freepik</w:t>
      </w:r>
      <w:proofErr w:type="spellEnd"/>
      <w:r w:rsidR="00D804AC">
        <w:t xml:space="preserve"> </w:t>
      </w:r>
      <w:r w:rsidR="0040485B">
        <w:t>(</w:t>
      </w:r>
      <w:r>
        <w:rPr>
          <w:rStyle w:val="CodeInline"/>
        </w:rPr>
        <w:t>www.</w:t>
      </w:r>
      <w:r w:rsidR="00086762">
        <w:rPr>
          <w:rStyle w:val="CodeInline"/>
        </w:rPr>
        <w:t>freepik</w:t>
      </w:r>
      <w:r w:rsidR="0040485B" w:rsidRPr="00804862">
        <w:rPr>
          <w:rStyle w:val="CodeInline"/>
        </w:rPr>
        <w:t>.com</w:t>
      </w:r>
      <w:r w:rsidR="0040485B">
        <w:t>)</w:t>
      </w:r>
    </w:p>
    <w:p w14:paraId="336DBA78" w14:textId="77777777" w:rsidR="00584F59" w:rsidRPr="00584F59" w:rsidRDefault="00584F59" w:rsidP="00584F59">
      <w:pPr>
        <w:pStyle w:val="FMCopyright"/>
      </w:pPr>
      <w:r w:rsidRPr="00584F59">
        <w:t xml:space="preserve">Distributed to the book trade worldwide by </w:t>
      </w:r>
      <w:r w:rsidR="00F87C6F">
        <w:t>Apress Media, LLC</w:t>
      </w:r>
      <w:r w:rsidRPr="00584F59">
        <w:t xml:space="preserve">, </w:t>
      </w:r>
      <w:r w:rsidR="00F87C6F" w:rsidRPr="00F87C6F">
        <w:t>1 New York Plaza, New York, NY 10004, U.S.A</w:t>
      </w:r>
      <w:r w:rsidRPr="00584F59">
        <w:t xml:space="preserve">. Phone 1-800-SPRINGER, fax (201) 348-4505, e-mail </w:t>
      </w:r>
      <w:r w:rsidRPr="00584F59">
        <w:rPr>
          <w:rStyle w:val="CodeInline"/>
          <w:rFonts w:eastAsiaTheme="minorHAnsi"/>
        </w:rPr>
        <w:t>orders-ny@springer-sbm.com</w:t>
      </w:r>
      <w:r w:rsidRPr="00584F59">
        <w:t xml:space="preserve">, or visit </w:t>
      </w:r>
      <w:r w:rsidRPr="00584F59">
        <w:rPr>
          <w:rStyle w:val="CodeInline"/>
          <w:rFonts w:eastAsiaTheme="minorHAnsi"/>
        </w:rPr>
        <w:t>www.springeronline.com</w:t>
      </w:r>
      <w:r w:rsidRPr="00584F59">
        <w:t xml:space="preserve">. Apress Media, LLC is a California LLC and the sole member (owner) is Springer Science + Business Media Finance Inc (SSBM Finance Inc). SSBM Finance Inc is a </w:t>
      </w:r>
      <w:r w:rsidRPr="00584F59">
        <w:rPr>
          <w:rStyle w:val="Strong"/>
        </w:rPr>
        <w:t>Delaware</w:t>
      </w:r>
      <w:r w:rsidRPr="00584F59">
        <w:t xml:space="preserve"> corporation.</w:t>
      </w:r>
    </w:p>
    <w:p w14:paraId="13975155" w14:textId="77777777" w:rsidR="00584F59" w:rsidRPr="00584F59" w:rsidRDefault="00584F59" w:rsidP="00584F59">
      <w:pPr>
        <w:pStyle w:val="FMCopyright"/>
      </w:pPr>
      <w:r w:rsidRPr="00584F59">
        <w:t xml:space="preserve">For information on translations, please e-mail </w:t>
      </w:r>
      <w:r w:rsidR="007B154F" w:rsidRPr="007B154F">
        <w:rPr>
          <w:rStyle w:val="CodeInline"/>
        </w:rPr>
        <w:t>booktranslations@springernature.com</w:t>
      </w:r>
      <w:r w:rsidR="0040485B">
        <w:t>;</w:t>
      </w:r>
      <w:r w:rsidRPr="00584F59">
        <w:t xml:space="preserve"> </w:t>
      </w:r>
      <w:r w:rsidR="0040485B">
        <w:t xml:space="preserve">for reprint, paperback, or audio rights, please email </w:t>
      </w:r>
      <w:r w:rsidR="0040485B" w:rsidRPr="0040485B">
        <w:rPr>
          <w:rStyle w:val="CodeInline"/>
        </w:rPr>
        <w:t>bookpermissions@springernature.com</w:t>
      </w:r>
      <w:r w:rsidRPr="00584F59">
        <w:t xml:space="preserve">. </w:t>
      </w:r>
    </w:p>
    <w:p w14:paraId="2F17E526" w14:textId="77777777" w:rsidR="00584F59" w:rsidRPr="00584F59" w:rsidRDefault="00584F59" w:rsidP="00584F59">
      <w:pPr>
        <w:pStyle w:val="FMCopyright"/>
      </w:pPr>
      <w:r w:rsidRPr="00584F59">
        <w:t xml:space="preserve">Apress </w:t>
      </w:r>
      <w:r w:rsidR="00697608">
        <w:t xml:space="preserve">titles </w:t>
      </w:r>
      <w:r w:rsidRPr="00584F59">
        <w:t xml:space="preserve">may be purchased in bulk for academic, corporate, or promotional use. eBook versions and licenses are also available for most titles. For more information, reference our </w:t>
      </w:r>
      <w:r w:rsidR="00697608">
        <w:t xml:space="preserve">Print and eBook Bulk </w:t>
      </w:r>
      <w:proofErr w:type="gramStart"/>
      <w:r w:rsidR="00697608">
        <w:t xml:space="preserve">Sales </w:t>
      </w:r>
      <w:r w:rsidRPr="00584F59">
        <w:t xml:space="preserve"> web</w:t>
      </w:r>
      <w:proofErr w:type="gramEnd"/>
      <w:r w:rsidRPr="00584F59">
        <w:t xml:space="preserve"> page at </w:t>
      </w:r>
      <w:r w:rsidR="00FF2DC3" w:rsidRPr="00FF2DC3">
        <w:rPr>
          <w:rStyle w:val="CodeInline"/>
        </w:rPr>
        <w:t>http://www.apress.com/bulk-sales</w:t>
      </w:r>
      <w:r w:rsidRPr="00584F59">
        <w:t>.</w:t>
      </w:r>
    </w:p>
    <w:p w14:paraId="42BEB048" w14:textId="4EEE7A3A" w:rsidR="006F2999" w:rsidRDefault="00584F59" w:rsidP="006F2999">
      <w:pPr>
        <w:pStyle w:val="FMCopyright"/>
      </w:pPr>
      <w:r w:rsidRPr="00584F59">
        <w:t xml:space="preserve">Any source code or other supplementary material referenced by the author in this </w:t>
      </w:r>
      <w:r w:rsidR="00FF2DC3">
        <w:t>book</w:t>
      </w:r>
      <w:r w:rsidR="00FF2DC3" w:rsidRPr="00584F59">
        <w:t xml:space="preserve"> </w:t>
      </w:r>
      <w:r w:rsidR="00697608">
        <w:t>is</w:t>
      </w:r>
      <w:r w:rsidR="00697608" w:rsidRPr="00584F59">
        <w:t xml:space="preserve"> </w:t>
      </w:r>
      <w:r w:rsidRPr="00584F59">
        <w:t xml:space="preserve">available to readers </w:t>
      </w:r>
      <w:r w:rsidR="00837618">
        <w:t>on</w:t>
      </w:r>
      <w:r w:rsidR="00FF2DC3">
        <w:t xml:space="preserve"> Git</w:t>
      </w:r>
      <w:r w:rsidR="00837618">
        <w:t>H</w:t>
      </w:r>
      <w:r w:rsidR="00FF2DC3">
        <w:t xml:space="preserve">ub via the book's product page, located </w:t>
      </w:r>
      <w:r w:rsidRPr="00584F59">
        <w:t xml:space="preserve">at </w:t>
      </w:r>
      <w:r w:rsidRPr="00584F59">
        <w:rPr>
          <w:rStyle w:val="CodeInline"/>
        </w:rPr>
        <w:t>www.apress.com</w:t>
      </w:r>
      <w:r w:rsidR="00FF2DC3" w:rsidRPr="00FF2DC3">
        <w:rPr>
          <w:rStyle w:val="CodeInline"/>
          <w:highlight w:val="yellow"/>
        </w:rPr>
        <w:t>/</w:t>
      </w:r>
      <w:r w:rsidR="00CD76E5">
        <w:rPr>
          <w:rStyle w:val="CodeInline"/>
        </w:rPr>
        <w:t>97814842</w:t>
      </w:r>
      <w:r w:rsidR="00B17866">
        <w:rPr>
          <w:rStyle w:val="CodeInline"/>
          <w:highlight w:val="yellow"/>
        </w:rPr>
        <w:t>73760</w:t>
      </w:r>
      <w:r w:rsidRPr="00584F59">
        <w:t xml:space="preserve">. For </w:t>
      </w:r>
      <w:r w:rsidR="00FF2DC3">
        <w:t xml:space="preserve">more </w:t>
      </w:r>
      <w:r w:rsidRPr="00584F59">
        <w:t>detailed information</w:t>
      </w:r>
      <w:r w:rsidR="00FF2DC3">
        <w:t xml:space="preserve">, please visit </w:t>
      </w:r>
      <w:r w:rsidR="00FF2DC3" w:rsidRPr="00FF2DC3">
        <w:t>http://www.apress.com/source-code</w:t>
      </w:r>
      <w:r w:rsidR="00F448A3">
        <w:t>.</w:t>
      </w:r>
      <w:r w:rsidR="006F2999">
        <w:br w:type="page"/>
      </w:r>
    </w:p>
    <w:p w14:paraId="287D8CF4" w14:textId="77777777" w:rsidR="006F2999" w:rsidRDefault="006F2999" w:rsidP="006F2999">
      <w:pPr>
        <w:pStyle w:val="FMDedication"/>
      </w:pPr>
    </w:p>
    <w:p w14:paraId="73953B76" w14:textId="77777777" w:rsidR="006F2999" w:rsidRDefault="006F2999" w:rsidP="006F2999">
      <w:pPr>
        <w:pStyle w:val="FMDedication"/>
      </w:pPr>
    </w:p>
    <w:p w14:paraId="4335B82D" w14:textId="77777777" w:rsidR="0018172E" w:rsidRDefault="006F2999" w:rsidP="00C744D7">
      <w:pPr>
        <w:pStyle w:val="FMDedication"/>
        <w:rPr>
          <w:ins w:id="2" w:author="Kelvin Sung" w:date="2021-09-19T10:41:00Z"/>
        </w:rPr>
      </w:pPr>
      <w:commentRangeStart w:id="3"/>
      <w:r>
        <w:t>This is the Dedication</w:t>
      </w:r>
      <w:commentRangeEnd w:id="3"/>
      <w:r w:rsidR="00104C88">
        <w:rPr>
          <w:rStyle w:val="CommentReference"/>
          <w:rFonts w:asciiTheme="minorHAnsi" w:hAnsiTheme="minorHAnsi"/>
          <w:i w:val="0"/>
        </w:rPr>
        <w:commentReference w:id="3"/>
      </w:r>
    </w:p>
    <w:p w14:paraId="7EE77F05" w14:textId="77777777" w:rsidR="0018172E" w:rsidRDefault="0018172E" w:rsidP="0018172E">
      <w:pPr>
        <w:pStyle w:val="FMText"/>
        <w:rPr>
          <w:ins w:id="4" w:author="Kelvin Sung" w:date="2021-09-19T10:41:00Z"/>
        </w:rPr>
      </w:pPr>
      <w:commentRangeStart w:id="5"/>
      <w:ins w:id="6" w:author="Kelvin Sung" w:date="2021-09-19T10:41:00Z">
        <w:r>
          <w:t>To my wife, Clover, and our girls, Jean and Ruth, for completing my life.</w:t>
        </w:r>
      </w:ins>
    </w:p>
    <w:p w14:paraId="1200D982" w14:textId="77777777" w:rsidR="0018172E" w:rsidRDefault="0018172E" w:rsidP="0018172E">
      <w:pPr>
        <w:pStyle w:val="FMText"/>
        <w:rPr>
          <w:ins w:id="7" w:author="Kelvin Sung" w:date="2021-09-19T10:41:00Z"/>
        </w:rPr>
      </w:pPr>
      <w:ins w:id="8" w:author="Kelvin Sung" w:date="2021-09-19T10:41:00Z">
        <w:r>
          <w:t>—Kelvin Sung</w:t>
        </w:r>
      </w:ins>
    </w:p>
    <w:p w14:paraId="45A4F8EA" w14:textId="77777777" w:rsidR="0018172E" w:rsidRDefault="0018172E" w:rsidP="0018172E">
      <w:pPr>
        <w:pStyle w:val="FMText"/>
        <w:rPr>
          <w:ins w:id="9" w:author="Kelvin Sung" w:date="2021-09-19T10:41:00Z"/>
        </w:rPr>
      </w:pPr>
      <w:ins w:id="10" w:author="Kelvin Sung" w:date="2021-09-19T10:41:00Z">
        <w:r>
          <w:t>To my family, for their eternal support throughout my life.</w:t>
        </w:r>
      </w:ins>
    </w:p>
    <w:p w14:paraId="64EDF4AF" w14:textId="77777777" w:rsidR="0018172E" w:rsidRDefault="0018172E" w:rsidP="0018172E">
      <w:pPr>
        <w:pStyle w:val="FMText"/>
        <w:rPr>
          <w:ins w:id="11" w:author="Kelvin Sung" w:date="2021-09-19T10:41:00Z"/>
        </w:rPr>
      </w:pPr>
      <w:ins w:id="12" w:author="Kelvin Sung" w:date="2021-09-19T10:41:00Z">
        <w:r w:rsidRPr="00090ADC">
          <w:t>—</w:t>
        </w:r>
        <w:r>
          <w:t>Jebediah Pavleas</w:t>
        </w:r>
      </w:ins>
    </w:p>
    <w:p w14:paraId="17D0C8F3" w14:textId="77777777" w:rsidR="0018172E" w:rsidRDefault="0018172E" w:rsidP="0018172E">
      <w:pPr>
        <w:pStyle w:val="FMText"/>
        <w:rPr>
          <w:ins w:id="13" w:author="Kelvin Sung" w:date="2021-09-19T10:41:00Z"/>
        </w:rPr>
      </w:pPr>
      <w:ins w:id="14" w:author="Kelvin Sung" w:date="2021-09-19T10:41:00Z">
        <w:r>
          <w:t>To my mom, Linda, for showing me the value of having fun at work</w:t>
        </w:r>
      </w:ins>
    </w:p>
    <w:p w14:paraId="3FB9D0EB" w14:textId="77777777" w:rsidR="0018172E" w:rsidRDefault="0018172E" w:rsidP="0018172E">
      <w:pPr>
        <w:pStyle w:val="FMText"/>
        <w:rPr>
          <w:ins w:id="15" w:author="Kelvin Sung" w:date="2021-09-19T10:41:00Z"/>
        </w:rPr>
      </w:pPr>
      <w:ins w:id="16" w:author="Kelvin Sung" w:date="2021-09-19T10:41:00Z">
        <w:r w:rsidRPr="00090ADC">
          <w:t>—</w:t>
        </w:r>
        <w:r>
          <w:t>Jason Pace</w:t>
        </w:r>
        <w:commentRangeEnd w:id="5"/>
        <w:r>
          <w:rPr>
            <w:rStyle w:val="CommentReference"/>
            <w:rFonts w:asciiTheme="minorHAnsi" w:hAnsiTheme="minorHAnsi"/>
          </w:rPr>
          <w:commentReference w:id="5"/>
        </w:r>
      </w:ins>
    </w:p>
    <w:p w14:paraId="586BDE52" w14:textId="2DEEF4E5" w:rsidR="00C744D7" w:rsidRDefault="006F2999" w:rsidP="00C744D7">
      <w:pPr>
        <w:pStyle w:val="FMDedication"/>
      </w:pPr>
      <w:r>
        <w:t>.</w:t>
      </w:r>
      <w:del w:id="17" w:author="Kelvin Sung" w:date="2021-09-17T13:13:00Z">
        <w:r w:rsidDel="001D0FD5">
          <w:br w:type="page"/>
        </w:r>
      </w:del>
    </w:p>
    <w:p w14:paraId="09607155" w14:textId="77777777" w:rsidR="00C744D7" w:rsidRDefault="00C744D7" w:rsidP="006F2999">
      <w:pPr>
        <w:pStyle w:val="FMText"/>
      </w:pPr>
    </w:p>
    <w:p w14:paraId="7567E498" w14:textId="6D163E49" w:rsidR="006F2999" w:rsidRDefault="006F2999" w:rsidP="006F2999">
      <w:pPr>
        <w:pStyle w:val="FMText"/>
      </w:pPr>
      <w:r>
        <w:t>This page is customarily left blank.</w:t>
      </w:r>
    </w:p>
    <w:p w14:paraId="2DB98611" w14:textId="77777777" w:rsidR="00453077" w:rsidRPr="00CE2259" w:rsidRDefault="00453077" w:rsidP="00CD76E5">
      <w:pPr>
        <w:pStyle w:val="FMHead"/>
        <w:rPr>
          <w:rFonts w:ascii="Utopia" w:hAnsi="Utopia"/>
          <w:sz w:val="18"/>
        </w:rPr>
      </w:pPr>
      <w:r>
        <w:br w:type="page"/>
      </w:r>
    </w:p>
    <w:p w14:paraId="415914EA" w14:textId="77777777" w:rsidR="00206456" w:rsidRDefault="00206456" w:rsidP="00CF42D2">
      <w:pPr>
        <w:pStyle w:val="FMHead"/>
      </w:pPr>
    </w:p>
    <w:p w14:paraId="11842D94" w14:textId="77777777" w:rsidR="00453077" w:rsidRPr="00CF42D2" w:rsidRDefault="006F2999" w:rsidP="00CF42D2">
      <w:pPr>
        <w:pStyle w:val="FMHead"/>
      </w:pPr>
      <w:r>
        <w:t xml:space="preserve">Table of </w:t>
      </w:r>
      <w:commentRangeStart w:id="18"/>
      <w:r>
        <w:t>Contents</w:t>
      </w:r>
      <w:commentRangeEnd w:id="18"/>
      <w:r w:rsidR="00104C88">
        <w:rPr>
          <w:rStyle w:val="CommentReference"/>
          <w:rFonts w:asciiTheme="minorHAnsi" w:hAnsiTheme="minorHAnsi"/>
          <w:b w:val="0"/>
          <w:spacing w:val="0"/>
        </w:rPr>
        <w:commentReference w:id="18"/>
      </w:r>
    </w:p>
    <w:p w14:paraId="16D52EB5" w14:textId="77777777" w:rsidR="00AD79C9" w:rsidRPr="00424D17" w:rsidRDefault="00AD79C9" w:rsidP="00AD79C9">
      <w:pPr>
        <w:pStyle w:val="TOC2"/>
        <w:rPr>
          <w:rFonts w:ascii="Calibri" w:hAnsi="Calibri"/>
        </w:rPr>
      </w:pPr>
      <w:r w:rsidRPr="00424D17">
        <w:t>Contents</w:t>
      </w:r>
      <w:r>
        <w:t xml:space="preserve"> at a Glance</w:t>
      </w:r>
      <w:r w:rsidRPr="00424D17">
        <w:rPr>
          <w:webHidden/>
        </w:rPr>
        <w:tab/>
        <w:t>v</w:t>
      </w:r>
    </w:p>
    <w:p w14:paraId="0B6D821D" w14:textId="77777777" w:rsidR="00AD79C9" w:rsidRPr="00424D17" w:rsidRDefault="00AD79C9" w:rsidP="00AD79C9">
      <w:pPr>
        <w:pStyle w:val="TOC2"/>
        <w:rPr>
          <w:rFonts w:ascii="Calibri" w:hAnsi="Calibri"/>
          <w:sz w:val="22"/>
          <w:szCs w:val="22"/>
        </w:rPr>
      </w:pPr>
      <w:r w:rsidRPr="00424D17">
        <w:t>About the Authors</w:t>
      </w:r>
      <w:r w:rsidRPr="00424D17">
        <w:rPr>
          <w:webHidden/>
        </w:rPr>
        <w:tab/>
        <w:t>xv</w:t>
      </w:r>
      <w:r>
        <w:rPr>
          <w:webHidden/>
        </w:rPr>
        <w:t>i</w:t>
      </w:r>
    </w:p>
    <w:p w14:paraId="03255A65" w14:textId="77777777" w:rsidR="00AD79C9" w:rsidRPr="00424D17" w:rsidRDefault="00AD79C9" w:rsidP="00AD79C9">
      <w:pPr>
        <w:pStyle w:val="TOC2"/>
        <w:rPr>
          <w:rFonts w:ascii="Calibri" w:hAnsi="Calibri"/>
          <w:sz w:val="22"/>
          <w:szCs w:val="22"/>
        </w:rPr>
      </w:pPr>
      <w:r w:rsidRPr="00424D17">
        <w:t>Acknowledgments</w:t>
      </w:r>
      <w:r w:rsidRPr="00424D17">
        <w:rPr>
          <w:webHidden/>
        </w:rPr>
        <w:tab/>
        <w:t>xv</w:t>
      </w:r>
      <w:r>
        <w:rPr>
          <w:webHidden/>
        </w:rPr>
        <w:t>ii</w:t>
      </w:r>
    </w:p>
    <w:p w14:paraId="4B098F96" w14:textId="77777777" w:rsidR="00AD79C9" w:rsidRPr="00424D17" w:rsidRDefault="00AD79C9" w:rsidP="00AD79C9">
      <w:pPr>
        <w:pStyle w:val="TOC2"/>
        <w:rPr>
          <w:rFonts w:ascii="Calibri" w:hAnsi="Calibri"/>
          <w:sz w:val="22"/>
          <w:szCs w:val="22"/>
        </w:rPr>
      </w:pPr>
      <w:r w:rsidRPr="00424D17">
        <w:t>Introduction</w:t>
      </w:r>
      <w:r w:rsidRPr="00424D17">
        <w:rPr>
          <w:webHidden/>
        </w:rPr>
        <w:tab/>
        <w:t>xi</w:t>
      </w:r>
      <w:r>
        <w:rPr>
          <w:webHidden/>
        </w:rPr>
        <w:t>x</w:t>
      </w:r>
    </w:p>
    <w:p w14:paraId="48D63E7E" w14:textId="77777777" w:rsidR="00AD79C9" w:rsidRPr="00250CA6" w:rsidRDefault="00AD79C9" w:rsidP="00AD79C9"/>
    <w:p w14:paraId="5E283FD0" w14:textId="77777777" w:rsidR="00AD79C9" w:rsidRDefault="00AD79C9" w:rsidP="00AD79C9">
      <w:pPr>
        <w:pStyle w:val="ToCPart"/>
        <w:rPr>
          <w:rFonts w:ascii="Calibri" w:hAnsi="Calibri"/>
          <w:sz w:val="22"/>
        </w:rPr>
      </w:pPr>
      <w:r>
        <w:t xml:space="preserve">PART I: </w:t>
      </w:r>
      <w:proofErr w:type="spellStart"/>
      <w:r>
        <w:t>packetC</w:t>
      </w:r>
      <w:proofErr w:type="spellEnd"/>
      <w:r>
        <w:t xml:space="preserve"> Background</w:t>
      </w:r>
      <w:r w:rsidRPr="00424D17">
        <w:rPr>
          <w:webHidden/>
        </w:rPr>
        <w:tab/>
      </w:r>
      <w:r w:rsidRPr="00424D17">
        <w:rPr>
          <w:webHidden/>
        </w:rPr>
        <w:tab/>
      </w:r>
      <w:r>
        <w:rPr>
          <w:webHidden/>
        </w:rPr>
        <w:tab/>
      </w:r>
      <w:r>
        <w:rPr>
          <w:webHidden/>
        </w:rPr>
        <w:tab/>
      </w:r>
      <w:r>
        <w:rPr>
          <w:webHidden/>
        </w:rPr>
        <w:tab/>
      </w:r>
      <w:r>
        <w:rPr>
          <w:webHidden/>
        </w:rPr>
        <w:tab/>
      </w:r>
      <w:r>
        <w:rPr>
          <w:webHidden/>
        </w:rPr>
        <w:tab/>
        <w:t>1</w:t>
      </w:r>
    </w:p>
    <w:p w14:paraId="4924F8D0" w14:textId="77777777" w:rsidR="00AD79C9" w:rsidRDefault="00AD79C9" w:rsidP="00AD79C9">
      <w:pPr>
        <w:pStyle w:val="TOC2"/>
        <w:rPr>
          <w:webHidden/>
        </w:rPr>
      </w:pPr>
      <w:r w:rsidRPr="00652844">
        <w:rPr>
          <w:rStyle w:val="GrayDingbat"/>
        </w:rPr>
        <w:t></w:t>
      </w:r>
      <w:r w:rsidRPr="00424D17">
        <w:rPr>
          <w:rFonts w:ascii="ZapfDingbats" w:hAnsi="ZapfDingbats"/>
          <w:color w:val="BFBFBF"/>
        </w:rPr>
        <w:t></w:t>
      </w:r>
      <w:r w:rsidRPr="00424D17">
        <w:t xml:space="preserve">CHAPTER 1: </w:t>
      </w:r>
      <w:r w:rsidR="00851FCE">
        <w:t>Dummy Text</w:t>
      </w:r>
      <w:r w:rsidRPr="00424D17">
        <w:rPr>
          <w:webHidden/>
        </w:rPr>
        <w:tab/>
        <w:t>3</w:t>
      </w:r>
    </w:p>
    <w:p w14:paraId="2A6A0CC5" w14:textId="77777777" w:rsidR="00AD79C9" w:rsidRDefault="00851FCE" w:rsidP="00AD79C9">
      <w:pPr>
        <w:pStyle w:val="TOC31"/>
        <w:rPr>
          <w:rFonts w:ascii="Calibri" w:hAnsi="Calibri"/>
          <w:b/>
        </w:rPr>
      </w:pPr>
      <w:r>
        <w:t>Dummy Text</w:t>
      </w:r>
      <w:r w:rsidR="00AD79C9">
        <w:tab/>
        <w:t>9</w:t>
      </w:r>
    </w:p>
    <w:p w14:paraId="4178A6CD" w14:textId="77777777" w:rsidR="00AD79C9" w:rsidRDefault="00851FCE" w:rsidP="00AD79C9">
      <w:pPr>
        <w:pStyle w:val="TOC31"/>
        <w:rPr>
          <w:rFonts w:ascii="Calibri" w:hAnsi="Calibri"/>
          <w:b/>
        </w:rPr>
      </w:pPr>
      <w:r>
        <w:t>Dummy Text</w:t>
      </w:r>
      <w:r w:rsidR="00AD79C9">
        <w:tab/>
        <w:t>10</w:t>
      </w:r>
    </w:p>
    <w:p w14:paraId="4CA3DA04" w14:textId="77777777" w:rsidR="00AD79C9" w:rsidRDefault="00AD79C9" w:rsidP="00AD79C9">
      <w:pPr>
        <w:pStyle w:val="TOC31"/>
        <w:rPr>
          <w:rFonts w:ascii="Calibri" w:hAnsi="Calibri"/>
          <w:b/>
        </w:rPr>
      </w:pPr>
      <w:r>
        <w:t xml:space="preserve">Virtual </w:t>
      </w:r>
      <w:r w:rsidR="00851FCE">
        <w:t>Dummy Text</w:t>
      </w:r>
      <w:r>
        <w:tab/>
        <w:t>11</w:t>
      </w:r>
    </w:p>
    <w:p w14:paraId="44EFB999" w14:textId="77777777" w:rsidR="00AD79C9" w:rsidRDefault="00851FCE" w:rsidP="00AD79C9">
      <w:pPr>
        <w:pStyle w:val="TOC31"/>
        <w:rPr>
          <w:rFonts w:ascii="Calibri" w:hAnsi="Calibri"/>
          <w:b/>
        </w:rPr>
      </w:pPr>
      <w:r>
        <w:t>Dummy Text</w:t>
      </w:r>
      <w:r w:rsidR="00AD79C9">
        <w:tab/>
        <w:t>12</w:t>
      </w:r>
    </w:p>
    <w:p w14:paraId="3BAFFCDF" w14:textId="77777777" w:rsidR="00AD79C9" w:rsidRDefault="00851FCE" w:rsidP="00AD79C9">
      <w:pPr>
        <w:pStyle w:val="TOC31"/>
        <w:rPr>
          <w:rFonts w:ascii="Calibri" w:hAnsi="Calibri"/>
          <w:b/>
        </w:rPr>
      </w:pPr>
      <w:r>
        <w:t>Dummy Text</w:t>
      </w:r>
      <w:r w:rsidR="00AD79C9">
        <w:tab/>
        <w:t>12</w:t>
      </w:r>
    </w:p>
    <w:p w14:paraId="6984CC21" w14:textId="77777777" w:rsidR="00AD79C9" w:rsidRDefault="00851FCE" w:rsidP="00AD79C9">
      <w:pPr>
        <w:pStyle w:val="TOC31"/>
        <w:rPr>
          <w:rFonts w:ascii="Calibri" w:hAnsi="Calibri"/>
          <w:b/>
        </w:rPr>
      </w:pPr>
      <w:r>
        <w:t xml:space="preserve">Dummy Text </w:t>
      </w:r>
      <w:r w:rsidR="00AD79C9">
        <w:t>Flow</w:t>
      </w:r>
      <w:r w:rsidR="00AD79C9">
        <w:tab/>
        <w:t>13</w:t>
      </w:r>
    </w:p>
    <w:p w14:paraId="2697F504" w14:textId="77777777" w:rsidR="00AD79C9" w:rsidRDefault="00851FCE" w:rsidP="00AD79C9">
      <w:pPr>
        <w:pStyle w:val="TOC31"/>
        <w:rPr>
          <w:rFonts w:ascii="Calibri" w:hAnsi="Calibri"/>
          <w:b/>
        </w:rPr>
      </w:pPr>
      <w:r>
        <w:t>Dummy Text</w:t>
      </w:r>
      <w:r w:rsidR="00AD79C9">
        <w:tab/>
        <w:t>14</w:t>
      </w:r>
    </w:p>
    <w:p w14:paraId="2E9F6AED" w14:textId="77777777" w:rsidR="00AD79C9" w:rsidRDefault="00AD79C9" w:rsidP="00AD79C9">
      <w:pPr>
        <w:pStyle w:val="TOC31"/>
        <w:rPr>
          <w:rFonts w:ascii="Calibri" w:hAnsi="Calibri"/>
          <w:b/>
        </w:rPr>
      </w:pPr>
      <w:r>
        <w:t>Summary</w:t>
      </w:r>
      <w:r>
        <w:tab/>
        <w:t>16</w:t>
      </w:r>
    </w:p>
    <w:p w14:paraId="34D5E316" w14:textId="77777777" w:rsidR="00AD79C9" w:rsidRPr="00AD79C9" w:rsidRDefault="00AD79C9" w:rsidP="00AD79C9"/>
    <w:p w14:paraId="0C75866E" w14:textId="77777777" w:rsidR="00AD79C9" w:rsidRDefault="00AD79C9" w:rsidP="00AD79C9">
      <w:pPr>
        <w:pStyle w:val="ToCPart"/>
        <w:rPr>
          <w:rFonts w:ascii="Calibri" w:hAnsi="Calibri"/>
          <w:sz w:val="22"/>
        </w:rPr>
      </w:pPr>
      <w:r>
        <w:t>PART II: Language Reference</w:t>
      </w:r>
      <w:r>
        <w:rPr>
          <w:webHidden/>
        </w:rPr>
        <w:tab/>
      </w:r>
      <w:r>
        <w:rPr>
          <w:webHidden/>
        </w:rPr>
        <w:tab/>
      </w:r>
      <w:r>
        <w:rPr>
          <w:webHidden/>
        </w:rPr>
        <w:tab/>
      </w:r>
      <w:r>
        <w:rPr>
          <w:webHidden/>
        </w:rPr>
        <w:tab/>
      </w:r>
      <w:r>
        <w:rPr>
          <w:webHidden/>
        </w:rPr>
        <w:tab/>
      </w:r>
      <w:r>
        <w:rPr>
          <w:webHidden/>
        </w:rPr>
        <w:tab/>
      </w:r>
      <w:r>
        <w:rPr>
          <w:webHidden/>
        </w:rPr>
        <w:tab/>
        <w:t>53</w:t>
      </w:r>
    </w:p>
    <w:p w14:paraId="13B2EF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5: Variables: </w:t>
      </w:r>
      <w:r w:rsidR="00851FCE">
        <w:t>Dummy Text</w:t>
      </w:r>
      <w:r w:rsidRPr="00424D17">
        <w:rPr>
          <w:webHidden/>
        </w:rPr>
        <w:tab/>
        <w:t>5</w:t>
      </w:r>
      <w:r>
        <w:rPr>
          <w:webHidden/>
        </w:rPr>
        <w:t>5</w:t>
      </w:r>
    </w:p>
    <w:p w14:paraId="52A343CE" w14:textId="77777777" w:rsidR="00851FCE" w:rsidRDefault="00851FCE" w:rsidP="00851FCE">
      <w:pPr>
        <w:pStyle w:val="TOC31"/>
        <w:rPr>
          <w:rFonts w:ascii="Calibri" w:hAnsi="Calibri"/>
          <w:b/>
        </w:rPr>
      </w:pPr>
      <w:r>
        <w:t>Dummy Text</w:t>
      </w:r>
      <w:r>
        <w:tab/>
        <w:t>9</w:t>
      </w:r>
    </w:p>
    <w:p w14:paraId="5C6D0722" w14:textId="77777777" w:rsidR="00851FCE" w:rsidRDefault="00851FCE" w:rsidP="00851FCE">
      <w:pPr>
        <w:pStyle w:val="TOC31"/>
        <w:rPr>
          <w:rFonts w:ascii="Calibri" w:hAnsi="Calibri"/>
          <w:b/>
        </w:rPr>
      </w:pPr>
      <w:r>
        <w:t>Dummy Text</w:t>
      </w:r>
      <w:r>
        <w:tab/>
        <w:t>10</w:t>
      </w:r>
    </w:p>
    <w:p w14:paraId="5DB78043" w14:textId="77777777" w:rsidR="00851FCE" w:rsidRDefault="00851FCE" w:rsidP="00851FCE">
      <w:pPr>
        <w:pStyle w:val="TOC31"/>
        <w:rPr>
          <w:rFonts w:ascii="Calibri" w:hAnsi="Calibri"/>
          <w:b/>
        </w:rPr>
      </w:pPr>
      <w:r>
        <w:t>Virtual Dummy Text</w:t>
      </w:r>
      <w:r>
        <w:tab/>
        <w:t>11</w:t>
      </w:r>
    </w:p>
    <w:p w14:paraId="63C06D2B" w14:textId="77777777" w:rsidR="00851FCE" w:rsidRDefault="00851FCE" w:rsidP="00851FCE">
      <w:pPr>
        <w:pStyle w:val="TOC31"/>
        <w:rPr>
          <w:rFonts w:ascii="Calibri" w:hAnsi="Calibri"/>
          <w:b/>
        </w:rPr>
      </w:pPr>
      <w:r>
        <w:t>Dummy Text</w:t>
      </w:r>
      <w:r>
        <w:tab/>
        <w:t>12</w:t>
      </w:r>
    </w:p>
    <w:p w14:paraId="6828FADD" w14:textId="77777777" w:rsidR="00851FCE" w:rsidRDefault="00851FCE" w:rsidP="00851FCE">
      <w:pPr>
        <w:pStyle w:val="TOC31"/>
        <w:rPr>
          <w:rFonts w:ascii="Calibri" w:hAnsi="Calibri"/>
          <w:b/>
        </w:rPr>
      </w:pPr>
      <w:r>
        <w:t>Dummy Text</w:t>
      </w:r>
      <w:r>
        <w:tab/>
        <w:t>12</w:t>
      </w:r>
    </w:p>
    <w:p w14:paraId="072CCDE0" w14:textId="77777777" w:rsidR="00851FCE" w:rsidRDefault="00851FCE" w:rsidP="00851FCE">
      <w:pPr>
        <w:pStyle w:val="TOC31"/>
        <w:rPr>
          <w:rFonts w:ascii="Calibri" w:hAnsi="Calibri"/>
          <w:b/>
        </w:rPr>
      </w:pPr>
      <w:r>
        <w:t>Dummy Text Flow</w:t>
      </w:r>
      <w:r>
        <w:tab/>
        <w:t>13</w:t>
      </w:r>
    </w:p>
    <w:p w14:paraId="5CE2B8D4" w14:textId="77777777" w:rsidR="00851FCE" w:rsidRDefault="00851FCE" w:rsidP="00851FCE">
      <w:pPr>
        <w:pStyle w:val="TOC31"/>
        <w:rPr>
          <w:rFonts w:ascii="Calibri" w:hAnsi="Calibri"/>
          <w:b/>
        </w:rPr>
      </w:pPr>
      <w:r>
        <w:t>Dummy Text</w:t>
      </w:r>
      <w:r>
        <w:tab/>
        <w:t>14</w:t>
      </w:r>
    </w:p>
    <w:p w14:paraId="00D98E89" w14:textId="77777777" w:rsidR="00851FCE" w:rsidRDefault="00851FCE" w:rsidP="00851FCE">
      <w:pPr>
        <w:pStyle w:val="TOC31"/>
        <w:rPr>
          <w:rFonts w:ascii="Calibri" w:hAnsi="Calibri"/>
          <w:b/>
        </w:rPr>
      </w:pPr>
      <w:r>
        <w:t>Summary</w:t>
      </w:r>
      <w:r>
        <w:tab/>
        <w:t>16</w:t>
      </w:r>
    </w:p>
    <w:p w14:paraId="353DD8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15: </w:t>
      </w:r>
      <w:r w:rsidR="00851FCE">
        <w:t>Dummy Text</w:t>
      </w:r>
      <w:r w:rsidRPr="00424D17">
        <w:rPr>
          <w:webHidden/>
        </w:rPr>
        <w:tab/>
        <w:t>151</w:t>
      </w:r>
    </w:p>
    <w:p w14:paraId="20A24347" w14:textId="77777777" w:rsidR="00851FCE" w:rsidRDefault="00851FCE" w:rsidP="00851FCE">
      <w:pPr>
        <w:pStyle w:val="TOC31"/>
        <w:rPr>
          <w:rFonts w:ascii="Calibri" w:hAnsi="Calibri"/>
          <w:b/>
        </w:rPr>
      </w:pPr>
      <w:r>
        <w:t>Dummy Text</w:t>
      </w:r>
      <w:r>
        <w:tab/>
        <w:t>9</w:t>
      </w:r>
    </w:p>
    <w:p w14:paraId="0BFBB175" w14:textId="77777777" w:rsidR="00851FCE" w:rsidRDefault="00851FCE" w:rsidP="00851FCE">
      <w:pPr>
        <w:pStyle w:val="TOC31"/>
        <w:rPr>
          <w:rFonts w:ascii="Calibri" w:hAnsi="Calibri"/>
          <w:b/>
        </w:rPr>
      </w:pPr>
      <w:r>
        <w:t>Dummy Text</w:t>
      </w:r>
      <w:r>
        <w:tab/>
        <w:t>10</w:t>
      </w:r>
    </w:p>
    <w:p w14:paraId="51D3893E" w14:textId="77777777" w:rsidR="00851FCE" w:rsidRDefault="00851FCE" w:rsidP="00851FCE">
      <w:pPr>
        <w:pStyle w:val="TOC31"/>
        <w:rPr>
          <w:rFonts w:ascii="Calibri" w:hAnsi="Calibri"/>
          <w:b/>
        </w:rPr>
      </w:pPr>
      <w:r>
        <w:t>Virtual Dummy Text</w:t>
      </w:r>
      <w:r>
        <w:tab/>
        <w:t>11</w:t>
      </w:r>
    </w:p>
    <w:p w14:paraId="3B44E667" w14:textId="77777777" w:rsidR="00851FCE" w:rsidRDefault="00851FCE" w:rsidP="00851FCE">
      <w:pPr>
        <w:pStyle w:val="TOC31"/>
        <w:rPr>
          <w:rFonts w:ascii="Calibri" w:hAnsi="Calibri"/>
          <w:b/>
        </w:rPr>
      </w:pPr>
      <w:r>
        <w:t>Dummy Text</w:t>
      </w:r>
      <w:r>
        <w:tab/>
        <w:t>12</w:t>
      </w:r>
    </w:p>
    <w:p w14:paraId="5D47DB87" w14:textId="77777777" w:rsidR="00851FCE" w:rsidRDefault="00851FCE" w:rsidP="00851FCE">
      <w:pPr>
        <w:pStyle w:val="TOC31"/>
        <w:rPr>
          <w:rFonts w:ascii="Calibri" w:hAnsi="Calibri"/>
          <w:b/>
        </w:rPr>
      </w:pPr>
      <w:r>
        <w:t>Dummy Text</w:t>
      </w:r>
      <w:r>
        <w:tab/>
        <w:t>12</w:t>
      </w:r>
    </w:p>
    <w:p w14:paraId="28BDA947" w14:textId="77777777" w:rsidR="00851FCE" w:rsidRDefault="00851FCE" w:rsidP="00851FCE">
      <w:pPr>
        <w:pStyle w:val="TOC31"/>
        <w:rPr>
          <w:rFonts w:ascii="Calibri" w:hAnsi="Calibri"/>
          <w:b/>
        </w:rPr>
      </w:pPr>
      <w:r>
        <w:t>Dummy Text Flow</w:t>
      </w:r>
      <w:r>
        <w:tab/>
        <w:t>13</w:t>
      </w:r>
    </w:p>
    <w:p w14:paraId="0F13DD77" w14:textId="77777777" w:rsidR="00851FCE" w:rsidRDefault="00851FCE" w:rsidP="00851FCE">
      <w:pPr>
        <w:pStyle w:val="TOC31"/>
        <w:rPr>
          <w:rFonts w:ascii="Calibri" w:hAnsi="Calibri"/>
          <w:b/>
        </w:rPr>
      </w:pPr>
      <w:r>
        <w:t>Dummy Text</w:t>
      </w:r>
      <w:r>
        <w:tab/>
        <w:t>14</w:t>
      </w:r>
    </w:p>
    <w:p w14:paraId="0823DB73" w14:textId="77777777" w:rsidR="00851FCE" w:rsidRDefault="00851FCE" w:rsidP="00851FCE">
      <w:pPr>
        <w:pStyle w:val="TOC31"/>
        <w:rPr>
          <w:rFonts w:ascii="Calibri" w:hAnsi="Calibri"/>
          <w:b/>
        </w:rPr>
      </w:pPr>
      <w:r>
        <w:t>Summary</w:t>
      </w:r>
      <w:r>
        <w:tab/>
        <w:t>16</w:t>
      </w:r>
    </w:p>
    <w:p w14:paraId="62A68D9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16: </w:t>
      </w:r>
      <w:r w:rsidR="00851FCE">
        <w:t>Dummy Text</w:t>
      </w:r>
      <w:r w:rsidRPr="00424D17">
        <w:rPr>
          <w:webHidden/>
        </w:rPr>
        <w:tab/>
        <w:t>159</w:t>
      </w:r>
    </w:p>
    <w:p w14:paraId="2A939AC6" w14:textId="77777777" w:rsidR="00851FCE" w:rsidRDefault="00851FCE" w:rsidP="00851FCE">
      <w:pPr>
        <w:pStyle w:val="TOC31"/>
        <w:rPr>
          <w:rFonts w:ascii="Calibri" w:hAnsi="Calibri"/>
          <w:b/>
        </w:rPr>
      </w:pPr>
      <w:r>
        <w:t>Dummy Text</w:t>
      </w:r>
      <w:r>
        <w:tab/>
        <w:t>9</w:t>
      </w:r>
    </w:p>
    <w:p w14:paraId="7BA5767E" w14:textId="77777777" w:rsidR="00851FCE" w:rsidRDefault="00851FCE" w:rsidP="00851FCE">
      <w:pPr>
        <w:pStyle w:val="TOC31"/>
        <w:rPr>
          <w:rFonts w:ascii="Calibri" w:hAnsi="Calibri"/>
          <w:b/>
        </w:rPr>
      </w:pPr>
      <w:r>
        <w:t>Dummy Text</w:t>
      </w:r>
      <w:r>
        <w:tab/>
        <w:t>10</w:t>
      </w:r>
    </w:p>
    <w:p w14:paraId="15BFB471" w14:textId="77777777" w:rsidR="00851FCE" w:rsidRDefault="00851FCE" w:rsidP="00851FCE">
      <w:pPr>
        <w:pStyle w:val="TOC31"/>
        <w:rPr>
          <w:rFonts w:ascii="Calibri" w:hAnsi="Calibri"/>
          <w:b/>
        </w:rPr>
      </w:pPr>
      <w:r>
        <w:t>Virtual Dummy Text</w:t>
      </w:r>
      <w:r>
        <w:tab/>
        <w:t>11</w:t>
      </w:r>
    </w:p>
    <w:p w14:paraId="7679FF7B" w14:textId="77777777" w:rsidR="00851FCE" w:rsidRDefault="00851FCE" w:rsidP="00851FCE">
      <w:pPr>
        <w:pStyle w:val="TOC31"/>
        <w:rPr>
          <w:rFonts w:ascii="Calibri" w:hAnsi="Calibri"/>
          <w:b/>
        </w:rPr>
      </w:pPr>
      <w:r>
        <w:t>Dummy Text</w:t>
      </w:r>
      <w:r>
        <w:tab/>
        <w:t>12</w:t>
      </w:r>
    </w:p>
    <w:p w14:paraId="414B06DF" w14:textId="77777777" w:rsidR="00851FCE" w:rsidRDefault="00851FCE" w:rsidP="00851FCE">
      <w:pPr>
        <w:pStyle w:val="TOC31"/>
        <w:rPr>
          <w:rFonts w:ascii="Calibri" w:hAnsi="Calibri"/>
          <w:b/>
        </w:rPr>
      </w:pPr>
      <w:r>
        <w:t>Dummy Text</w:t>
      </w:r>
      <w:r>
        <w:tab/>
        <w:t>12</w:t>
      </w:r>
    </w:p>
    <w:p w14:paraId="76537625" w14:textId="77777777" w:rsidR="00851FCE" w:rsidRDefault="00851FCE" w:rsidP="00851FCE">
      <w:pPr>
        <w:pStyle w:val="TOC31"/>
        <w:rPr>
          <w:rFonts w:ascii="Calibri" w:hAnsi="Calibri"/>
          <w:b/>
        </w:rPr>
      </w:pPr>
      <w:r>
        <w:t>Dummy Text Flow</w:t>
      </w:r>
      <w:r>
        <w:tab/>
        <w:t>13</w:t>
      </w:r>
    </w:p>
    <w:p w14:paraId="7AE8612C" w14:textId="77777777" w:rsidR="00851FCE" w:rsidRDefault="00851FCE" w:rsidP="00851FCE">
      <w:pPr>
        <w:pStyle w:val="TOC31"/>
        <w:rPr>
          <w:rFonts w:ascii="Calibri" w:hAnsi="Calibri"/>
          <w:b/>
        </w:rPr>
      </w:pPr>
      <w:r>
        <w:t>Dummy Text</w:t>
      </w:r>
      <w:r>
        <w:tab/>
        <w:t>14</w:t>
      </w:r>
    </w:p>
    <w:p w14:paraId="3FE4DF61" w14:textId="77777777" w:rsidR="00851FCE" w:rsidRDefault="00851FCE" w:rsidP="00851FCE">
      <w:pPr>
        <w:pStyle w:val="TOC31"/>
        <w:rPr>
          <w:rFonts w:ascii="Calibri" w:hAnsi="Calibri"/>
          <w:b/>
        </w:rPr>
      </w:pPr>
      <w:r>
        <w:t>Summary</w:t>
      </w:r>
      <w:r>
        <w:tab/>
        <w:t>16</w:t>
      </w:r>
    </w:p>
    <w:p w14:paraId="4A5A529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17: </w:t>
      </w:r>
      <w:r w:rsidR="00851FCE">
        <w:t>Dummy Text</w:t>
      </w:r>
      <w:r w:rsidRPr="00424D17">
        <w:rPr>
          <w:webHidden/>
        </w:rPr>
        <w:tab/>
        <w:t>171</w:t>
      </w:r>
    </w:p>
    <w:p w14:paraId="061F8091" w14:textId="77777777" w:rsidR="00851FCE" w:rsidRDefault="00851FCE" w:rsidP="00851FCE">
      <w:pPr>
        <w:pStyle w:val="TOC31"/>
        <w:rPr>
          <w:rFonts w:ascii="Calibri" w:hAnsi="Calibri"/>
          <w:b/>
        </w:rPr>
      </w:pPr>
      <w:r>
        <w:t>Dummy Text</w:t>
      </w:r>
      <w:r>
        <w:tab/>
        <w:t>9</w:t>
      </w:r>
    </w:p>
    <w:p w14:paraId="0193EB02" w14:textId="77777777" w:rsidR="00851FCE" w:rsidRDefault="00851FCE" w:rsidP="00851FCE">
      <w:pPr>
        <w:pStyle w:val="TOC31"/>
        <w:rPr>
          <w:rFonts w:ascii="Calibri" w:hAnsi="Calibri"/>
          <w:b/>
        </w:rPr>
      </w:pPr>
      <w:r>
        <w:t>Dummy Text</w:t>
      </w:r>
      <w:r>
        <w:tab/>
        <w:t>10</w:t>
      </w:r>
    </w:p>
    <w:p w14:paraId="22AB6546" w14:textId="77777777" w:rsidR="00851FCE" w:rsidRDefault="00851FCE" w:rsidP="00851FCE">
      <w:pPr>
        <w:pStyle w:val="TOC31"/>
        <w:rPr>
          <w:rFonts w:ascii="Calibri" w:hAnsi="Calibri"/>
          <w:b/>
        </w:rPr>
      </w:pPr>
      <w:r>
        <w:t>Virtual Dummy Text</w:t>
      </w:r>
      <w:r>
        <w:tab/>
        <w:t>11</w:t>
      </w:r>
    </w:p>
    <w:p w14:paraId="2458F517" w14:textId="77777777" w:rsidR="00851FCE" w:rsidRDefault="00851FCE" w:rsidP="00851FCE">
      <w:pPr>
        <w:pStyle w:val="TOC31"/>
        <w:rPr>
          <w:rFonts w:ascii="Calibri" w:hAnsi="Calibri"/>
          <w:b/>
        </w:rPr>
      </w:pPr>
      <w:r>
        <w:t>Dummy Text</w:t>
      </w:r>
      <w:r>
        <w:tab/>
        <w:t>12</w:t>
      </w:r>
    </w:p>
    <w:p w14:paraId="03BF3D5A" w14:textId="77777777" w:rsidR="00851FCE" w:rsidRDefault="00851FCE" w:rsidP="00851FCE">
      <w:pPr>
        <w:pStyle w:val="TOC31"/>
        <w:rPr>
          <w:rFonts w:ascii="Calibri" w:hAnsi="Calibri"/>
          <w:b/>
        </w:rPr>
      </w:pPr>
      <w:r>
        <w:t>Dummy Text</w:t>
      </w:r>
      <w:r>
        <w:tab/>
        <w:t>12</w:t>
      </w:r>
    </w:p>
    <w:p w14:paraId="5AA15430" w14:textId="77777777" w:rsidR="00851FCE" w:rsidRDefault="00851FCE" w:rsidP="00851FCE">
      <w:pPr>
        <w:pStyle w:val="TOC31"/>
        <w:rPr>
          <w:rFonts w:ascii="Calibri" w:hAnsi="Calibri"/>
          <w:b/>
        </w:rPr>
      </w:pPr>
      <w:r>
        <w:t>Dummy Text Flow</w:t>
      </w:r>
      <w:r>
        <w:tab/>
        <w:t>13</w:t>
      </w:r>
    </w:p>
    <w:p w14:paraId="7A279741" w14:textId="77777777" w:rsidR="00851FCE" w:rsidRDefault="00851FCE" w:rsidP="00851FCE">
      <w:pPr>
        <w:pStyle w:val="TOC31"/>
        <w:rPr>
          <w:rFonts w:ascii="Calibri" w:hAnsi="Calibri"/>
          <w:b/>
        </w:rPr>
      </w:pPr>
      <w:r>
        <w:t>Dummy Text</w:t>
      </w:r>
      <w:r>
        <w:tab/>
        <w:t>14</w:t>
      </w:r>
    </w:p>
    <w:p w14:paraId="5BE28AA7" w14:textId="77777777" w:rsidR="00851FCE" w:rsidRDefault="00851FCE" w:rsidP="00851FCE">
      <w:pPr>
        <w:pStyle w:val="TOC31"/>
        <w:rPr>
          <w:rFonts w:ascii="Calibri" w:hAnsi="Calibri"/>
          <w:b/>
        </w:rPr>
      </w:pPr>
      <w:r>
        <w:t>Summary</w:t>
      </w:r>
      <w:r>
        <w:tab/>
        <w:t>16</w:t>
      </w:r>
    </w:p>
    <w:p w14:paraId="1CEE143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18: </w:t>
      </w:r>
      <w:r w:rsidR="00851FCE">
        <w:t>Dummy Text</w:t>
      </w:r>
      <w:r w:rsidRPr="00424D17">
        <w:rPr>
          <w:webHidden/>
        </w:rPr>
        <w:tab/>
        <w:t>175</w:t>
      </w:r>
    </w:p>
    <w:p w14:paraId="74896860" w14:textId="77777777" w:rsidR="00851FCE" w:rsidRDefault="00851FCE" w:rsidP="00851FCE">
      <w:pPr>
        <w:pStyle w:val="TOC31"/>
        <w:rPr>
          <w:rFonts w:ascii="Calibri" w:hAnsi="Calibri"/>
          <w:b/>
        </w:rPr>
      </w:pPr>
      <w:r>
        <w:t>Dummy Text</w:t>
      </w:r>
      <w:r>
        <w:tab/>
        <w:t>9</w:t>
      </w:r>
    </w:p>
    <w:p w14:paraId="56761D24" w14:textId="77777777" w:rsidR="00851FCE" w:rsidRDefault="00851FCE" w:rsidP="00851FCE">
      <w:pPr>
        <w:pStyle w:val="TOC31"/>
        <w:rPr>
          <w:rFonts w:ascii="Calibri" w:hAnsi="Calibri"/>
          <w:b/>
        </w:rPr>
      </w:pPr>
      <w:r>
        <w:t>Dummy Text</w:t>
      </w:r>
      <w:r>
        <w:tab/>
        <w:t>10</w:t>
      </w:r>
    </w:p>
    <w:p w14:paraId="0C48C812" w14:textId="77777777" w:rsidR="00851FCE" w:rsidRDefault="00851FCE" w:rsidP="00851FCE">
      <w:pPr>
        <w:pStyle w:val="TOC31"/>
        <w:rPr>
          <w:rFonts w:ascii="Calibri" w:hAnsi="Calibri"/>
          <w:b/>
        </w:rPr>
      </w:pPr>
      <w:r>
        <w:t>Virtual Dummy Text</w:t>
      </w:r>
      <w:r>
        <w:tab/>
        <w:t>11</w:t>
      </w:r>
    </w:p>
    <w:p w14:paraId="5F3013C8" w14:textId="77777777" w:rsidR="00851FCE" w:rsidRDefault="00851FCE" w:rsidP="00851FCE">
      <w:pPr>
        <w:pStyle w:val="TOC31"/>
        <w:rPr>
          <w:rFonts w:ascii="Calibri" w:hAnsi="Calibri"/>
          <w:b/>
        </w:rPr>
      </w:pPr>
      <w:r>
        <w:t>Dummy Text</w:t>
      </w:r>
      <w:r>
        <w:tab/>
        <w:t>12</w:t>
      </w:r>
    </w:p>
    <w:p w14:paraId="5273D72B" w14:textId="77777777" w:rsidR="00851FCE" w:rsidRDefault="00851FCE" w:rsidP="00851FCE">
      <w:pPr>
        <w:pStyle w:val="TOC31"/>
        <w:rPr>
          <w:rFonts w:ascii="Calibri" w:hAnsi="Calibri"/>
          <w:b/>
        </w:rPr>
      </w:pPr>
      <w:r>
        <w:t>Dummy Text</w:t>
      </w:r>
      <w:r>
        <w:tab/>
        <w:t>12</w:t>
      </w:r>
    </w:p>
    <w:p w14:paraId="41125B99" w14:textId="77777777" w:rsidR="00851FCE" w:rsidRDefault="00851FCE" w:rsidP="00851FCE">
      <w:pPr>
        <w:pStyle w:val="TOC31"/>
        <w:rPr>
          <w:rFonts w:ascii="Calibri" w:hAnsi="Calibri"/>
          <w:b/>
        </w:rPr>
      </w:pPr>
      <w:r>
        <w:t>Dummy Text Flow</w:t>
      </w:r>
      <w:r>
        <w:tab/>
        <w:t>13</w:t>
      </w:r>
    </w:p>
    <w:p w14:paraId="7850C14A" w14:textId="77777777" w:rsidR="00851FCE" w:rsidRDefault="00851FCE" w:rsidP="00851FCE">
      <w:pPr>
        <w:pStyle w:val="TOC31"/>
        <w:rPr>
          <w:rFonts w:ascii="Calibri" w:hAnsi="Calibri"/>
          <w:b/>
        </w:rPr>
      </w:pPr>
      <w:r>
        <w:t>Dummy Text</w:t>
      </w:r>
      <w:r>
        <w:tab/>
        <w:t>14</w:t>
      </w:r>
    </w:p>
    <w:p w14:paraId="4D142360" w14:textId="77777777" w:rsidR="00851FCE" w:rsidRDefault="00851FCE" w:rsidP="00851FCE">
      <w:pPr>
        <w:pStyle w:val="TOC31"/>
        <w:rPr>
          <w:rFonts w:ascii="Calibri" w:hAnsi="Calibri"/>
          <w:b/>
        </w:rPr>
      </w:pPr>
      <w:r>
        <w:t>Summary</w:t>
      </w:r>
      <w:r>
        <w:tab/>
        <w:t>16</w:t>
      </w:r>
    </w:p>
    <w:p w14:paraId="189DFE8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19: </w:t>
      </w:r>
      <w:r w:rsidR="00851FCE">
        <w:t>Dummy Text</w:t>
      </w:r>
      <w:r w:rsidRPr="00424D17">
        <w:rPr>
          <w:webHidden/>
        </w:rPr>
        <w:tab/>
        <w:t>205</w:t>
      </w:r>
    </w:p>
    <w:p w14:paraId="00397289" w14:textId="77777777" w:rsidR="00851FCE" w:rsidRDefault="00851FCE" w:rsidP="00851FCE">
      <w:pPr>
        <w:pStyle w:val="TOC31"/>
        <w:rPr>
          <w:rFonts w:ascii="Calibri" w:hAnsi="Calibri"/>
          <w:b/>
        </w:rPr>
      </w:pPr>
      <w:r>
        <w:t>Dummy Text</w:t>
      </w:r>
      <w:r>
        <w:tab/>
        <w:t>9</w:t>
      </w:r>
    </w:p>
    <w:p w14:paraId="36EB92D0" w14:textId="77777777" w:rsidR="00851FCE" w:rsidRDefault="00851FCE" w:rsidP="00851FCE">
      <w:pPr>
        <w:pStyle w:val="TOC31"/>
        <w:rPr>
          <w:rFonts w:ascii="Calibri" w:hAnsi="Calibri"/>
          <w:b/>
        </w:rPr>
      </w:pPr>
      <w:r>
        <w:lastRenderedPageBreak/>
        <w:t>Dummy Text</w:t>
      </w:r>
      <w:r>
        <w:tab/>
        <w:t>10</w:t>
      </w:r>
    </w:p>
    <w:p w14:paraId="066C1361" w14:textId="77777777" w:rsidR="00851FCE" w:rsidRDefault="00851FCE" w:rsidP="00851FCE">
      <w:pPr>
        <w:pStyle w:val="TOC31"/>
        <w:rPr>
          <w:rFonts w:ascii="Calibri" w:hAnsi="Calibri"/>
          <w:b/>
        </w:rPr>
      </w:pPr>
      <w:r>
        <w:t>Virtual Dummy Text</w:t>
      </w:r>
      <w:r>
        <w:tab/>
        <w:t>11</w:t>
      </w:r>
    </w:p>
    <w:p w14:paraId="7B301B9E" w14:textId="77777777" w:rsidR="00851FCE" w:rsidRDefault="00851FCE" w:rsidP="00851FCE">
      <w:pPr>
        <w:pStyle w:val="TOC31"/>
        <w:rPr>
          <w:rFonts w:ascii="Calibri" w:hAnsi="Calibri"/>
          <w:b/>
        </w:rPr>
      </w:pPr>
      <w:r>
        <w:t>Dummy Text</w:t>
      </w:r>
      <w:r>
        <w:tab/>
        <w:t>12</w:t>
      </w:r>
    </w:p>
    <w:p w14:paraId="7FA0831E" w14:textId="77777777" w:rsidR="00851FCE" w:rsidRDefault="00851FCE" w:rsidP="00851FCE">
      <w:pPr>
        <w:pStyle w:val="TOC31"/>
        <w:rPr>
          <w:rFonts w:ascii="Calibri" w:hAnsi="Calibri"/>
          <w:b/>
        </w:rPr>
      </w:pPr>
      <w:r>
        <w:t>Dummy Text</w:t>
      </w:r>
      <w:r>
        <w:tab/>
        <w:t>12</w:t>
      </w:r>
    </w:p>
    <w:p w14:paraId="4BD30684" w14:textId="77777777" w:rsidR="00851FCE" w:rsidRDefault="00851FCE" w:rsidP="00851FCE">
      <w:pPr>
        <w:pStyle w:val="TOC31"/>
        <w:rPr>
          <w:rFonts w:ascii="Calibri" w:hAnsi="Calibri"/>
          <w:b/>
        </w:rPr>
      </w:pPr>
      <w:r>
        <w:t>Dummy Text Flow</w:t>
      </w:r>
      <w:r>
        <w:tab/>
        <w:t>13</w:t>
      </w:r>
    </w:p>
    <w:p w14:paraId="79ADD017" w14:textId="77777777" w:rsidR="00851FCE" w:rsidRDefault="00851FCE" w:rsidP="00851FCE">
      <w:pPr>
        <w:pStyle w:val="TOC31"/>
        <w:rPr>
          <w:rFonts w:ascii="Calibri" w:hAnsi="Calibri"/>
          <w:b/>
        </w:rPr>
      </w:pPr>
      <w:r>
        <w:t>Dummy Text</w:t>
      </w:r>
      <w:r>
        <w:tab/>
        <w:t>14</w:t>
      </w:r>
    </w:p>
    <w:p w14:paraId="1C14EFE7" w14:textId="77777777" w:rsidR="00851FCE" w:rsidRDefault="00851FCE" w:rsidP="00851FCE">
      <w:pPr>
        <w:pStyle w:val="TOC31"/>
        <w:rPr>
          <w:rFonts w:ascii="Calibri" w:hAnsi="Calibri"/>
          <w:b/>
        </w:rPr>
      </w:pPr>
      <w:r>
        <w:t>Summary</w:t>
      </w:r>
      <w:r>
        <w:tab/>
        <w:t>16</w:t>
      </w:r>
    </w:p>
    <w:p w14:paraId="6A4439F9" w14:textId="77777777" w:rsidR="00AD79C9" w:rsidRDefault="00AD79C9" w:rsidP="00AD79C9">
      <w:pPr>
        <w:pStyle w:val="TOC2"/>
      </w:pPr>
    </w:p>
    <w:p w14:paraId="5670E31E" w14:textId="77777777" w:rsidR="00AD79C9" w:rsidRDefault="00AD79C9" w:rsidP="00AD79C9">
      <w:pPr>
        <w:pStyle w:val="ToCPart"/>
        <w:rPr>
          <w:rFonts w:ascii="Calibri" w:hAnsi="Calibri"/>
          <w:sz w:val="22"/>
        </w:rPr>
      </w:pPr>
      <w:r>
        <w:t>PART III: Developing Applications</w:t>
      </w:r>
      <w:r>
        <w:rPr>
          <w:webHidden/>
        </w:rPr>
        <w:tab/>
      </w:r>
      <w:r>
        <w:rPr>
          <w:webHidden/>
        </w:rPr>
        <w:tab/>
      </w:r>
      <w:r>
        <w:rPr>
          <w:webHidden/>
        </w:rPr>
        <w:tab/>
      </w:r>
      <w:r>
        <w:rPr>
          <w:webHidden/>
        </w:rPr>
        <w:tab/>
      </w:r>
      <w:r>
        <w:rPr>
          <w:webHidden/>
        </w:rPr>
        <w:tab/>
      </w:r>
      <w:r>
        <w:rPr>
          <w:webHidden/>
        </w:rPr>
        <w:tab/>
      </w:r>
      <w:r>
        <w:rPr>
          <w:webHidden/>
        </w:rPr>
        <w:tab/>
        <w:t>215</w:t>
      </w:r>
    </w:p>
    <w:p w14:paraId="43C5D1B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20: </w:t>
      </w:r>
      <w:r w:rsidR="00851FCE">
        <w:t>Dummy Text</w:t>
      </w:r>
      <w:r w:rsidRPr="00424D17">
        <w:rPr>
          <w:webHidden/>
        </w:rPr>
        <w:tab/>
        <w:t>217</w:t>
      </w:r>
    </w:p>
    <w:p w14:paraId="170A13F9" w14:textId="77777777" w:rsidR="00851FCE" w:rsidRDefault="00851FCE" w:rsidP="00851FCE">
      <w:pPr>
        <w:pStyle w:val="TOC31"/>
        <w:rPr>
          <w:rFonts w:ascii="Calibri" w:hAnsi="Calibri"/>
          <w:b/>
        </w:rPr>
      </w:pPr>
      <w:r>
        <w:t>Dummy Text</w:t>
      </w:r>
      <w:r>
        <w:tab/>
        <w:t>9</w:t>
      </w:r>
    </w:p>
    <w:p w14:paraId="78ACF26C" w14:textId="77777777" w:rsidR="00851FCE" w:rsidRDefault="00851FCE" w:rsidP="00851FCE">
      <w:pPr>
        <w:pStyle w:val="TOC31"/>
        <w:rPr>
          <w:rFonts w:ascii="Calibri" w:hAnsi="Calibri"/>
          <w:b/>
        </w:rPr>
      </w:pPr>
      <w:r>
        <w:t>Dummy Text</w:t>
      </w:r>
      <w:r>
        <w:tab/>
        <w:t>10</w:t>
      </w:r>
    </w:p>
    <w:p w14:paraId="1DDD1791" w14:textId="77777777" w:rsidR="00851FCE" w:rsidRDefault="00851FCE" w:rsidP="00851FCE">
      <w:pPr>
        <w:pStyle w:val="TOC31"/>
        <w:rPr>
          <w:rFonts w:ascii="Calibri" w:hAnsi="Calibri"/>
          <w:b/>
        </w:rPr>
      </w:pPr>
      <w:r>
        <w:t>Virtual Dummy Text</w:t>
      </w:r>
      <w:r>
        <w:tab/>
        <w:t>11</w:t>
      </w:r>
    </w:p>
    <w:p w14:paraId="45DDD2BE" w14:textId="77777777" w:rsidR="00851FCE" w:rsidRDefault="00851FCE" w:rsidP="00851FCE">
      <w:pPr>
        <w:pStyle w:val="TOC31"/>
        <w:rPr>
          <w:rFonts w:ascii="Calibri" w:hAnsi="Calibri"/>
          <w:b/>
        </w:rPr>
      </w:pPr>
      <w:r>
        <w:t>Dummy Text</w:t>
      </w:r>
      <w:r>
        <w:tab/>
        <w:t>12</w:t>
      </w:r>
    </w:p>
    <w:p w14:paraId="69EA9E49" w14:textId="77777777" w:rsidR="00851FCE" w:rsidRDefault="00851FCE" w:rsidP="00851FCE">
      <w:pPr>
        <w:pStyle w:val="TOC31"/>
        <w:rPr>
          <w:rFonts w:ascii="Calibri" w:hAnsi="Calibri"/>
          <w:b/>
        </w:rPr>
      </w:pPr>
      <w:r>
        <w:t>Dummy Text</w:t>
      </w:r>
      <w:r>
        <w:tab/>
        <w:t>12</w:t>
      </w:r>
    </w:p>
    <w:p w14:paraId="68C7397F" w14:textId="77777777" w:rsidR="00851FCE" w:rsidRDefault="00851FCE" w:rsidP="00851FCE">
      <w:pPr>
        <w:pStyle w:val="TOC31"/>
        <w:rPr>
          <w:rFonts w:ascii="Calibri" w:hAnsi="Calibri"/>
          <w:b/>
        </w:rPr>
      </w:pPr>
      <w:r>
        <w:t>Dummy Text Flow</w:t>
      </w:r>
      <w:r>
        <w:tab/>
        <w:t>13</w:t>
      </w:r>
    </w:p>
    <w:p w14:paraId="3DF5BB51" w14:textId="77777777" w:rsidR="00851FCE" w:rsidRDefault="00851FCE" w:rsidP="00851FCE">
      <w:pPr>
        <w:pStyle w:val="TOC31"/>
        <w:rPr>
          <w:rFonts w:ascii="Calibri" w:hAnsi="Calibri"/>
          <w:b/>
        </w:rPr>
      </w:pPr>
      <w:r>
        <w:t>Dummy Text</w:t>
      </w:r>
      <w:r>
        <w:tab/>
        <w:t>14</w:t>
      </w:r>
    </w:p>
    <w:p w14:paraId="171FE7C6" w14:textId="77777777" w:rsidR="00851FCE" w:rsidRDefault="00851FCE" w:rsidP="00851FCE">
      <w:pPr>
        <w:pStyle w:val="TOC31"/>
        <w:rPr>
          <w:rFonts w:ascii="Calibri" w:hAnsi="Calibri"/>
          <w:b/>
        </w:rPr>
      </w:pPr>
      <w:r>
        <w:t>Summary</w:t>
      </w:r>
      <w:r>
        <w:tab/>
        <w:t>16</w:t>
      </w:r>
    </w:p>
    <w:p w14:paraId="3E0B462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21: </w:t>
      </w:r>
      <w:r w:rsidR="00851FCE">
        <w:t>Dummy Text</w:t>
      </w:r>
      <w:r w:rsidRPr="00424D17">
        <w:rPr>
          <w:webHidden/>
        </w:rPr>
        <w:tab/>
        <w:t>223</w:t>
      </w:r>
    </w:p>
    <w:p w14:paraId="518E70D3" w14:textId="77777777" w:rsidR="00851FCE" w:rsidRDefault="00851FCE" w:rsidP="00851FCE">
      <w:pPr>
        <w:pStyle w:val="TOC31"/>
        <w:rPr>
          <w:rFonts w:ascii="Calibri" w:hAnsi="Calibri"/>
          <w:b/>
        </w:rPr>
      </w:pPr>
      <w:r>
        <w:t>Dummy Text</w:t>
      </w:r>
      <w:r>
        <w:tab/>
        <w:t>9</w:t>
      </w:r>
    </w:p>
    <w:p w14:paraId="608B2CC3" w14:textId="77777777" w:rsidR="00851FCE" w:rsidRDefault="00851FCE" w:rsidP="00851FCE">
      <w:pPr>
        <w:pStyle w:val="TOC31"/>
        <w:rPr>
          <w:rFonts w:ascii="Calibri" w:hAnsi="Calibri"/>
          <w:b/>
        </w:rPr>
      </w:pPr>
      <w:r>
        <w:t>Dummy Text</w:t>
      </w:r>
      <w:r>
        <w:tab/>
        <w:t>10</w:t>
      </w:r>
    </w:p>
    <w:p w14:paraId="56411413" w14:textId="77777777" w:rsidR="00851FCE" w:rsidRDefault="00851FCE" w:rsidP="00851FCE">
      <w:pPr>
        <w:pStyle w:val="TOC31"/>
        <w:rPr>
          <w:rFonts w:ascii="Calibri" w:hAnsi="Calibri"/>
          <w:b/>
        </w:rPr>
      </w:pPr>
      <w:r>
        <w:t>Virtual Dummy Text</w:t>
      </w:r>
      <w:r>
        <w:tab/>
        <w:t>11</w:t>
      </w:r>
    </w:p>
    <w:p w14:paraId="19ABF193" w14:textId="77777777" w:rsidR="00851FCE" w:rsidRDefault="00851FCE" w:rsidP="00851FCE">
      <w:pPr>
        <w:pStyle w:val="TOC31"/>
        <w:rPr>
          <w:rFonts w:ascii="Calibri" w:hAnsi="Calibri"/>
          <w:b/>
        </w:rPr>
      </w:pPr>
      <w:r>
        <w:t>Dummy Text</w:t>
      </w:r>
      <w:r>
        <w:tab/>
        <w:t>12</w:t>
      </w:r>
    </w:p>
    <w:p w14:paraId="745F519E" w14:textId="77777777" w:rsidR="00851FCE" w:rsidRDefault="00851FCE" w:rsidP="00851FCE">
      <w:pPr>
        <w:pStyle w:val="TOC31"/>
        <w:rPr>
          <w:rFonts w:ascii="Calibri" w:hAnsi="Calibri"/>
          <w:b/>
        </w:rPr>
      </w:pPr>
      <w:r>
        <w:t>Dummy Text</w:t>
      </w:r>
      <w:r>
        <w:tab/>
        <w:t>12</w:t>
      </w:r>
    </w:p>
    <w:p w14:paraId="07CB039A" w14:textId="77777777" w:rsidR="00851FCE" w:rsidRDefault="00851FCE" w:rsidP="00851FCE">
      <w:pPr>
        <w:pStyle w:val="TOC31"/>
        <w:rPr>
          <w:rFonts w:ascii="Calibri" w:hAnsi="Calibri"/>
          <w:b/>
        </w:rPr>
      </w:pPr>
      <w:r>
        <w:t>Dummy Text Flow</w:t>
      </w:r>
      <w:r>
        <w:tab/>
        <w:t>13</w:t>
      </w:r>
    </w:p>
    <w:p w14:paraId="1255DF53" w14:textId="77777777" w:rsidR="00851FCE" w:rsidRDefault="00851FCE" w:rsidP="00851FCE">
      <w:pPr>
        <w:pStyle w:val="TOC31"/>
        <w:rPr>
          <w:rFonts w:ascii="Calibri" w:hAnsi="Calibri"/>
          <w:b/>
        </w:rPr>
      </w:pPr>
      <w:r>
        <w:t>Dummy Text</w:t>
      </w:r>
      <w:r>
        <w:tab/>
        <w:t>14</w:t>
      </w:r>
    </w:p>
    <w:p w14:paraId="0365255C" w14:textId="77777777" w:rsidR="00851FCE" w:rsidRDefault="00851FCE" w:rsidP="00851FCE">
      <w:pPr>
        <w:pStyle w:val="TOC31"/>
        <w:rPr>
          <w:rFonts w:ascii="Calibri" w:hAnsi="Calibri"/>
          <w:b/>
        </w:rPr>
      </w:pPr>
      <w:r>
        <w:t>Summary</w:t>
      </w:r>
      <w:r>
        <w:tab/>
        <w:t>16</w:t>
      </w:r>
    </w:p>
    <w:p w14:paraId="5A56E25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22: </w:t>
      </w:r>
      <w:r w:rsidR="00851FCE">
        <w:t>Dummy Text</w:t>
      </w:r>
      <w:r w:rsidRPr="00424D17">
        <w:rPr>
          <w:webHidden/>
        </w:rPr>
        <w:tab/>
        <w:t>233</w:t>
      </w:r>
    </w:p>
    <w:p w14:paraId="5236B624" w14:textId="77777777" w:rsidR="00851FCE" w:rsidRDefault="00851FCE" w:rsidP="00851FCE">
      <w:pPr>
        <w:pStyle w:val="TOC31"/>
        <w:rPr>
          <w:rFonts w:ascii="Calibri" w:hAnsi="Calibri"/>
          <w:b/>
        </w:rPr>
      </w:pPr>
      <w:r>
        <w:t>Dummy Text</w:t>
      </w:r>
      <w:r>
        <w:tab/>
        <w:t>9</w:t>
      </w:r>
    </w:p>
    <w:p w14:paraId="17F6714D" w14:textId="77777777" w:rsidR="00851FCE" w:rsidRDefault="00851FCE" w:rsidP="00851FCE">
      <w:pPr>
        <w:pStyle w:val="TOC31"/>
        <w:rPr>
          <w:rFonts w:ascii="Calibri" w:hAnsi="Calibri"/>
          <w:b/>
        </w:rPr>
      </w:pPr>
      <w:r>
        <w:t>Dummy Text</w:t>
      </w:r>
      <w:r>
        <w:tab/>
        <w:t>10</w:t>
      </w:r>
    </w:p>
    <w:p w14:paraId="646551DD" w14:textId="77777777" w:rsidR="00851FCE" w:rsidRDefault="00851FCE" w:rsidP="00851FCE">
      <w:pPr>
        <w:pStyle w:val="TOC31"/>
        <w:rPr>
          <w:rFonts w:ascii="Calibri" w:hAnsi="Calibri"/>
          <w:b/>
        </w:rPr>
      </w:pPr>
      <w:r>
        <w:t>Virtual Dummy Text</w:t>
      </w:r>
      <w:r>
        <w:tab/>
        <w:t>11</w:t>
      </w:r>
    </w:p>
    <w:p w14:paraId="1E0282A6" w14:textId="77777777" w:rsidR="00851FCE" w:rsidRDefault="00851FCE" w:rsidP="00851FCE">
      <w:pPr>
        <w:pStyle w:val="TOC31"/>
        <w:rPr>
          <w:rFonts w:ascii="Calibri" w:hAnsi="Calibri"/>
          <w:b/>
        </w:rPr>
      </w:pPr>
      <w:r>
        <w:t>Dummy Text</w:t>
      </w:r>
      <w:r>
        <w:tab/>
        <w:t>12</w:t>
      </w:r>
    </w:p>
    <w:p w14:paraId="615ADB57" w14:textId="77777777" w:rsidR="00851FCE" w:rsidRDefault="00851FCE" w:rsidP="00851FCE">
      <w:pPr>
        <w:pStyle w:val="TOC31"/>
        <w:rPr>
          <w:rFonts w:ascii="Calibri" w:hAnsi="Calibri"/>
          <w:b/>
        </w:rPr>
      </w:pPr>
      <w:r>
        <w:t>Dummy Text</w:t>
      </w:r>
      <w:r>
        <w:tab/>
        <w:t>12</w:t>
      </w:r>
    </w:p>
    <w:p w14:paraId="759D8BEB" w14:textId="77777777" w:rsidR="00851FCE" w:rsidRDefault="00851FCE" w:rsidP="00851FCE">
      <w:pPr>
        <w:pStyle w:val="TOC31"/>
        <w:rPr>
          <w:rFonts w:ascii="Calibri" w:hAnsi="Calibri"/>
          <w:b/>
        </w:rPr>
      </w:pPr>
      <w:r>
        <w:t>Dummy Text Flow</w:t>
      </w:r>
      <w:r>
        <w:tab/>
        <w:t>13</w:t>
      </w:r>
    </w:p>
    <w:p w14:paraId="380DA51E" w14:textId="77777777" w:rsidR="00851FCE" w:rsidRDefault="00851FCE" w:rsidP="00851FCE">
      <w:pPr>
        <w:pStyle w:val="TOC31"/>
        <w:rPr>
          <w:rFonts w:ascii="Calibri" w:hAnsi="Calibri"/>
          <w:b/>
        </w:rPr>
      </w:pPr>
      <w:r>
        <w:t>Dummy Text</w:t>
      </w:r>
      <w:r>
        <w:tab/>
        <w:t>14</w:t>
      </w:r>
    </w:p>
    <w:p w14:paraId="7E84355A" w14:textId="77777777" w:rsidR="00851FCE" w:rsidRDefault="00851FCE" w:rsidP="00851FCE">
      <w:pPr>
        <w:pStyle w:val="TOC31"/>
        <w:rPr>
          <w:rFonts w:ascii="Calibri" w:hAnsi="Calibri"/>
          <w:b/>
        </w:rPr>
      </w:pPr>
      <w:r>
        <w:t>Summary</w:t>
      </w:r>
      <w:r>
        <w:tab/>
        <w:t>16</w:t>
      </w:r>
    </w:p>
    <w:p w14:paraId="30FFCC8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CHAPTER 23: </w:t>
      </w:r>
      <w:r w:rsidR="00851FCE">
        <w:t>Dummy Text</w:t>
      </w:r>
      <w:r w:rsidRPr="00424D17">
        <w:rPr>
          <w:webHidden/>
        </w:rPr>
        <w:tab/>
        <w:t>237</w:t>
      </w:r>
    </w:p>
    <w:p w14:paraId="60557928" w14:textId="77777777" w:rsidR="00851FCE" w:rsidRDefault="00851FCE" w:rsidP="00851FCE">
      <w:pPr>
        <w:pStyle w:val="TOC31"/>
        <w:rPr>
          <w:rFonts w:ascii="Calibri" w:hAnsi="Calibri"/>
          <w:b/>
        </w:rPr>
      </w:pPr>
      <w:r>
        <w:t>Dummy Text</w:t>
      </w:r>
      <w:r>
        <w:tab/>
        <w:t>9</w:t>
      </w:r>
    </w:p>
    <w:p w14:paraId="4A15DCE1" w14:textId="77777777" w:rsidR="00851FCE" w:rsidRDefault="00851FCE" w:rsidP="00851FCE">
      <w:pPr>
        <w:pStyle w:val="TOC31"/>
        <w:rPr>
          <w:rFonts w:ascii="Calibri" w:hAnsi="Calibri"/>
          <w:b/>
        </w:rPr>
      </w:pPr>
      <w:r>
        <w:t>Dummy Text</w:t>
      </w:r>
      <w:r>
        <w:tab/>
        <w:t>10</w:t>
      </w:r>
    </w:p>
    <w:p w14:paraId="43C78C6A" w14:textId="77777777" w:rsidR="00851FCE" w:rsidRDefault="00851FCE" w:rsidP="00851FCE">
      <w:pPr>
        <w:pStyle w:val="TOC31"/>
        <w:rPr>
          <w:rFonts w:ascii="Calibri" w:hAnsi="Calibri"/>
          <w:b/>
        </w:rPr>
      </w:pPr>
      <w:r>
        <w:t>Virtual Dummy Text</w:t>
      </w:r>
      <w:r>
        <w:tab/>
        <w:t>11</w:t>
      </w:r>
    </w:p>
    <w:p w14:paraId="59628ED4" w14:textId="77777777" w:rsidR="00851FCE" w:rsidRDefault="00851FCE" w:rsidP="00851FCE">
      <w:pPr>
        <w:pStyle w:val="TOC31"/>
        <w:rPr>
          <w:rFonts w:ascii="Calibri" w:hAnsi="Calibri"/>
          <w:b/>
        </w:rPr>
      </w:pPr>
      <w:r>
        <w:t>Dummy Text</w:t>
      </w:r>
      <w:r>
        <w:tab/>
        <w:t>12</w:t>
      </w:r>
    </w:p>
    <w:p w14:paraId="350E506E" w14:textId="77777777" w:rsidR="00851FCE" w:rsidRDefault="00851FCE" w:rsidP="00851FCE">
      <w:pPr>
        <w:pStyle w:val="TOC31"/>
        <w:rPr>
          <w:rFonts w:ascii="Calibri" w:hAnsi="Calibri"/>
          <w:b/>
        </w:rPr>
      </w:pPr>
      <w:r>
        <w:t>Dummy Text</w:t>
      </w:r>
      <w:r>
        <w:tab/>
        <w:t>12</w:t>
      </w:r>
    </w:p>
    <w:p w14:paraId="013057A5" w14:textId="77777777" w:rsidR="00851FCE" w:rsidRDefault="00851FCE" w:rsidP="00851FCE">
      <w:pPr>
        <w:pStyle w:val="TOC31"/>
        <w:rPr>
          <w:rFonts w:ascii="Calibri" w:hAnsi="Calibri"/>
          <w:b/>
        </w:rPr>
      </w:pPr>
      <w:r>
        <w:t>Dummy Text Flow</w:t>
      </w:r>
      <w:r>
        <w:tab/>
        <w:t>13</w:t>
      </w:r>
    </w:p>
    <w:p w14:paraId="369EF397" w14:textId="77777777" w:rsidR="00851FCE" w:rsidRDefault="00851FCE" w:rsidP="00851FCE">
      <w:pPr>
        <w:pStyle w:val="TOC31"/>
        <w:rPr>
          <w:rFonts w:ascii="Calibri" w:hAnsi="Calibri"/>
          <w:b/>
        </w:rPr>
      </w:pPr>
      <w:r>
        <w:t>Dummy Text</w:t>
      </w:r>
      <w:r>
        <w:tab/>
        <w:t>14</w:t>
      </w:r>
    </w:p>
    <w:p w14:paraId="0AF3A680" w14:textId="77777777" w:rsidR="00851FCE" w:rsidRDefault="00851FCE" w:rsidP="00851FCE">
      <w:pPr>
        <w:pStyle w:val="TOC31"/>
        <w:rPr>
          <w:rFonts w:ascii="Calibri" w:hAnsi="Calibri"/>
          <w:b/>
        </w:rPr>
      </w:pPr>
      <w:r>
        <w:t>Summary</w:t>
      </w:r>
      <w:r>
        <w:tab/>
        <w:t>16</w:t>
      </w:r>
    </w:p>
    <w:p w14:paraId="404735B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24: </w:t>
      </w:r>
      <w:r w:rsidR="00851FCE">
        <w:t>Dummy Text</w:t>
      </w:r>
      <w:r w:rsidRPr="00424D17">
        <w:rPr>
          <w:webHidden/>
        </w:rPr>
        <w:tab/>
        <w:t>245</w:t>
      </w:r>
    </w:p>
    <w:p w14:paraId="06E5B18A" w14:textId="77777777" w:rsidR="00851FCE" w:rsidRDefault="00851FCE" w:rsidP="00851FCE">
      <w:pPr>
        <w:pStyle w:val="TOC31"/>
        <w:rPr>
          <w:rFonts w:ascii="Calibri" w:hAnsi="Calibri"/>
          <w:b/>
        </w:rPr>
      </w:pPr>
      <w:r>
        <w:t>Dummy Text</w:t>
      </w:r>
      <w:r>
        <w:tab/>
        <w:t>9</w:t>
      </w:r>
    </w:p>
    <w:p w14:paraId="34D8A3BF" w14:textId="77777777" w:rsidR="00851FCE" w:rsidRDefault="00851FCE" w:rsidP="00851FCE">
      <w:pPr>
        <w:pStyle w:val="TOC31"/>
        <w:rPr>
          <w:rFonts w:ascii="Calibri" w:hAnsi="Calibri"/>
          <w:b/>
        </w:rPr>
      </w:pPr>
      <w:r>
        <w:t>Dummy Text</w:t>
      </w:r>
      <w:r>
        <w:tab/>
        <w:t>10</w:t>
      </w:r>
    </w:p>
    <w:p w14:paraId="760E9B18" w14:textId="77777777" w:rsidR="00851FCE" w:rsidRDefault="00851FCE" w:rsidP="00851FCE">
      <w:pPr>
        <w:pStyle w:val="TOC31"/>
        <w:rPr>
          <w:rFonts w:ascii="Calibri" w:hAnsi="Calibri"/>
          <w:b/>
        </w:rPr>
      </w:pPr>
      <w:r>
        <w:t>Virtual Dummy Text</w:t>
      </w:r>
      <w:r>
        <w:tab/>
        <w:t>11</w:t>
      </w:r>
    </w:p>
    <w:p w14:paraId="2960D737" w14:textId="77777777" w:rsidR="00851FCE" w:rsidRDefault="00851FCE" w:rsidP="00851FCE">
      <w:pPr>
        <w:pStyle w:val="TOC31"/>
        <w:rPr>
          <w:rFonts w:ascii="Calibri" w:hAnsi="Calibri"/>
          <w:b/>
        </w:rPr>
      </w:pPr>
      <w:r>
        <w:t>Dummy Text</w:t>
      </w:r>
      <w:r>
        <w:tab/>
        <w:t>12</w:t>
      </w:r>
    </w:p>
    <w:p w14:paraId="032D1740" w14:textId="77777777" w:rsidR="00851FCE" w:rsidRDefault="00851FCE" w:rsidP="00851FCE">
      <w:pPr>
        <w:pStyle w:val="TOC31"/>
        <w:rPr>
          <w:rFonts w:ascii="Calibri" w:hAnsi="Calibri"/>
          <w:b/>
        </w:rPr>
      </w:pPr>
      <w:r>
        <w:t>Dummy Text</w:t>
      </w:r>
      <w:r>
        <w:tab/>
        <w:t>12</w:t>
      </w:r>
    </w:p>
    <w:p w14:paraId="73E1A38D" w14:textId="77777777" w:rsidR="00851FCE" w:rsidRDefault="00851FCE" w:rsidP="00851FCE">
      <w:pPr>
        <w:pStyle w:val="TOC31"/>
        <w:rPr>
          <w:rFonts w:ascii="Calibri" w:hAnsi="Calibri"/>
          <w:b/>
        </w:rPr>
      </w:pPr>
      <w:r>
        <w:t>Dummy Text Flow</w:t>
      </w:r>
      <w:r>
        <w:tab/>
        <w:t>13</w:t>
      </w:r>
    </w:p>
    <w:p w14:paraId="324C45FF" w14:textId="77777777" w:rsidR="00851FCE" w:rsidRDefault="00851FCE" w:rsidP="00851FCE">
      <w:pPr>
        <w:pStyle w:val="TOC31"/>
        <w:rPr>
          <w:rFonts w:ascii="Calibri" w:hAnsi="Calibri"/>
          <w:b/>
        </w:rPr>
      </w:pPr>
      <w:r>
        <w:t>Dummy Text</w:t>
      </w:r>
      <w:r>
        <w:tab/>
        <w:t>14</w:t>
      </w:r>
    </w:p>
    <w:p w14:paraId="33261616" w14:textId="77777777" w:rsidR="00851FCE" w:rsidRDefault="00851FCE" w:rsidP="00851FCE">
      <w:pPr>
        <w:pStyle w:val="TOC31"/>
        <w:rPr>
          <w:rFonts w:ascii="Calibri" w:hAnsi="Calibri"/>
          <w:b/>
        </w:rPr>
      </w:pPr>
      <w:r>
        <w:t>Summary</w:t>
      </w:r>
      <w:r>
        <w:tab/>
        <w:t>16</w:t>
      </w:r>
    </w:p>
    <w:p w14:paraId="572A2AA6"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25: </w:t>
      </w:r>
      <w:r w:rsidR="00851FCE">
        <w:t>Dummy Text</w:t>
      </w:r>
      <w:r w:rsidRPr="00424D17">
        <w:rPr>
          <w:webHidden/>
        </w:rPr>
        <w:tab/>
        <w:t>263</w:t>
      </w:r>
    </w:p>
    <w:p w14:paraId="07B30849" w14:textId="77777777" w:rsidR="00851FCE" w:rsidRDefault="00851FCE" w:rsidP="00851FCE">
      <w:pPr>
        <w:pStyle w:val="TOC31"/>
        <w:rPr>
          <w:rFonts w:ascii="Calibri" w:hAnsi="Calibri"/>
          <w:b/>
        </w:rPr>
      </w:pPr>
      <w:r>
        <w:t>Dummy Text</w:t>
      </w:r>
      <w:r>
        <w:tab/>
        <w:t>9</w:t>
      </w:r>
    </w:p>
    <w:p w14:paraId="7A519429" w14:textId="77777777" w:rsidR="00851FCE" w:rsidRDefault="00851FCE" w:rsidP="00851FCE">
      <w:pPr>
        <w:pStyle w:val="TOC31"/>
        <w:rPr>
          <w:rFonts w:ascii="Calibri" w:hAnsi="Calibri"/>
          <w:b/>
        </w:rPr>
      </w:pPr>
      <w:r>
        <w:t>Dummy Text</w:t>
      </w:r>
      <w:r>
        <w:tab/>
        <w:t>10</w:t>
      </w:r>
    </w:p>
    <w:p w14:paraId="26ADD937" w14:textId="77777777" w:rsidR="00851FCE" w:rsidRDefault="00851FCE" w:rsidP="00851FCE">
      <w:pPr>
        <w:pStyle w:val="TOC31"/>
        <w:rPr>
          <w:rFonts w:ascii="Calibri" w:hAnsi="Calibri"/>
          <w:b/>
        </w:rPr>
      </w:pPr>
      <w:r>
        <w:t>Virtual Dummy Text</w:t>
      </w:r>
      <w:r>
        <w:tab/>
        <w:t>11</w:t>
      </w:r>
    </w:p>
    <w:p w14:paraId="7672D13E" w14:textId="77777777" w:rsidR="00851FCE" w:rsidRDefault="00851FCE" w:rsidP="00851FCE">
      <w:pPr>
        <w:pStyle w:val="TOC31"/>
        <w:rPr>
          <w:rFonts w:ascii="Calibri" w:hAnsi="Calibri"/>
          <w:b/>
        </w:rPr>
      </w:pPr>
      <w:r>
        <w:t>Dummy Text</w:t>
      </w:r>
      <w:r>
        <w:tab/>
        <w:t>12</w:t>
      </w:r>
    </w:p>
    <w:p w14:paraId="2DD2358E" w14:textId="77777777" w:rsidR="00851FCE" w:rsidRDefault="00851FCE" w:rsidP="00851FCE">
      <w:pPr>
        <w:pStyle w:val="TOC31"/>
        <w:rPr>
          <w:rFonts w:ascii="Calibri" w:hAnsi="Calibri"/>
          <w:b/>
        </w:rPr>
      </w:pPr>
      <w:r>
        <w:t>Dummy Text</w:t>
      </w:r>
      <w:r>
        <w:tab/>
        <w:t>12</w:t>
      </w:r>
    </w:p>
    <w:p w14:paraId="745D5024" w14:textId="77777777" w:rsidR="00851FCE" w:rsidRDefault="00851FCE" w:rsidP="00851FCE">
      <w:pPr>
        <w:pStyle w:val="TOC31"/>
        <w:rPr>
          <w:rFonts w:ascii="Calibri" w:hAnsi="Calibri"/>
          <w:b/>
        </w:rPr>
      </w:pPr>
      <w:r>
        <w:t>Dummy Text Flow</w:t>
      </w:r>
      <w:r>
        <w:tab/>
        <w:t>13</w:t>
      </w:r>
    </w:p>
    <w:p w14:paraId="3AD860D3" w14:textId="77777777" w:rsidR="00851FCE" w:rsidRDefault="00851FCE" w:rsidP="00851FCE">
      <w:pPr>
        <w:pStyle w:val="TOC31"/>
        <w:rPr>
          <w:rFonts w:ascii="Calibri" w:hAnsi="Calibri"/>
          <w:b/>
        </w:rPr>
      </w:pPr>
      <w:r>
        <w:t>Dummy Text</w:t>
      </w:r>
      <w:r>
        <w:tab/>
        <w:t>14</w:t>
      </w:r>
    </w:p>
    <w:p w14:paraId="1A076049" w14:textId="77777777" w:rsidR="00851FCE" w:rsidRDefault="00851FCE" w:rsidP="00851FCE">
      <w:pPr>
        <w:pStyle w:val="TOC31"/>
        <w:rPr>
          <w:rFonts w:ascii="Calibri" w:hAnsi="Calibri"/>
          <w:b/>
        </w:rPr>
      </w:pPr>
      <w:r>
        <w:t>Summary</w:t>
      </w:r>
      <w:r>
        <w:tab/>
        <w:t>16</w:t>
      </w:r>
    </w:p>
    <w:p w14:paraId="28059DF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26: </w:t>
      </w:r>
      <w:r w:rsidR="00851FCE">
        <w:t>Dummy Text</w:t>
      </w:r>
      <w:r w:rsidRPr="00424D17">
        <w:rPr>
          <w:webHidden/>
        </w:rPr>
        <w:tab/>
        <w:t>281</w:t>
      </w:r>
    </w:p>
    <w:p w14:paraId="7A8B126E" w14:textId="77777777" w:rsidR="00851FCE" w:rsidRDefault="00851FCE" w:rsidP="00851FCE">
      <w:pPr>
        <w:pStyle w:val="TOC31"/>
        <w:rPr>
          <w:rFonts w:ascii="Calibri" w:hAnsi="Calibri"/>
          <w:b/>
        </w:rPr>
      </w:pPr>
      <w:r>
        <w:t>Dummy Text</w:t>
      </w:r>
      <w:r>
        <w:tab/>
        <w:t>9</w:t>
      </w:r>
    </w:p>
    <w:p w14:paraId="444EFB26" w14:textId="77777777" w:rsidR="00851FCE" w:rsidRDefault="00851FCE" w:rsidP="00851FCE">
      <w:pPr>
        <w:pStyle w:val="TOC31"/>
        <w:rPr>
          <w:rFonts w:ascii="Calibri" w:hAnsi="Calibri"/>
          <w:b/>
        </w:rPr>
      </w:pPr>
      <w:r>
        <w:t>Dummy Text</w:t>
      </w:r>
      <w:r>
        <w:tab/>
        <w:t>10</w:t>
      </w:r>
    </w:p>
    <w:p w14:paraId="2505BDF1" w14:textId="77777777" w:rsidR="00851FCE" w:rsidRDefault="00851FCE" w:rsidP="00851FCE">
      <w:pPr>
        <w:pStyle w:val="TOC31"/>
        <w:rPr>
          <w:rFonts w:ascii="Calibri" w:hAnsi="Calibri"/>
          <w:b/>
        </w:rPr>
      </w:pPr>
      <w:r>
        <w:t>Virtual Dummy Text</w:t>
      </w:r>
      <w:r>
        <w:tab/>
        <w:t>11</w:t>
      </w:r>
    </w:p>
    <w:p w14:paraId="685497EC" w14:textId="77777777" w:rsidR="00851FCE" w:rsidRDefault="00851FCE" w:rsidP="00851FCE">
      <w:pPr>
        <w:pStyle w:val="TOC31"/>
        <w:rPr>
          <w:rFonts w:ascii="Calibri" w:hAnsi="Calibri"/>
          <w:b/>
        </w:rPr>
      </w:pPr>
      <w:r>
        <w:t>Dummy Text</w:t>
      </w:r>
      <w:r>
        <w:tab/>
        <w:t>12</w:t>
      </w:r>
    </w:p>
    <w:p w14:paraId="10551C9E" w14:textId="77777777" w:rsidR="00851FCE" w:rsidRDefault="00851FCE" w:rsidP="00851FCE">
      <w:pPr>
        <w:pStyle w:val="TOC31"/>
        <w:rPr>
          <w:rFonts w:ascii="Calibri" w:hAnsi="Calibri"/>
          <w:b/>
        </w:rPr>
      </w:pPr>
      <w:r>
        <w:t>Dummy Text</w:t>
      </w:r>
      <w:r>
        <w:tab/>
        <w:t>12</w:t>
      </w:r>
    </w:p>
    <w:p w14:paraId="2C3791BF" w14:textId="77777777" w:rsidR="00851FCE" w:rsidRDefault="00851FCE" w:rsidP="00851FCE">
      <w:pPr>
        <w:pStyle w:val="TOC31"/>
        <w:rPr>
          <w:rFonts w:ascii="Calibri" w:hAnsi="Calibri"/>
          <w:b/>
        </w:rPr>
      </w:pPr>
      <w:r>
        <w:t>Dummy Text Flow</w:t>
      </w:r>
      <w:r>
        <w:tab/>
        <w:t>13</w:t>
      </w:r>
    </w:p>
    <w:p w14:paraId="6ADF16A3" w14:textId="77777777" w:rsidR="00851FCE" w:rsidRDefault="00851FCE" w:rsidP="00851FCE">
      <w:pPr>
        <w:pStyle w:val="TOC31"/>
        <w:rPr>
          <w:rFonts w:ascii="Calibri" w:hAnsi="Calibri"/>
          <w:b/>
        </w:rPr>
      </w:pPr>
      <w:r>
        <w:t>Dummy Text</w:t>
      </w:r>
      <w:r>
        <w:tab/>
        <w:t>14</w:t>
      </w:r>
    </w:p>
    <w:p w14:paraId="0B746BA5" w14:textId="77777777" w:rsidR="00851FCE" w:rsidRDefault="00851FCE" w:rsidP="00851FCE">
      <w:pPr>
        <w:pStyle w:val="TOC31"/>
        <w:rPr>
          <w:rFonts w:ascii="Calibri" w:hAnsi="Calibri"/>
          <w:b/>
        </w:rPr>
      </w:pPr>
      <w:r>
        <w:t>Summary</w:t>
      </w:r>
      <w:r>
        <w:tab/>
        <w:t>16</w:t>
      </w:r>
    </w:p>
    <w:p w14:paraId="0C52594F"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CHAPTER 27: </w:t>
      </w:r>
      <w:r w:rsidR="00851FCE">
        <w:t>Dummy Text</w:t>
      </w:r>
      <w:r w:rsidRPr="00424D17">
        <w:rPr>
          <w:webHidden/>
        </w:rPr>
        <w:tab/>
        <w:t>287</w:t>
      </w:r>
    </w:p>
    <w:p w14:paraId="4E38E04C" w14:textId="77777777" w:rsidR="00851FCE" w:rsidRDefault="00851FCE" w:rsidP="00851FCE">
      <w:pPr>
        <w:pStyle w:val="TOC31"/>
        <w:rPr>
          <w:rFonts w:ascii="Calibri" w:hAnsi="Calibri"/>
          <w:b/>
        </w:rPr>
      </w:pPr>
      <w:r>
        <w:t>Dummy Text</w:t>
      </w:r>
      <w:r>
        <w:tab/>
        <w:t>9</w:t>
      </w:r>
    </w:p>
    <w:p w14:paraId="7701B114" w14:textId="77777777" w:rsidR="00851FCE" w:rsidRDefault="00851FCE" w:rsidP="00851FCE">
      <w:pPr>
        <w:pStyle w:val="TOC31"/>
        <w:rPr>
          <w:rFonts w:ascii="Calibri" w:hAnsi="Calibri"/>
          <w:b/>
        </w:rPr>
      </w:pPr>
      <w:r>
        <w:lastRenderedPageBreak/>
        <w:t>Dummy Text</w:t>
      </w:r>
      <w:r>
        <w:tab/>
        <w:t>10</w:t>
      </w:r>
    </w:p>
    <w:p w14:paraId="16F33492" w14:textId="77777777" w:rsidR="00851FCE" w:rsidRDefault="00851FCE" w:rsidP="00851FCE">
      <w:pPr>
        <w:pStyle w:val="TOC31"/>
        <w:rPr>
          <w:rFonts w:ascii="Calibri" w:hAnsi="Calibri"/>
          <w:b/>
        </w:rPr>
      </w:pPr>
      <w:r>
        <w:t>Virtual Dummy Text</w:t>
      </w:r>
      <w:r>
        <w:tab/>
        <w:t>11</w:t>
      </w:r>
    </w:p>
    <w:p w14:paraId="0B347286" w14:textId="77777777" w:rsidR="00851FCE" w:rsidRDefault="00851FCE" w:rsidP="00851FCE">
      <w:pPr>
        <w:pStyle w:val="TOC31"/>
        <w:rPr>
          <w:rFonts w:ascii="Calibri" w:hAnsi="Calibri"/>
          <w:b/>
        </w:rPr>
      </w:pPr>
      <w:r>
        <w:t>Dummy Text</w:t>
      </w:r>
      <w:r>
        <w:tab/>
        <w:t>12</w:t>
      </w:r>
    </w:p>
    <w:p w14:paraId="761A3BF8" w14:textId="77777777" w:rsidR="00851FCE" w:rsidRDefault="00851FCE" w:rsidP="00851FCE">
      <w:pPr>
        <w:pStyle w:val="TOC31"/>
        <w:rPr>
          <w:rFonts w:ascii="Calibri" w:hAnsi="Calibri"/>
          <w:b/>
        </w:rPr>
      </w:pPr>
      <w:r>
        <w:t>Dummy Text</w:t>
      </w:r>
      <w:r>
        <w:tab/>
        <w:t>12</w:t>
      </w:r>
    </w:p>
    <w:p w14:paraId="677B8942" w14:textId="77777777" w:rsidR="00851FCE" w:rsidRDefault="00851FCE" w:rsidP="00851FCE">
      <w:pPr>
        <w:pStyle w:val="TOC31"/>
        <w:rPr>
          <w:rFonts w:ascii="Calibri" w:hAnsi="Calibri"/>
          <w:b/>
        </w:rPr>
      </w:pPr>
      <w:r>
        <w:t>Dummy Text Flow</w:t>
      </w:r>
      <w:r>
        <w:tab/>
        <w:t>13</w:t>
      </w:r>
    </w:p>
    <w:p w14:paraId="094DA609" w14:textId="77777777" w:rsidR="00851FCE" w:rsidRDefault="00851FCE" w:rsidP="00851FCE">
      <w:pPr>
        <w:pStyle w:val="TOC31"/>
        <w:rPr>
          <w:rFonts w:ascii="Calibri" w:hAnsi="Calibri"/>
          <w:b/>
        </w:rPr>
      </w:pPr>
      <w:r>
        <w:t>Dummy Text</w:t>
      </w:r>
      <w:r>
        <w:tab/>
        <w:t>14</w:t>
      </w:r>
    </w:p>
    <w:p w14:paraId="02E760D2" w14:textId="77777777" w:rsidR="00851FCE" w:rsidRDefault="00851FCE" w:rsidP="00851FCE">
      <w:pPr>
        <w:pStyle w:val="TOC31"/>
        <w:rPr>
          <w:rFonts w:ascii="Calibri" w:hAnsi="Calibri"/>
          <w:b/>
        </w:rPr>
      </w:pPr>
      <w:r>
        <w:t>Summary</w:t>
      </w:r>
      <w:r>
        <w:tab/>
        <w:t>16</w:t>
      </w:r>
    </w:p>
    <w:p w14:paraId="0179F896" w14:textId="77777777" w:rsidR="00AD79C9" w:rsidRDefault="00AD79C9" w:rsidP="00AD79C9">
      <w:pPr>
        <w:pStyle w:val="TOC2"/>
      </w:pPr>
    </w:p>
    <w:p w14:paraId="3F4250FC" w14:textId="77777777" w:rsidR="00AD79C9" w:rsidRDefault="00AD79C9" w:rsidP="00AD79C9">
      <w:pPr>
        <w:pStyle w:val="ToCPart"/>
        <w:rPr>
          <w:rFonts w:ascii="Calibri" w:hAnsi="Calibri"/>
          <w:sz w:val="22"/>
        </w:rPr>
      </w:pPr>
      <w:r>
        <w:t>PART IV: Industry Reprints</w:t>
      </w:r>
      <w:r>
        <w:rPr>
          <w:webHidden/>
        </w:rPr>
        <w:tab/>
      </w:r>
      <w:r>
        <w:rPr>
          <w:webHidden/>
        </w:rPr>
        <w:tab/>
      </w:r>
      <w:r>
        <w:rPr>
          <w:webHidden/>
        </w:rPr>
        <w:tab/>
      </w:r>
      <w:r>
        <w:rPr>
          <w:webHidden/>
        </w:rPr>
        <w:tab/>
      </w:r>
      <w:r>
        <w:rPr>
          <w:webHidden/>
        </w:rPr>
        <w:tab/>
      </w:r>
      <w:r>
        <w:rPr>
          <w:webHidden/>
        </w:rPr>
        <w:tab/>
      </w:r>
      <w:r>
        <w:rPr>
          <w:webHidden/>
        </w:rPr>
        <w:tab/>
      </w:r>
      <w:r>
        <w:rPr>
          <w:webHidden/>
        </w:rPr>
        <w:tab/>
        <w:t>309</w:t>
      </w:r>
    </w:p>
    <w:p w14:paraId="6E29B0C0"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1: </w:t>
      </w:r>
      <w:r w:rsidR="00851FCE">
        <w:t>Dummy Text</w:t>
      </w:r>
      <w:r w:rsidRPr="00424D17">
        <w:rPr>
          <w:webHidden/>
        </w:rPr>
        <w:tab/>
        <w:t>311</w:t>
      </w:r>
    </w:p>
    <w:p w14:paraId="506EA159" w14:textId="77777777" w:rsidR="00851FCE" w:rsidRDefault="00851FCE" w:rsidP="00851FCE">
      <w:pPr>
        <w:pStyle w:val="TOC31"/>
        <w:rPr>
          <w:rFonts w:ascii="Calibri" w:hAnsi="Calibri"/>
          <w:b/>
        </w:rPr>
      </w:pPr>
      <w:r>
        <w:t>Dummy Text</w:t>
      </w:r>
      <w:r>
        <w:tab/>
        <w:t>9</w:t>
      </w:r>
    </w:p>
    <w:p w14:paraId="3F30A6E1" w14:textId="77777777" w:rsidR="00851FCE" w:rsidRDefault="00851FCE" w:rsidP="00851FCE">
      <w:pPr>
        <w:pStyle w:val="TOC31"/>
        <w:rPr>
          <w:rFonts w:ascii="Calibri" w:hAnsi="Calibri"/>
          <w:b/>
        </w:rPr>
      </w:pPr>
      <w:r>
        <w:t>Dummy Text</w:t>
      </w:r>
      <w:r>
        <w:tab/>
        <w:t>10</w:t>
      </w:r>
    </w:p>
    <w:p w14:paraId="487ECD85" w14:textId="77777777" w:rsidR="00851FCE" w:rsidRDefault="00851FCE" w:rsidP="00851FCE">
      <w:pPr>
        <w:pStyle w:val="TOC31"/>
        <w:rPr>
          <w:rFonts w:ascii="Calibri" w:hAnsi="Calibri"/>
          <w:b/>
        </w:rPr>
      </w:pPr>
      <w:r>
        <w:t>Virtual Dummy Text</w:t>
      </w:r>
      <w:r>
        <w:tab/>
        <w:t>11</w:t>
      </w:r>
    </w:p>
    <w:p w14:paraId="439F419B" w14:textId="77777777" w:rsidR="00851FCE" w:rsidRDefault="00851FCE" w:rsidP="00851FCE">
      <w:pPr>
        <w:pStyle w:val="TOC31"/>
        <w:rPr>
          <w:rFonts w:ascii="Calibri" w:hAnsi="Calibri"/>
          <w:b/>
        </w:rPr>
      </w:pPr>
      <w:r>
        <w:t>Dummy Text</w:t>
      </w:r>
      <w:r>
        <w:tab/>
        <w:t>12</w:t>
      </w:r>
    </w:p>
    <w:p w14:paraId="4FA4AC6D" w14:textId="77777777" w:rsidR="00851FCE" w:rsidRDefault="00851FCE" w:rsidP="00851FCE">
      <w:pPr>
        <w:pStyle w:val="TOC31"/>
        <w:rPr>
          <w:rFonts w:ascii="Calibri" w:hAnsi="Calibri"/>
          <w:b/>
        </w:rPr>
      </w:pPr>
      <w:r>
        <w:t>Dummy Text</w:t>
      </w:r>
      <w:r>
        <w:tab/>
        <w:t>12</w:t>
      </w:r>
    </w:p>
    <w:p w14:paraId="7B77B89F" w14:textId="77777777" w:rsidR="00851FCE" w:rsidRDefault="00851FCE" w:rsidP="00851FCE">
      <w:pPr>
        <w:pStyle w:val="TOC31"/>
        <w:rPr>
          <w:rFonts w:ascii="Calibri" w:hAnsi="Calibri"/>
          <w:b/>
        </w:rPr>
      </w:pPr>
      <w:r>
        <w:t>Dummy Text Flow</w:t>
      </w:r>
      <w:r>
        <w:tab/>
        <w:t>13</w:t>
      </w:r>
    </w:p>
    <w:p w14:paraId="3AF2A299" w14:textId="77777777" w:rsidR="00851FCE" w:rsidRDefault="00851FCE" w:rsidP="00851FCE">
      <w:pPr>
        <w:pStyle w:val="TOC31"/>
        <w:rPr>
          <w:rFonts w:ascii="Calibri" w:hAnsi="Calibri"/>
          <w:b/>
        </w:rPr>
      </w:pPr>
      <w:r>
        <w:t>Dummy Text</w:t>
      </w:r>
      <w:r>
        <w:tab/>
        <w:t>14</w:t>
      </w:r>
    </w:p>
    <w:p w14:paraId="0954A4B9" w14:textId="77777777" w:rsidR="00851FCE" w:rsidRDefault="00851FCE" w:rsidP="00851FCE">
      <w:pPr>
        <w:pStyle w:val="TOC31"/>
        <w:rPr>
          <w:rFonts w:ascii="Calibri" w:hAnsi="Calibri"/>
          <w:b/>
        </w:rPr>
      </w:pPr>
      <w:r>
        <w:t>Summary</w:t>
      </w:r>
      <w:r>
        <w:tab/>
        <w:t>16</w:t>
      </w:r>
    </w:p>
    <w:p w14:paraId="0F3FF838"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2: A </w:t>
      </w:r>
      <w:r w:rsidR="00851FCE">
        <w:t>Dummy Text</w:t>
      </w:r>
      <w:r w:rsidRPr="00424D17">
        <w:rPr>
          <w:webHidden/>
        </w:rPr>
        <w:tab/>
        <w:t>319</w:t>
      </w:r>
    </w:p>
    <w:p w14:paraId="242239DD" w14:textId="77777777" w:rsidR="00851FCE" w:rsidRDefault="00851FCE" w:rsidP="00851FCE">
      <w:pPr>
        <w:pStyle w:val="TOC31"/>
        <w:rPr>
          <w:rFonts w:ascii="Calibri" w:hAnsi="Calibri"/>
          <w:b/>
        </w:rPr>
      </w:pPr>
      <w:r>
        <w:t>Dummy Text</w:t>
      </w:r>
      <w:r>
        <w:tab/>
        <w:t>9</w:t>
      </w:r>
    </w:p>
    <w:p w14:paraId="50128BA1" w14:textId="77777777" w:rsidR="00851FCE" w:rsidRDefault="00851FCE" w:rsidP="00851FCE">
      <w:pPr>
        <w:pStyle w:val="TOC31"/>
        <w:rPr>
          <w:rFonts w:ascii="Calibri" w:hAnsi="Calibri"/>
          <w:b/>
        </w:rPr>
      </w:pPr>
      <w:r>
        <w:t>Dummy Text</w:t>
      </w:r>
      <w:r>
        <w:tab/>
        <w:t>10</w:t>
      </w:r>
    </w:p>
    <w:p w14:paraId="7283901A" w14:textId="77777777" w:rsidR="00851FCE" w:rsidRDefault="00851FCE" w:rsidP="00851FCE">
      <w:pPr>
        <w:pStyle w:val="TOC31"/>
        <w:rPr>
          <w:rFonts w:ascii="Calibri" w:hAnsi="Calibri"/>
          <w:b/>
        </w:rPr>
      </w:pPr>
      <w:r>
        <w:t>Virtual Dummy Text</w:t>
      </w:r>
      <w:r>
        <w:tab/>
        <w:t>11</w:t>
      </w:r>
    </w:p>
    <w:p w14:paraId="3C3C35DF" w14:textId="77777777" w:rsidR="00851FCE" w:rsidRDefault="00851FCE" w:rsidP="00851FCE">
      <w:pPr>
        <w:pStyle w:val="TOC31"/>
        <w:rPr>
          <w:rFonts w:ascii="Calibri" w:hAnsi="Calibri"/>
          <w:b/>
        </w:rPr>
      </w:pPr>
      <w:r>
        <w:t>Dummy Text</w:t>
      </w:r>
      <w:r>
        <w:tab/>
        <w:t>12</w:t>
      </w:r>
    </w:p>
    <w:p w14:paraId="6CEB92BC" w14:textId="77777777" w:rsidR="00851FCE" w:rsidRDefault="00851FCE" w:rsidP="00851FCE">
      <w:pPr>
        <w:pStyle w:val="TOC31"/>
        <w:rPr>
          <w:rFonts w:ascii="Calibri" w:hAnsi="Calibri"/>
          <w:b/>
        </w:rPr>
      </w:pPr>
      <w:r>
        <w:t>Dummy Text</w:t>
      </w:r>
      <w:r>
        <w:tab/>
        <w:t>12</w:t>
      </w:r>
    </w:p>
    <w:p w14:paraId="246937A0" w14:textId="77777777" w:rsidR="00851FCE" w:rsidRDefault="00851FCE" w:rsidP="00851FCE">
      <w:pPr>
        <w:pStyle w:val="TOC31"/>
        <w:rPr>
          <w:rFonts w:ascii="Calibri" w:hAnsi="Calibri"/>
          <w:b/>
        </w:rPr>
      </w:pPr>
      <w:r>
        <w:t>Dummy Text Flow</w:t>
      </w:r>
      <w:r>
        <w:tab/>
        <w:t>13</w:t>
      </w:r>
    </w:p>
    <w:p w14:paraId="7387BC61" w14:textId="77777777" w:rsidR="00851FCE" w:rsidRDefault="00851FCE" w:rsidP="00851FCE">
      <w:pPr>
        <w:pStyle w:val="TOC31"/>
        <w:rPr>
          <w:rFonts w:ascii="Calibri" w:hAnsi="Calibri"/>
          <w:b/>
        </w:rPr>
      </w:pPr>
      <w:r>
        <w:t>Dummy Text</w:t>
      </w:r>
      <w:r>
        <w:tab/>
        <w:t>14</w:t>
      </w:r>
    </w:p>
    <w:p w14:paraId="3952CB7A" w14:textId="77777777" w:rsidR="00851FCE" w:rsidRDefault="00851FCE" w:rsidP="00851FCE">
      <w:pPr>
        <w:pStyle w:val="TOC31"/>
        <w:rPr>
          <w:rFonts w:ascii="Calibri" w:hAnsi="Calibri"/>
          <w:b/>
        </w:rPr>
      </w:pPr>
      <w:r>
        <w:t>Summary</w:t>
      </w:r>
      <w:r>
        <w:tab/>
        <w:t>16</w:t>
      </w:r>
    </w:p>
    <w:p w14:paraId="3854D313"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3: </w:t>
      </w:r>
      <w:r w:rsidR="00851FCE">
        <w:t>Dummy Text</w:t>
      </w:r>
      <w:r w:rsidRPr="00424D17">
        <w:rPr>
          <w:webHidden/>
        </w:rPr>
        <w:tab/>
        <w:t>329</w:t>
      </w:r>
    </w:p>
    <w:p w14:paraId="29324BE2" w14:textId="77777777" w:rsidR="00851FCE" w:rsidRDefault="00851FCE" w:rsidP="00851FCE">
      <w:pPr>
        <w:pStyle w:val="TOC31"/>
        <w:rPr>
          <w:rFonts w:ascii="Calibri" w:hAnsi="Calibri"/>
          <w:b/>
        </w:rPr>
      </w:pPr>
      <w:r>
        <w:t>Dummy Text</w:t>
      </w:r>
      <w:r>
        <w:tab/>
        <w:t>9</w:t>
      </w:r>
    </w:p>
    <w:p w14:paraId="0995D7A0" w14:textId="77777777" w:rsidR="00851FCE" w:rsidRDefault="00851FCE" w:rsidP="00851FCE">
      <w:pPr>
        <w:pStyle w:val="TOC31"/>
        <w:rPr>
          <w:rFonts w:ascii="Calibri" w:hAnsi="Calibri"/>
          <w:b/>
        </w:rPr>
      </w:pPr>
      <w:r>
        <w:t>Dummy Text</w:t>
      </w:r>
      <w:r>
        <w:tab/>
        <w:t>10</w:t>
      </w:r>
    </w:p>
    <w:p w14:paraId="547DC348" w14:textId="77777777" w:rsidR="00851FCE" w:rsidRDefault="00851FCE" w:rsidP="00851FCE">
      <w:pPr>
        <w:pStyle w:val="TOC31"/>
        <w:rPr>
          <w:rFonts w:ascii="Calibri" w:hAnsi="Calibri"/>
          <w:b/>
        </w:rPr>
      </w:pPr>
      <w:r>
        <w:t>Virtual Dummy Text</w:t>
      </w:r>
      <w:r>
        <w:tab/>
        <w:t>11</w:t>
      </w:r>
    </w:p>
    <w:p w14:paraId="77B976CC" w14:textId="77777777" w:rsidR="00851FCE" w:rsidRDefault="00851FCE" w:rsidP="00851FCE">
      <w:pPr>
        <w:pStyle w:val="TOC31"/>
        <w:rPr>
          <w:rFonts w:ascii="Calibri" w:hAnsi="Calibri"/>
          <w:b/>
        </w:rPr>
      </w:pPr>
      <w:r>
        <w:t>Dummy Text</w:t>
      </w:r>
      <w:r>
        <w:tab/>
        <w:t>12</w:t>
      </w:r>
    </w:p>
    <w:p w14:paraId="210F618E" w14:textId="77777777" w:rsidR="00851FCE" w:rsidRDefault="00851FCE" w:rsidP="00851FCE">
      <w:pPr>
        <w:pStyle w:val="TOC31"/>
        <w:rPr>
          <w:rFonts w:ascii="Calibri" w:hAnsi="Calibri"/>
          <w:b/>
        </w:rPr>
      </w:pPr>
      <w:r>
        <w:t>Dummy Text</w:t>
      </w:r>
      <w:r>
        <w:tab/>
        <w:t>12</w:t>
      </w:r>
    </w:p>
    <w:p w14:paraId="661E385C" w14:textId="77777777" w:rsidR="00851FCE" w:rsidRDefault="00851FCE" w:rsidP="00851FCE">
      <w:pPr>
        <w:pStyle w:val="TOC31"/>
        <w:rPr>
          <w:rFonts w:ascii="Calibri" w:hAnsi="Calibri"/>
          <w:b/>
        </w:rPr>
      </w:pPr>
      <w:r>
        <w:t>Dummy Text Flow</w:t>
      </w:r>
      <w:r>
        <w:tab/>
        <w:t>13</w:t>
      </w:r>
    </w:p>
    <w:p w14:paraId="30650EF8" w14:textId="77777777" w:rsidR="00851FCE" w:rsidRDefault="00851FCE" w:rsidP="00851FCE">
      <w:pPr>
        <w:pStyle w:val="TOC31"/>
        <w:rPr>
          <w:rFonts w:ascii="Calibri" w:hAnsi="Calibri"/>
          <w:b/>
        </w:rPr>
      </w:pPr>
      <w:r>
        <w:t>Dummy Text</w:t>
      </w:r>
      <w:r>
        <w:tab/>
        <w:t>14</w:t>
      </w:r>
    </w:p>
    <w:p w14:paraId="2FFC0900" w14:textId="77777777" w:rsidR="00851FCE" w:rsidRDefault="00851FCE" w:rsidP="00851FCE">
      <w:pPr>
        <w:pStyle w:val="TOC31"/>
        <w:rPr>
          <w:rFonts w:ascii="Calibri" w:hAnsi="Calibri"/>
          <w:b/>
        </w:rPr>
      </w:pPr>
      <w:r>
        <w:t>Summary</w:t>
      </w:r>
      <w:r>
        <w:tab/>
        <w:t>16</w:t>
      </w:r>
    </w:p>
    <w:p w14:paraId="72F214B9"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lastRenderedPageBreak/>
        <w:t></w:t>
      </w:r>
      <w:r w:rsidRPr="00424D17">
        <w:rPr>
          <w:rFonts w:ascii="ZapfDingbats" w:hAnsi="ZapfDingbats"/>
          <w:color w:val="BFBFBF"/>
        </w:rPr>
        <w:t></w:t>
      </w:r>
      <w:r w:rsidRPr="00424D17">
        <w:t xml:space="preserve">REPRINT 4: </w:t>
      </w:r>
      <w:r w:rsidR="00851FCE">
        <w:t>Dummy Text</w:t>
      </w:r>
      <w:r w:rsidRPr="00424D17">
        <w:rPr>
          <w:webHidden/>
        </w:rPr>
        <w:tab/>
        <w:t>335</w:t>
      </w:r>
    </w:p>
    <w:p w14:paraId="4C11E13C" w14:textId="77777777" w:rsidR="00851FCE" w:rsidRDefault="00851FCE" w:rsidP="00851FCE">
      <w:pPr>
        <w:pStyle w:val="TOC31"/>
        <w:rPr>
          <w:rFonts w:ascii="Calibri" w:hAnsi="Calibri"/>
          <w:b/>
        </w:rPr>
      </w:pPr>
      <w:r>
        <w:t>Dummy Text</w:t>
      </w:r>
      <w:r>
        <w:tab/>
        <w:t>9</w:t>
      </w:r>
    </w:p>
    <w:p w14:paraId="64FAA784" w14:textId="77777777" w:rsidR="00851FCE" w:rsidRDefault="00851FCE" w:rsidP="00851FCE">
      <w:pPr>
        <w:pStyle w:val="TOC31"/>
        <w:rPr>
          <w:rFonts w:ascii="Calibri" w:hAnsi="Calibri"/>
          <w:b/>
        </w:rPr>
      </w:pPr>
      <w:r>
        <w:t>Dummy Text</w:t>
      </w:r>
      <w:r>
        <w:tab/>
        <w:t>10</w:t>
      </w:r>
    </w:p>
    <w:p w14:paraId="7EF9624B" w14:textId="77777777" w:rsidR="00851FCE" w:rsidRDefault="00851FCE" w:rsidP="00851FCE">
      <w:pPr>
        <w:pStyle w:val="TOC31"/>
        <w:rPr>
          <w:rFonts w:ascii="Calibri" w:hAnsi="Calibri"/>
          <w:b/>
        </w:rPr>
      </w:pPr>
      <w:r>
        <w:t>Virtual Dummy Text</w:t>
      </w:r>
      <w:r>
        <w:tab/>
        <w:t>11</w:t>
      </w:r>
    </w:p>
    <w:p w14:paraId="403CD44D" w14:textId="77777777" w:rsidR="00851FCE" w:rsidRDefault="00851FCE" w:rsidP="00851FCE">
      <w:pPr>
        <w:pStyle w:val="TOC31"/>
        <w:rPr>
          <w:rFonts w:ascii="Calibri" w:hAnsi="Calibri"/>
          <w:b/>
        </w:rPr>
      </w:pPr>
      <w:r>
        <w:t>Dummy Text</w:t>
      </w:r>
      <w:r>
        <w:tab/>
        <w:t>12</w:t>
      </w:r>
    </w:p>
    <w:p w14:paraId="78A96DF4" w14:textId="77777777" w:rsidR="00851FCE" w:rsidRDefault="00851FCE" w:rsidP="00851FCE">
      <w:pPr>
        <w:pStyle w:val="TOC31"/>
        <w:rPr>
          <w:rFonts w:ascii="Calibri" w:hAnsi="Calibri"/>
          <w:b/>
        </w:rPr>
      </w:pPr>
      <w:r>
        <w:t>Dummy Text</w:t>
      </w:r>
      <w:r>
        <w:tab/>
        <w:t>12</w:t>
      </w:r>
    </w:p>
    <w:p w14:paraId="16EC1DA2" w14:textId="77777777" w:rsidR="00851FCE" w:rsidRDefault="00851FCE" w:rsidP="00851FCE">
      <w:pPr>
        <w:pStyle w:val="TOC31"/>
        <w:rPr>
          <w:rFonts w:ascii="Calibri" w:hAnsi="Calibri"/>
          <w:b/>
        </w:rPr>
      </w:pPr>
      <w:r>
        <w:t>Dummy Text Flow</w:t>
      </w:r>
      <w:r>
        <w:tab/>
        <w:t>13</w:t>
      </w:r>
    </w:p>
    <w:p w14:paraId="7B398A38" w14:textId="77777777" w:rsidR="00851FCE" w:rsidRDefault="00851FCE" w:rsidP="00851FCE">
      <w:pPr>
        <w:pStyle w:val="TOC31"/>
        <w:rPr>
          <w:rFonts w:ascii="Calibri" w:hAnsi="Calibri"/>
          <w:b/>
        </w:rPr>
      </w:pPr>
      <w:r>
        <w:t>Dummy Text</w:t>
      </w:r>
      <w:r>
        <w:tab/>
        <w:t>14</w:t>
      </w:r>
    </w:p>
    <w:p w14:paraId="6978734A" w14:textId="77777777" w:rsidR="00851FCE" w:rsidRDefault="00851FCE" w:rsidP="00851FCE">
      <w:pPr>
        <w:pStyle w:val="TOC31"/>
        <w:rPr>
          <w:rFonts w:ascii="Calibri" w:hAnsi="Calibri"/>
          <w:b/>
        </w:rPr>
      </w:pPr>
      <w:r>
        <w:t>Summary</w:t>
      </w:r>
      <w:r>
        <w:tab/>
        <w:t>16</w:t>
      </w:r>
    </w:p>
    <w:p w14:paraId="4CEBBBEB"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5: </w:t>
      </w:r>
      <w:r w:rsidR="00851FCE">
        <w:t>Dummy Text</w:t>
      </w:r>
      <w:r w:rsidRPr="00424D17">
        <w:rPr>
          <w:webHidden/>
        </w:rPr>
        <w:tab/>
        <w:t>345</w:t>
      </w:r>
    </w:p>
    <w:p w14:paraId="0A94FEA4" w14:textId="77777777" w:rsidR="00851FCE" w:rsidRDefault="00851FCE" w:rsidP="00851FCE">
      <w:pPr>
        <w:pStyle w:val="TOC31"/>
        <w:rPr>
          <w:rFonts w:ascii="Calibri" w:hAnsi="Calibri"/>
          <w:b/>
        </w:rPr>
      </w:pPr>
      <w:r>
        <w:t>Dummy Text</w:t>
      </w:r>
      <w:r>
        <w:tab/>
        <w:t>9</w:t>
      </w:r>
    </w:p>
    <w:p w14:paraId="10F98C02" w14:textId="77777777" w:rsidR="00851FCE" w:rsidRDefault="00851FCE" w:rsidP="00851FCE">
      <w:pPr>
        <w:pStyle w:val="TOC31"/>
        <w:rPr>
          <w:rFonts w:ascii="Calibri" w:hAnsi="Calibri"/>
          <w:b/>
        </w:rPr>
      </w:pPr>
      <w:r>
        <w:t>Dummy Text</w:t>
      </w:r>
      <w:r>
        <w:tab/>
        <w:t>10</w:t>
      </w:r>
    </w:p>
    <w:p w14:paraId="507CE591" w14:textId="77777777" w:rsidR="00851FCE" w:rsidRDefault="00851FCE" w:rsidP="00851FCE">
      <w:pPr>
        <w:pStyle w:val="TOC31"/>
        <w:rPr>
          <w:rFonts w:ascii="Calibri" w:hAnsi="Calibri"/>
          <w:b/>
        </w:rPr>
      </w:pPr>
      <w:r>
        <w:t>Virtual Dummy Text</w:t>
      </w:r>
      <w:r>
        <w:tab/>
        <w:t>11</w:t>
      </w:r>
    </w:p>
    <w:p w14:paraId="627FD865" w14:textId="77777777" w:rsidR="00851FCE" w:rsidRDefault="00851FCE" w:rsidP="00851FCE">
      <w:pPr>
        <w:pStyle w:val="TOC31"/>
        <w:rPr>
          <w:rFonts w:ascii="Calibri" w:hAnsi="Calibri"/>
          <w:b/>
        </w:rPr>
      </w:pPr>
      <w:r>
        <w:t>Dummy Text</w:t>
      </w:r>
      <w:r>
        <w:tab/>
        <w:t>12</w:t>
      </w:r>
    </w:p>
    <w:p w14:paraId="5D9D8A09" w14:textId="77777777" w:rsidR="00851FCE" w:rsidRDefault="00851FCE" w:rsidP="00851FCE">
      <w:pPr>
        <w:pStyle w:val="TOC31"/>
        <w:rPr>
          <w:rFonts w:ascii="Calibri" w:hAnsi="Calibri"/>
          <w:b/>
        </w:rPr>
      </w:pPr>
      <w:r>
        <w:t>Dummy Text</w:t>
      </w:r>
      <w:r>
        <w:tab/>
        <w:t>12</w:t>
      </w:r>
    </w:p>
    <w:p w14:paraId="7FC551F5" w14:textId="77777777" w:rsidR="00851FCE" w:rsidRDefault="00851FCE" w:rsidP="00851FCE">
      <w:pPr>
        <w:pStyle w:val="TOC31"/>
        <w:rPr>
          <w:rFonts w:ascii="Calibri" w:hAnsi="Calibri"/>
          <w:b/>
        </w:rPr>
      </w:pPr>
      <w:r>
        <w:t>Dummy Text Flow</w:t>
      </w:r>
      <w:r>
        <w:tab/>
        <w:t>13</w:t>
      </w:r>
    </w:p>
    <w:p w14:paraId="4FE62A46" w14:textId="77777777" w:rsidR="00851FCE" w:rsidRDefault="00851FCE" w:rsidP="00851FCE">
      <w:pPr>
        <w:pStyle w:val="TOC31"/>
        <w:rPr>
          <w:rFonts w:ascii="Calibri" w:hAnsi="Calibri"/>
          <w:b/>
        </w:rPr>
      </w:pPr>
      <w:r>
        <w:t>Dummy Text</w:t>
      </w:r>
      <w:r>
        <w:tab/>
        <w:t>14</w:t>
      </w:r>
    </w:p>
    <w:p w14:paraId="4BF0AC73" w14:textId="77777777" w:rsidR="00851FCE" w:rsidRDefault="00851FCE" w:rsidP="00851FCE">
      <w:pPr>
        <w:pStyle w:val="TOC31"/>
        <w:rPr>
          <w:rFonts w:ascii="Calibri" w:hAnsi="Calibri"/>
          <w:b/>
        </w:rPr>
      </w:pPr>
      <w:r>
        <w:t>Summary</w:t>
      </w:r>
      <w:r>
        <w:tab/>
        <w:t>16</w:t>
      </w:r>
    </w:p>
    <w:p w14:paraId="6B149CA1"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8: </w:t>
      </w:r>
      <w:r w:rsidR="00851FCE">
        <w:t>Dummy Text</w:t>
      </w:r>
      <w:r w:rsidRPr="00424D17">
        <w:rPr>
          <w:webHidden/>
        </w:rPr>
        <w:tab/>
        <w:t>371</w:t>
      </w:r>
    </w:p>
    <w:p w14:paraId="10C9B910" w14:textId="77777777" w:rsidR="00AD79C9" w:rsidRPr="00424D17" w:rsidRDefault="00AD79C9" w:rsidP="00AD79C9">
      <w:pPr>
        <w:pStyle w:val="TOC2"/>
        <w:ind w:left="2250" w:hanging="2005"/>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REPRINT 9: </w:t>
      </w:r>
      <w:r w:rsidR="00851FCE">
        <w:t>Dummy Text</w:t>
      </w:r>
      <w:r w:rsidRPr="00424D17">
        <w:br/>
        <w:t>Processing</w:t>
      </w:r>
      <w:r w:rsidRPr="00424D17">
        <w:rPr>
          <w:webHidden/>
        </w:rPr>
        <w:tab/>
        <w:t>377</w:t>
      </w:r>
    </w:p>
    <w:p w14:paraId="25CD55EF" w14:textId="77777777" w:rsidR="00AD79C9" w:rsidRPr="00424D17" w:rsidRDefault="00AD79C9" w:rsidP="00AD79C9">
      <w:pPr>
        <w:pStyle w:val="TOC2"/>
        <w:rPr>
          <w:rFonts w:ascii="ZapfDingbats" w:hAnsi="ZapfDingbats"/>
          <w:color w:val="BFBFBF"/>
        </w:rPr>
      </w:pPr>
    </w:p>
    <w:p w14:paraId="5166715D"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APPENDIX A: Reference Tables</w:t>
      </w:r>
      <w:r w:rsidRPr="00424D17">
        <w:rPr>
          <w:webHidden/>
        </w:rPr>
        <w:tab/>
        <w:t>383</w:t>
      </w:r>
    </w:p>
    <w:p w14:paraId="6217D7D2" w14:textId="77777777" w:rsidR="00AD79C9" w:rsidRPr="00424D17" w:rsidRDefault="00AD79C9" w:rsidP="00AD79C9">
      <w:pPr>
        <w:pStyle w:val="TOC2"/>
        <w:rPr>
          <w:rFonts w:ascii="Calibri" w:hAnsi="Calibri"/>
          <w:sz w:val="22"/>
          <w:szCs w:val="22"/>
        </w:rPr>
      </w:pPr>
      <w:r w:rsidRPr="00424D17">
        <w:rPr>
          <w:rFonts w:ascii="ZapfDingbats" w:hAnsi="ZapfDingbats"/>
          <w:color w:val="BFBFBF"/>
        </w:rPr>
        <w:t></w:t>
      </w:r>
      <w:r w:rsidRPr="00424D17">
        <w:rPr>
          <w:rFonts w:ascii="ZapfDingbats" w:hAnsi="ZapfDingbats"/>
          <w:color w:val="BFBFBF"/>
        </w:rPr>
        <w:t></w:t>
      </w:r>
      <w:r w:rsidRPr="00424D17">
        <w:t xml:space="preserve">APPENDIX B: </w:t>
      </w:r>
      <w:r w:rsidR="00851FCE">
        <w:t>Dummy Text</w:t>
      </w:r>
      <w:r w:rsidRPr="00424D17">
        <w:rPr>
          <w:webHidden/>
        </w:rPr>
        <w:tab/>
        <w:t>395</w:t>
      </w:r>
    </w:p>
    <w:p w14:paraId="47BF87BA" w14:textId="77777777" w:rsidR="00AD79C9" w:rsidRPr="00424D17" w:rsidRDefault="00AD79C9" w:rsidP="00AD79C9">
      <w:pPr>
        <w:rPr>
          <w:b/>
        </w:rPr>
      </w:pPr>
    </w:p>
    <w:p w14:paraId="19C6CEC1" w14:textId="77777777" w:rsidR="00851FCE" w:rsidRDefault="00AD79C9" w:rsidP="00851FCE">
      <w:pPr>
        <w:pStyle w:val="ToCPart"/>
        <w:rPr>
          <w:b w:val="0"/>
          <w:bCs w:val="0"/>
          <w:webHidden/>
        </w:rPr>
      </w:pPr>
      <w:r w:rsidRPr="00424D17">
        <w:t>INDEX</w:t>
      </w:r>
      <w:r w:rsidRPr="00424D17">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Pr>
          <w:webHidden/>
        </w:rPr>
        <w:tab/>
      </w:r>
      <w:r w:rsidRPr="00424D17">
        <w:rPr>
          <w:webHidden/>
        </w:rPr>
        <w:t>433</w:t>
      </w:r>
    </w:p>
    <w:p w14:paraId="7AF66FF7" w14:textId="77777777" w:rsidR="00851FCE" w:rsidRDefault="00453077" w:rsidP="00851FCE">
      <w:pPr>
        <w:pStyle w:val="FMText"/>
      </w:pPr>
      <w:r>
        <w:br w:type="page"/>
      </w:r>
    </w:p>
    <w:p w14:paraId="5B325D3A" w14:textId="77777777" w:rsidR="00206456" w:rsidRDefault="00206456" w:rsidP="00206456">
      <w:pPr>
        <w:pStyle w:val="FMHead"/>
      </w:pPr>
    </w:p>
    <w:p w14:paraId="362F55B5" w14:textId="28F6520B" w:rsidR="00453077" w:rsidRDefault="00CD76E5" w:rsidP="00206456">
      <w:pPr>
        <w:pStyle w:val="FMHead"/>
      </w:pPr>
      <w:r>
        <w:t xml:space="preserve">About the </w:t>
      </w:r>
      <w:commentRangeStart w:id="19"/>
      <w:r>
        <w:t>Author</w:t>
      </w:r>
      <w:commentRangeEnd w:id="19"/>
      <w:r w:rsidR="00795076">
        <w:rPr>
          <w:rStyle w:val="CommentReference"/>
          <w:rFonts w:asciiTheme="minorHAnsi" w:hAnsiTheme="minorHAnsi"/>
          <w:b w:val="0"/>
          <w:spacing w:val="0"/>
        </w:rPr>
        <w:commentReference w:id="19"/>
      </w:r>
      <w:r w:rsidR="00B17866">
        <w:t>s</w:t>
      </w:r>
    </w:p>
    <w:p w14:paraId="0CB63A67" w14:textId="77777777" w:rsidR="00B17866" w:rsidRPr="00B17866" w:rsidRDefault="00B17866" w:rsidP="00B17866"/>
    <w:commentRangeStart w:id="20"/>
    <w:p w14:paraId="50F7E036" w14:textId="7838F321" w:rsidR="00795076" w:rsidRPr="005B58D7" w:rsidRDefault="00584F59" w:rsidP="005B58D7">
      <w:pPr>
        <w:pStyle w:val="FMText"/>
      </w:pPr>
      <w:r w:rsidRPr="005B58D7">
        <w:rPr>
          <w:b/>
          <w:noProof/>
        </w:rPr>
        <mc:AlternateContent>
          <mc:Choice Requires="wps">
            <w:drawing>
              <wp:anchor distT="0" distB="0" distL="114300" distR="114300" simplePos="0" relativeHeight="251654656" behindDoc="1" locked="0" layoutInCell="1" allowOverlap="1" wp14:anchorId="2F85E068" wp14:editId="3DFEC9DA">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7FE3F44" id="Rectangle 6" o:spid="_x0000_s1026" style="position:absolute;margin-left:2.15pt;margin-top:3.55pt;width:69.95pt;height:10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oeIA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uiTKHiACAAA9BAAADgAAAAAAAAAAAAAAAAAuAgAAZHJzL2Uyb0RvYy54bWxQ&#10;SwECLQAUAAYACAAAACEAR24zCt4AAAAHAQAADwAAAAAAAAAAAAAAAAB6BAAAZHJzL2Rvd25yZXYu&#10;eG1sUEsFBgAAAAAEAAQA8wAAAIUFAAAAAA==&#10;" strokeweight="1.5pt">
                <w10:wrap type="tight"/>
              </v:rect>
            </w:pict>
          </mc:Fallback>
        </mc:AlternateContent>
      </w:r>
      <w:r w:rsidR="00B17866" w:rsidRPr="005B58D7">
        <w:rPr>
          <w:b/>
        </w:rPr>
        <w:t>Kelvin Sung</w:t>
      </w:r>
      <w:r w:rsidR="00B17866" w:rsidRPr="005B58D7">
        <w:t xml:space="preserve"> </w:t>
      </w:r>
      <w:commentRangeEnd w:id="20"/>
      <w:r w:rsidR="005C53FA">
        <w:rPr>
          <w:rStyle w:val="CommentReference"/>
          <w:rFonts w:asciiTheme="minorHAnsi" w:hAnsiTheme="minorHAnsi"/>
        </w:rPr>
        <w:commentReference w:id="20"/>
      </w:r>
      <w:r w:rsidR="00B17866" w:rsidRPr="005B58D7">
        <w:t xml:space="preserve">is a Professor with the Computing and Software Systems Division at University of Washington Bothell (UWB). He received his Ph.D. in Computer Science from the University of Illinois at Urbana‐Champaign. Kelvin's background is in computer graphics, hardware, and machine architecture. He came to UWB from </w:t>
      </w:r>
      <w:proofErr w:type="spellStart"/>
      <w:r w:rsidR="00B17866" w:rsidRPr="005B58D7">
        <w:t>Alias|Wavefront</w:t>
      </w:r>
      <w:proofErr w:type="spellEnd"/>
      <w:r w:rsidR="00B17866" w:rsidRPr="005B58D7">
        <w:t xml:space="preserve"> (now part of Autodesk), where he played a key role in designing and implementing the Maya Renderer, an Academy Award‐winning image generation system. At UWB, funded by Microsoft Research and the National Science Foundation, Kelvin’s work focuses on the intersection of video game mechanics, solutions to real‐world problems, and </w:t>
      </w:r>
      <w:r w:rsidR="00A943E1">
        <w:t>supports for remote collaboration</w:t>
      </w:r>
      <w:r w:rsidR="00B17866" w:rsidRPr="005B58D7">
        <w:t xml:space="preserve">. Together with his students and colleagues, Kelvin has co‐authored five books: one in computer graphics (Essentials of Interactive Computer Graphics: Concepts and Implementations, A.K. Peters, 2008), and the others in 2D game engines </w:t>
      </w:r>
      <w:bookmarkStart w:id="21" w:name="_Hlk82839355"/>
      <w:r w:rsidR="00B17866" w:rsidRPr="005B58D7">
        <w:t xml:space="preserve">(Learn 2D Game Development with </w:t>
      </w:r>
      <w:proofErr w:type="gramStart"/>
      <w:r w:rsidR="00B17866" w:rsidRPr="005B58D7">
        <w:t>C# ,</w:t>
      </w:r>
      <w:proofErr w:type="gramEnd"/>
      <w:r w:rsidR="00B17866" w:rsidRPr="005B58D7">
        <w:t xml:space="preserve"> A</w:t>
      </w:r>
      <w:r w:rsidR="00A65B34">
        <w:t>p</w:t>
      </w:r>
      <w:r w:rsidR="00B17866" w:rsidRPr="005B58D7">
        <w:t>ress, 2013; Build Your Own 2D Game Engine; Create Great Web Games, Apress, October 2015; Building a 2D Game Physics Engine, A</w:t>
      </w:r>
      <w:r w:rsidR="00A65B34">
        <w:t>p</w:t>
      </w:r>
      <w:r w:rsidR="00B17866" w:rsidRPr="005B58D7">
        <w:t xml:space="preserve">ress, 2016; </w:t>
      </w:r>
      <w:bookmarkEnd w:id="21"/>
      <w:r w:rsidR="00B17866" w:rsidRPr="005B58D7">
        <w:t>and Basic Math for Game Development with Unity 3D, Apress 2019).</w:t>
      </w:r>
    </w:p>
    <w:p w14:paraId="2275E2E1" w14:textId="38E9908C" w:rsidR="00B17866" w:rsidRPr="00B17866" w:rsidRDefault="00B17866" w:rsidP="00B17866"/>
    <w:p w14:paraId="1F8D99F9" w14:textId="742B3733" w:rsidR="00B17866" w:rsidRDefault="00B17866" w:rsidP="00B17866">
      <w:pPr>
        <w:pStyle w:val="FMText"/>
      </w:pPr>
      <w:r w:rsidRPr="005B58D7">
        <w:rPr>
          <w:b/>
          <w:noProof/>
        </w:rPr>
        <mc:AlternateContent>
          <mc:Choice Requires="wps">
            <w:drawing>
              <wp:anchor distT="0" distB="0" distL="114300" distR="114300" simplePos="0" relativeHeight="251656704" behindDoc="1" locked="0" layoutInCell="1" allowOverlap="1" wp14:anchorId="16589CD5" wp14:editId="608553C5">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224A622" id="Rectangle 5" o:spid="_x0000_s1026" style="position:absolute;margin-left:2.15pt;margin-top:3.55pt;width:69.95pt;height:1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DLdxYWHwIAAD0EAAAOAAAAAAAAAAAAAAAAAC4CAABkcnMvZTJvRG9jLnhtbFBL&#10;AQItABQABgAIAAAAIQBHbjMK3gAAAAcBAAAPAAAAAAAAAAAAAAAAAHkEAABkcnMvZG93bnJldi54&#10;bWxQSwUGAAAAAAQABADzAAAAhAUAAAAA&#10;" strokeweight="1.5pt">
                <w10:wrap type="tight"/>
              </v:rect>
            </w:pict>
          </mc:Fallback>
        </mc:AlternateContent>
      </w:r>
      <w:r w:rsidR="005B58D7" w:rsidRPr="005B58D7">
        <w:rPr>
          <w:b/>
        </w:rPr>
        <w:t>Jebediah Pavleas</w:t>
      </w:r>
      <w:r w:rsidR="005B58D7">
        <w:t xml:space="preserve"> </w:t>
      </w:r>
      <w:r w:rsidR="00090ADC">
        <w:t>received his Masters of Science in Computer Science and Software Engineering</w:t>
      </w:r>
      <w:r w:rsidR="00390315">
        <w:t xml:space="preserve"> </w:t>
      </w:r>
      <w:r w:rsidR="00090ADC">
        <w:t xml:space="preserve">from </w:t>
      </w:r>
      <w:r w:rsidR="005B58D7">
        <w:t>the University of Washington Bothell (UWB)</w:t>
      </w:r>
      <w:r w:rsidR="009020F4">
        <w:t xml:space="preserve"> in 2016.</w:t>
      </w:r>
      <w:r w:rsidR="005B58D7">
        <w:t xml:space="preserve"> </w:t>
      </w:r>
      <w:r w:rsidR="009020F4">
        <w:t xml:space="preserve">He also received a </w:t>
      </w:r>
      <w:r w:rsidR="00390315">
        <w:t>bachelor’s</w:t>
      </w:r>
      <w:r w:rsidR="009020F4">
        <w:t xml:space="preserve"> of science degree from UWB in 2012 and was the recipient of the Chancellor’s Medal for his class. </w:t>
      </w:r>
      <w:r w:rsidR="009020F4">
        <w:t xml:space="preserve">During his </w:t>
      </w:r>
      <w:r w:rsidR="00390315">
        <w:t>graduate</w:t>
      </w:r>
      <w:r w:rsidR="009020F4">
        <w:t xml:space="preserve"> program</w:t>
      </w:r>
      <w:r w:rsidR="005157CE">
        <w:t>,</w:t>
      </w:r>
      <w:r w:rsidR="009020F4">
        <w:t xml:space="preserve"> Jebediah interned for </w:t>
      </w:r>
      <w:r w:rsidR="00390315">
        <w:t xml:space="preserve">Microsoft Research’s </w:t>
      </w:r>
      <w:r w:rsidR="005B58D7">
        <w:t xml:space="preserve">Enable </w:t>
      </w:r>
      <w:r w:rsidR="00390315">
        <w:t>team</w:t>
      </w:r>
      <w:r w:rsidR="005157CE">
        <w:t xml:space="preserve"> where he contributed to their </w:t>
      </w:r>
      <w:r w:rsidR="005157CE" w:rsidRPr="005157CE">
        <w:t>Eye</w:t>
      </w:r>
      <w:r w:rsidR="00A65B34">
        <w:t>-</w:t>
      </w:r>
      <w:r w:rsidR="005157CE" w:rsidRPr="005157CE">
        <w:t>Gaze Wheelchair</w:t>
      </w:r>
      <w:r w:rsidR="00A65B34">
        <w:t xml:space="preserve"> project</w:t>
      </w:r>
      <w:r w:rsidR="005157CE">
        <w:t xml:space="preserve"> (a wheelchair driven with only your eyes</w:t>
      </w:r>
      <w:r w:rsidR="00A65B34">
        <w:t xml:space="preserve"> for those with ALS</w:t>
      </w:r>
      <w:r w:rsidR="005157CE">
        <w:t>)</w:t>
      </w:r>
      <w:r w:rsidR="005B58D7">
        <w:t xml:space="preserve">. </w:t>
      </w:r>
      <w:r w:rsidR="009020F4">
        <w:t xml:space="preserve">He has co-authored three books on 2D games and game engines </w:t>
      </w:r>
      <w:r w:rsidR="009020F4" w:rsidRPr="009020F4">
        <w:t xml:space="preserve">(Learn 2D Game Development with </w:t>
      </w:r>
      <w:proofErr w:type="gramStart"/>
      <w:r w:rsidR="009020F4" w:rsidRPr="009020F4">
        <w:t>C# ,</w:t>
      </w:r>
      <w:proofErr w:type="gramEnd"/>
      <w:r w:rsidR="009020F4" w:rsidRPr="009020F4">
        <w:t xml:space="preserve"> A</w:t>
      </w:r>
      <w:r w:rsidR="00A65B34">
        <w:t>p</w:t>
      </w:r>
      <w:r w:rsidR="009020F4" w:rsidRPr="009020F4">
        <w:t>ress, 2013; Build Your Own 2D Game Engine; Create Great Web Games, Apress, October 2015; Building a 2D Game Physics Engine, A</w:t>
      </w:r>
      <w:r w:rsidR="00A65B34">
        <w:t>p</w:t>
      </w:r>
      <w:r w:rsidR="009020F4" w:rsidRPr="009020F4">
        <w:t>ress, 2016</w:t>
      </w:r>
      <w:r w:rsidR="009020F4">
        <w:t>)</w:t>
      </w:r>
      <w:r w:rsidR="00390315">
        <w:t xml:space="preserve">. </w:t>
      </w:r>
      <w:r w:rsidR="005B58D7">
        <w:t xml:space="preserve">During his time </w:t>
      </w:r>
      <w:r w:rsidR="00390315">
        <w:t>at UWB</w:t>
      </w:r>
      <w:r w:rsidR="005B58D7">
        <w:t xml:space="preserve"> </w:t>
      </w:r>
      <w:r w:rsidR="00A65B34">
        <w:t xml:space="preserve">his </w:t>
      </w:r>
      <w:r w:rsidR="005B58D7">
        <w:t>projects include an interactive math application that utilizes Microsoft’s Kinect sensor to teach algebra</w:t>
      </w:r>
      <w:r w:rsidR="00390315">
        <w:t xml:space="preserve"> called Kinect </w:t>
      </w:r>
      <w:r w:rsidR="005157CE">
        <w:t>Math</w:t>
      </w:r>
      <w:r w:rsidR="00390315">
        <w:t xml:space="preserve">. </w:t>
      </w:r>
      <w:r w:rsidR="005B58D7">
        <w:t>Relating to th</w:t>
      </w:r>
      <w:r w:rsidR="00390315">
        <w:t xml:space="preserve">is and other </w:t>
      </w:r>
      <w:r w:rsidR="005B58D7">
        <w:t>projects he co</w:t>
      </w:r>
      <w:r w:rsidR="00390315">
        <w:t>-</w:t>
      </w:r>
      <w:r w:rsidR="005B58D7">
        <w:t xml:space="preserve">authored publications in IEEE Computers and The Journal of Computing Sciences in Colleges (CCSC). </w:t>
      </w:r>
      <w:r w:rsidR="00390315">
        <w:t xml:space="preserve">Jebediah </w:t>
      </w:r>
      <w:r w:rsidR="005B58D7">
        <w:t>enjoys designing, building, and playing games of all kinds as well as adapting technology for improved accessibility</w:t>
      </w:r>
      <w:r w:rsidR="00390315">
        <w:t xml:space="preserve"> for himself and others</w:t>
      </w:r>
      <w:r w:rsidR="005B58D7">
        <w:t>.</w:t>
      </w:r>
    </w:p>
    <w:p w14:paraId="7000538A" w14:textId="49B3F35F" w:rsidR="002954E1" w:rsidRPr="00795076" w:rsidRDefault="002954E1" w:rsidP="00B17866">
      <w:pPr>
        <w:pStyle w:val="FMText"/>
      </w:pPr>
      <w:commentRangeStart w:id="22"/>
      <w:ins w:id="23" w:author="Jeb Pavleas" w:date="2021-09-18T07:26:00Z">
        <w:r>
          <w:rPr>
            <w:noProof/>
          </w:rPr>
          <w:lastRenderedPageBreak/>
          <w:drawing>
            <wp:inline distT="0" distB="0" distL="0" distR="0" wp14:anchorId="44D58340" wp14:editId="7EC33F84">
              <wp:extent cx="1097280" cy="14630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7280" cy="1463040"/>
                      </a:xfrm>
                      <a:prstGeom prst="rect">
                        <a:avLst/>
                      </a:prstGeom>
                      <a:noFill/>
                      <a:ln>
                        <a:noFill/>
                      </a:ln>
                    </pic:spPr>
                  </pic:pic>
                </a:graphicData>
              </a:graphic>
            </wp:inline>
          </w:drawing>
        </w:r>
      </w:ins>
      <w:commentRangeEnd w:id="22"/>
      <w:ins w:id="24" w:author="Jeb Pavleas" w:date="2021-09-18T07:28:00Z">
        <w:r w:rsidR="00BD4EE1">
          <w:rPr>
            <w:rStyle w:val="CommentReference"/>
            <w:rFonts w:asciiTheme="minorHAnsi" w:hAnsiTheme="minorHAnsi"/>
          </w:rPr>
          <w:commentReference w:id="22"/>
        </w:r>
      </w:ins>
    </w:p>
    <w:p w14:paraId="42DA6C04" w14:textId="77777777" w:rsidR="00795076" w:rsidRPr="00795076" w:rsidRDefault="00795076" w:rsidP="00795076">
      <w:pPr>
        <w:spacing w:after="0" w:line="240" w:lineRule="auto"/>
        <w:rPr>
          <w:rFonts w:ascii="Times New Roman" w:eastAsia="Times New Roman" w:hAnsi="Times New Roman" w:cs="Times New Roman"/>
          <w:sz w:val="24"/>
          <w:szCs w:val="24"/>
        </w:rPr>
      </w:pPr>
    </w:p>
    <w:p w14:paraId="506EBFC7" w14:textId="77777777" w:rsidR="00AD79C9" w:rsidRPr="00CD76E5" w:rsidRDefault="00AD79C9" w:rsidP="00CD76E5">
      <w:pPr>
        <w:pStyle w:val="FMText"/>
      </w:pPr>
    </w:p>
    <w:p w14:paraId="039B56F0" w14:textId="77777777" w:rsidR="00B17866" w:rsidRPr="00B17866" w:rsidRDefault="00B17866" w:rsidP="00B17866"/>
    <w:p w14:paraId="7962F0D4" w14:textId="4E8DB4DC" w:rsidR="00B17866" w:rsidRPr="00795076" w:rsidRDefault="00B17866" w:rsidP="005B58D7">
      <w:pPr>
        <w:pStyle w:val="FMText"/>
      </w:pPr>
      <w:r w:rsidRPr="005B58D7">
        <w:rPr>
          <w:b/>
          <w:noProof/>
        </w:rPr>
        <mc:AlternateContent>
          <mc:Choice Requires="wps">
            <w:drawing>
              <wp:anchor distT="0" distB="0" distL="114300" distR="114300" simplePos="0" relativeHeight="251659776" behindDoc="1" locked="0" layoutInCell="1" allowOverlap="1" wp14:anchorId="63BDE555" wp14:editId="0713D283">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8359258" id="Rectangle 7" o:spid="_x0000_s1026" style="position:absolute;margin-left:2.15pt;margin-top:3.55pt;width:69.95pt;height:1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CVFX4Z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Matthew Munson</w:t>
      </w:r>
      <w:r>
        <w:rPr>
          <w:shd w:val="clear" w:color="auto" w:fill="FFFFFF"/>
        </w:rPr>
        <w:t xml:space="preserve"> is a graduate student in the Computer Science and Software Engineering program at the University of Washington Bothell. He received undergraduate degrees in Computer Science and Software Engineering and Mechanical Engineering at the University of Washington Bothell in 2020. Matthew is interested in operating system development, networking, and embedded systems. As a research assistant Matthew used cloud computing to analyze years of audio data recorded by hydrophones off the Oregon coast. This data was used to study the effects of climate change and shipping noise on marine mammals. Currently, Matthew is working on a networked augmented reality library that focuses on allowing users to view the same virtual scene from different perspectives.  </w:t>
      </w:r>
    </w:p>
    <w:p w14:paraId="43C00577" w14:textId="77777777" w:rsidR="00851FCE" w:rsidRDefault="00851FCE" w:rsidP="005B58D7">
      <w:pPr>
        <w:pStyle w:val="FMText"/>
      </w:pPr>
    </w:p>
    <w:p w14:paraId="06DC518B" w14:textId="77777777" w:rsidR="00B17866" w:rsidRPr="00B17866" w:rsidRDefault="00B17866" w:rsidP="005B58D7">
      <w:pPr>
        <w:pStyle w:val="FMText"/>
      </w:pPr>
    </w:p>
    <w:commentRangeStart w:id="25"/>
    <w:p w14:paraId="4D310575" w14:textId="58C02CD5" w:rsidR="00B17866" w:rsidRPr="00795076" w:rsidRDefault="00B17866" w:rsidP="005B58D7">
      <w:pPr>
        <w:pStyle w:val="FMText"/>
      </w:pPr>
      <w:r w:rsidRPr="005B58D7">
        <w:rPr>
          <w:b/>
          <w:noProof/>
        </w:rPr>
        <mc:AlternateContent>
          <mc:Choice Requires="wps">
            <w:drawing>
              <wp:anchor distT="0" distB="0" distL="114300" distR="114300" simplePos="0" relativeHeight="251662848" behindDoc="1" locked="0" layoutInCell="1" allowOverlap="1" wp14:anchorId="6CAB29AD" wp14:editId="7D6AB952">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F582914" id="Rectangle 8" o:spid="_x0000_s1026" style="position:absolute;margin-left:2.15pt;margin-top:3.55pt;width:69.95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" strokeweight="1.5pt">
                <w10:wrap type="tight"/>
              </v:rect>
            </w:pict>
          </mc:Fallback>
        </mc:AlternateContent>
      </w:r>
      <w:r w:rsidRPr="005B58D7">
        <w:rPr>
          <w:b/>
          <w:shd w:val="clear" w:color="auto" w:fill="FFFFFF"/>
        </w:rPr>
        <w:t>Jason Pace</w:t>
      </w:r>
      <w:r>
        <w:rPr>
          <w:shd w:val="clear" w:color="auto" w:fill="FFFFFF"/>
        </w:rPr>
        <w:t xml:space="preserve"> </w:t>
      </w:r>
      <w:commentRangeEnd w:id="25"/>
      <w:r w:rsidR="007E146E">
        <w:rPr>
          <w:rStyle w:val="CommentReference"/>
          <w:rFonts w:asciiTheme="minorHAnsi" w:hAnsiTheme="minorHAnsi"/>
        </w:rPr>
        <w:commentReference w:id="25"/>
      </w:r>
      <w:r>
        <w:rPr>
          <w:shd w:val="clear" w:color="auto" w:fill="FFFFFF"/>
        </w:rPr>
        <w:t xml:space="preserve"> contributed to a wide range of games as a Producer, Designer, and Creative Director over 15 years in the interactive entertainment industry, from ultra-casual </w:t>
      </w:r>
      <w:r w:rsidR="00A607C1">
        <w:rPr>
          <w:shd w:val="clear" w:color="auto" w:fill="FFFFFF"/>
        </w:rPr>
        <w:t xml:space="preserve">puzzlers on mobile </w:t>
      </w:r>
      <w:r>
        <w:rPr>
          <w:shd w:val="clear" w:color="auto" w:fill="FFFFFF"/>
        </w:rPr>
        <w:t>to Halo</w:t>
      </w:r>
      <w:r w:rsidR="00A607C1">
        <w:rPr>
          <w:shd w:val="clear" w:color="auto" w:fill="FFFFFF"/>
        </w:rPr>
        <w:t xml:space="preserve"> on Xbox</w:t>
      </w:r>
      <w:r>
        <w:rPr>
          <w:shd w:val="clear" w:color="auto" w:fill="FFFFFF"/>
        </w:rPr>
        <w:t xml:space="preserve">. As a Designer Jason builds game mechanics and systems that start from a simple palette of </w:t>
      </w:r>
      <w:r w:rsidR="00A607C1">
        <w:rPr>
          <w:shd w:val="clear" w:color="auto" w:fill="FFFFFF"/>
        </w:rPr>
        <w:t>thoughtful</w:t>
      </w:r>
      <w:r>
        <w:rPr>
          <w:shd w:val="clear" w:color="auto" w:fill="FFFFFF"/>
        </w:rPr>
        <w:t xml:space="preserve"> interactions (known as the core gameplay loop), progressively introducing variety and complexity to create interactive experiences that engage and delight players while maintaining focus on what makes each e game</w:t>
      </w:r>
      <w:r w:rsidR="00A607C1">
        <w:rPr>
          <w:shd w:val="clear" w:color="auto" w:fill="FFFFFF"/>
        </w:rPr>
        <w:t xml:space="preserve"> uniquely</w:t>
      </w:r>
      <w:r>
        <w:rPr>
          <w:shd w:val="clear" w:color="auto" w:fill="FFFFFF"/>
        </w:rPr>
        <w:t xml:space="preserve"> fun.</w:t>
      </w:r>
    </w:p>
    <w:p w14:paraId="389E8DB5" w14:textId="77777777" w:rsidR="00851FCE" w:rsidRDefault="00851FCE" w:rsidP="00851FCE">
      <w:pPr>
        <w:pStyle w:val="FMText"/>
      </w:pPr>
    </w:p>
    <w:p w14:paraId="35AF2CAD" w14:textId="77777777" w:rsidR="00AD79C9" w:rsidRDefault="00AD79C9" w:rsidP="00AD79C9">
      <w:pPr>
        <w:pStyle w:val="FMText"/>
      </w:pPr>
    </w:p>
    <w:p w14:paraId="1C51AD1C" w14:textId="77777777" w:rsidR="00453077" w:rsidRDefault="00453077" w:rsidP="00453077">
      <w:pPr>
        <w:pStyle w:val="FMTextCont"/>
      </w:pPr>
    </w:p>
    <w:p w14:paraId="046AD0DC" w14:textId="271C02A2" w:rsidR="003207AD" w:rsidRDefault="00453077" w:rsidP="005B58D7">
      <w:pPr>
        <w:pStyle w:val="FMHead"/>
        <w:tabs>
          <w:tab w:val="left" w:pos="7275"/>
        </w:tabs>
      </w:pPr>
      <w:r>
        <w:br w:type="page"/>
      </w:r>
      <w:r w:rsidR="00F859AB">
        <w:lastRenderedPageBreak/>
        <w:t>About the Technical Reviewer</w:t>
      </w:r>
      <w:r w:rsidR="005B58D7">
        <w:t>s</w:t>
      </w:r>
      <w:r w:rsidR="005B58D7">
        <w:tab/>
      </w:r>
    </w:p>
    <w:p w14:paraId="10DB388E" w14:textId="5BF6FEF4" w:rsidR="00206456" w:rsidRDefault="00206456" w:rsidP="00206456"/>
    <w:p w14:paraId="2D9FACF6" w14:textId="77777777" w:rsidR="000541BA" w:rsidRPr="00206456" w:rsidRDefault="000541BA" w:rsidP="00206456"/>
    <w:p w14:paraId="5D650FC4" w14:textId="0CE3AA9A" w:rsidR="000541BA" w:rsidRPr="000541BA" w:rsidRDefault="00584F59" w:rsidP="000541BA">
      <w:pPr>
        <w:pStyle w:val="FMText"/>
      </w:pPr>
      <w:r w:rsidRPr="000541BA">
        <w:rPr>
          <w:b/>
          <w:noProof/>
        </w:rPr>
        <mc:AlternateContent>
          <mc:Choice Requires="wps">
            <w:drawing>
              <wp:anchor distT="0" distB="0" distL="114300" distR="114300" simplePos="0" relativeHeight="251667456" behindDoc="1" locked="0" layoutInCell="1" allowOverlap="1" wp14:anchorId="72928264" wp14:editId="79A11A2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5B5D3418" id="Rectangle 9" o:spid="_x0000_s1026" style="position:absolute;margin-left:2.15pt;margin-top:3.55pt;width:69.95pt;height:10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PMEu5iACAAA9BAAADgAAAAAAAAAAAAAAAAAuAgAAZHJzL2Uyb0RvYy54bWxQ&#10;SwECLQAUAAYACAAAACEAR24zCt4AAAAHAQAADwAAAAAAAAAAAAAAAAB6BAAAZHJzL2Rvd25yZXYu&#10;eG1sUEsFBgAAAAAEAAQA8wAAAIUFAAAAAA==&#10;" strokeweight="1.5pt">
                <w10:wrap type="tight"/>
              </v:rect>
            </w:pict>
          </mc:Fallback>
        </mc:AlternateContent>
      </w:r>
      <w:r w:rsidR="000541BA" w:rsidRPr="000541BA">
        <w:rPr>
          <w:b/>
        </w:rPr>
        <w:t>Yusuf Pisan</w:t>
      </w:r>
      <w:r w:rsidR="000541BA" w:rsidRPr="000541BA">
        <w:t xml:space="preserve"> is an Associate Teaching Professor in the School of Computing &amp; Software Systems Division at the University of Washington Bothell. Previously he has worked at University of Technology, Sydney, and has been a visiting professor at Harvey Mudd College, University of Southern California, Worcester Polytechnic Institute (WPI), IT University of Copenhagen (ITU).</w:t>
      </w:r>
    </w:p>
    <w:p w14:paraId="7D3AD369" w14:textId="559C047D" w:rsidR="000541BA" w:rsidRDefault="000541BA" w:rsidP="000541BA">
      <w:pPr>
        <w:pStyle w:val="FMTextCont"/>
      </w:pPr>
      <w:r>
        <w:t>His research interests include enabling technologies for computer games, the design of virtual environments that support collaborative work, and computer science education. He founded the Australasian Conference on Interactive Entertainment conference series and helped foster the Australian games community. His list of publications can be found at Google Scholar.</w:t>
      </w:r>
    </w:p>
    <w:p w14:paraId="3E1ACF08" w14:textId="0A8DCE95" w:rsidR="000541BA" w:rsidRDefault="000541BA" w:rsidP="000541BA">
      <w:pPr>
        <w:pStyle w:val="FMTextCont"/>
      </w:pPr>
      <w:r>
        <w:t>Yusuf has a Ph.D. in Artificial Intelligence from Northwestern University. Before moving to Seattle in 2017, Yusuf lived in the Chicago area for 10 years and Sydney for 20 years.</w:t>
      </w:r>
    </w:p>
    <w:p w14:paraId="09F5ECF7" w14:textId="3CFFD853" w:rsidR="000541BA" w:rsidRDefault="000541BA" w:rsidP="000541BA">
      <w:pPr>
        <w:pStyle w:val="FMTextCont"/>
        <w:rPr>
          <w:rFonts w:ascii="Times New Roman" w:hAnsi="Times New Roman" w:cs="Times New Roman"/>
          <w:sz w:val="24"/>
          <w:szCs w:val="24"/>
        </w:rPr>
      </w:pPr>
      <w:r>
        <w:t xml:space="preserve">For more information, see </w:t>
      </w:r>
      <w:hyperlink r:id="rId16" w:history="1">
        <w:r w:rsidRPr="000541BA">
          <w:rPr>
            <w:rStyle w:val="CodeInline"/>
          </w:rPr>
          <w:t>https://pisanorg.github.io/yusuf/</w:t>
        </w:r>
      </w:hyperlink>
      <w:r w:rsidRPr="000541BA">
        <w:rPr>
          <w:rStyle w:val="CodeInline"/>
        </w:rPr>
        <w:t xml:space="preserve"> </w:t>
      </w:r>
    </w:p>
    <w:p w14:paraId="1F158DD8" w14:textId="6E2705B9" w:rsidR="005B58D7" w:rsidRDefault="005B58D7" w:rsidP="003207AD">
      <w:pPr>
        <w:pStyle w:val="FMText"/>
      </w:pPr>
    </w:p>
    <w:p w14:paraId="7B55B6D4" w14:textId="2D00B052" w:rsidR="005B58D7" w:rsidRPr="00BC32CB" w:rsidRDefault="005B58D7" w:rsidP="005B58D7">
      <w:pPr>
        <w:pStyle w:val="FMText"/>
      </w:pPr>
      <w:r>
        <w:rPr>
          <w:b/>
          <w:bCs/>
          <w:noProof/>
        </w:rPr>
        <mc:AlternateContent>
          <mc:Choice Requires="wps">
            <w:drawing>
              <wp:anchor distT="0" distB="0" distL="114300" distR="114300" simplePos="0" relativeHeight="251675648" behindDoc="1" locked="0" layoutInCell="1" allowOverlap="1" wp14:anchorId="2253EB16" wp14:editId="086E7F71">
                <wp:simplePos x="0" y="0"/>
                <wp:positionH relativeFrom="column">
                  <wp:posOffset>27305</wp:posOffset>
                </wp:positionH>
                <wp:positionV relativeFrom="paragraph">
                  <wp:posOffset>45085</wp:posOffset>
                </wp:positionV>
                <wp:extent cx="888365" cy="1276350"/>
                <wp:effectExtent l="17780" t="14605" r="17780" b="13970"/>
                <wp:wrapTight wrapText="bothSides">
                  <wp:wrapPolygon edited="0">
                    <wp:start x="-232" y="-161"/>
                    <wp:lineTo x="-232" y="21600"/>
                    <wp:lineTo x="21832" y="21600"/>
                    <wp:lineTo x="21832" y="-161"/>
                    <wp:lineTo x="-232" y="-16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27635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2203007" id="Rectangle 9" o:spid="_x0000_s1026" style="position:absolute;margin-left:2.15pt;margin-top:3.55pt;width:69.95pt;height:10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" strokeweight="1.5pt">
                <w10:wrap type="tight"/>
              </v:rect>
            </w:pict>
          </mc:Fallback>
        </mc:AlternateContent>
      </w:r>
    </w:p>
    <w:p w14:paraId="060DE83D" w14:textId="77777777" w:rsidR="005B58D7" w:rsidRDefault="005B58D7" w:rsidP="003207AD">
      <w:pPr>
        <w:pStyle w:val="FMText"/>
      </w:pPr>
    </w:p>
    <w:p w14:paraId="309B2CE3" w14:textId="77777777" w:rsidR="00C8366F" w:rsidRDefault="00C8366F" w:rsidP="00C8366F">
      <w:pPr>
        <w:pStyle w:val="FMText"/>
        <w:rPr>
          <w:rFonts w:ascii="Arial Narrow" w:hAnsi="Arial Narrow"/>
          <w:b/>
          <w:spacing w:val="-20"/>
          <w:sz w:val="60"/>
          <w:szCs w:val="48"/>
        </w:rPr>
      </w:pPr>
      <w:r>
        <w:br w:type="page"/>
      </w:r>
    </w:p>
    <w:p w14:paraId="4C15DEF3" w14:textId="77777777" w:rsidR="00206456" w:rsidRDefault="00206456" w:rsidP="00C8366F">
      <w:pPr>
        <w:pStyle w:val="FMHead"/>
      </w:pPr>
    </w:p>
    <w:p w14:paraId="7E16EBFC" w14:textId="77777777" w:rsidR="00453077" w:rsidRDefault="00851FCE" w:rsidP="00C8366F">
      <w:pPr>
        <w:pStyle w:val="FMHead"/>
      </w:pPr>
      <w:commentRangeStart w:id="26"/>
      <w:r>
        <w:t>Acknowledgments</w:t>
      </w:r>
      <w:commentRangeEnd w:id="26"/>
      <w:r w:rsidR="00366562">
        <w:rPr>
          <w:rStyle w:val="CommentReference"/>
          <w:rFonts w:asciiTheme="minorHAnsi" w:hAnsiTheme="minorHAnsi"/>
          <w:b w:val="0"/>
          <w:spacing w:val="0"/>
        </w:rPr>
        <w:commentReference w:id="26"/>
      </w:r>
    </w:p>
    <w:p w14:paraId="51423DD6" w14:textId="2D4E5A4D" w:rsidR="005B58D7" w:rsidRDefault="005B58D7" w:rsidP="005B58D7">
      <w:pPr>
        <w:pStyle w:val="FMText"/>
      </w:pPr>
      <w:r>
        <w:t xml:space="preserve">This book project </w:t>
      </w:r>
      <w:r w:rsidR="00077EC9">
        <w:t>wa</w:t>
      </w:r>
      <w:r>
        <w:t xml:space="preserve">s a direct result of the authors learning from building games for the Game-Themed CS1/2: Empowering the Faculty project, funded by the Transforming Undergraduate Education in Science Technology Engineering and Mathematics (TUES) Program, National Science Foundation (NSF) (award number DUE-1140410). We would like to thank NSF officers Suzanne Westbrook for believing in our project and Jane Prey, Valerie Bar, and Paul Tymann for their encouragements. </w:t>
      </w:r>
    </w:p>
    <w:p w14:paraId="37876E4A" w14:textId="0DCFC0DC" w:rsidR="00077EC9" w:rsidRDefault="00077EC9" w:rsidP="005B58D7">
      <w:pPr>
        <w:pStyle w:val="FMTextCont"/>
      </w:pPr>
      <w:r>
        <w:t xml:space="preserve">This second edition is encouraged by the many students </w:t>
      </w:r>
      <w:r w:rsidR="008A26B4">
        <w:t>and collaborators</w:t>
      </w:r>
      <w:r>
        <w:t>. In particular, students from CSS452: Game Engine Development</w:t>
      </w:r>
      <w:r w:rsidR="008A26B4">
        <w:t xml:space="preserve"> (see </w:t>
      </w:r>
      <w:r w:rsidR="008A26B4" w:rsidRPr="008A26B4">
        <w:t>https://myuwbclasses.github.io/CSS452/</w:t>
      </w:r>
      <w:r w:rsidR="008A26B4">
        <w:t>)</w:t>
      </w:r>
      <w:r>
        <w:t xml:space="preserve"> at the University of Washington Bothell</w:t>
      </w:r>
      <w:r w:rsidR="008A26B4">
        <w:t xml:space="preserve"> have been the most critical</w:t>
      </w:r>
      <w:r w:rsidR="00EC7E9E">
        <w:t xml:space="preserve">, demanding, </w:t>
      </w:r>
      <w:r w:rsidR="008A26B4">
        <w:t>and yet supportive.</w:t>
      </w:r>
      <w:r w:rsidR="00243591">
        <w:t xml:space="preserve"> Through the many games and API extension projects</w:t>
      </w:r>
      <w:r w:rsidR="00562FBB">
        <w:t xml:space="preserve"> (see </w:t>
      </w:r>
      <w:r w:rsidR="00562FBB" w:rsidRPr="00562FBB">
        <w:t>https://html5gameenginegroup.github.io/GTCS-Engine-Student-Projects/</w:t>
      </w:r>
      <w:r w:rsidR="00562FBB">
        <w:t>)</w:t>
      </w:r>
      <w:r w:rsidR="00243591">
        <w:t>, it became clear that updates are required of the Java</w:t>
      </w:r>
      <w:r w:rsidR="00715668">
        <w:t>S</w:t>
      </w:r>
      <w:r w:rsidR="00243591">
        <w:t xml:space="preserve">cript </w:t>
      </w:r>
      <w:r w:rsidR="00EC7E9E">
        <w:t xml:space="preserve">and WebGL </w:t>
      </w:r>
      <w:r w:rsidR="00243591">
        <w:t>version</w:t>
      </w:r>
      <w:r w:rsidR="00EC7E9E">
        <w:t>s</w:t>
      </w:r>
      <w:r w:rsidR="00243591">
        <w:t xml:space="preserve">, the </w:t>
      </w:r>
      <w:r w:rsidR="00562FBB">
        <w:t>bottom line</w:t>
      </w:r>
      <w:r w:rsidR="00243591">
        <w:t xml:space="preserve"> synchronization mechanism, and, most significantly, the coverage of the physics engine.</w:t>
      </w:r>
      <w:r w:rsidR="00EC7E9E">
        <w:t xml:space="preserve"> Fernando Arnez our co-author from first edition taught us Java</w:t>
      </w:r>
      <w:r w:rsidR="00715668">
        <w:t>S</w:t>
      </w:r>
      <w:r w:rsidR="00EC7E9E">
        <w:t>cript, Yaniv Schwartz point</w:t>
      </w:r>
      <w:r w:rsidR="00524B96">
        <w:t>ed</w:t>
      </w:r>
      <w:r w:rsidR="00EC7E9E">
        <w:t xml:space="preserve"> us towards Java</w:t>
      </w:r>
      <w:r w:rsidR="00715668">
        <w:t>S</w:t>
      </w:r>
      <w:r w:rsidR="00EC7E9E">
        <w:t xml:space="preserve">cript </w:t>
      </w:r>
      <w:r w:rsidR="00F147EC">
        <w:t xml:space="preserve">async/await and </w:t>
      </w:r>
      <w:r w:rsidR="00EC7E9E">
        <w:t xml:space="preserve">Promise. The discussions and collaborations with Huaming Chen and Michael Tanaya contributed directly to the chapter on </w:t>
      </w:r>
      <w:r w:rsidR="003E175A">
        <w:t xml:space="preserve">game </w:t>
      </w:r>
      <w:r w:rsidR="007B575B">
        <w:t xml:space="preserve">engine physics. Akilas Mebrahtom and Donald Hawkins constructed the extra example at the end of Chapter 9 illustrating potential presets for commonly encounter physical materials. The audio volume control was </w:t>
      </w:r>
      <w:r w:rsidR="009D22DC">
        <w:t xml:space="preserve">first </w:t>
      </w:r>
      <w:r w:rsidR="007B575B">
        <w:t xml:space="preserve">investigated and integrated by Kyla NeSmith. </w:t>
      </w:r>
      <w:r w:rsidR="009D22DC">
        <w:t xml:space="preserve">Nicholas Carpenetti and Kyla NeSmith developed a user interface API for the initial game engine, </w:t>
      </w:r>
      <w:r w:rsidR="00562FBB">
        <w:t xml:space="preserve">which </w:t>
      </w:r>
      <w:r w:rsidR="009D22DC">
        <w:t>unfortunately</w:t>
      </w:r>
      <w:r w:rsidR="00562FBB">
        <w:t xml:space="preserve"> did not make it into this edition. These and countless other feedbacks have contributed </w:t>
      </w:r>
      <w:r w:rsidR="00A61536">
        <w:t xml:space="preserve">to the </w:t>
      </w:r>
      <w:r w:rsidR="00562FBB">
        <w:t>quality and improvements of the</w:t>
      </w:r>
      <w:r w:rsidR="00A44A70">
        <w:t xml:space="preserve"> book’s</w:t>
      </w:r>
      <w:r w:rsidR="00562FBB">
        <w:t xml:space="preserve"> </w:t>
      </w:r>
      <w:r w:rsidR="00A44A70">
        <w:t>content</w:t>
      </w:r>
      <w:r w:rsidR="00C06E8D">
        <w:t xml:space="preserve">. </w:t>
      </w:r>
    </w:p>
    <w:p w14:paraId="623E2E38" w14:textId="4B07D031" w:rsidR="005B58D7" w:rsidRDefault="005B58D7" w:rsidP="005B58D7">
      <w:pPr>
        <w:pStyle w:val="FMTextCont"/>
      </w:pPr>
      <w:r>
        <w:t xml:space="preserve">The hero character Dye and many of the visual and audio assets used throughout the example projects of the book are based on the Dye Hard game, designed for teaching concepts of objects and object-oriented hierarchy. The original Dye Hard development team members included Matthew Kipps, </w:t>
      </w:r>
      <w:proofErr w:type="spellStart"/>
      <w:r>
        <w:t>Rodelle</w:t>
      </w:r>
      <w:proofErr w:type="spellEnd"/>
      <w:r>
        <w:t xml:space="preserve"> </w:t>
      </w:r>
      <w:proofErr w:type="spellStart"/>
      <w:r>
        <w:t>Ladia</w:t>
      </w:r>
      <w:proofErr w:type="spellEnd"/>
      <w:r>
        <w:t xml:space="preserve">, </w:t>
      </w:r>
      <w:proofErr w:type="spellStart"/>
      <w:r>
        <w:t>Chuan</w:t>
      </w:r>
      <w:proofErr w:type="spellEnd"/>
      <w:r>
        <w:t xml:space="preserve"> Wang, Brian Hecox, Charles </w:t>
      </w:r>
      <w:proofErr w:type="spellStart"/>
      <w:r>
        <w:t>Chiou</w:t>
      </w:r>
      <w:proofErr w:type="spellEnd"/>
      <w:r>
        <w:t xml:space="preserve">, John Louie, Emmett Scout, Daniel Ly, Elliott White, Christina Jugovic, Rachel Harris, Nathan Evers, Kasey Quevedo, Kaylin Norman-Slack, David Madden, Kyle Kraus, Suzi Zuber, Aina Braxton, Kelvin Sung, Jason Pace, and Rob Nash. Kyle Kraus composed the background music used in the Audio Support project from Chapter 4, originally for the </w:t>
      </w:r>
      <w:proofErr w:type="spellStart"/>
      <w:r>
        <w:t>Linx</w:t>
      </w:r>
      <w:proofErr w:type="spellEnd"/>
      <w:r>
        <w:t xml:space="preserve"> game, which was designed to teach loops. The background audio for the game in Chapter 1</w:t>
      </w:r>
      <w:r w:rsidR="00A943E1">
        <w:t>2</w:t>
      </w:r>
      <w:r>
        <w:t xml:space="preserve"> was composed by David Madden and arranged by Aina Braxton. Thanks to Clover Wai for the figures and illustrations. </w:t>
      </w:r>
    </w:p>
    <w:p w14:paraId="52321390" w14:textId="15ADBF1B" w:rsidR="00194592" w:rsidRDefault="005B58D7" w:rsidP="00194592">
      <w:pPr>
        <w:pStyle w:val="FMTextCont"/>
      </w:pPr>
      <w:r>
        <w:t xml:space="preserve">We also want to thank </w:t>
      </w:r>
      <w:r w:rsidR="00540349" w:rsidRPr="00540349">
        <w:t xml:space="preserve">Spandana Chatterjee </w:t>
      </w:r>
      <w:r w:rsidR="00540349">
        <w:t xml:space="preserve">for believing in our ideas, </w:t>
      </w:r>
      <w:r w:rsidR="00194592">
        <w:t xml:space="preserve">her patience, </w:t>
      </w:r>
      <w:r w:rsidR="00540349">
        <w:t xml:space="preserve">and, continual efficient </w:t>
      </w:r>
      <w:r w:rsidR="00C508EE">
        <w:t xml:space="preserve">and effective </w:t>
      </w:r>
      <w:r w:rsidR="00540349">
        <w:t>support.</w:t>
      </w:r>
      <w:r>
        <w:t xml:space="preserve"> A heartfelt thank-you to </w:t>
      </w:r>
      <w:r w:rsidR="00540349">
        <w:t xml:space="preserve">Mark Powers, </w:t>
      </w:r>
      <w:r>
        <w:t xml:space="preserve">for his </w:t>
      </w:r>
      <w:r w:rsidR="00540349">
        <w:t>diligence and lightning</w:t>
      </w:r>
      <w:r w:rsidR="00A44A70">
        <w:t>-fast</w:t>
      </w:r>
      <w:r w:rsidR="00540349">
        <w:t xml:space="preserve"> email responses. Mark should learn about and consider the option of sleeping some of the times. Nirmal Selvaraj organized everything and ensured proper progress</w:t>
      </w:r>
      <w:r w:rsidR="00A44A70">
        <w:t xml:space="preserve"> was ongoing</w:t>
      </w:r>
      <w:r w:rsidR="00540349">
        <w:t>.</w:t>
      </w:r>
    </w:p>
    <w:p w14:paraId="6D75B0AB" w14:textId="6DC22B46" w:rsidR="005B58D7" w:rsidRDefault="005B58D7" w:rsidP="00194592">
      <w:pPr>
        <w:pStyle w:val="FMTextCont"/>
      </w:pPr>
      <w:r>
        <w:t xml:space="preserve">Finally, we would like to thank </w:t>
      </w:r>
      <w:r w:rsidR="00194592">
        <w:t xml:space="preserve">Yusuf Pisan </w:t>
      </w:r>
      <w:r>
        <w:t>for his insightful</w:t>
      </w:r>
      <w:r w:rsidR="00194592">
        <w:t>, effective, and above all, quick turnaround</w:t>
      </w:r>
      <w:r w:rsidR="00A44A70">
        <w:t xml:space="preserve"> for the</w:t>
      </w:r>
      <w:r>
        <w:t xml:space="preserve"> technical </w:t>
      </w:r>
      <w:r w:rsidR="00194592">
        <w:t>review</w:t>
      </w:r>
      <w:r>
        <w:t xml:space="preserve">. </w:t>
      </w:r>
    </w:p>
    <w:p w14:paraId="64B7F320" w14:textId="09606A29" w:rsidR="0080256E" w:rsidRDefault="005B58D7" w:rsidP="005B58D7">
      <w:pPr>
        <w:pStyle w:val="FMTextCont"/>
      </w:pPr>
      <w:r>
        <w:t>All opinions, findings, conclusions, and recommendations in this work are those of the authors and do not necessarily reflect the views of the sponsors.</w:t>
      </w:r>
    </w:p>
    <w:p w14:paraId="52D56AA1" w14:textId="2107ACC6" w:rsidR="005B58D7" w:rsidRDefault="005B58D7" w:rsidP="005B58D7">
      <w:pPr>
        <w:pStyle w:val="FMTextCont"/>
      </w:pPr>
    </w:p>
    <w:p w14:paraId="3E7BFE2D" w14:textId="609680BE" w:rsidR="005B58D7" w:rsidRDefault="005B58D7">
      <w:pPr>
        <w:spacing w:after="0" w:line="240" w:lineRule="auto"/>
        <w:rPr>
          <w:rFonts w:ascii="Utopia" w:hAnsi="Utopia"/>
          <w:sz w:val="18"/>
        </w:rPr>
      </w:pPr>
      <w:r>
        <w:br w:type="page"/>
      </w:r>
    </w:p>
    <w:p w14:paraId="08D5F3D6" w14:textId="7D4669C2" w:rsidR="005B58D7" w:rsidRDefault="005B58D7" w:rsidP="005B58D7">
      <w:pPr>
        <w:pStyle w:val="FMHead"/>
      </w:pPr>
      <w:r>
        <w:lastRenderedPageBreak/>
        <w:t>Introd</w:t>
      </w:r>
      <w:r w:rsidR="00194592">
        <w:t>u</w:t>
      </w:r>
      <w:r>
        <w:t>ction</w:t>
      </w:r>
    </w:p>
    <w:p w14:paraId="64D7AC1A" w14:textId="594AB766" w:rsidR="005B58D7" w:rsidRDefault="005B58D7" w:rsidP="005B58D7">
      <w:pPr>
        <w:pStyle w:val="FMTextCont"/>
      </w:pPr>
    </w:p>
    <w:p w14:paraId="226AA4A4" w14:textId="2569AFDC" w:rsidR="005B58D7" w:rsidRDefault="005B58D7" w:rsidP="005B58D7">
      <w:pPr>
        <w:pStyle w:val="FMTextCont"/>
      </w:pPr>
    </w:p>
    <w:p w14:paraId="628C55B3" w14:textId="055DDDE4" w:rsidR="005B58D7" w:rsidRDefault="005B58D7" w:rsidP="005B58D7">
      <w:pPr>
        <w:pStyle w:val="FMTextCont"/>
      </w:pPr>
    </w:p>
    <w:p w14:paraId="12D9346B" w14:textId="1254DF78" w:rsidR="005B58D7" w:rsidRDefault="005B58D7" w:rsidP="005B58D7">
      <w:pPr>
        <w:pStyle w:val="FMText"/>
      </w:pPr>
      <w:r>
        <w:t>Welcome to Build Your Own 2D Game Engine and Create Web Games. Because you have picked up this book, you are likely interested in the details of a game engine and the creation of your own games to be played over the Internet. This book teaches you how to build a 2D game engine by covering the involved technical concepts, demonstrating sample implementations, and showing you how to organize the large number of source code and asset files to support game development. This book also discusses how each covered technical topic area relates to elements of game design so that you can build, play, analyze, and learn about the development of 2D game engines and games. The sample implementations in this book are based on HTML5, JavaScript, and WebGL</w:t>
      </w:r>
      <w:r w:rsidR="00E77811">
        <w:t>2</w:t>
      </w:r>
      <w:r>
        <w:t xml:space="preserve">, which are technologies that are freely available and supported by virtually all web browsers. After reading this book, the game engine you develop and the associated games will be playable through a web browser from anywhere on the Internet. </w:t>
      </w:r>
    </w:p>
    <w:p w14:paraId="46AB2FFA" w14:textId="77777777" w:rsidR="005B58D7" w:rsidRPr="005B58D7" w:rsidRDefault="005B58D7" w:rsidP="005B58D7">
      <w:pPr>
        <w:pStyle w:val="FMTextCont"/>
      </w:pPr>
      <w:r w:rsidRPr="005B58D7">
        <w:t xml:space="preserve">This book presents relevant concepts from software engineering, computer graphics, mathematics, physics, game development, and game design—all in the context of building a 2D game engine. The presentations are tightly integrated with the analysis and development of source code; you’ll spend much of the book building game like concept projects that demonstrate the functionality of game engine components. By building on source code introduced early on, the book leads you on a journey through which you will master the basic concepts behind a 2D game engine while simultaneously gaining hands-on experience developing simple but working 2D games. Beginning from Chapter 4, a “Design Considerations” section is included at the end of each chapter to relate the covered technical concepts to elements of game design. By the end of the book, you will be familiar with the concepts and technical details of 2D game engines, feel competent in implementing functionality in a 2D game engine to support commonly encountered 2D game requirements, and capable of considering game engine technical topics in the context of game design elements in building fun and engaging games. </w:t>
      </w:r>
    </w:p>
    <w:p w14:paraId="681DB760" w14:textId="13F57384" w:rsidR="00194592" w:rsidRPr="005B58D7" w:rsidRDefault="00194592" w:rsidP="00194592">
      <w:pPr>
        <w:pStyle w:val="Heading1"/>
      </w:pPr>
      <w:commentRangeStart w:id="27"/>
      <w:r>
        <w:t>New in Second Edition</w:t>
      </w:r>
      <w:commentRangeEnd w:id="27"/>
      <w:r w:rsidR="002C3594">
        <w:rPr>
          <w:rStyle w:val="CommentReference"/>
          <w:rFonts w:asciiTheme="minorHAnsi" w:hAnsiTheme="minorHAnsi"/>
          <w:b w:val="0"/>
        </w:rPr>
        <w:commentReference w:id="27"/>
      </w:r>
      <w:r w:rsidRPr="005B58D7">
        <w:t xml:space="preserve"> </w:t>
      </w:r>
    </w:p>
    <w:p w14:paraId="35F0D48B" w14:textId="60305F3B" w:rsidR="00764722" w:rsidRDefault="006F57B0" w:rsidP="002C3594">
      <w:pPr>
        <w:pStyle w:val="FMTextCont"/>
      </w:pPr>
      <w:r>
        <w:t xml:space="preserve">The </w:t>
      </w:r>
      <w:r w:rsidR="00764722">
        <w:t xml:space="preserve">key </w:t>
      </w:r>
      <w:r w:rsidR="003011F9">
        <w:t xml:space="preserve">additions to the </w:t>
      </w:r>
      <w:r w:rsidR="00764722">
        <w:t>second edition</w:t>
      </w:r>
      <w:r>
        <w:t xml:space="preserve"> include</w:t>
      </w:r>
      <w:r w:rsidR="00764722">
        <w:t xml:space="preserve">: </w:t>
      </w:r>
      <w:r w:rsidR="008861D1">
        <w:t xml:space="preserve">JavaScript </w:t>
      </w:r>
      <w:r w:rsidR="00764722">
        <w:t xml:space="preserve">language and </w:t>
      </w:r>
      <w:r w:rsidR="008861D1">
        <w:t xml:space="preserve">WebGL </w:t>
      </w:r>
      <w:r w:rsidR="00764722">
        <w:t xml:space="preserve">API update, </w:t>
      </w:r>
      <w:r w:rsidR="00935FB8">
        <w:t xml:space="preserve">and dedicated chapters with </w:t>
      </w:r>
      <w:r w:rsidR="004A4F21">
        <w:t>substantial</w:t>
      </w:r>
      <w:r w:rsidR="00935FB8">
        <w:t xml:space="preserve"> details on </w:t>
      </w:r>
      <w:r w:rsidR="00764722">
        <w:t xml:space="preserve">physics </w:t>
      </w:r>
      <w:r w:rsidR="00935FB8">
        <w:t>and particle system</w:t>
      </w:r>
      <w:r w:rsidR="007C01EB">
        <w:t>s</w:t>
      </w:r>
      <w:r w:rsidR="00F63845">
        <w:t xml:space="preserve"> components</w:t>
      </w:r>
      <w:r w:rsidR="00764722">
        <w:t xml:space="preserve">. </w:t>
      </w:r>
    </w:p>
    <w:p w14:paraId="1C40B95E" w14:textId="3239A28E" w:rsidR="00764722" w:rsidRDefault="009450F0" w:rsidP="002C3594">
      <w:pPr>
        <w:pStyle w:val="FMTextCont"/>
      </w:pPr>
      <w:r>
        <w:t xml:space="preserve">All examples throughout the entire book are refined for the latest </w:t>
      </w:r>
      <w:r w:rsidR="00AA0EF9">
        <w:t xml:space="preserve">features </w:t>
      </w:r>
      <w:r w:rsidR="00B130A2">
        <w:t>of</w:t>
      </w:r>
      <w:r w:rsidR="00AA0EF9">
        <w:t xml:space="preserve"> the </w:t>
      </w:r>
      <w:r>
        <w:t xml:space="preserve">JavaScript language. While some </w:t>
      </w:r>
      <w:r w:rsidR="00F63845">
        <w:t xml:space="preserve">updates </w:t>
      </w:r>
      <w:r>
        <w:t>are mundane, e.g., prototype chain syntax</w:t>
      </w:r>
      <w:r w:rsidR="001171CB">
        <w:t xml:space="preserve"> replacements</w:t>
      </w:r>
      <w:r>
        <w:t xml:space="preserve">, the </w:t>
      </w:r>
      <w:r w:rsidR="00E45F5C">
        <w:t xml:space="preserve">latest syntax allows </w:t>
      </w:r>
      <w:r w:rsidR="004A4F21">
        <w:t xml:space="preserve">significant improvements in </w:t>
      </w:r>
      <w:r w:rsidR="001171CB">
        <w:t xml:space="preserve">overall </w:t>
      </w:r>
      <w:r>
        <w:t xml:space="preserve">presentation and </w:t>
      </w:r>
      <w:r w:rsidR="004A4F21">
        <w:t xml:space="preserve">code </w:t>
      </w:r>
      <w:r>
        <w:t xml:space="preserve">readability. </w:t>
      </w:r>
      <w:r w:rsidR="00E45F5C">
        <w:t xml:space="preserve">The new and much cleaner asynchronous support facilitated a completely </w:t>
      </w:r>
      <w:r w:rsidR="00FA05DB">
        <w:t>new</w:t>
      </w:r>
      <w:r w:rsidR="00E45F5C">
        <w:t xml:space="preserve"> </w:t>
      </w:r>
      <w:r w:rsidR="00FA05DB">
        <w:t xml:space="preserve">resource </w:t>
      </w:r>
      <w:r w:rsidR="00E45F5C">
        <w:t xml:space="preserve">loading architecture with </w:t>
      </w:r>
      <w:r>
        <w:t xml:space="preserve">a single synchronization point for the entire engine </w:t>
      </w:r>
      <w:r w:rsidR="00594CDE">
        <w:t>(</w:t>
      </w:r>
      <w:r>
        <w:t>Chap</w:t>
      </w:r>
      <w:r w:rsidR="00594CDE">
        <w:t>t</w:t>
      </w:r>
      <w:r>
        <w:t xml:space="preserve">er 4). </w:t>
      </w:r>
      <w:r w:rsidR="004A4F21">
        <w:t xml:space="preserve">The </w:t>
      </w:r>
      <w:r w:rsidR="00764722">
        <w:t xml:space="preserve">WebGL </w:t>
      </w:r>
      <w:r w:rsidR="004A4F21">
        <w:t xml:space="preserve">context is </w:t>
      </w:r>
      <w:r w:rsidR="00764722">
        <w:t>update</w:t>
      </w:r>
      <w:r w:rsidR="004A4F21">
        <w:t xml:space="preserve">d to connect </w:t>
      </w:r>
      <w:r w:rsidR="00764722">
        <w:t xml:space="preserve">to </w:t>
      </w:r>
      <w:r w:rsidR="004A4F21">
        <w:t>WebGL 2.0</w:t>
      </w:r>
      <w:r w:rsidR="00764722">
        <w:t>.</w:t>
      </w:r>
      <w:r w:rsidR="007C01EB">
        <w:t xml:space="preserve"> </w:t>
      </w:r>
      <w:r w:rsidR="00594CDE">
        <w:t>The</w:t>
      </w:r>
      <w:r w:rsidR="007C01EB">
        <w:t xml:space="preserve"> dedicated chapters allow more elaborate and gradual introduction to the complex physics and particle systems components. </w:t>
      </w:r>
      <w:r w:rsidR="00594CDE">
        <w:t>Detail</w:t>
      </w:r>
      <w:r w:rsidR="007C01EB">
        <w:t>ed</w:t>
      </w:r>
      <w:r w:rsidR="00594CDE">
        <w:t xml:space="preserve"> mathematic derivation are included</w:t>
      </w:r>
      <w:r w:rsidR="007C01EB">
        <w:t xml:space="preserve"> when appropriate. </w:t>
      </w:r>
    </w:p>
    <w:p w14:paraId="7749D86D" w14:textId="129A2FBE" w:rsidR="005B58D7" w:rsidRPr="005B58D7" w:rsidRDefault="005B58D7" w:rsidP="005B58D7">
      <w:pPr>
        <w:pStyle w:val="Heading1"/>
      </w:pPr>
      <w:r w:rsidRPr="005B58D7">
        <w:lastRenderedPageBreak/>
        <w:t xml:space="preserve">Who Should Read This Book </w:t>
      </w:r>
    </w:p>
    <w:p w14:paraId="11800F6C" w14:textId="77777777" w:rsidR="005B58D7" w:rsidRPr="005B58D7" w:rsidRDefault="005B58D7" w:rsidP="005B58D7">
      <w:pPr>
        <w:pStyle w:val="FMTextCont"/>
      </w:pPr>
      <w:r w:rsidRPr="005B58D7">
        <w:t xml:space="preserve">This book is targeted toward programmers who are familiar with basic object-oriented programming concepts and have a basic to intermediate knowledge of an object-oriented programming language such as Java or C#. For example, if you are a student who has taken a few introductory programming courses, an experienced developer who is new to games and graphics programming, or a self-taught programming enthusiast, you will be able to follow the concepts and code presented in this book with little trouble. If you’re new to programming in general, it is suggested that you first become comfortable with the JavaScript programming language and concepts in object-oriented programming before tackling the content provided in this book. </w:t>
      </w:r>
    </w:p>
    <w:p w14:paraId="49ABEDA3" w14:textId="77777777" w:rsidR="005B58D7" w:rsidRPr="005B58D7" w:rsidRDefault="005B58D7" w:rsidP="005B58D7">
      <w:pPr>
        <w:pStyle w:val="Heading1"/>
      </w:pPr>
      <w:r w:rsidRPr="005B58D7">
        <w:t xml:space="preserve">Assumptions </w:t>
      </w:r>
    </w:p>
    <w:p w14:paraId="7974A111" w14:textId="77777777" w:rsidR="005B58D7" w:rsidRPr="005B58D7" w:rsidRDefault="005B58D7" w:rsidP="005B58D7">
      <w:pPr>
        <w:pStyle w:val="FMTextCont"/>
      </w:pPr>
      <w:r w:rsidRPr="005B58D7">
        <w:t xml:space="preserve">You should be experienced with programming in an object-oriented programming language, such as Java or C#. Knowledge and expertise in JavaScript would be a plus but are not necessary. The examples in this book were created with the assumption that you understand data encapsulation and inheritance. In addition, you should be familiar with basic data structures such as linked lists and dictionaries and be comfortable working with the fundamentals of algebra and geometry, particularly linear equations and coordinate systems. </w:t>
      </w:r>
    </w:p>
    <w:p w14:paraId="797EF11A" w14:textId="77777777" w:rsidR="005B58D7" w:rsidRPr="005B58D7" w:rsidRDefault="005B58D7" w:rsidP="005B58D7">
      <w:pPr>
        <w:pStyle w:val="Heading1"/>
      </w:pPr>
      <w:r w:rsidRPr="005B58D7">
        <w:t xml:space="preserve">Who Should Not Read This Book </w:t>
      </w:r>
    </w:p>
    <w:p w14:paraId="40603803" w14:textId="5C960507" w:rsidR="005B58D7" w:rsidRPr="005B58D7" w:rsidRDefault="005B58D7" w:rsidP="005B58D7">
      <w:pPr>
        <w:pStyle w:val="FMTextCont"/>
      </w:pPr>
      <w:r w:rsidRPr="005B58D7">
        <w:t>This book is not designed to teach readers how to program, nor does it attempt to explain the intricate details of HTML5, JavaScript, or WebGL</w:t>
      </w:r>
      <w:r w:rsidR="00F147EC">
        <w:t>2</w:t>
      </w:r>
      <w:r w:rsidRPr="005B58D7">
        <w:t xml:space="preserve">. If you have no prior experience developing software with an object-oriented programming language, you will probably find the examples in this book difficult to follow. </w:t>
      </w:r>
    </w:p>
    <w:p w14:paraId="14C64287" w14:textId="6F2D8550" w:rsidR="005B58D7" w:rsidRPr="005B58D7" w:rsidRDefault="005B58D7" w:rsidP="005B58D7">
      <w:pPr>
        <w:pStyle w:val="FMTextCont"/>
      </w:pPr>
      <w:r w:rsidRPr="005B58D7">
        <w:t xml:space="preserve">On the other hand, if you have an extensive background in game engine development based on other platforms, the content in this book will be too basic; this is a book intended for developers without 2D game engine development experience. However, you might still pick up a few useful tips about 2D game engine and 2D game development for the platforms covered in this book. </w:t>
      </w:r>
    </w:p>
    <w:p w14:paraId="6B14097E" w14:textId="77777777" w:rsidR="005B58D7" w:rsidRPr="005B58D7" w:rsidRDefault="005B58D7" w:rsidP="005B58D7">
      <w:pPr>
        <w:pStyle w:val="Heading1"/>
      </w:pPr>
      <w:r w:rsidRPr="005B58D7">
        <w:t xml:space="preserve">Organization of This Book </w:t>
      </w:r>
    </w:p>
    <w:p w14:paraId="55A0A8B9" w14:textId="77777777" w:rsidR="005B58D7" w:rsidRPr="005B58D7" w:rsidRDefault="005B58D7" w:rsidP="005B58D7">
      <w:pPr>
        <w:pStyle w:val="FMTextCont"/>
      </w:pPr>
      <w:r w:rsidRPr="005B58D7">
        <w:t xml:space="preserve">This book teaches how to develop a game engine by describing the foundational infrastructure, graphics system, game object behaviors, camera manipulations, and a sample game creation based on the engine. </w:t>
      </w:r>
    </w:p>
    <w:p w14:paraId="5AF822B1" w14:textId="57A4D183" w:rsidR="005B58D7" w:rsidRPr="005B58D7" w:rsidRDefault="005B58D7" w:rsidP="00BD003C">
      <w:pPr>
        <w:pStyle w:val="FMTextCont"/>
      </w:pPr>
      <w:r w:rsidRPr="005B58D7">
        <w:t xml:space="preserve">Chapters 2 to 4 construct the foundational infrastructure of the game engine. Chapter 2 establishes the initial infrastructure by separating the source code system into folders and files that contain the following: JavaScript-specific core engine logics, </w:t>
      </w:r>
      <w:r w:rsidRPr="00BD003C">
        <w:t>WebGL</w:t>
      </w:r>
      <w:r w:rsidR="00F147EC">
        <w:t>2</w:t>
      </w:r>
      <w:r w:rsidRPr="005B58D7">
        <w:t xml:space="preserve"> GLSL-specific shader programs, and HTML5-specific web page contents. This organization allows ongoing engine functionality expansion while maintaining localized source code system changes. For example, only JavaScript source code files need to be modified when introducing enhancements to game object behaviors. Chapter 3 builds the drawing framework to encapsulate and hide the WebGL</w:t>
      </w:r>
      <w:r w:rsidR="00F147EC">
        <w:t>2</w:t>
      </w:r>
      <w:r w:rsidRPr="005B58D7">
        <w:t xml:space="preserve"> drawing specifics from the rest of the engine. This drawing framework allows the development of game object behaviors without being distracted by how they are drawn. Chapter 4 introduces and integrates core game engine functional components including game loop, keyboard input, efficient resource and game level loading, and audio support. </w:t>
      </w:r>
    </w:p>
    <w:p w14:paraId="4B7A7A44" w14:textId="77777777" w:rsidR="005B58D7" w:rsidRPr="005B58D7" w:rsidRDefault="005B58D7" w:rsidP="005B58D7">
      <w:pPr>
        <w:pStyle w:val="FMTextCont"/>
      </w:pPr>
      <w:r w:rsidRPr="005B58D7">
        <w:t xml:space="preserve">Chapters 5 to 7 present basic functionality of a game engine: drawing system, behavior and interactions, and camera manipulation. Chapter 5 focuses on working with texture mapping, including sprite sheets, animation with sprite sheets, and the drawing of bitmap fonts. Chapter 6 puts forward abstractions for game objects and their behaviors including per-pixel accurate collision detection. </w:t>
      </w:r>
      <w:r w:rsidRPr="005B58D7">
        <w:lastRenderedPageBreak/>
        <w:t xml:space="preserve">Chapter 7 details the manipulation and interactions with the camera including programming with multiple cameras and supporting mouse input. </w:t>
      </w:r>
    </w:p>
    <w:p w14:paraId="21AE8083" w14:textId="543D8123" w:rsidR="005B58D7" w:rsidRPr="005B58D7" w:rsidRDefault="005B58D7" w:rsidP="005B58D7">
      <w:pPr>
        <w:pStyle w:val="FMTextCont"/>
      </w:pPr>
      <w:r w:rsidRPr="005B58D7">
        <w:t>Chapters 8 to 1</w:t>
      </w:r>
      <w:r w:rsidR="00834BB9">
        <w:t>1</w:t>
      </w:r>
      <w:r w:rsidRPr="005B58D7">
        <w:t xml:space="preserve"> elevate the introduced functionality to more advanced levels. Chapter 8 covers the simulation of 3D illumination effects in 2D game scenes. Chapter 9 discusses physically based behavior simulations</w:t>
      </w:r>
      <w:r w:rsidR="00834BB9">
        <w:t>. Chapter 10</w:t>
      </w:r>
      <w:r w:rsidRPr="005B58D7">
        <w:t xml:space="preserve"> </w:t>
      </w:r>
      <w:r w:rsidR="00834BB9">
        <w:t xml:space="preserve">presents </w:t>
      </w:r>
      <w:r w:rsidR="00C97FDD">
        <w:t xml:space="preserve">the basics of </w:t>
      </w:r>
      <w:r w:rsidRPr="005B58D7">
        <w:t>particle systems that are suitable for modeling explosions. Chapter 1</w:t>
      </w:r>
      <w:r w:rsidR="00C97FDD">
        <w:t>1</w:t>
      </w:r>
      <w:r w:rsidRPr="005B58D7">
        <w:t xml:space="preserve"> examines more advanced camera functionality including infinite scrolling through tiling and parallax. </w:t>
      </w:r>
    </w:p>
    <w:p w14:paraId="1AA739BE" w14:textId="56900297" w:rsidR="005B58D7" w:rsidRPr="005B58D7" w:rsidRDefault="005B58D7" w:rsidP="005B58D7">
      <w:pPr>
        <w:pStyle w:val="FMTextCont"/>
      </w:pPr>
      <w:r w:rsidRPr="005B58D7">
        <w:t>Chapter 1</w:t>
      </w:r>
      <w:r w:rsidR="00C97FDD">
        <w:t>2</w:t>
      </w:r>
      <w:r w:rsidRPr="005B58D7">
        <w:t xml:space="preserve"> summarizes the book by leading you through the design of a complete game based on the game engine you have developed. </w:t>
      </w:r>
    </w:p>
    <w:p w14:paraId="0818A213" w14:textId="77777777" w:rsidR="005B58D7" w:rsidRPr="005B58D7" w:rsidRDefault="005B58D7" w:rsidP="005B58D7">
      <w:pPr>
        <w:pStyle w:val="Heading1"/>
      </w:pPr>
      <w:r w:rsidRPr="005B58D7">
        <w:t xml:space="preserve">Code Samples </w:t>
      </w:r>
    </w:p>
    <w:p w14:paraId="7D161C36" w14:textId="348289C7" w:rsidR="005B58D7" w:rsidRPr="005B58D7" w:rsidRDefault="005B58D7" w:rsidP="005B58D7">
      <w:pPr>
        <w:pStyle w:val="FMTextCont"/>
      </w:pPr>
      <w:r w:rsidRPr="005B58D7">
        <w:t>Every chapter in this book includes examples that let you interactively experiment with and learn the new materials</w:t>
      </w:r>
      <w:commentRangeStart w:id="28"/>
      <w:r w:rsidRPr="005B58D7">
        <w:t xml:space="preserve">. You can </w:t>
      </w:r>
      <w:r>
        <w:t>access</w:t>
      </w:r>
      <w:r w:rsidRPr="005B58D7">
        <w:t xml:space="preserve"> the source code for all the projects, including the associated assets (images</w:t>
      </w:r>
      <w:commentRangeEnd w:id="28"/>
      <w:r>
        <w:rPr>
          <w:rStyle w:val="CommentReference"/>
          <w:rFonts w:asciiTheme="minorHAnsi" w:hAnsiTheme="minorHAnsi"/>
        </w:rPr>
        <w:commentReference w:id="28"/>
      </w:r>
      <w:r w:rsidRPr="005B58D7">
        <w:t xml:space="preserve">, audio clips, or fonts), </w:t>
      </w:r>
      <w:r>
        <w:t xml:space="preserve">by clicking the </w:t>
      </w:r>
      <w:r w:rsidRPr="005B58D7">
        <w:rPr>
          <w:b/>
        </w:rPr>
        <w:t>Download Source Code</w:t>
      </w:r>
      <w:r>
        <w:t xml:space="preserve"> button located at </w:t>
      </w:r>
      <w:hyperlink r:id="rId17" w:history="1">
        <w:r w:rsidRPr="005B58D7">
          <w:rPr>
            <w:rStyle w:val="CodeInline"/>
          </w:rPr>
          <w:t>https://www.apress.com/9781484273760</w:t>
        </w:r>
      </w:hyperlink>
      <w:r>
        <w:t xml:space="preserve">. </w:t>
      </w:r>
      <w:r w:rsidRPr="005B58D7">
        <w:t>You should see a folder structure that is organized by chapter numbers. Within each folder are subfolders containing NetBeans projects that correspond to sections of this book.</w:t>
      </w:r>
    </w:p>
    <w:sectPr w:rsidR="005B58D7" w:rsidRPr="005B58D7" w:rsidSect="003824A5">
      <w:headerReference w:type="even" r:id="rId18"/>
      <w:headerReference w:type="default" r:id="rId19"/>
      <w:footerReference w:type="even" r:id="rId20"/>
      <w:footerReference w:type="default" r:id="rId21"/>
      <w:footerReference w:type="first" r:id="rId22"/>
      <w:pgSz w:w="10800" w:h="13320" w:code="64"/>
      <w:pgMar w:top="1260" w:right="720" w:bottom="720" w:left="720" w:header="547" w:footer="547" w:gutter="36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lvin Sung" w:date="2021-09-15T16:37:00Z" w:initials="KS">
    <w:p w14:paraId="4754A140" w14:textId="77777777" w:rsidR="00C744D7" w:rsidRDefault="00C744D7" w:rsidP="00C744D7">
      <w:pPr>
        <w:pStyle w:val="CommentText"/>
      </w:pPr>
      <w:r>
        <w:rPr>
          <w:rStyle w:val="CommentReference"/>
        </w:rPr>
        <w:annotationRef/>
      </w:r>
      <w:bookmarkStart w:id="1" w:name="_GoBack"/>
      <w:r>
        <w:t>As in the case for the first edition, can we please recognize these contributions explicitly.</w:t>
      </w:r>
      <w:bookmarkEnd w:id="1"/>
    </w:p>
  </w:comment>
  <w:comment w:id="3" w:author="Powers, Mark, Apress" w:date="2020-06-15T13:16:00Z" w:initials="PMA">
    <w:p w14:paraId="6FE4012B" w14:textId="378CC16B" w:rsidR="00104C88" w:rsidRDefault="00104C88">
      <w:pPr>
        <w:pStyle w:val="CommentText"/>
      </w:pPr>
      <w:r>
        <w:rPr>
          <w:rStyle w:val="CommentReference"/>
        </w:rPr>
        <w:annotationRef/>
      </w:r>
      <w:r w:rsidR="00B17866">
        <w:t>Kelvin</w:t>
      </w:r>
      <w:r>
        <w:t>, this is optional.</w:t>
      </w:r>
    </w:p>
  </w:comment>
  <w:comment w:id="5" w:author="Kelvin Sung" w:date="2021-09-19T10:40:00Z" w:initials="KS">
    <w:p w14:paraId="56909B84" w14:textId="68869332" w:rsidR="0018172E" w:rsidRDefault="0018172E" w:rsidP="0018172E">
      <w:pPr>
        <w:pStyle w:val="CommentText"/>
      </w:pPr>
      <w:r>
        <w:rPr>
          <w:rStyle w:val="CommentReference"/>
        </w:rPr>
        <w:annotationRef/>
      </w:r>
      <w:r>
        <w:t>These are our dedications</w:t>
      </w:r>
      <w:r w:rsidR="00C95DCC">
        <w:t xml:space="preserve"> (Matthew, please add yours if you want)</w:t>
      </w:r>
    </w:p>
  </w:comment>
  <w:comment w:id="18" w:author="Powers, Mark, Apress" w:date="2020-06-15T13:16:00Z" w:initials="PMA">
    <w:p w14:paraId="190DAF48" w14:textId="029ADDBE" w:rsidR="00104C88" w:rsidRDefault="00104C88">
      <w:pPr>
        <w:pStyle w:val="CommentText"/>
      </w:pPr>
      <w:r>
        <w:rPr>
          <w:rStyle w:val="CommentReference"/>
        </w:rPr>
        <w:annotationRef/>
      </w:r>
      <w:r w:rsidR="00B17866">
        <w:t>Kelvin</w:t>
      </w:r>
      <w:r>
        <w:t>, you can ignore this; Production will take care of it following indexing and composition.</w:t>
      </w:r>
    </w:p>
  </w:comment>
  <w:comment w:id="19" w:author="Powers, Mark, Apress" w:date="2020-06-15T13:18:00Z" w:initials="PMA">
    <w:p w14:paraId="3D0A1CEC" w14:textId="2D392598" w:rsidR="00795076" w:rsidRDefault="00795076">
      <w:pPr>
        <w:pStyle w:val="CommentText"/>
      </w:pPr>
      <w:r>
        <w:rPr>
          <w:rStyle w:val="CommentReference"/>
        </w:rPr>
        <w:annotationRef/>
      </w:r>
      <w:r w:rsidR="00B17866">
        <w:t>Kelvin</w:t>
      </w:r>
      <w:r w:rsidR="00413436">
        <w:t>, update as you see fit, and add a photo if you’d like one included.</w:t>
      </w:r>
    </w:p>
  </w:comment>
  <w:comment w:id="20" w:author="Kelvin Sung" w:date="2021-09-16T09:25:00Z" w:initials="KS">
    <w:p w14:paraId="543BAD86" w14:textId="11D5B418" w:rsidR="005C53FA" w:rsidRDefault="005C53FA">
      <w:pPr>
        <w:pStyle w:val="CommentText"/>
      </w:pPr>
      <w:r>
        <w:rPr>
          <w:rStyle w:val="CommentReference"/>
        </w:rPr>
        <w:annotationRef/>
      </w:r>
      <w:r>
        <w:t>No photo for me.</w:t>
      </w:r>
    </w:p>
  </w:comment>
  <w:comment w:id="22" w:author="Jeb Pavleas" w:date="2021-09-18T07:28:00Z" w:initials="JP">
    <w:p w14:paraId="647863A0" w14:textId="4D623180" w:rsidR="00BD4EE1" w:rsidRDefault="00BD4EE1">
      <w:pPr>
        <w:pStyle w:val="CommentText"/>
      </w:pPr>
      <w:r>
        <w:rPr>
          <w:rStyle w:val="CommentReference"/>
        </w:rPr>
        <w:annotationRef/>
      </w:r>
      <w:r>
        <w:t xml:space="preserve">Jebediah </w:t>
      </w:r>
      <w:proofErr w:type="spellStart"/>
      <w:r>
        <w:t>Pavleas’s</w:t>
      </w:r>
      <w:proofErr w:type="spellEnd"/>
      <w:r>
        <w:t xml:space="preserve"> photo if needed. Unsure how to insert above.</w:t>
      </w:r>
    </w:p>
  </w:comment>
  <w:comment w:id="25" w:author="Jason Pace" w:date="2021-09-18T23:12:00Z" w:initials="JP">
    <w:p w14:paraId="27DEFC4C" w14:textId="77777777" w:rsidR="007E146E" w:rsidRDefault="007E146E">
      <w:pPr>
        <w:pStyle w:val="CommentText"/>
      </w:pPr>
      <w:r>
        <w:rPr>
          <w:rStyle w:val="CommentReference"/>
        </w:rPr>
        <w:annotationRef/>
      </w:r>
      <w:r>
        <w:t>No photo for me</w:t>
      </w:r>
    </w:p>
    <w:p w14:paraId="2AF64849" w14:textId="64DDB112" w:rsidR="007E146E" w:rsidRDefault="007E146E">
      <w:pPr>
        <w:pStyle w:val="CommentText"/>
      </w:pPr>
    </w:p>
  </w:comment>
  <w:comment w:id="26" w:author="Powers, Mark, Apress" w:date="2020-06-15T13:23:00Z" w:initials="PMA">
    <w:p w14:paraId="68FD0C23" w14:textId="267FB744" w:rsidR="00366562" w:rsidRDefault="00366562">
      <w:pPr>
        <w:pStyle w:val="CommentText"/>
      </w:pPr>
      <w:r>
        <w:rPr>
          <w:rStyle w:val="CommentReference"/>
        </w:rPr>
        <w:annotationRef/>
      </w:r>
      <w:r w:rsidR="005B58D7">
        <w:t>Kelvin, update as you see fit.</w:t>
      </w:r>
    </w:p>
  </w:comment>
  <w:comment w:id="27" w:author="Kelvin Sung" w:date="2021-09-16T10:20:00Z" w:initials="KS">
    <w:p w14:paraId="27FD6D85" w14:textId="57576354" w:rsidR="002C3594" w:rsidRDefault="002C3594">
      <w:pPr>
        <w:pStyle w:val="CommentText"/>
      </w:pPr>
      <w:r>
        <w:rPr>
          <w:rStyle w:val="CommentReference"/>
        </w:rPr>
        <w:annotationRef/>
      </w:r>
      <w:r>
        <w:t>Mark, is this appropriate?</w:t>
      </w:r>
    </w:p>
  </w:comment>
  <w:comment w:id="28" w:author="Mark Powers" w:date="2021-09-15T08:48:00Z" w:initials="MP">
    <w:p w14:paraId="741D61A9" w14:textId="4ACA020D" w:rsidR="005B58D7" w:rsidRDefault="005B58D7">
      <w:pPr>
        <w:pStyle w:val="CommentText"/>
      </w:pPr>
      <w:r>
        <w:rPr>
          <w:rStyle w:val="CommentReference"/>
        </w:rPr>
        <w:annotationRef/>
      </w:r>
      <w:r>
        <w:t>Kelvin, I’ve updated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54A140" w15:done="0"/>
  <w15:commentEx w15:paraId="6FE4012B" w15:done="0"/>
  <w15:commentEx w15:paraId="56909B84" w15:done="0"/>
  <w15:commentEx w15:paraId="190DAF48" w15:done="0"/>
  <w15:commentEx w15:paraId="3D0A1CEC" w15:done="0"/>
  <w15:commentEx w15:paraId="543BAD86" w15:done="0"/>
  <w15:commentEx w15:paraId="647863A0" w15:done="0"/>
  <w15:commentEx w15:paraId="2AF64849" w15:done="0"/>
  <w15:commentEx w15:paraId="68FD0C23" w15:done="0"/>
  <w15:commentEx w15:paraId="27FD6D85" w15:done="0"/>
  <w15:commentEx w15:paraId="741D61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00375" w16cex:dateUtc="2021-09-18T13:19:00Z"/>
  <w16cex:commentExtensible w16cex:durableId="24F0EF46" w16cex:dateUtc="2021-09-19T06:05:00Z"/>
  <w16cex:commentExtensible w16cex:durableId="24F01385" w16cex:dateUtc="2021-09-18T14:28:00Z"/>
  <w16cex:commentExtensible w16cex:durableId="24F0F0F0" w16cex:dateUtc="2021-09-19T06: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54A140" w16cid:durableId="24EC9FD8"/>
  <w16cid:commentId w16cid:paraId="6FE4012B" w16cid:durableId="24ECA36E"/>
  <w16cid:commentId w16cid:paraId="56909B84" w16cid:durableId="24F19245"/>
  <w16cid:commentId w16cid:paraId="190DAF48" w16cid:durableId="24ECA36F"/>
  <w16cid:commentId w16cid:paraId="3D0A1CEC" w16cid:durableId="24ECA370"/>
  <w16cid:commentId w16cid:paraId="543BAD86" w16cid:durableId="24ED8C15"/>
  <w16cid:commentId w16cid:paraId="647863A0" w16cid:durableId="24F01385"/>
  <w16cid:commentId w16cid:paraId="2AF64849" w16cid:durableId="24F0F0F0"/>
  <w16cid:commentId w16cid:paraId="68FD0C23" w16cid:durableId="24ECA371"/>
  <w16cid:commentId w16cid:paraId="27FD6D85" w16cid:durableId="24ED990B"/>
  <w16cid:commentId w16cid:paraId="741D61A9" w16cid:durableId="24ECA3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68AF84" w14:textId="77777777" w:rsidR="00D406E9" w:rsidRDefault="00D406E9">
      <w:r>
        <w:separator/>
      </w:r>
    </w:p>
    <w:p w14:paraId="2222353E" w14:textId="77777777" w:rsidR="00D406E9" w:rsidRDefault="00D406E9"/>
  </w:endnote>
  <w:endnote w:type="continuationSeparator" w:id="0">
    <w:p w14:paraId="53C55A9B" w14:textId="77777777" w:rsidR="00D406E9" w:rsidRDefault="00D406E9">
      <w:r>
        <w:continuationSeparator/>
      </w:r>
    </w:p>
    <w:p w14:paraId="5531BCC8" w14:textId="77777777" w:rsidR="00D406E9" w:rsidRDefault="00D406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monBullets">
    <w:panose1 w:val="00000000000000000000"/>
    <w:charset w:val="4D"/>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fontKey="{23AE1C3D-D4B1-4F0E-983E-B7D7BA4C0A9E}"/>
    <w:embedBold r:id="rId2" w:fontKey="{10D06F63-332B-4EB0-98D2-9502E38E55EB}"/>
    <w:embedItalic r:id="rId3" w:fontKey="{BE6DAE2D-F75D-42DA-A99A-A81D3DD2488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Utopia">
    <w:altName w:val="Arial Narro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2A9B2249-313A-4CFC-8C08-86EC209B916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5" w:fontKey="{3F66A5F2-33E1-4B03-8D58-29FB7378B266}"/>
  </w:font>
  <w:font w:name="TheSansMonoConBlack">
    <w:altName w:val="Courier New"/>
    <w:panose1 w:val="00000000000000000000"/>
    <w:charset w:val="00"/>
    <w:family w:val="modern"/>
    <w:notTrueType/>
    <w:pitch w:val="variable"/>
    <w:sig w:usb0="00000003" w:usb1="00000000" w:usb2="00000000" w:usb3="00000000" w:csb0="00000001" w:csb1="00000000"/>
  </w:font>
  <w:font w:name="Utopia Bold">
    <w:altName w:val="Courier New"/>
    <w:panose1 w:val="00000000000000000000"/>
    <w:charset w:val="00"/>
    <w:family w:val="roman"/>
    <w:notTrueType/>
    <w:pitch w:val="variable"/>
    <w:sig w:usb0="00000003" w:usb1="00000000" w:usb2="00000000" w:usb3="00000000" w:csb0="00000001" w:csb1="00000000"/>
  </w:font>
  <w:font w:name="TheSansMonoConNormal">
    <w:altName w:val="Microsoft Yi Baiti"/>
    <w:panose1 w:val="00000000000000000000"/>
    <w:charset w:val="00"/>
    <w:family w:val="modern"/>
    <w:notTrueType/>
    <w:pitch w:val="variable"/>
    <w:sig w:usb0="00000003" w:usb1="00000000" w:usb2="00000000" w:usb3="00000000" w:csb0="00000001" w:csb1="00000000"/>
  </w:font>
  <w:font w:name="HelveticaNeue Condensed">
    <w:altName w:val="Segoe Print"/>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6" w:fontKey="{AE08D223-E4F4-4331-9B40-2DB614ED0C1B}"/>
  </w:font>
  <w:font w:name="HelveticaNeue MediumCond">
    <w:altName w:val="Courier New"/>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charset w:val="00"/>
    <w:family w:val="auto"/>
    <w:pitch w:val="variable"/>
    <w:sig w:usb0="A00000AF" w:usb1="40000048" w:usb2="00000000" w:usb3="00000000" w:csb0="0000011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54CA7607-D68E-4212-AE57-7213A31C7FCD}"/>
  </w:font>
  <w:font w:name="ZapfDingbats">
    <w:altName w:val="Times New Roman"/>
    <w:panose1 w:val="00000000000000000000"/>
    <w:charset w:val="02"/>
    <w:family w:val="decorative"/>
    <w:notTrueTyp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8" w:fontKey="{997CAD81-E24A-4C13-9478-ABAE02C760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5A7EB" w14:textId="193920B5" w:rsidR="003406C1" w:rsidRPr="00222F70" w:rsidRDefault="009F4B5A">
    <w:pPr>
      <w:pStyle w:val="Footer"/>
      <w:rPr>
        <w:rStyle w:val="PageNumber"/>
      </w:rPr>
    </w:pPr>
    <w:r>
      <w:rPr>
        <w:rStyle w:val="PageNumber"/>
      </w:rPr>
      <w:fldChar w:fldCharType="begin"/>
    </w:r>
    <w:r w:rsidR="00612991">
      <w:rPr>
        <w:rStyle w:val="PageNumber"/>
      </w:rPr>
      <w:instrText xml:space="preserve"> PAGE  \* roman  \* MERGEFORMAT </w:instrText>
    </w:r>
    <w:r>
      <w:rPr>
        <w:rStyle w:val="PageNumber"/>
      </w:rPr>
      <w:fldChar w:fldCharType="separate"/>
    </w:r>
    <w:r w:rsidR="000541BA">
      <w:rPr>
        <w:rStyle w:val="PageNumber"/>
        <w:noProof/>
      </w:rPr>
      <w:t>xviii</w:t>
    </w:r>
    <w:r>
      <w:rPr>
        <w:rStyle w:val="PageNumber"/>
      </w:rPr>
      <w:fldChar w:fldCharType="end"/>
    </w:r>
  </w:p>
  <w:p w14:paraId="41C7B0F9" w14:textId="77777777" w:rsidR="00FB1B3D" w:rsidRDefault="00FB1B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325AC" w14:textId="3BBB17DD" w:rsidR="003406C1" w:rsidRPr="00222F70" w:rsidRDefault="009F4B5A" w:rsidP="00384E5F">
    <w:pPr>
      <w:pStyle w:val="Footer"/>
      <w:jc w:val="right"/>
      <w:rPr>
        <w:rStyle w:val="PageNumber"/>
      </w:rPr>
    </w:pPr>
    <w:r>
      <w:rPr>
        <w:rStyle w:val="PageNumber"/>
      </w:rPr>
      <w:fldChar w:fldCharType="begin"/>
    </w:r>
    <w:r w:rsidR="006F2999">
      <w:rPr>
        <w:rStyle w:val="PageNumber"/>
      </w:rPr>
      <w:instrText xml:space="preserve"> PAGE  \* roman  \* MERGEFORMAT </w:instrText>
    </w:r>
    <w:r>
      <w:rPr>
        <w:rStyle w:val="PageNumber"/>
      </w:rPr>
      <w:fldChar w:fldCharType="separate"/>
    </w:r>
    <w:r w:rsidR="000541BA">
      <w:rPr>
        <w:rStyle w:val="PageNumber"/>
        <w:noProof/>
      </w:rPr>
      <w:t>xix</w:t>
    </w:r>
    <w:r>
      <w:rPr>
        <w:rStyle w:val="PageNumber"/>
      </w:rPr>
      <w:fldChar w:fldCharType="end"/>
    </w:r>
  </w:p>
  <w:p w14:paraId="63E91A3D" w14:textId="77777777" w:rsidR="00FB1B3D" w:rsidRDefault="00FB1B3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5A708" w14:textId="77777777" w:rsidR="003406C1" w:rsidRDefault="003406C1" w:rsidP="003173BC">
    <w:pPr>
      <w:pStyle w:val="FooterText0"/>
      <w:spacing w:before="360" w:after="24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04485A" w14:textId="77777777" w:rsidR="00D406E9" w:rsidRDefault="00D406E9">
      <w:r>
        <w:separator/>
      </w:r>
    </w:p>
    <w:p w14:paraId="7E588EDD" w14:textId="77777777" w:rsidR="00D406E9" w:rsidRDefault="00D406E9"/>
  </w:footnote>
  <w:footnote w:type="continuationSeparator" w:id="0">
    <w:p w14:paraId="5BE8379A" w14:textId="77777777" w:rsidR="00D406E9" w:rsidRDefault="00D406E9">
      <w:r>
        <w:continuationSeparator/>
      </w:r>
    </w:p>
    <w:p w14:paraId="76AA087A" w14:textId="77777777" w:rsidR="00D406E9" w:rsidRDefault="00D406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A972E" w14:textId="77777777" w:rsidR="003406C1" w:rsidRPr="003C7D0E" w:rsidRDefault="00584F59" w:rsidP="006F2999">
    <w:pPr>
      <w:pStyle w:val="Header"/>
      <w:rPr>
        <w:sz w:val="14"/>
        <w:szCs w:val="16"/>
      </w:rPr>
    </w:pPr>
    <w:r>
      <w:rPr>
        <w:noProof/>
      </w:rPr>
      <mc:AlternateContent>
        <mc:Choice Requires="wps">
          <w:drawing>
            <wp:anchor distT="0" distB="0" distL="114300" distR="114300" simplePos="0" relativeHeight="251658752" behindDoc="1" locked="0" layoutInCell="1" allowOverlap="1" wp14:anchorId="078648DD" wp14:editId="45A5F9F3">
              <wp:simplePos x="0" y="0"/>
              <wp:positionH relativeFrom="column">
                <wp:posOffset>-1922780</wp:posOffset>
              </wp:positionH>
              <wp:positionV relativeFrom="paragraph">
                <wp:posOffset>-1810385</wp:posOffset>
              </wp:positionV>
              <wp:extent cx="7574280" cy="3826510"/>
              <wp:effectExtent l="10795" t="13335" r="6350" b="825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565BA7FA" id="AutoShape 3" o:spid="_x0000_s1026" style="position:absolute;margin-left:-151.4pt;margin-top:-142.55pt;width:596.4pt;height:30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wlL6aYkCAAAgBQAADgAAAAAAAAAAAAAAAAAuAgAAZHJzL2Uyb0RvYy54bWxQSwEC&#10;LQAUAAYACAAAACEA0QBV0uQAAAANAQAADwAAAAAAAAAAAAAAAADjBAAAZHJzL2Rvd25yZXYueG1s&#10;UEsFBgAAAAAEAAQA8wAAAPQFAAAAAA==&#10;" filled="f" fillcolor="#d8d8d8"/>
          </w:pict>
        </mc:Fallback>
      </mc:AlternateContent>
    </w:r>
    <w:r w:rsidR="00851FCE">
      <w:t xml:space="preserve"> </w:t>
    </w:r>
    <w:r w:rsidR="00851FCE" w:rsidRPr="00851FCE">
      <w:rPr>
        <w:rStyle w:val="GrayDingbat"/>
      </w:rPr>
      <w:t></w:t>
    </w:r>
    <w:r w:rsidR="00851FCE">
      <w:t xml:space="preserve">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3AF82" w14:textId="77777777" w:rsidR="00FB1B3D" w:rsidRPr="00690718" w:rsidRDefault="00584F59" w:rsidP="00690718">
    <w:pPr>
      <w:pStyle w:val="Header"/>
      <w:jc w:val="right"/>
      <w:rPr>
        <w:sz w:val="14"/>
        <w:szCs w:val="16"/>
      </w:rPr>
    </w:pPr>
    <w:r>
      <w:rPr>
        <w:rFonts w:ascii="ZapfDingbats" w:hAnsi="ZapfDingbats"/>
        <w:noProof/>
        <w:color w:val="BFBFBF" w:themeColor="background1" w:themeShade="BF"/>
        <w:szCs w:val="24"/>
      </w:rPr>
      <mc:AlternateContent>
        <mc:Choice Requires="wps">
          <w:drawing>
            <wp:anchor distT="0" distB="0" distL="114300" distR="114300" simplePos="0" relativeHeight="251660800" behindDoc="1" locked="0" layoutInCell="1" allowOverlap="1" wp14:anchorId="0B72AF31" wp14:editId="49B7A6BE">
              <wp:simplePos x="0" y="0"/>
              <wp:positionH relativeFrom="column">
                <wp:posOffset>-1922780</wp:posOffset>
              </wp:positionH>
              <wp:positionV relativeFrom="paragraph">
                <wp:posOffset>-1810385</wp:posOffset>
              </wp:positionV>
              <wp:extent cx="7574280" cy="3826510"/>
              <wp:effectExtent l="10795" t="13335" r="6350" b="8255"/>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oundrect w14:anchorId="6B97037F" id="AutoShape 4" o:spid="_x0000_s1026" style="position:absolute;margin-left:-151.4pt;margin-top:-142.55pt;width:596.4pt;height:30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" filled="f" fillcolor="#d8d8d8"/>
          </w:pict>
        </mc:Fallback>
      </mc:AlternateContent>
    </w:r>
    <w:r w:rsidR="00851FCE" w:rsidRPr="00851FCE">
      <w:rPr>
        <w:rStyle w:val="GrayDingbat"/>
      </w:rPr>
      <w:t></w:t>
    </w:r>
    <w:r w:rsidR="00690718">
      <w:t xml:space="preserve"> CONTENT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84618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5E087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DC85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7F62D1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12E1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36C38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82AC34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7007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9CAE1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C6CE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AD3950"/>
    <w:multiLevelType w:val="hybridMultilevel"/>
    <w:tmpl w:val="D048F6FC"/>
    <w:lvl w:ilvl="0" w:tplc="C3DC43B4">
      <w:start w:val="1"/>
      <w:numFmt w:val="bullet"/>
      <w:pStyle w:val="Footertext"/>
      <w:lvlText w:val=""/>
      <w:lvlJc w:val="left"/>
      <w:pPr>
        <w:tabs>
          <w:tab w:val="num" w:pos="1080"/>
        </w:tabs>
        <w:ind w:left="1080" w:hanging="360"/>
      </w:pPr>
      <w:rPr>
        <w:rFonts w:ascii="Symbol" w:hAnsi="Symbol" w:hint="default"/>
      </w:rPr>
    </w:lvl>
    <w:lvl w:ilvl="1" w:tplc="C07E29C4" w:tentative="1">
      <w:start w:val="1"/>
      <w:numFmt w:val="bullet"/>
      <w:lvlText w:val="o"/>
      <w:lvlJc w:val="left"/>
      <w:pPr>
        <w:tabs>
          <w:tab w:val="num" w:pos="1800"/>
        </w:tabs>
        <w:ind w:left="1800" w:hanging="360"/>
      </w:pPr>
      <w:rPr>
        <w:rFonts w:ascii="Courier New" w:hAnsi="Courier New" w:cs="CommonBullets" w:hint="default"/>
      </w:rPr>
    </w:lvl>
    <w:lvl w:ilvl="2" w:tplc="95A66692" w:tentative="1">
      <w:start w:val="1"/>
      <w:numFmt w:val="bullet"/>
      <w:lvlText w:val=""/>
      <w:lvlJc w:val="left"/>
      <w:pPr>
        <w:tabs>
          <w:tab w:val="num" w:pos="2520"/>
        </w:tabs>
        <w:ind w:left="2520" w:hanging="360"/>
      </w:pPr>
      <w:rPr>
        <w:rFonts w:ascii="Wingdings" w:hAnsi="Wingdings" w:hint="default"/>
      </w:rPr>
    </w:lvl>
    <w:lvl w:ilvl="3" w:tplc="5A5271C6" w:tentative="1">
      <w:start w:val="1"/>
      <w:numFmt w:val="bullet"/>
      <w:lvlText w:val=""/>
      <w:lvlJc w:val="left"/>
      <w:pPr>
        <w:tabs>
          <w:tab w:val="num" w:pos="3240"/>
        </w:tabs>
        <w:ind w:left="3240" w:hanging="360"/>
      </w:pPr>
      <w:rPr>
        <w:rFonts w:ascii="Symbol" w:hAnsi="Symbol" w:hint="default"/>
      </w:rPr>
    </w:lvl>
    <w:lvl w:ilvl="4" w:tplc="4B22E016" w:tentative="1">
      <w:start w:val="1"/>
      <w:numFmt w:val="bullet"/>
      <w:lvlText w:val="o"/>
      <w:lvlJc w:val="left"/>
      <w:pPr>
        <w:tabs>
          <w:tab w:val="num" w:pos="3960"/>
        </w:tabs>
        <w:ind w:left="3960" w:hanging="360"/>
      </w:pPr>
      <w:rPr>
        <w:rFonts w:ascii="Courier New" w:hAnsi="Courier New" w:cs="CommonBullets" w:hint="default"/>
      </w:rPr>
    </w:lvl>
    <w:lvl w:ilvl="5" w:tplc="5E624282" w:tentative="1">
      <w:start w:val="1"/>
      <w:numFmt w:val="bullet"/>
      <w:lvlText w:val=""/>
      <w:lvlJc w:val="left"/>
      <w:pPr>
        <w:tabs>
          <w:tab w:val="num" w:pos="4680"/>
        </w:tabs>
        <w:ind w:left="4680" w:hanging="360"/>
      </w:pPr>
      <w:rPr>
        <w:rFonts w:ascii="Wingdings" w:hAnsi="Wingdings" w:hint="default"/>
      </w:rPr>
    </w:lvl>
    <w:lvl w:ilvl="6" w:tplc="F00482C6" w:tentative="1">
      <w:start w:val="1"/>
      <w:numFmt w:val="bullet"/>
      <w:lvlText w:val=""/>
      <w:lvlJc w:val="left"/>
      <w:pPr>
        <w:tabs>
          <w:tab w:val="num" w:pos="5400"/>
        </w:tabs>
        <w:ind w:left="5400" w:hanging="360"/>
      </w:pPr>
      <w:rPr>
        <w:rFonts w:ascii="Symbol" w:hAnsi="Symbol" w:hint="default"/>
      </w:rPr>
    </w:lvl>
    <w:lvl w:ilvl="7" w:tplc="5C1AB5EA" w:tentative="1">
      <w:start w:val="1"/>
      <w:numFmt w:val="bullet"/>
      <w:lvlText w:val="o"/>
      <w:lvlJc w:val="left"/>
      <w:pPr>
        <w:tabs>
          <w:tab w:val="num" w:pos="6120"/>
        </w:tabs>
        <w:ind w:left="6120" w:hanging="360"/>
      </w:pPr>
      <w:rPr>
        <w:rFonts w:ascii="Courier New" w:hAnsi="Courier New" w:cs="CommonBullets" w:hint="default"/>
      </w:rPr>
    </w:lvl>
    <w:lvl w:ilvl="8" w:tplc="75FA663C"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1"/>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0"/>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9"/>
  </w:num>
  <w:num w:numId="49">
    <w:abstractNumId w:val="1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vin Sung">
    <w15:presenceInfo w15:providerId="None" w15:userId="Kelvin Sung"/>
  </w15:person>
  <w15:person w15:author="Jeb Pavleas">
    <w15:presenceInfo w15:providerId="Windows Live" w15:userId="7297f742495c9fe8"/>
  </w15:person>
  <w15:person w15:author="Jason Pace">
    <w15:presenceInfo w15:providerId="Windows Live" w15:userId="a965e776992e5f8a"/>
  </w15:person>
  <w15:person w15:author="Mark Powers">
    <w15:presenceInfo w15:providerId="AD" w15:userId="S-1-5-21-2763061908-3102728991-3641480467-4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20"/>
  <w:embedTrueTypeFonts/>
  <w:proofState w:spelling="clean" w:grammar="clean"/>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54F"/>
    <w:rsid w:val="00000C0F"/>
    <w:rsid w:val="00002570"/>
    <w:rsid w:val="0000546D"/>
    <w:rsid w:val="00005973"/>
    <w:rsid w:val="00006EC0"/>
    <w:rsid w:val="00010427"/>
    <w:rsid w:val="00010FBF"/>
    <w:rsid w:val="00011461"/>
    <w:rsid w:val="00013C3D"/>
    <w:rsid w:val="0001506D"/>
    <w:rsid w:val="00021A6B"/>
    <w:rsid w:val="000239A1"/>
    <w:rsid w:val="00023EBE"/>
    <w:rsid w:val="000259EC"/>
    <w:rsid w:val="00031178"/>
    <w:rsid w:val="00031D66"/>
    <w:rsid w:val="00033AEB"/>
    <w:rsid w:val="000345ED"/>
    <w:rsid w:val="000345FB"/>
    <w:rsid w:val="000406D2"/>
    <w:rsid w:val="00041B40"/>
    <w:rsid w:val="00042176"/>
    <w:rsid w:val="000442E8"/>
    <w:rsid w:val="0005135B"/>
    <w:rsid w:val="000541BA"/>
    <w:rsid w:val="00061D2C"/>
    <w:rsid w:val="00064306"/>
    <w:rsid w:val="000644A7"/>
    <w:rsid w:val="000654FD"/>
    <w:rsid w:val="00074D79"/>
    <w:rsid w:val="00077EC9"/>
    <w:rsid w:val="00082B8F"/>
    <w:rsid w:val="000847CC"/>
    <w:rsid w:val="00086762"/>
    <w:rsid w:val="00086F89"/>
    <w:rsid w:val="00090ADC"/>
    <w:rsid w:val="000911BB"/>
    <w:rsid w:val="000912A2"/>
    <w:rsid w:val="00091DD5"/>
    <w:rsid w:val="00095260"/>
    <w:rsid w:val="0009547A"/>
    <w:rsid w:val="00096521"/>
    <w:rsid w:val="000A0F0B"/>
    <w:rsid w:val="000A6731"/>
    <w:rsid w:val="000B0E13"/>
    <w:rsid w:val="000B18A4"/>
    <w:rsid w:val="000B1AED"/>
    <w:rsid w:val="000B202B"/>
    <w:rsid w:val="000B50EE"/>
    <w:rsid w:val="000B5475"/>
    <w:rsid w:val="000C0458"/>
    <w:rsid w:val="000C3E09"/>
    <w:rsid w:val="000C59CA"/>
    <w:rsid w:val="000C6E91"/>
    <w:rsid w:val="000C7418"/>
    <w:rsid w:val="000D1D9C"/>
    <w:rsid w:val="000D5E2C"/>
    <w:rsid w:val="000D620C"/>
    <w:rsid w:val="000E1D25"/>
    <w:rsid w:val="000E3A99"/>
    <w:rsid w:val="000F2A76"/>
    <w:rsid w:val="000F32AF"/>
    <w:rsid w:val="00100B19"/>
    <w:rsid w:val="00102A9A"/>
    <w:rsid w:val="0010365F"/>
    <w:rsid w:val="00104C88"/>
    <w:rsid w:val="00104E86"/>
    <w:rsid w:val="00106531"/>
    <w:rsid w:val="00106974"/>
    <w:rsid w:val="00110A08"/>
    <w:rsid w:val="00111A42"/>
    <w:rsid w:val="00114845"/>
    <w:rsid w:val="001171CB"/>
    <w:rsid w:val="001176CB"/>
    <w:rsid w:val="001208AB"/>
    <w:rsid w:val="0012387C"/>
    <w:rsid w:val="00125CC5"/>
    <w:rsid w:val="00130520"/>
    <w:rsid w:val="00130F30"/>
    <w:rsid w:val="00131826"/>
    <w:rsid w:val="00135785"/>
    <w:rsid w:val="00135EE6"/>
    <w:rsid w:val="0013691A"/>
    <w:rsid w:val="00143798"/>
    <w:rsid w:val="001442B5"/>
    <w:rsid w:val="001504F6"/>
    <w:rsid w:val="001508DE"/>
    <w:rsid w:val="00150B91"/>
    <w:rsid w:val="00150DAA"/>
    <w:rsid w:val="001550D3"/>
    <w:rsid w:val="00160653"/>
    <w:rsid w:val="001623DA"/>
    <w:rsid w:val="00166548"/>
    <w:rsid w:val="0017014C"/>
    <w:rsid w:val="00173C8B"/>
    <w:rsid w:val="001749F0"/>
    <w:rsid w:val="00174FD7"/>
    <w:rsid w:val="001770CD"/>
    <w:rsid w:val="0017725E"/>
    <w:rsid w:val="0017785E"/>
    <w:rsid w:val="00177B3B"/>
    <w:rsid w:val="0018172E"/>
    <w:rsid w:val="00184D83"/>
    <w:rsid w:val="00186BEC"/>
    <w:rsid w:val="00192A8B"/>
    <w:rsid w:val="00192F92"/>
    <w:rsid w:val="0019452D"/>
    <w:rsid w:val="00194592"/>
    <w:rsid w:val="00195810"/>
    <w:rsid w:val="0019783E"/>
    <w:rsid w:val="001A05D6"/>
    <w:rsid w:val="001A072C"/>
    <w:rsid w:val="001A214F"/>
    <w:rsid w:val="001A2DD2"/>
    <w:rsid w:val="001A348E"/>
    <w:rsid w:val="001A57A5"/>
    <w:rsid w:val="001A57E0"/>
    <w:rsid w:val="001B0BF7"/>
    <w:rsid w:val="001B1D98"/>
    <w:rsid w:val="001B2458"/>
    <w:rsid w:val="001B28D0"/>
    <w:rsid w:val="001B4273"/>
    <w:rsid w:val="001B4BB4"/>
    <w:rsid w:val="001B5784"/>
    <w:rsid w:val="001C314C"/>
    <w:rsid w:val="001C5451"/>
    <w:rsid w:val="001C64A5"/>
    <w:rsid w:val="001D0FD5"/>
    <w:rsid w:val="001D12E2"/>
    <w:rsid w:val="001D37CE"/>
    <w:rsid w:val="001D4B3F"/>
    <w:rsid w:val="001D4DF3"/>
    <w:rsid w:val="001E317E"/>
    <w:rsid w:val="001E4425"/>
    <w:rsid w:val="001E561E"/>
    <w:rsid w:val="001E636A"/>
    <w:rsid w:val="001F0AEC"/>
    <w:rsid w:val="001F0E09"/>
    <w:rsid w:val="001F1FF5"/>
    <w:rsid w:val="001F4B5D"/>
    <w:rsid w:val="00202B5E"/>
    <w:rsid w:val="00203F38"/>
    <w:rsid w:val="0020588C"/>
    <w:rsid w:val="002058F5"/>
    <w:rsid w:val="00206456"/>
    <w:rsid w:val="002151B9"/>
    <w:rsid w:val="00216981"/>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9E0"/>
    <w:rsid w:val="0024356E"/>
    <w:rsid w:val="00243591"/>
    <w:rsid w:val="00243E16"/>
    <w:rsid w:val="00245D21"/>
    <w:rsid w:val="002504DD"/>
    <w:rsid w:val="00253200"/>
    <w:rsid w:val="00253536"/>
    <w:rsid w:val="00253B76"/>
    <w:rsid w:val="00255E46"/>
    <w:rsid w:val="00256940"/>
    <w:rsid w:val="0025721C"/>
    <w:rsid w:val="002612C6"/>
    <w:rsid w:val="002620F5"/>
    <w:rsid w:val="002630E7"/>
    <w:rsid w:val="00263452"/>
    <w:rsid w:val="00263F56"/>
    <w:rsid w:val="00264A56"/>
    <w:rsid w:val="00264AC3"/>
    <w:rsid w:val="00270490"/>
    <w:rsid w:val="00276249"/>
    <w:rsid w:val="002775C6"/>
    <w:rsid w:val="00281FE6"/>
    <w:rsid w:val="0028311F"/>
    <w:rsid w:val="00283215"/>
    <w:rsid w:val="00286880"/>
    <w:rsid w:val="00291480"/>
    <w:rsid w:val="00292781"/>
    <w:rsid w:val="002945EA"/>
    <w:rsid w:val="002954E1"/>
    <w:rsid w:val="002972EC"/>
    <w:rsid w:val="00297C33"/>
    <w:rsid w:val="00297E79"/>
    <w:rsid w:val="002A2369"/>
    <w:rsid w:val="002A2819"/>
    <w:rsid w:val="002A3080"/>
    <w:rsid w:val="002A337D"/>
    <w:rsid w:val="002A45BE"/>
    <w:rsid w:val="002A731E"/>
    <w:rsid w:val="002B30DB"/>
    <w:rsid w:val="002B4303"/>
    <w:rsid w:val="002B564C"/>
    <w:rsid w:val="002C1AA4"/>
    <w:rsid w:val="002C2B5B"/>
    <w:rsid w:val="002C3594"/>
    <w:rsid w:val="002C3EE6"/>
    <w:rsid w:val="002C4DC1"/>
    <w:rsid w:val="002C54C2"/>
    <w:rsid w:val="002C55CF"/>
    <w:rsid w:val="002C70EB"/>
    <w:rsid w:val="002D03B5"/>
    <w:rsid w:val="002D1119"/>
    <w:rsid w:val="002D41CD"/>
    <w:rsid w:val="002E1850"/>
    <w:rsid w:val="002E1AAB"/>
    <w:rsid w:val="002E3EC2"/>
    <w:rsid w:val="002E661B"/>
    <w:rsid w:val="002E66FE"/>
    <w:rsid w:val="002E753B"/>
    <w:rsid w:val="002F52EF"/>
    <w:rsid w:val="002F5EC7"/>
    <w:rsid w:val="002F699D"/>
    <w:rsid w:val="002F69D4"/>
    <w:rsid w:val="0030021E"/>
    <w:rsid w:val="003009E7"/>
    <w:rsid w:val="003011F9"/>
    <w:rsid w:val="003038F1"/>
    <w:rsid w:val="003112C8"/>
    <w:rsid w:val="00311F23"/>
    <w:rsid w:val="00314AE6"/>
    <w:rsid w:val="00315E06"/>
    <w:rsid w:val="003173BC"/>
    <w:rsid w:val="003207AD"/>
    <w:rsid w:val="00320981"/>
    <w:rsid w:val="0032195F"/>
    <w:rsid w:val="0032277C"/>
    <w:rsid w:val="0032358D"/>
    <w:rsid w:val="0032369B"/>
    <w:rsid w:val="00331EE9"/>
    <w:rsid w:val="0033208D"/>
    <w:rsid w:val="00332FB0"/>
    <w:rsid w:val="00333269"/>
    <w:rsid w:val="00333954"/>
    <w:rsid w:val="0033797F"/>
    <w:rsid w:val="003406C1"/>
    <w:rsid w:val="00342FBD"/>
    <w:rsid w:val="003605C3"/>
    <w:rsid w:val="00362F56"/>
    <w:rsid w:val="00364665"/>
    <w:rsid w:val="003656A8"/>
    <w:rsid w:val="00366562"/>
    <w:rsid w:val="00373B8A"/>
    <w:rsid w:val="00376E76"/>
    <w:rsid w:val="003772CD"/>
    <w:rsid w:val="003824A5"/>
    <w:rsid w:val="00384E5F"/>
    <w:rsid w:val="0038668A"/>
    <w:rsid w:val="00386CDD"/>
    <w:rsid w:val="00390315"/>
    <w:rsid w:val="00392B2A"/>
    <w:rsid w:val="00394014"/>
    <w:rsid w:val="00395577"/>
    <w:rsid w:val="0039662C"/>
    <w:rsid w:val="00397CE8"/>
    <w:rsid w:val="003A49F4"/>
    <w:rsid w:val="003A7043"/>
    <w:rsid w:val="003A7DD3"/>
    <w:rsid w:val="003B44EB"/>
    <w:rsid w:val="003C0B77"/>
    <w:rsid w:val="003C29C7"/>
    <w:rsid w:val="003C5AA3"/>
    <w:rsid w:val="003C700B"/>
    <w:rsid w:val="003C7D0E"/>
    <w:rsid w:val="003D2445"/>
    <w:rsid w:val="003D3182"/>
    <w:rsid w:val="003D400A"/>
    <w:rsid w:val="003E175A"/>
    <w:rsid w:val="003E1B62"/>
    <w:rsid w:val="003E371C"/>
    <w:rsid w:val="003E4FE3"/>
    <w:rsid w:val="003E635C"/>
    <w:rsid w:val="003E7D81"/>
    <w:rsid w:val="003F147C"/>
    <w:rsid w:val="003F6F94"/>
    <w:rsid w:val="00404202"/>
    <w:rsid w:val="0040485B"/>
    <w:rsid w:val="00404F85"/>
    <w:rsid w:val="00406240"/>
    <w:rsid w:val="00406E5D"/>
    <w:rsid w:val="00410582"/>
    <w:rsid w:val="00410D2C"/>
    <w:rsid w:val="00413271"/>
    <w:rsid w:val="00413436"/>
    <w:rsid w:val="004211F2"/>
    <w:rsid w:val="00421C44"/>
    <w:rsid w:val="00427AE3"/>
    <w:rsid w:val="0043083A"/>
    <w:rsid w:val="0043620B"/>
    <w:rsid w:val="00443636"/>
    <w:rsid w:val="00443B77"/>
    <w:rsid w:val="0044656B"/>
    <w:rsid w:val="00446E3D"/>
    <w:rsid w:val="004472EE"/>
    <w:rsid w:val="004479EB"/>
    <w:rsid w:val="004524A9"/>
    <w:rsid w:val="00453077"/>
    <w:rsid w:val="00455930"/>
    <w:rsid w:val="00457123"/>
    <w:rsid w:val="00460161"/>
    <w:rsid w:val="00460223"/>
    <w:rsid w:val="0046039E"/>
    <w:rsid w:val="00461B36"/>
    <w:rsid w:val="004632CD"/>
    <w:rsid w:val="00463BAE"/>
    <w:rsid w:val="00464170"/>
    <w:rsid w:val="004710D4"/>
    <w:rsid w:val="0047409C"/>
    <w:rsid w:val="004740F9"/>
    <w:rsid w:val="00476566"/>
    <w:rsid w:val="0048129C"/>
    <w:rsid w:val="00482FAE"/>
    <w:rsid w:val="00482FE8"/>
    <w:rsid w:val="004833B9"/>
    <w:rsid w:val="00485A74"/>
    <w:rsid w:val="0048663D"/>
    <w:rsid w:val="00487AC8"/>
    <w:rsid w:val="004940D0"/>
    <w:rsid w:val="00496522"/>
    <w:rsid w:val="004A3D15"/>
    <w:rsid w:val="004A4F21"/>
    <w:rsid w:val="004A5621"/>
    <w:rsid w:val="004A6112"/>
    <w:rsid w:val="004A7381"/>
    <w:rsid w:val="004A73A7"/>
    <w:rsid w:val="004A73DB"/>
    <w:rsid w:val="004B3C4D"/>
    <w:rsid w:val="004B4991"/>
    <w:rsid w:val="004B49C8"/>
    <w:rsid w:val="004B5B88"/>
    <w:rsid w:val="004B64A1"/>
    <w:rsid w:val="004C0C48"/>
    <w:rsid w:val="004D1789"/>
    <w:rsid w:val="004D3B62"/>
    <w:rsid w:val="004D4E0A"/>
    <w:rsid w:val="004D63A6"/>
    <w:rsid w:val="004E7B53"/>
    <w:rsid w:val="004F2DBD"/>
    <w:rsid w:val="004F2EB5"/>
    <w:rsid w:val="004F3E98"/>
    <w:rsid w:val="004F70F2"/>
    <w:rsid w:val="00500E7E"/>
    <w:rsid w:val="00501098"/>
    <w:rsid w:val="005014AC"/>
    <w:rsid w:val="0050239F"/>
    <w:rsid w:val="00503D81"/>
    <w:rsid w:val="00504522"/>
    <w:rsid w:val="00504C1F"/>
    <w:rsid w:val="00505501"/>
    <w:rsid w:val="0051289F"/>
    <w:rsid w:val="005157CE"/>
    <w:rsid w:val="00517ED2"/>
    <w:rsid w:val="005211CC"/>
    <w:rsid w:val="00521A2D"/>
    <w:rsid w:val="00524B96"/>
    <w:rsid w:val="005263EA"/>
    <w:rsid w:val="00532205"/>
    <w:rsid w:val="005341CA"/>
    <w:rsid w:val="00540349"/>
    <w:rsid w:val="005409CE"/>
    <w:rsid w:val="00544D61"/>
    <w:rsid w:val="00546287"/>
    <w:rsid w:val="00550937"/>
    <w:rsid w:val="00552476"/>
    <w:rsid w:val="00553A64"/>
    <w:rsid w:val="00555135"/>
    <w:rsid w:val="00556BD1"/>
    <w:rsid w:val="00562FBB"/>
    <w:rsid w:val="00566F48"/>
    <w:rsid w:val="00566F68"/>
    <w:rsid w:val="00570213"/>
    <w:rsid w:val="00570574"/>
    <w:rsid w:val="0057079B"/>
    <w:rsid w:val="00575C9A"/>
    <w:rsid w:val="00577A7F"/>
    <w:rsid w:val="00584F59"/>
    <w:rsid w:val="005856B4"/>
    <w:rsid w:val="005862A4"/>
    <w:rsid w:val="005937AD"/>
    <w:rsid w:val="00594CDE"/>
    <w:rsid w:val="005961B3"/>
    <w:rsid w:val="005A055B"/>
    <w:rsid w:val="005B20ED"/>
    <w:rsid w:val="005B300D"/>
    <w:rsid w:val="005B58D7"/>
    <w:rsid w:val="005C35C4"/>
    <w:rsid w:val="005C40BF"/>
    <w:rsid w:val="005C53FA"/>
    <w:rsid w:val="005D0508"/>
    <w:rsid w:val="005D500D"/>
    <w:rsid w:val="005D5C62"/>
    <w:rsid w:val="005E22AF"/>
    <w:rsid w:val="005E3D28"/>
    <w:rsid w:val="005E4591"/>
    <w:rsid w:val="005F2464"/>
    <w:rsid w:val="005F2534"/>
    <w:rsid w:val="005F5464"/>
    <w:rsid w:val="005F7F62"/>
    <w:rsid w:val="00600037"/>
    <w:rsid w:val="00602133"/>
    <w:rsid w:val="00606A22"/>
    <w:rsid w:val="00606ED2"/>
    <w:rsid w:val="006110B2"/>
    <w:rsid w:val="00611638"/>
    <w:rsid w:val="00612991"/>
    <w:rsid w:val="00617E8D"/>
    <w:rsid w:val="00620030"/>
    <w:rsid w:val="00620892"/>
    <w:rsid w:val="00636410"/>
    <w:rsid w:val="006401CD"/>
    <w:rsid w:val="00640817"/>
    <w:rsid w:val="00640862"/>
    <w:rsid w:val="006435CF"/>
    <w:rsid w:val="0064610E"/>
    <w:rsid w:val="00652844"/>
    <w:rsid w:val="00655908"/>
    <w:rsid w:val="00656659"/>
    <w:rsid w:val="00657A60"/>
    <w:rsid w:val="0066017D"/>
    <w:rsid w:val="00664DAA"/>
    <w:rsid w:val="00667ECD"/>
    <w:rsid w:val="0067172E"/>
    <w:rsid w:val="00672BDB"/>
    <w:rsid w:val="00675C0E"/>
    <w:rsid w:val="00676CC9"/>
    <w:rsid w:val="00677123"/>
    <w:rsid w:val="0068050F"/>
    <w:rsid w:val="00680CA1"/>
    <w:rsid w:val="00684A46"/>
    <w:rsid w:val="00684FE0"/>
    <w:rsid w:val="00686711"/>
    <w:rsid w:val="00690718"/>
    <w:rsid w:val="00691813"/>
    <w:rsid w:val="006929E5"/>
    <w:rsid w:val="006940AA"/>
    <w:rsid w:val="006968ED"/>
    <w:rsid w:val="00697608"/>
    <w:rsid w:val="006A2A95"/>
    <w:rsid w:val="006A4B5F"/>
    <w:rsid w:val="006B2177"/>
    <w:rsid w:val="006B5972"/>
    <w:rsid w:val="006C4383"/>
    <w:rsid w:val="006C4BF3"/>
    <w:rsid w:val="006C6578"/>
    <w:rsid w:val="006C7C1F"/>
    <w:rsid w:val="006D16E6"/>
    <w:rsid w:val="006D360C"/>
    <w:rsid w:val="006D776F"/>
    <w:rsid w:val="006D7F10"/>
    <w:rsid w:val="006E0374"/>
    <w:rsid w:val="006E0F50"/>
    <w:rsid w:val="006E1BE6"/>
    <w:rsid w:val="006E5ECB"/>
    <w:rsid w:val="006F2999"/>
    <w:rsid w:val="006F2A37"/>
    <w:rsid w:val="006F47DB"/>
    <w:rsid w:val="006F57B0"/>
    <w:rsid w:val="006F66A5"/>
    <w:rsid w:val="006F7A11"/>
    <w:rsid w:val="007008F2"/>
    <w:rsid w:val="0070157A"/>
    <w:rsid w:val="007020D2"/>
    <w:rsid w:val="007032C6"/>
    <w:rsid w:val="007040B8"/>
    <w:rsid w:val="007048E8"/>
    <w:rsid w:val="00706E79"/>
    <w:rsid w:val="00710053"/>
    <w:rsid w:val="00711209"/>
    <w:rsid w:val="00715668"/>
    <w:rsid w:val="00717042"/>
    <w:rsid w:val="0072182A"/>
    <w:rsid w:val="007228DB"/>
    <w:rsid w:val="00722D66"/>
    <w:rsid w:val="00733E5F"/>
    <w:rsid w:val="00737623"/>
    <w:rsid w:val="007422CC"/>
    <w:rsid w:val="00746246"/>
    <w:rsid w:val="00750B64"/>
    <w:rsid w:val="00750BFB"/>
    <w:rsid w:val="00751A8C"/>
    <w:rsid w:val="00751D62"/>
    <w:rsid w:val="00753083"/>
    <w:rsid w:val="007550CE"/>
    <w:rsid w:val="0075627A"/>
    <w:rsid w:val="0075694A"/>
    <w:rsid w:val="00756DF5"/>
    <w:rsid w:val="00761097"/>
    <w:rsid w:val="00762C22"/>
    <w:rsid w:val="00764722"/>
    <w:rsid w:val="00765265"/>
    <w:rsid w:val="007710CE"/>
    <w:rsid w:val="00771182"/>
    <w:rsid w:val="00773E24"/>
    <w:rsid w:val="00774F26"/>
    <w:rsid w:val="00775392"/>
    <w:rsid w:val="007757E7"/>
    <w:rsid w:val="0078024F"/>
    <w:rsid w:val="00781206"/>
    <w:rsid w:val="00782496"/>
    <w:rsid w:val="00784799"/>
    <w:rsid w:val="0078486E"/>
    <w:rsid w:val="007872AA"/>
    <w:rsid w:val="00787C30"/>
    <w:rsid w:val="00790F71"/>
    <w:rsid w:val="00791357"/>
    <w:rsid w:val="00791EDE"/>
    <w:rsid w:val="00793799"/>
    <w:rsid w:val="00793F9E"/>
    <w:rsid w:val="00795076"/>
    <w:rsid w:val="00795795"/>
    <w:rsid w:val="007964ED"/>
    <w:rsid w:val="00796812"/>
    <w:rsid w:val="007A0F7B"/>
    <w:rsid w:val="007A1D5F"/>
    <w:rsid w:val="007A45FC"/>
    <w:rsid w:val="007B154F"/>
    <w:rsid w:val="007B1B33"/>
    <w:rsid w:val="007B5258"/>
    <w:rsid w:val="007B575B"/>
    <w:rsid w:val="007B6661"/>
    <w:rsid w:val="007C01EB"/>
    <w:rsid w:val="007C0564"/>
    <w:rsid w:val="007C48CB"/>
    <w:rsid w:val="007C78A7"/>
    <w:rsid w:val="007D0BC3"/>
    <w:rsid w:val="007D0D6D"/>
    <w:rsid w:val="007D252A"/>
    <w:rsid w:val="007D2B10"/>
    <w:rsid w:val="007D7952"/>
    <w:rsid w:val="007E11AC"/>
    <w:rsid w:val="007E146E"/>
    <w:rsid w:val="007E22B0"/>
    <w:rsid w:val="007E2359"/>
    <w:rsid w:val="007E5956"/>
    <w:rsid w:val="007E5F6F"/>
    <w:rsid w:val="007E7262"/>
    <w:rsid w:val="007F07EF"/>
    <w:rsid w:val="007F0CA0"/>
    <w:rsid w:val="007F3E5F"/>
    <w:rsid w:val="007F5FAE"/>
    <w:rsid w:val="007F791A"/>
    <w:rsid w:val="0080064E"/>
    <w:rsid w:val="0080256E"/>
    <w:rsid w:val="00803173"/>
    <w:rsid w:val="00804862"/>
    <w:rsid w:val="008074D7"/>
    <w:rsid w:val="00812B63"/>
    <w:rsid w:val="0081408F"/>
    <w:rsid w:val="00815D99"/>
    <w:rsid w:val="008162CF"/>
    <w:rsid w:val="008203A5"/>
    <w:rsid w:val="00820F26"/>
    <w:rsid w:val="00825B28"/>
    <w:rsid w:val="008268BF"/>
    <w:rsid w:val="00834BB9"/>
    <w:rsid w:val="00835EA5"/>
    <w:rsid w:val="00836373"/>
    <w:rsid w:val="008372FD"/>
    <w:rsid w:val="00837618"/>
    <w:rsid w:val="0083785D"/>
    <w:rsid w:val="008400B9"/>
    <w:rsid w:val="00840CCF"/>
    <w:rsid w:val="008426DE"/>
    <w:rsid w:val="00846DC2"/>
    <w:rsid w:val="0085090A"/>
    <w:rsid w:val="008518C6"/>
    <w:rsid w:val="00851DE0"/>
    <w:rsid w:val="00851FCE"/>
    <w:rsid w:val="00855359"/>
    <w:rsid w:val="00857164"/>
    <w:rsid w:val="00862E8C"/>
    <w:rsid w:val="008649B2"/>
    <w:rsid w:val="00870670"/>
    <w:rsid w:val="00871D19"/>
    <w:rsid w:val="00872127"/>
    <w:rsid w:val="0087215E"/>
    <w:rsid w:val="00872ADC"/>
    <w:rsid w:val="00872CB8"/>
    <w:rsid w:val="0087482B"/>
    <w:rsid w:val="00876398"/>
    <w:rsid w:val="00880459"/>
    <w:rsid w:val="008833EF"/>
    <w:rsid w:val="008861D1"/>
    <w:rsid w:val="00886615"/>
    <w:rsid w:val="00886653"/>
    <w:rsid w:val="00892FC6"/>
    <w:rsid w:val="00894821"/>
    <w:rsid w:val="008A0899"/>
    <w:rsid w:val="008A1EC2"/>
    <w:rsid w:val="008A22B4"/>
    <w:rsid w:val="008A26B4"/>
    <w:rsid w:val="008A5609"/>
    <w:rsid w:val="008A7258"/>
    <w:rsid w:val="008A78BA"/>
    <w:rsid w:val="008B054C"/>
    <w:rsid w:val="008B2A5E"/>
    <w:rsid w:val="008B2CD9"/>
    <w:rsid w:val="008B6EE0"/>
    <w:rsid w:val="008B7FE5"/>
    <w:rsid w:val="008C1563"/>
    <w:rsid w:val="008C3800"/>
    <w:rsid w:val="008C56E7"/>
    <w:rsid w:val="008D4691"/>
    <w:rsid w:val="008D5C58"/>
    <w:rsid w:val="008E382E"/>
    <w:rsid w:val="008E429D"/>
    <w:rsid w:val="008E467B"/>
    <w:rsid w:val="008E4B66"/>
    <w:rsid w:val="008E653C"/>
    <w:rsid w:val="008E7F9D"/>
    <w:rsid w:val="008F06DC"/>
    <w:rsid w:val="008F182A"/>
    <w:rsid w:val="008F1A20"/>
    <w:rsid w:val="009020F4"/>
    <w:rsid w:val="00902422"/>
    <w:rsid w:val="00905BD3"/>
    <w:rsid w:val="0091457F"/>
    <w:rsid w:val="0091488B"/>
    <w:rsid w:val="00920825"/>
    <w:rsid w:val="00920874"/>
    <w:rsid w:val="009228E2"/>
    <w:rsid w:val="00923EF4"/>
    <w:rsid w:val="0093035B"/>
    <w:rsid w:val="00930EE0"/>
    <w:rsid w:val="00930FCA"/>
    <w:rsid w:val="00931925"/>
    <w:rsid w:val="0093218D"/>
    <w:rsid w:val="00935FB8"/>
    <w:rsid w:val="00935FDF"/>
    <w:rsid w:val="00940A78"/>
    <w:rsid w:val="00941EE0"/>
    <w:rsid w:val="009448E5"/>
    <w:rsid w:val="009450F0"/>
    <w:rsid w:val="00945E1D"/>
    <w:rsid w:val="009537A3"/>
    <w:rsid w:val="009550D6"/>
    <w:rsid w:val="0096431A"/>
    <w:rsid w:val="009670D3"/>
    <w:rsid w:val="00970914"/>
    <w:rsid w:val="00971B14"/>
    <w:rsid w:val="009724A9"/>
    <w:rsid w:val="00973554"/>
    <w:rsid w:val="0097431C"/>
    <w:rsid w:val="00976A5B"/>
    <w:rsid w:val="009829F1"/>
    <w:rsid w:val="00982C29"/>
    <w:rsid w:val="00982D11"/>
    <w:rsid w:val="00984691"/>
    <w:rsid w:val="00985C7D"/>
    <w:rsid w:val="00986445"/>
    <w:rsid w:val="00986E76"/>
    <w:rsid w:val="00991674"/>
    <w:rsid w:val="009935D7"/>
    <w:rsid w:val="009940F2"/>
    <w:rsid w:val="00994841"/>
    <w:rsid w:val="009A0C00"/>
    <w:rsid w:val="009A2B34"/>
    <w:rsid w:val="009A3656"/>
    <w:rsid w:val="009A4879"/>
    <w:rsid w:val="009A4AF5"/>
    <w:rsid w:val="009A659F"/>
    <w:rsid w:val="009B00AB"/>
    <w:rsid w:val="009B094C"/>
    <w:rsid w:val="009B2239"/>
    <w:rsid w:val="009B4A21"/>
    <w:rsid w:val="009B4DE1"/>
    <w:rsid w:val="009B7F49"/>
    <w:rsid w:val="009C4AF0"/>
    <w:rsid w:val="009C5680"/>
    <w:rsid w:val="009D0233"/>
    <w:rsid w:val="009D04EF"/>
    <w:rsid w:val="009D22DC"/>
    <w:rsid w:val="009D6B28"/>
    <w:rsid w:val="009E161B"/>
    <w:rsid w:val="009F4B5A"/>
    <w:rsid w:val="009F789C"/>
    <w:rsid w:val="009F7910"/>
    <w:rsid w:val="00A012BB"/>
    <w:rsid w:val="00A0272F"/>
    <w:rsid w:val="00A0305E"/>
    <w:rsid w:val="00A0412C"/>
    <w:rsid w:val="00A05111"/>
    <w:rsid w:val="00A053AA"/>
    <w:rsid w:val="00A05A33"/>
    <w:rsid w:val="00A05C52"/>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401D6"/>
    <w:rsid w:val="00A40E6C"/>
    <w:rsid w:val="00A4300F"/>
    <w:rsid w:val="00A43023"/>
    <w:rsid w:val="00A44A70"/>
    <w:rsid w:val="00A44D2A"/>
    <w:rsid w:val="00A5023D"/>
    <w:rsid w:val="00A511AB"/>
    <w:rsid w:val="00A5164C"/>
    <w:rsid w:val="00A51BB7"/>
    <w:rsid w:val="00A51FD5"/>
    <w:rsid w:val="00A53A3B"/>
    <w:rsid w:val="00A544F2"/>
    <w:rsid w:val="00A607C1"/>
    <w:rsid w:val="00A61536"/>
    <w:rsid w:val="00A642AC"/>
    <w:rsid w:val="00A65B34"/>
    <w:rsid w:val="00A6708A"/>
    <w:rsid w:val="00A7151D"/>
    <w:rsid w:val="00A7161C"/>
    <w:rsid w:val="00A7194E"/>
    <w:rsid w:val="00A724E1"/>
    <w:rsid w:val="00A725EC"/>
    <w:rsid w:val="00A739DF"/>
    <w:rsid w:val="00A778B4"/>
    <w:rsid w:val="00A81CA4"/>
    <w:rsid w:val="00A82F6A"/>
    <w:rsid w:val="00A84890"/>
    <w:rsid w:val="00A86C97"/>
    <w:rsid w:val="00A921B5"/>
    <w:rsid w:val="00A9353D"/>
    <w:rsid w:val="00A93E7A"/>
    <w:rsid w:val="00A943E1"/>
    <w:rsid w:val="00AA05E3"/>
    <w:rsid w:val="00AA0EF9"/>
    <w:rsid w:val="00AA1502"/>
    <w:rsid w:val="00AA2CCB"/>
    <w:rsid w:val="00AA3225"/>
    <w:rsid w:val="00AA59AC"/>
    <w:rsid w:val="00AA5FB8"/>
    <w:rsid w:val="00AA72CC"/>
    <w:rsid w:val="00AA7385"/>
    <w:rsid w:val="00AA7DD1"/>
    <w:rsid w:val="00AB0DAB"/>
    <w:rsid w:val="00AB10F4"/>
    <w:rsid w:val="00AB2D62"/>
    <w:rsid w:val="00AB2E5E"/>
    <w:rsid w:val="00AB4F2B"/>
    <w:rsid w:val="00AC069C"/>
    <w:rsid w:val="00AC1727"/>
    <w:rsid w:val="00AC2116"/>
    <w:rsid w:val="00AC34FF"/>
    <w:rsid w:val="00AC427A"/>
    <w:rsid w:val="00AD3471"/>
    <w:rsid w:val="00AD3769"/>
    <w:rsid w:val="00AD3A0F"/>
    <w:rsid w:val="00AD48F0"/>
    <w:rsid w:val="00AD79C9"/>
    <w:rsid w:val="00AE0FB5"/>
    <w:rsid w:val="00AE1D0F"/>
    <w:rsid w:val="00AF0E23"/>
    <w:rsid w:val="00AF3DD0"/>
    <w:rsid w:val="00AF6B31"/>
    <w:rsid w:val="00B01715"/>
    <w:rsid w:val="00B01A3D"/>
    <w:rsid w:val="00B01E6E"/>
    <w:rsid w:val="00B032B1"/>
    <w:rsid w:val="00B04967"/>
    <w:rsid w:val="00B06F2C"/>
    <w:rsid w:val="00B10189"/>
    <w:rsid w:val="00B116CC"/>
    <w:rsid w:val="00B130A2"/>
    <w:rsid w:val="00B14E66"/>
    <w:rsid w:val="00B16D8D"/>
    <w:rsid w:val="00B17866"/>
    <w:rsid w:val="00B179A0"/>
    <w:rsid w:val="00B17FE6"/>
    <w:rsid w:val="00B20D55"/>
    <w:rsid w:val="00B2523B"/>
    <w:rsid w:val="00B3039C"/>
    <w:rsid w:val="00B30B8A"/>
    <w:rsid w:val="00B32E58"/>
    <w:rsid w:val="00B33183"/>
    <w:rsid w:val="00B3338D"/>
    <w:rsid w:val="00B44665"/>
    <w:rsid w:val="00B52589"/>
    <w:rsid w:val="00B52861"/>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90572"/>
    <w:rsid w:val="00B92412"/>
    <w:rsid w:val="00B925C9"/>
    <w:rsid w:val="00B93B6A"/>
    <w:rsid w:val="00B94B59"/>
    <w:rsid w:val="00B9594E"/>
    <w:rsid w:val="00B97190"/>
    <w:rsid w:val="00BA0674"/>
    <w:rsid w:val="00BA0C6F"/>
    <w:rsid w:val="00BA316C"/>
    <w:rsid w:val="00BB0A51"/>
    <w:rsid w:val="00BB3359"/>
    <w:rsid w:val="00BB3373"/>
    <w:rsid w:val="00BB69D9"/>
    <w:rsid w:val="00BB6C29"/>
    <w:rsid w:val="00BC4331"/>
    <w:rsid w:val="00BC5060"/>
    <w:rsid w:val="00BC6DE3"/>
    <w:rsid w:val="00BD003C"/>
    <w:rsid w:val="00BD1EB4"/>
    <w:rsid w:val="00BD26D6"/>
    <w:rsid w:val="00BD4EE1"/>
    <w:rsid w:val="00BD5585"/>
    <w:rsid w:val="00BD5C3C"/>
    <w:rsid w:val="00BD5DBB"/>
    <w:rsid w:val="00BE257C"/>
    <w:rsid w:val="00BE38DD"/>
    <w:rsid w:val="00BF1E23"/>
    <w:rsid w:val="00BF32F9"/>
    <w:rsid w:val="00BF4A28"/>
    <w:rsid w:val="00C02CDA"/>
    <w:rsid w:val="00C02DC5"/>
    <w:rsid w:val="00C04309"/>
    <w:rsid w:val="00C06E8D"/>
    <w:rsid w:val="00C10794"/>
    <w:rsid w:val="00C10FAD"/>
    <w:rsid w:val="00C151CE"/>
    <w:rsid w:val="00C1561C"/>
    <w:rsid w:val="00C16CBF"/>
    <w:rsid w:val="00C16D31"/>
    <w:rsid w:val="00C20438"/>
    <w:rsid w:val="00C2235D"/>
    <w:rsid w:val="00C258E7"/>
    <w:rsid w:val="00C25FAE"/>
    <w:rsid w:val="00C330FF"/>
    <w:rsid w:val="00C332FD"/>
    <w:rsid w:val="00C33B02"/>
    <w:rsid w:val="00C40754"/>
    <w:rsid w:val="00C4186C"/>
    <w:rsid w:val="00C42BE8"/>
    <w:rsid w:val="00C441C9"/>
    <w:rsid w:val="00C4458D"/>
    <w:rsid w:val="00C456A1"/>
    <w:rsid w:val="00C47A19"/>
    <w:rsid w:val="00C508EE"/>
    <w:rsid w:val="00C5159F"/>
    <w:rsid w:val="00C52124"/>
    <w:rsid w:val="00C54EAA"/>
    <w:rsid w:val="00C5712D"/>
    <w:rsid w:val="00C63D1F"/>
    <w:rsid w:val="00C71F4F"/>
    <w:rsid w:val="00C73297"/>
    <w:rsid w:val="00C7374E"/>
    <w:rsid w:val="00C744D7"/>
    <w:rsid w:val="00C7732B"/>
    <w:rsid w:val="00C77F1C"/>
    <w:rsid w:val="00C81D7B"/>
    <w:rsid w:val="00C82555"/>
    <w:rsid w:val="00C8366F"/>
    <w:rsid w:val="00C911EE"/>
    <w:rsid w:val="00C951D2"/>
    <w:rsid w:val="00C95940"/>
    <w:rsid w:val="00C95DCC"/>
    <w:rsid w:val="00C96771"/>
    <w:rsid w:val="00C96A39"/>
    <w:rsid w:val="00C96D09"/>
    <w:rsid w:val="00C97FDD"/>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9F2"/>
    <w:rsid w:val="00CD2FF9"/>
    <w:rsid w:val="00CD37A1"/>
    <w:rsid w:val="00CD3EBE"/>
    <w:rsid w:val="00CD76E5"/>
    <w:rsid w:val="00CE175F"/>
    <w:rsid w:val="00CE2259"/>
    <w:rsid w:val="00CE2806"/>
    <w:rsid w:val="00CE28C2"/>
    <w:rsid w:val="00CE448C"/>
    <w:rsid w:val="00CE65B2"/>
    <w:rsid w:val="00CF2379"/>
    <w:rsid w:val="00CF2453"/>
    <w:rsid w:val="00CF42D2"/>
    <w:rsid w:val="00CF568D"/>
    <w:rsid w:val="00D00EF5"/>
    <w:rsid w:val="00D054FE"/>
    <w:rsid w:val="00D05781"/>
    <w:rsid w:val="00D071E5"/>
    <w:rsid w:val="00D11F66"/>
    <w:rsid w:val="00D1212D"/>
    <w:rsid w:val="00D12D77"/>
    <w:rsid w:val="00D1427B"/>
    <w:rsid w:val="00D159F8"/>
    <w:rsid w:val="00D1669C"/>
    <w:rsid w:val="00D21FA0"/>
    <w:rsid w:val="00D2564E"/>
    <w:rsid w:val="00D265F1"/>
    <w:rsid w:val="00D37F25"/>
    <w:rsid w:val="00D406E9"/>
    <w:rsid w:val="00D4329E"/>
    <w:rsid w:val="00D45FCB"/>
    <w:rsid w:val="00D46E41"/>
    <w:rsid w:val="00D531AD"/>
    <w:rsid w:val="00D53EFA"/>
    <w:rsid w:val="00D57E64"/>
    <w:rsid w:val="00D63207"/>
    <w:rsid w:val="00D63908"/>
    <w:rsid w:val="00D63B54"/>
    <w:rsid w:val="00D6473F"/>
    <w:rsid w:val="00D64B48"/>
    <w:rsid w:val="00D64F74"/>
    <w:rsid w:val="00D65B63"/>
    <w:rsid w:val="00D74D68"/>
    <w:rsid w:val="00D77159"/>
    <w:rsid w:val="00D80366"/>
    <w:rsid w:val="00D804AC"/>
    <w:rsid w:val="00D80D85"/>
    <w:rsid w:val="00D821E9"/>
    <w:rsid w:val="00D83D1F"/>
    <w:rsid w:val="00D847F8"/>
    <w:rsid w:val="00D84E02"/>
    <w:rsid w:val="00D8657E"/>
    <w:rsid w:val="00D90FE9"/>
    <w:rsid w:val="00D922CD"/>
    <w:rsid w:val="00D951E7"/>
    <w:rsid w:val="00DA3968"/>
    <w:rsid w:val="00DA3B9F"/>
    <w:rsid w:val="00DA53DA"/>
    <w:rsid w:val="00DA5B3A"/>
    <w:rsid w:val="00DA6D51"/>
    <w:rsid w:val="00DA72FE"/>
    <w:rsid w:val="00DB1940"/>
    <w:rsid w:val="00DB1CC1"/>
    <w:rsid w:val="00DB2AAE"/>
    <w:rsid w:val="00DB5AD2"/>
    <w:rsid w:val="00DB7C89"/>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12A94"/>
    <w:rsid w:val="00E17AE0"/>
    <w:rsid w:val="00E20C9E"/>
    <w:rsid w:val="00E2145B"/>
    <w:rsid w:val="00E223FA"/>
    <w:rsid w:val="00E2362C"/>
    <w:rsid w:val="00E349C4"/>
    <w:rsid w:val="00E3592E"/>
    <w:rsid w:val="00E423F5"/>
    <w:rsid w:val="00E42641"/>
    <w:rsid w:val="00E434D9"/>
    <w:rsid w:val="00E4435F"/>
    <w:rsid w:val="00E45F5C"/>
    <w:rsid w:val="00E468FC"/>
    <w:rsid w:val="00E50540"/>
    <w:rsid w:val="00E5119A"/>
    <w:rsid w:val="00E54184"/>
    <w:rsid w:val="00E55003"/>
    <w:rsid w:val="00E70B2F"/>
    <w:rsid w:val="00E72C09"/>
    <w:rsid w:val="00E7633E"/>
    <w:rsid w:val="00E77615"/>
    <w:rsid w:val="00E77811"/>
    <w:rsid w:val="00E8137B"/>
    <w:rsid w:val="00E8370C"/>
    <w:rsid w:val="00E8444B"/>
    <w:rsid w:val="00E90C32"/>
    <w:rsid w:val="00E918EF"/>
    <w:rsid w:val="00E95D36"/>
    <w:rsid w:val="00E97353"/>
    <w:rsid w:val="00E979F1"/>
    <w:rsid w:val="00EA077F"/>
    <w:rsid w:val="00EA1F3F"/>
    <w:rsid w:val="00EA3AE7"/>
    <w:rsid w:val="00EA640B"/>
    <w:rsid w:val="00EA6608"/>
    <w:rsid w:val="00EA773B"/>
    <w:rsid w:val="00EB564F"/>
    <w:rsid w:val="00EC11A3"/>
    <w:rsid w:val="00EC2A38"/>
    <w:rsid w:val="00EC7E9E"/>
    <w:rsid w:val="00ED0529"/>
    <w:rsid w:val="00ED7B4E"/>
    <w:rsid w:val="00EE2A9F"/>
    <w:rsid w:val="00EE7386"/>
    <w:rsid w:val="00EE7B41"/>
    <w:rsid w:val="00F0170C"/>
    <w:rsid w:val="00F074B0"/>
    <w:rsid w:val="00F10361"/>
    <w:rsid w:val="00F128F9"/>
    <w:rsid w:val="00F13B57"/>
    <w:rsid w:val="00F147EC"/>
    <w:rsid w:val="00F158BE"/>
    <w:rsid w:val="00F15B62"/>
    <w:rsid w:val="00F17080"/>
    <w:rsid w:val="00F21A1D"/>
    <w:rsid w:val="00F224C2"/>
    <w:rsid w:val="00F232E2"/>
    <w:rsid w:val="00F247F5"/>
    <w:rsid w:val="00F26624"/>
    <w:rsid w:val="00F31C75"/>
    <w:rsid w:val="00F324C8"/>
    <w:rsid w:val="00F33689"/>
    <w:rsid w:val="00F34490"/>
    <w:rsid w:val="00F401F9"/>
    <w:rsid w:val="00F448A3"/>
    <w:rsid w:val="00F45D59"/>
    <w:rsid w:val="00F46BAE"/>
    <w:rsid w:val="00F5058F"/>
    <w:rsid w:val="00F53945"/>
    <w:rsid w:val="00F568F9"/>
    <w:rsid w:val="00F56FF5"/>
    <w:rsid w:val="00F62E97"/>
    <w:rsid w:val="00F63845"/>
    <w:rsid w:val="00F677F2"/>
    <w:rsid w:val="00F70DCC"/>
    <w:rsid w:val="00F859AB"/>
    <w:rsid w:val="00F86EC4"/>
    <w:rsid w:val="00F87C6F"/>
    <w:rsid w:val="00F91973"/>
    <w:rsid w:val="00F9344C"/>
    <w:rsid w:val="00F93774"/>
    <w:rsid w:val="00FA02AF"/>
    <w:rsid w:val="00FA05DB"/>
    <w:rsid w:val="00FA18E5"/>
    <w:rsid w:val="00FA5FAA"/>
    <w:rsid w:val="00FB1B3D"/>
    <w:rsid w:val="00FB3145"/>
    <w:rsid w:val="00FB3450"/>
    <w:rsid w:val="00FB3DD7"/>
    <w:rsid w:val="00FC5245"/>
    <w:rsid w:val="00FC648F"/>
    <w:rsid w:val="00FC69EC"/>
    <w:rsid w:val="00FD343E"/>
    <w:rsid w:val="00FD5693"/>
    <w:rsid w:val="00FD638A"/>
    <w:rsid w:val="00FE311C"/>
    <w:rsid w:val="00FE62D7"/>
    <w:rsid w:val="00FF03E1"/>
    <w:rsid w:val="00FF1C4D"/>
    <w:rsid w:val="00FF2DC3"/>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E7FB43"/>
  <w15:docId w15:val="{549C0454-11B6-4DE4-8C4D-CCE3FDE40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5D0508"/>
    <w:pPr>
      <w:spacing w:after="160" w:line="259" w:lineRule="auto"/>
    </w:pPr>
    <w:rPr>
      <w:rFonts w:asciiTheme="minorHAnsi" w:eastAsiaTheme="minorEastAsia" w:hAnsiTheme="minorHAnsi" w:cstheme="minorBidi"/>
      <w:sz w:val="22"/>
      <w:szCs w:val="22"/>
      <w:lang w:eastAsia="zh-CN"/>
    </w:rPr>
  </w:style>
  <w:style w:type="paragraph" w:styleId="Heading1">
    <w:name w:val="heading 1"/>
    <w:basedOn w:val="Normal"/>
    <w:next w:val="Normal"/>
    <w:link w:val="Heading1Char"/>
    <w:qFormat/>
    <w:rsid w:val="00F448A3"/>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F448A3"/>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F448A3"/>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F448A3"/>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F448A3"/>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48A3"/>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5D050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D0508"/>
  </w:style>
  <w:style w:type="character" w:customStyle="1" w:styleId="Heading1Char">
    <w:name w:val="Heading 1 Char"/>
    <w:link w:val="Heading1"/>
    <w:rsid w:val="00F448A3"/>
    <w:rPr>
      <w:rFonts w:ascii="Arial" w:eastAsiaTheme="minorHAnsi" w:hAnsi="Arial" w:cstheme="minorBidi"/>
      <w:b/>
      <w:sz w:val="34"/>
      <w:szCs w:val="36"/>
    </w:rPr>
  </w:style>
  <w:style w:type="character" w:customStyle="1" w:styleId="Heading2Char">
    <w:name w:val="Heading 2 Char"/>
    <w:link w:val="Heading2"/>
    <w:rsid w:val="00F448A3"/>
    <w:rPr>
      <w:rFonts w:ascii="Arial" w:eastAsiaTheme="minorHAnsi" w:hAnsi="Arial" w:cstheme="minorBidi"/>
      <w:b/>
      <w:sz w:val="28"/>
      <w:szCs w:val="28"/>
    </w:rPr>
  </w:style>
  <w:style w:type="character" w:customStyle="1" w:styleId="Heading3Char">
    <w:name w:val="Heading 3 Char"/>
    <w:link w:val="Heading3"/>
    <w:rsid w:val="00F448A3"/>
    <w:rPr>
      <w:rFonts w:ascii="Arial" w:eastAsiaTheme="minorHAnsi" w:hAnsi="Arial" w:cstheme="minorBidi"/>
      <w:b/>
      <w:sz w:val="22"/>
      <w:szCs w:val="28"/>
    </w:rPr>
  </w:style>
  <w:style w:type="character" w:customStyle="1" w:styleId="Heading4Char">
    <w:name w:val="Heading 4 Char"/>
    <w:link w:val="Heading4"/>
    <w:rsid w:val="00F448A3"/>
    <w:rPr>
      <w:rFonts w:ascii="Utopia" w:eastAsiaTheme="minorHAnsi" w:hAnsi="Utopia" w:cstheme="minorBidi"/>
      <w:b/>
      <w:spacing w:val="-6"/>
      <w:sz w:val="22"/>
      <w:szCs w:val="24"/>
    </w:rPr>
  </w:style>
  <w:style w:type="character" w:customStyle="1" w:styleId="Heading5Char">
    <w:name w:val="Heading 5 Char"/>
    <w:link w:val="Heading5"/>
    <w:rsid w:val="00F448A3"/>
    <w:rPr>
      <w:rFonts w:ascii="Arial Narrow" w:eastAsiaTheme="minorHAnsi" w:hAnsi="Arial Narrow" w:cstheme="minorBidi"/>
      <w:b/>
      <w:sz w:val="22"/>
      <w:szCs w:val="22"/>
    </w:rPr>
  </w:style>
  <w:style w:type="character" w:customStyle="1" w:styleId="Heading6Char">
    <w:name w:val="Heading 6 Char"/>
    <w:link w:val="Heading6"/>
    <w:rsid w:val="00F448A3"/>
    <w:rPr>
      <w:rFonts w:ascii="Calibri" w:eastAsia="PMingLiU" w:hAnsi="Calibri" w:cstheme="minorBidi"/>
      <w:b/>
      <w:bCs/>
      <w:sz w:val="22"/>
      <w:szCs w:val="22"/>
    </w:rPr>
  </w:style>
  <w:style w:type="paragraph" w:styleId="BalloonText">
    <w:name w:val="Balloon Text"/>
    <w:basedOn w:val="Normal"/>
    <w:link w:val="BalloonTextChar"/>
    <w:locked/>
    <w:rsid w:val="00F44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448A3"/>
    <w:rPr>
      <w:rFonts w:ascii="Tahoma" w:eastAsiaTheme="minorHAnsi" w:hAnsi="Tahoma" w:cs="Tahoma"/>
      <w:sz w:val="16"/>
      <w:szCs w:val="16"/>
    </w:rPr>
  </w:style>
  <w:style w:type="paragraph" w:customStyle="1" w:styleId="Bullet">
    <w:name w:val="Bullet"/>
    <w:basedOn w:val="Normal"/>
    <w:rsid w:val="00F448A3"/>
    <w:pPr>
      <w:keepLines/>
      <w:numPr>
        <w:numId w:val="4"/>
      </w:numPr>
      <w:spacing w:before="120"/>
      <w:ind w:right="864"/>
    </w:pPr>
    <w:rPr>
      <w:rFonts w:ascii="Utopia" w:hAnsi="Utopia"/>
      <w:sz w:val="18"/>
    </w:rPr>
  </w:style>
  <w:style w:type="character" w:customStyle="1" w:styleId="CodeBold">
    <w:name w:val="Code Bold"/>
    <w:rsid w:val="00F448A3"/>
    <w:rPr>
      <w:rFonts w:ascii="TheSansMonoConBlack" w:hAnsi="TheSansMonoConBlack"/>
      <w:sz w:val="18"/>
    </w:rPr>
  </w:style>
  <w:style w:type="paragraph" w:customStyle="1" w:styleId="FigureCaption">
    <w:name w:val="Figure Caption"/>
    <w:next w:val="Normal"/>
    <w:qFormat/>
    <w:rsid w:val="00F448A3"/>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48A3"/>
    <w:pPr>
      <w:tabs>
        <w:tab w:val="left" w:pos="576"/>
      </w:tabs>
      <w:spacing w:before="460"/>
      <w:contextualSpacing/>
    </w:pPr>
    <w:rPr>
      <w:rFonts w:ascii="Utopia" w:hAnsi="Utopia"/>
      <w:i/>
      <w:noProof/>
      <w:sz w:val="18"/>
    </w:rPr>
  </w:style>
  <w:style w:type="character" w:customStyle="1" w:styleId="CodeCaptionChar">
    <w:name w:val="Code Caption Char"/>
    <w:link w:val="CodeCaption"/>
    <w:rsid w:val="00F448A3"/>
    <w:rPr>
      <w:rFonts w:ascii="Utopia" w:eastAsiaTheme="minorHAnsi" w:hAnsi="Utopia" w:cstheme="minorBidi"/>
      <w:i/>
      <w:noProof/>
      <w:sz w:val="18"/>
      <w:szCs w:val="22"/>
    </w:rPr>
  </w:style>
  <w:style w:type="paragraph" w:customStyle="1" w:styleId="NumSubList">
    <w:name w:val="Num Sub List"/>
    <w:basedOn w:val="Normal"/>
    <w:rsid w:val="00F448A3"/>
    <w:pPr>
      <w:numPr>
        <w:numId w:val="47"/>
      </w:numPr>
      <w:tabs>
        <w:tab w:val="left" w:pos="216"/>
        <w:tab w:val="left" w:pos="720"/>
      </w:tabs>
      <w:spacing w:before="120"/>
      <w:ind w:right="1440"/>
      <w:jc w:val="both"/>
    </w:pPr>
    <w:rPr>
      <w:rFonts w:ascii="Utopia" w:hAnsi="Utopia"/>
      <w:sz w:val="18"/>
    </w:rPr>
  </w:style>
  <w:style w:type="paragraph" w:customStyle="1" w:styleId="BulletSubList">
    <w:name w:val="Bullet Sub List"/>
    <w:basedOn w:val="Bullet"/>
    <w:next w:val="Normal"/>
    <w:rsid w:val="00F448A3"/>
    <w:pPr>
      <w:spacing w:after="120" w:line="240" w:lineRule="auto"/>
      <w:ind w:left="1728" w:hanging="720"/>
    </w:pPr>
  </w:style>
  <w:style w:type="paragraph" w:customStyle="1" w:styleId="FMCopyrightTitle">
    <w:name w:val="FM Copyright Title"/>
    <w:basedOn w:val="FMCopyright"/>
    <w:rsid w:val="00F448A3"/>
    <w:pPr>
      <w:spacing w:before="100" w:after="100"/>
    </w:pPr>
    <w:rPr>
      <w:rFonts w:ascii="Utopia Bold" w:hAnsi="Utopia Bold"/>
      <w:sz w:val="19"/>
    </w:rPr>
  </w:style>
  <w:style w:type="paragraph" w:customStyle="1" w:styleId="FMCopyright">
    <w:name w:val="FM Copyright"/>
    <w:link w:val="FMCopyrightChar"/>
    <w:rsid w:val="00F448A3"/>
    <w:pPr>
      <w:spacing w:before="120" w:after="120"/>
      <w:jc w:val="both"/>
    </w:pPr>
    <w:rPr>
      <w:rFonts w:ascii="Utopia" w:hAnsi="Utopia"/>
      <w:sz w:val="16"/>
    </w:rPr>
  </w:style>
  <w:style w:type="character" w:customStyle="1" w:styleId="FMCopyrightChar">
    <w:name w:val="FM Copyright Char"/>
    <w:link w:val="FMCopyright"/>
    <w:rsid w:val="00F448A3"/>
    <w:rPr>
      <w:rFonts w:ascii="Utopia" w:hAnsi="Utopia"/>
      <w:sz w:val="16"/>
    </w:rPr>
  </w:style>
  <w:style w:type="paragraph" w:styleId="Index1">
    <w:name w:val="index 1"/>
    <w:basedOn w:val="Normal"/>
    <w:next w:val="Normal"/>
    <w:semiHidden/>
    <w:locked/>
    <w:rsid w:val="00F448A3"/>
    <w:pPr>
      <w:ind w:left="720" w:hanging="720"/>
    </w:pPr>
  </w:style>
  <w:style w:type="paragraph" w:styleId="Index2">
    <w:name w:val="index 2"/>
    <w:basedOn w:val="Normal"/>
    <w:next w:val="Normal"/>
    <w:semiHidden/>
    <w:locked/>
    <w:rsid w:val="00F448A3"/>
    <w:pPr>
      <w:ind w:left="720" w:hanging="432"/>
    </w:pPr>
  </w:style>
  <w:style w:type="paragraph" w:styleId="Index3">
    <w:name w:val="index 3"/>
    <w:basedOn w:val="Normal"/>
    <w:next w:val="Normal"/>
    <w:semiHidden/>
    <w:locked/>
    <w:rsid w:val="00F448A3"/>
    <w:pPr>
      <w:ind w:left="720" w:hanging="144"/>
    </w:pPr>
  </w:style>
  <w:style w:type="paragraph" w:customStyle="1" w:styleId="PartNumber">
    <w:name w:val="Part Number"/>
    <w:basedOn w:val="Normal"/>
    <w:next w:val="Normal"/>
    <w:link w:val="PartNumberChar"/>
    <w:autoRedefine/>
    <w:qFormat/>
    <w:rsid w:val="00F448A3"/>
    <w:pPr>
      <w:spacing w:before="48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F448A3"/>
    <w:pPr>
      <w:spacing w:before="600" w:after="1200" w:line="240" w:lineRule="auto"/>
      <w:contextualSpacing/>
    </w:pPr>
    <w:rPr>
      <w:rFonts w:ascii="Arial" w:hAnsi="Arial"/>
      <w:b/>
      <w:sz w:val="64"/>
      <w:szCs w:val="48"/>
    </w:rPr>
  </w:style>
  <w:style w:type="paragraph" w:styleId="Quote">
    <w:name w:val="Quote"/>
    <w:basedOn w:val="Normal"/>
    <w:next w:val="Normal"/>
    <w:link w:val="QuoteChar"/>
    <w:qFormat/>
    <w:rsid w:val="00F448A3"/>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48A3"/>
    <w:rPr>
      <w:rFonts w:ascii="Utopia" w:eastAsiaTheme="minorHAnsi" w:hAnsi="Utopia" w:cstheme="minorBidi"/>
      <w:i/>
      <w:iCs/>
      <w:szCs w:val="22"/>
    </w:rPr>
  </w:style>
  <w:style w:type="paragraph" w:customStyle="1" w:styleId="Results">
    <w:name w:val="Results"/>
    <w:basedOn w:val="Normal"/>
    <w:rsid w:val="00F448A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48A3"/>
    <w:pPr>
      <w:tabs>
        <w:tab w:val="num" w:pos="360"/>
      </w:tabs>
      <w:ind w:left="360" w:hanging="360"/>
    </w:pPr>
  </w:style>
  <w:style w:type="paragraph" w:customStyle="1" w:styleId="ExerciseBody">
    <w:name w:val="Exercise Body"/>
    <w:basedOn w:val="Normal"/>
    <w:link w:val="ExerciseBodyChar"/>
    <w:qFormat/>
    <w:rsid w:val="00F448A3"/>
    <w:pPr>
      <w:spacing w:before="120"/>
      <w:ind w:left="288" w:right="288"/>
    </w:pPr>
    <w:rPr>
      <w:rFonts w:ascii="HelveticaNeue Condensed" w:hAnsi="HelveticaNeue Condensed"/>
      <w:sz w:val="20"/>
    </w:rPr>
  </w:style>
  <w:style w:type="character" w:customStyle="1" w:styleId="ExerciseBodyChar">
    <w:name w:val="Exercise Body Char"/>
    <w:link w:val="ExerciseBody"/>
    <w:rsid w:val="00F448A3"/>
    <w:rPr>
      <w:rFonts w:ascii="HelveticaNeue Condensed" w:eastAsiaTheme="minorHAnsi" w:hAnsi="HelveticaNeue Condensed" w:cstheme="minorBidi"/>
      <w:szCs w:val="22"/>
    </w:rPr>
  </w:style>
  <w:style w:type="paragraph" w:customStyle="1" w:styleId="ExerciseBullet">
    <w:name w:val="Exercise Bullet"/>
    <w:basedOn w:val="Normal"/>
    <w:rsid w:val="00F448A3"/>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F448A3"/>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F448A3"/>
    <w:rPr>
      <w:rFonts w:ascii="HelveticaNeue Condensed" w:eastAsiaTheme="minorHAnsi" w:hAnsi="HelveticaNeue Condensed" w:cstheme="minorBidi"/>
      <w:szCs w:val="22"/>
    </w:rPr>
  </w:style>
  <w:style w:type="paragraph" w:customStyle="1" w:styleId="TableText">
    <w:name w:val="Table Text"/>
    <w:qFormat/>
    <w:rsid w:val="00F448A3"/>
    <w:pPr>
      <w:spacing w:before="120" w:after="120"/>
      <w:contextualSpacing/>
    </w:pPr>
    <w:rPr>
      <w:rFonts w:ascii="Utopia" w:hAnsi="Utopia"/>
      <w:sz w:val="18"/>
    </w:rPr>
  </w:style>
  <w:style w:type="paragraph" w:customStyle="1" w:styleId="TableCaption">
    <w:name w:val="Table Caption"/>
    <w:basedOn w:val="FigureCaption"/>
    <w:next w:val="Normal"/>
    <w:qFormat/>
    <w:rsid w:val="00F448A3"/>
    <w:pPr>
      <w:spacing w:after="120"/>
    </w:pPr>
  </w:style>
  <w:style w:type="paragraph" w:customStyle="1" w:styleId="TableHead">
    <w:name w:val="Table Head"/>
    <w:next w:val="Normal"/>
    <w:rsid w:val="00F448A3"/>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48A3"/>
    <w:pPr>
      <w:spacing w:before="60" w:after="240"/>
      <w:contextualSpacing/>
    </w:pPr>
    <w:rPr>
      <w:rFonts w:ascii="Utopia" w:hAnsi="Utopia"/>
      <w:i/>
      <w:sz w:val="18"/>
    </w:rPr>
  </w:style>
  <w:style w:type="table" w:styleId="TableGrid">
    <w:name w:val="Table Grid"/>
    <w:basedOn w:val="TableNormal"/>
    <w:rsid w:val="00F448A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48A3"/>
    <w:pPr>
      <w:numPr>
        <w:numId w:val="0"/>
      </w:numPr>
      <w:ind w:left="864"/>
    </w:pPr>
  </w:style>
  <w:style w:type="paragraph" w:customStyle="1" w:styleId="NumList">
    <w:name w:val="Num List"/>
    <w:basedOn w:val="Normal"/>
    <w:rsid w:val="00F448A3"/>
    <w:pPr>
      <w:keepLines/>
      <w:numPr>
        <w:numId w:val="30"/>
      </w:numPr>
      <w:spacing w:before="120"/>
      <w:ind w:right="1152"/>
    </w:pPr>
    <w:rPr>
      <w:rFonts w:ascii="Utopia" w:hAnsi="Utopia"/>
      <w:sz w:val="18"/>
    </w:rPr>
  </w:style>
  <w:style w:type="paragraph" w:customStyle="1" w:styleId="QuoteSource">
    <w:name w:val="Quote Source"/>
    <w:basedOn w:val="Quote"/>
    <w:next w:val="Normal"/>
    <w:qFormat/>
    <w:rsid w:val="00F448A3"/>
    <w:pPr>
      <w:spacing w:before="0"/>
      <w:ind w:left="0" w:right="0"/>
      <w:jc w:val="right"/>
    </w:pPr>
    <w:rPr>
      <w:i w:val="0"/>
    </w:rPr>
  </w:style>
  <w:style w:type="paragraph" w:customStyle="1" w:styleId="ExerciseHead">
    <w:name w:val="Exercise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rsid w:val="00F448A3"/>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F448A3"/>
    <w:pPr>
      <w:spacing w:after="120" w:line="240" w:lineRule="auto"/>
    </w:pPr>
    <w:rPr>
      <w:rFonts w:ascii="HelveticaNeue MediumExt" w:hAnsi="HelveticaNeue MediumExt"/>
      <w:sz w:val="32"/>
      <w:szCs w:val="24"/>
    </w:rPr>
  </w:style>
  <w:style w:type="character" w:customStyle="1" w:styleId="FMAuthorChar">
    <w:name w:val="FM Author Char"/>
    <w:link w:val="FMAuthor"/>
    <w:rsid w:val="00F448A3"/>
    <w:rPr>
      <w:rFonts w:ascii="HelveticaNeue MediumExt" w:eastAsiaTheme="minorHAnsi" w:hAnsi="HelveticaNeue MediumExt" w:cstheme="minorBidi"/>
      <w:sz w:val="32"/>
      <w:szCs w:val="24"/>
    </w:rPr>
  </w:style>
  <w:style w:type="paragraph" w:customStyle="1" w:styleId="FMText">
    <w:name w:val="FM Text"/>
    <w:basedOn w:val="Normal"/>
    <w:link w:val="FMTextChar"/>
    <w:rsid w:val="00F448A3"/>
    <w:pPr>
      <w:spacing w:after="0"/>
      <w:contextualSpacing/>
    </w:pPr>
    <w:rPr>
      <w:rFonts w:ascii="Utopia" w:hAnsi="Utopia"/>
      <w:sz w:val="18"/>
    </w:rPr>
  </w:style>
  <w:style w:type="paragraph" w:customStyle="1" w:styleId="FMDedication">
    <w:name w:val="FM Dedication"/>
    <w:basedOn w:val="Normal"/>
    <w:rsid w:val="00F448A3"/>
    <w:pPr>
      <w:spacing w:before="600" w:after="600" w:line="240" w:lineRule="auto"/>
      <w:jc w:val="center"/>
    </w:pPr>
    <w:rPr>
      <w:rFonts w:ascii="UtopiaItalic" w:hAnsi="UtopiaItalic"/>
      <w:i/>
      <w:sz w:val="20"/>
    </w:rPr>
  </w:style>
  <w:style w:type="paragraph" w:customStyle="1" w:styleId="FMTextCont">
    <w:name w:val="FM Text Cont"/>
    <w:basedOn w:val="FMText"/>
    <w:rsid w:val="00F448A3"/>
    <w:pPr>
      <w:ind w:firstLine="576"/>
    </w:pPr>
  </w:style>
  <w:style w:type="paragraph" w:customStyle="1" w:styleId="Footnote">
    <w:name w:val="Footnote"/>
    <w:basedOn w:val="Normal"/>
    <w:rsid w:val="00F448A3"/>
    <w:rPr>
      <w:sz w:val="19"/>
    </w:rPr>
  </w:style>
  <w:style w:type="paragraph" w:styleId="DocumentMap">
    <w:name w:val="Document Map"/>
    <w:basedOn w:val="Normal"/>
    <w:semiHidden/>
    <w:locked/>
    <w:rsid w:val="00F448A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48A3"/>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48A3"/>
    <w:rPr>
      <w:rFonts w:ascii="TheSansMonoConNormal" w:eastAsiaTheme="minorHAnsi" w:hAnsi="TheSansMonoConNormal" w:cstheme="minorBidi"/>
      <w:noProof/>
      <w:sz w:val="18"/>
      <w:szCs w:val="22"/>
    </w:rPr>
  </w:style>
  <w:style w:type="paragraph" w:customStyle="1" w:styleId="ExerciseSubhead">
    <w:name w:val="Exercise Subhead"/>
    <w:basedOn w:val="Normal"/>
    <w:rsid w:val="00F448A3"/>
    <w:pPr>
      <w:spacing w:before="120" w:after="240"/>
      <w:ind w:left="288" w:right="288"/>
      <w:contextualSpacing/>
      <w:jc w:val="center"/>
    </w:pPr>
    <w:rPr>
      <w:rFonts w:ascii="Arial" w:hAnsi="Arial"/>
      <w:b/>
      <w:color w:val="808080"/>
      <w:sz w:val="21"/>
      <w:u w:val="single"/>
    </w:rPr>
  </w:style>
  <w:style w:type="character" w:styleId="Hyperlink">
    <w:name w:val="Hyperlink"/>
    <w:semiHidden/>
    <w:locked/>
    <w:rsid w:val="00F448A3"/>
    <w:rPr>
      <w:color w:val="0000FF"/>
      <w:u w:val="single"/>
    </w:rPr>
  </w:style>
  <w:style w:type="paragraph" w:styleId="Footer">
    <w:name w:val="footer"/>
    <w:basedOn w:val="Normal"/>
    <w:link w:val="FooterChar"/>
    <w:rsid w:val="00F448A3"/>
    <w:pPr>
      <w:tabs>
        <w:tab w:val="center" w:pos="4320"/>
        <w:tab w:val="right" w:pos="8640"/>
      </w:tabs>
      <w:spacing w:before="360" w:after="240"/>
    </w:pPr>
    <w:rPr>
      <w:rFonts w:ascii="Utopia" w:hAnsi="Utopia"/>
    </w:rPr>
  </w:style>
  <w:style w:type="character" w:customStyle="1" w:styleId="FooterChar">
    <w:name w:val="Footer Char"/>
    <w:link w:val="Footer"/>
    <w:rsid w:val="00F448A3"/>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48A3"/>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48A3"/>
    <w:rPr>
      <w:rFonts w:ascii="HelveticaNeue Condensed" w:eastAsiaTheme="minorHAnsi" w:hAnsi="HelveticaNeue Condensed" w:cstheme="minorBidi"/>
      <w:szCs w:val="22"/>
    </w:rPr>
  </w:style>
  <w:style w:type="character" w:customStyle="1" w:styleId="CodeInline">
    <w:name w:val="Code Inline"/>
    <w:qFormat/>
    <w:rsid w:val="00F448A3"/>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48A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48A3"/>
  </w:style>
  <w:style w:type="paragraph" w:customStyle="1" w:styleId="SideBarSubhead">
    <w:name w:val="Side Bar Subhead"/>
    <w:basedOn w:val="Normal"/>
    <w:rsid w:val="00F448A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48A3"/>
    <w:pPr>
      <w:spacing w:before="120"/>
      <w:ind w:left="288" w:right="288"/>
    </w:pPr>
    <w:rPr>
      <w:rFonts w:ascii="HelveticaNeue Condensed" w:hAnsi="HelveticaNeue Condensed"/>
      <w:sz w:val="20"/>
    </w:rPr>
  </w:style>
  <w:style w:type="character" w:customStyle="1" w:styleId="SideBarBodyChar">
    <w:name w:val="Side Bar Body Char"/>
    <w:link w:val="SideBarBody"/>
    <w:rsid w:val="00F448A3"/>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48A3"/>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448A3"/>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48A3"/>
    <w:rPr>
      <w:rFonts w:ascii="HelveticaNeue Condensed" w:eastAsiaTheme="minorHAnsi" w:hAnsi="HelveticaNeue Condensed" w:cstheme="minorBidi"/>
      <w:szCs w:val="22"/>
    </w:rPr>
  </w:style>
  <w:style w:type="paragraph" w:customStyle="1" w:styleId="SideBarBullet">
    <w:name w:val="Side Bar Bullet"/>
    <w:basedOn w:val="Normal"/>
    <w:rsid w:val="00F448A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48A3"/>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48A3"/>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48A3"/>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48A3"/>
    <w:rPr>
      <w:rFonts w:ascii="HelveticaNeue Condensed" w:eastAsiaTheme="minorHAnsi" w:hAnsi="HelveticaNeue Condensed" w:cstheme="minorBidi"/>
      <w:szCs w:val="22"/>
    </w:rPr>
  </w:style>
  <w:style w:type="paragraph" w:customStyle="1" w:styleId="SideBarHead">
    <w:name w:val="Side Bar Head"/>
    <w:basedOn w:val="Normal"/>
    <w:next w:val="Normal"/>
    <w:rsid w:val="00F448A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0">
    <w:name w:val="Footer Text"/>
    <w:locked/>
    <w:rsid w:val="00F448A3"/>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F448A3"/>
    <w:pPr>
      <w:spacing w:before="192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F448A3"/>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448A3"/>
    <w:pPr>
      <w:spacing w:before="60" w:after="60"/>
      <w:ind w:left="648" w:hanging="288"/>
      <w:contextualSpacing/>
    </w:pPr>
    <w:rPr>
      <w:rFonts w:ascii="Utopia" w:hAnsi="Utopia"/>
      <w:sz w:val="16"/>
    </w:rPr>
  </w:style>
  <w:style w:type="paragraph" w:customStyle="1" w:styleId="FMHead">
    <w:name w:val="FM Head"/>
    <w:basedOn w:val="Normal"/>
    <w:next w:val="Normal"/>
    <w:link w:val="FMHeadChar"/>
    <w:rsid w:val="00F448A3"/>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F448A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448A3"/>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F448A3"/>
    <w:pPr>
      <w:spacing w:before="120" w:after="0" w:line="360" w:lineRule="auto"/>
      <w:contextualSpacing/>
    </w:pPr>
    <w:rPr>
      <w:rFonts w:ascii="Utopia Black" w:hAnsi="Utopia Black"/>
      <w:spacing w:val="-6"/>
    </w:rPr>
  </w:style>
  <w:style w:type="table" w:customStyle="1" w:styleId="ApressTable">
    <w:name w:val="Apress Table"/>
    <w:basedOn w:val="TableNormal"/>
    <w:rsid w:val="00F448A3"/>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48A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locked/>
    <w:rsid w:val="00F448A3"/>
    <w:pPr>
      <w:tabs>
        <w:tab w:val="center" w:pos="4680"/>
        <w:tab w:val="right" w:pos="9360"/>
      </w:tabs>
      <w:spacing w:after="240" w:line="240" w:lineRule="auto"/>
    </w:pPr>
    <w:rPr>
      <w:rFonts w:ascii="HelveticaNeue Condensed" w:hAnsi="HelveticaNeue Condensed"/>
      <w:b/>
      <w:sz w:val="18"/>
    </w:rPr>
  </w:style>
  <w:style w:type="character" w:customStyle="1" w:styleId="HeaderChar">
    <w:name w:val="Header Char"/>
    <w:link w:val="Header"/>
    <w:rsid w:val="00F448A3"/>
    <w:rPr>
      <w:rFonts w:ascii="HelveticaNeue Condensed" w:eastAsiaTheme="minorHAnsi" w:hAnsi="HelveticaNeue Condensed" w:cstheme="minorBidi"/>
      <w:b/>
      <w:sz w:val="18"/>
      <w:szCs w:val="22"/>
    </w:rPr>
  </w:style>
  <w:style w:type="paragraph" w:customStyle="1" w:styleId="Figure">
    <w:name w:val="Figure"/>
    <w:next w:val="Normal"/>
    <w:rsid w:val="00F448A3"/>
    <w:pPr>
      <w:spacing w:before="120" w:after="120"/>
    </w:pPr>
    <w:rPr>
      <w:rFonts w:ascii="Arial" w:hAnsi="Arial"/>
      <w:sz w:val="18"/>
    </w:rPr>
  </w:style>
  <w:style w:type="paragraph" w:styleId="Revision">
    <w:name w:val="Revision"/>
    <w:hidden/>
    <w:uiPriority w:val="99"/>
    <w:semiHidden/>
    <w:rsid w:val="00F448A3"/>
    <w:rPr>
      <w:rFonts w:ascii="Calibri" w:eastAsia="Calibri" w:hAnsi="Calibri"/>
      <w:sz w:val="22"/>
      <w:szCs w:val="22"/>
    </w:rPr>
  </w:style>
  <w:style w:type="character" w:styleId="IntenseEmphasis">
    <w:name w:val="Intense Emphasis"/>
    <w:basedOn w:val="DefaultParagraphFont"/>
    <w:uiPriority w:val="21"/>
    <w:qFormat/>
    <w:rsid w:val="00F448A3"/>
    <w:rPr>
      <w:b/>
      <w:bCs/>
      <w:i/>
      <w:iCs/>
      <w:color w:val="auto"/>
    </w:rPr>
  </w:style>
  <w:style w:type="character" w:styleId="Emphasis">
    <w:name w:val="Emphasis"/>
    <w:basedOn w:val="DefaultParagraphFont"/>
    <w:qFormat/>
    <w:rsid w:val="00F448A3"/>
    <w:rPr>
      <w:i/>
      <w:iCs/>
    </w:rPr>
  </w:style>
  <w:style w:type="character" w:styleId="Strong">
    <w:name w:val="Strong"/>
    <w:basedOn w:val="DefaultParagraphFont"/>
    <w:qFormat/>
    <w:rsid w:val="00F448A3"/>
    <w:rPr>
      <w:b/>
      <w:bCs/>
    </w:rPr>
  </w:style>
  <w:style w:type="paragraph" w:styleId="Subtitle">
    <w:name w:val="Subtitle"/>
    <w:basedOn w:val="Normal"/>
    <w:next w:val="Normal"/>
    <w:link w:val="SubtitleChar"/>
    <w:qFormat/>
    <w:rsid w:val="00F448A3"/>
    <w:pPr>
      <w:spacing w:after="60"/>
      <w:jc w:val="center"/>
      <w:outlineLvl w:val="1"/>
    </w:pPr>
    <w:rPr>
      <w:rFonts w:ascii="Cambria" w:hAnsi="Cambria"/>
      <w:szCs w:val="24"/>
    </w:rPr>
  </w:style>
  <w:style w:type="character" w:customStyle="1" w:styleId="SubtitleChar">
    <w:name w:val="Subtitle Char"/>
    <w:basedOn w:val="DefaultParagraphFont"/>
    <w:link w:val="Subtitle"/>
    <w:rsid w:val="00F448A3"/>
    <w:rPr>
      <w:rFonts w:ascii="Cambria" w:eastAsiaTheme="minorHAnsi" w:hAnsi="Cambria" w:cstheme="minorBidi"/>
      <w:sz w:val="22"/>
      <w:szCs w:val="24"/>
    </w:rPr>
  </w:style>
  <w:style w:type="character" w:customStyle="1" w:styleId="BlackDingbat">
    <w:name w:val="Black Dingbat"/>
    <w:rsid w:val="00F448A3"/>
    <w:rPr>
      <w:rFonts w:ascii="ZapfDingbats" w:hAnsi="ZapfDingbats"/>
      <w:color w:val="auto"/>
      <w:szCs w:val="24"/>
    </w:rPr>
  </w:style>
  <w:style w:type="paragraph" w:customStyle="1" w:styleId="Code">
    <w:name w:val="Code"/>
    <w:basedOn w:val="Normal"/>
    <w:link w:val="CodeChar"/>
    <w:qFormat/>
    <w:rsid w:val="00F448A3"/>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F448A3"/>
    <w:rPr>
      <w:rFonts w:ascii="TheSansMonoConNormal" w:eastAsiaTheme="minorHAnsi" w:hAnsi="TheSansMonoConNormal" w:cstheme="minorBidi"/>
      <w:noProof/>
      <w:sz w:val="18"/>
      <w:szCs w:val="22"/>
    </w:rPr>
  </w:style>
  <w:style w:type="paragraph" w:customStyle="1" w:styleId="Footertext">
    <w:name w:val="Footer text"/>
    <w:locked/>
    <w:rsid w:val="00F448A3"/>
    <w:pPr>
      <w:numPr>
        <w:numId w:val="48"/>
      </w:numPr>
      <w:tabs>
        <w:tab w:val="center" w:pos="4680"/>
        <w:tab w:val="right" w:pos="9360"/>
      </w:tabs>
      <w:spacing w:before="240" w:after="480" w:line="276" w:lineRule="auto"/>
      <w:ind w:right="-432"/>
    </w:pPr>
    <w:rPr>
      <w:rFonts w:ascii="Utopia" w:hAnsi="Utopia"/>
    </w:rPr>
  </w:style>
  <w:style w:type="character" w:customStyle="1" w:styleId="GrayDingbat">
    <w:name w:val="Gray Dingbat"/>
    <w:basedOn w:val="BlackDingbat"/>
    <w:uiPriority w:val="1"/>
    <w:qFormat/>
    <w:rsid w:val="00F448A3"/>
    <w:rPr>
      <w:rFonts w:ascii="ZapfDingbats" w:hAnsi="ZapfDingbats"/>
      <w:color w:val="BFBFBF" w:themeColor="background1" w:themeShade="BF"/>
      <w:szCs w:val="24"/>
    </w:rPr>
  </w:style>
  <w:style w:type="character" w:customStyle="1" w:styleId="FMEditionChar">
    <w:name w:val="FM Edition Char"/>
    <w:basedOn w:val="DefaultParagraphFont"/>
    <w:link w:val="FMEdition"/>
    <w:rsid w:val="00F448A3"/>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F448A3"/>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rsid w:val="00F448A3"/>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F448A3"/>
    <w:pPr>
      <w:spacing w:after="100"/>
    </w:pPr>
  </w:style>
  <w:style w:type="paragraph" w:customStyle="1" w:styleId="PartTextCont">
    <w:name w:val="Part Text Cont."/>
    <w:basedOn w:val="Normal"/>
    <w:qFormat/>
    <w:rsid w:val="00F448A3"/>
    <w:pPr>
      <w:spacing w:after="0" w:line="240" w:lineRule="auto"/>
      <w:ind w:firstLine="720"/>
      <w:contextualSpacing/>
    </w:pPr>
    <w:rPr>
      <w:rFonts w:ascii="Utopia" w:hAnsi="Utopia"/>
      <w:spacing w:val="-6"/>
      <w:sz w:val="20"/>
    </w:rPr>
  </w:style>
  <w:style w:type="character" w:customStyle="1" w:styleId="PartTitleChar">
    <w:name w:val="Part Title Char"/>
    <w:basedOn w:val="DefaultParagraphFont"/>
    <w:link w:val="PartTitle"/>
    <w:rsid w:val="00F448A3"/>
    <w:rPr>
      <w:rFonts w:ascii="Arial" w:eastAsiaTheme="minorHAnsi" w:hAnsi="Arial" w:cstheme="minorBidi"/>
      <w:b/>
      <w:sz w:val="64"/>
      <w:szCs w:val="48"/>
    </w:rPr>
  </w:style>
  <w:style w:type="paragraph" w:customStyle="1" w:styleId="PartText">
    <w:name w:val="Part Text"/>
    <w:basedOn w:val="Normal"/>
    <w:next w:val="Normal"/>
    <w:locked/>
    <w:rsid w:val="00F448A3"/>
    <w:pPr>
      <w:spacing w:after="0" w:line="240" w:lineRule="auto"/>
      <w:contextualSpacing/>
    </w:pPr>
    <w:rPr>
      <w:rFonts w:ascii="Book Antiqua" w:hAnsi="Book Antiqua"/>
      <w:spacing w:val="-6"/>
    </w:rPr>
  </w:style>
  <w:style w:type="character" w:customStyle="1" w:styleId="PartNumberChar">
    <w:name w:val="Part Number Char"/>
    <w:basedOn w:val="PartTitleChar"/>
    <w:link w:val="PartNumber"/>
    <w:rsid w:val="00F448A3"/>
    <w:rPr>
      <w:rFonts w:ascii="Arial" w:eastAsiaTheme="minorHAnsi" w:hAnsi="Arial" w:cstheme="minorBidi"/>
      <w:b/>
      <w:caps/>
      <w:sz w:val="52"/>
      <w:szCs w:val="28"/>
    </w:rPr>
  </w:style>
  <w:style w:type="character" w:customStyle="1" w:styleId="FMHeadChar">
    <w:name w:val="FM Head Char"/>
    <w:basedOn w:val="DefaultParagraphFont"/>
    <w:link w:val="FMHead"/>
    <w:rsid w:val="00F448A3"/>
    <w:rPr>
      <w:rFonts w:ascii="Arial Narrow" w:eastAsiaTheme="minorHAnsi" w:hAnsi="Arial Narrow" w:cstheme="minorBidi"/>
      <w:b/>
      <w:spacing w:val="-20"/>
      <w:sz w:val="60"/>
      <w:szCs w:val="48"/>
    </w:rPr>
  </w:style>
  <w:style w:type="character" w:styleId="CommentReference">
    <w:name w:val="annotation reference"/>
    <w:basedOn w:val="DefaultParagraphFont"/>
    <w:locked/>
    <w:rsid w:val="00F859AB"/>
    <w:rPr>
      <w:sz w:val="16"/>
      <w:szCs w:val="16"/>
    </w:rPr>
  </w:style>
  <w:style w:type="paragraph" w:styleId="CommentText">
    <w:name w:val="annotation text"/>
    <w:basedOn w:val="Normal"/>
    <w:link w:val="CommentTextChar"/>
    <w:locked/>
    <w:rsid w:val="00F859AB"/>
    <w:pPr>
      <w:spacing w:line="240" w:lineRule="auto"/>
    </w:pPr>
    <w:rPr>
      <w:sz w:val="20"/>
      <w:szCs w:val="20"/>
    </w:rPr>
  </w:style>
  <w:style w:type="character" w:customStyle="1" w:styleId="CommentTextChar">
    <w:name w:val="Comment Text Char"/>
    <w:basedOn w:val="DefaultParagraphFont"/>
    <w:link w:val="CommentText"/>
    <w:rsid w:val="00F859AB"/>
    <w:rPr>
      <w:rFonts w:asciiTheme="minorHAnsi" w:eastAsiaTheme="minorHAnsi" w:hAnsiTheme="minorHAnsi" w:cstheme="minorBidi"/>
    </w:rPr>
  </w:style>
  <w:style w:type="paragraph" w:styleId="CommentSubject">
    <w:name w:val="annotation subject"/>
    <w:basedOn w:val="CommentText"/>
    <w:next w:val="CommentText"/>
    <w:link w:val="CommentSubjectChar"/>
    <w:locked/>
    <w:rsid w:val="00F859AB"/>
    <w:rPr>
      <w:b/>
      <w:bCs/>
    </w:rPr>
  </w:style>
  <w:style w:type="character" w:customStyle="1" w:styleId="CommentSubjectChar">
    <w:name w:val="Comment Subject Char"/>
    <w:basedOn w:val="CommentTextChar"/>
    <w:link w:val="CommentSubject"/>
    <w:rsid w:val="00F859AB"/>
    <w:rPr>
      <w:rFonts w:asciiTheme="minorHAnsi" w:eastAsiaTheme="minorHAnsi" w:hAnsiTheme="minorHAnsi" w:cstheme="minorBidi"/>
      <w:b/>
      <w:bCs/>
    </w:rPr>
  </w:style>
  <w:style w:type="character" w:customStyle="1" w:styleId="FMTextChar">
    <w:name w:val="FM Text Char"/>
    <w:link w:val="FMText"/>
    <w:rsid w:val="00F15B62"/>
    <w:rPr>
      <w:rFonts w:ascii="Utopia" w:eastAsiaTheme="minorHAnsi" w:hAnsi="Utopia" w:cstheme="minorBid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7056137">
      <w:bodyDiv w:val="1"/>
      <w:marLeft w:val="0"/>
      <w:marRight w:val="0"/>
      <w:marTop w:val="0"/>
      <w:marBottom w:val="0"/>
      <w:divBdr>
        <w:top w:val="none" w:sz="0" w:space="0" w:color="auto"/>
        <w:left w:val="none" w:sz="0" w:space="0" w:color="auto"/>
        <w:bottom w:val="none" w:sz="0" w:space="0" w:color="auto"/>
        <w:right w:val="none" w:sz="0" w:space="0" w:color="auto"/>
      </w:divBdr>
      <w:divsChild>
        <w:div w:id="1461610027">
          <w:marLeft w:val="0"/>
          <w:marRight w:val="0"/>
          <w:marTop w:val="0"/>
          <w:marBottom w:val="0"/>
          <w:divBdr>
            <w:top w:val="none" w:sz="0" w:space="0" w:color="auto"/>
            <w:left w:val="none" w:sz="0" w:space="0" w:color="auto"/>
            <w:bottom w:val="none" w:sz="0" w:space="0" w:color="auto"/>
            <w:right w:val="none" w:sz="0" w:space="0" w:color="auto"/>
          </w:divBdr>
        </w:div>
        <w:div w:id="648675538">
          <w:marLeft w:val="0"/>
          <w:marRight w:val="0"/>
          <w:marTop w:val="0"/>
          <w:marBottom w:val="0"/>
          <w:divBdr>
            <w:top w:val="none" w:sz="0" w:space="0" w:color="auto"/>
            <w:left w:val="none" w:sz="0" w:space="0" w:color="auto"/>
            <w:bottom w:val="none" w:sz="0" w:space="0" w:color="auto"/>
            <w:right w:val="none" w:sz="0" w:space="0" w:color="auto"/>
          </w:divBdr>
        </w:div>
        <w:div w:id="2041979067">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108843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eader" Target="header1.xml"/><Relationship Id="rId26"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www.apress.com/9781484273760"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rldefense.proofpoint.com/v2/url?u=https-3A__pisanorg.github.io_yusuf_&amp;d=DwMFaQ&amp;c=vh6FgFnduejNhPPD0fl_yRaSfZy8CWbWnIf4XJhSqx8&amp;r=hBSr1R__kjUcST0tpDOpn6t2rvV4kaPHSZvoArp2MFA&amp;m=Q7BLQIDR71VMK39agJ8JYId5LP3ScKn3urdkpitASBA&amp;s=kY6Q0oIBeSgfyNgjspL43-UUJbRadY9wVYIBVN73Gf4&amp;e="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wmf"/><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6AF90A-5555-4C28-B668-2970D5DBE6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AF08B8D-75CD-422D-BB9E-6C07AD142AF7}">
  <ds:schemaRefs>
    <ds:schemaRef ds:uri="http://schemas.microsoft.com/office/2006/metadata/properties"/>
  </ds:schemaRefs>
</ds:datastoreItem>
</file>

<file path=customXml/itemProps3.xml><?xml version="1.0" encoding="utf-8"?>
<ds:datastoreItem xmlns:ds="http://schemas.openxmlformats.org/officeDocument/2006/customXml" ds:itemID="{6F691A5D-4FA6-4F3D-AED8-E0F24789DE72}">
  <ds:schemaRefs>
    <ds:schemaRef ds:uri="http://schemas.microsoft.com/sharepoint/v3/contenttype/forms"/>
  </ds:schemaRefs>
</ds:datastoreItem>
</file>

<file path=customXml/itemProps4.xml><?xml version="1.0" encoding="utf-8"?>
<ds:datastoreItem xmlns:ds="http://schemas.openxmlformats.org/officeDocument/2006/customXml" ds:itemID="{C8E4D631-9D22-47CA-AD74-76501DA72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18</Pages>
  <Words>3494</Words>
  <Characters>19918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Powers, Mark, Apress</dc:creator>
  <cp:lastModifiedBy>Kelvin Sung</cp:lastModifiedBy>
  <cp:revision>7</cp:revision>
  <cp:lastPrinted>2012-10-02T20:33:00Z</cp:lastPrinted>
  <dcterms:created xsi:type="dcterms:W3CDTF">2021-09-19T06:14:00Z</dcterms:created>
  <dcterms:modified xsi:type="dcterms:W3CDTF">2021-09-19T17:53:00Z</dcterms:modified>
</cp:coreProperties>
</file>
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0"/>
      <w:r w:rsidRPr="0089765A">
        <w:rPr>
          <w:sz w:val="18"/>
          <w:szCs w:val="18"/>
        </w:rPr>
        <w:t>With</w:t>
      </w:r>
    </w:p>
    <w:p w14:paraId="56219240" w14:textId="69BEDDA3" w:rsidR="00C744D7" w:rsidRPr="0089765A" w:rsidRDefault="00C744D7" w:rsidP="00C744D7">
      <w:pPr>
        <w:pStyle w:val="FMAuthor"/>
        <w:rPr>
          <w:sz w:val="18"/>
          <w:szCs w:val="18"/>
        </w:rPr>
      </w:pPr>
      <w:r w:rsidRPr="0089765A">
        <w:rPr>
          <w:sz w:val="18"/>
          <w:szCs w:val="18"/>
        </w:rPr>
        <w:t xml:space="preserve">Original Dye </w:t>
      </w:r>
      <w:r w:rsidR="001B4273">
        <w:rPr>
          <w:sz w:val="18"/>
          <w:szCs w:val="18"/>
        </w:rPr>
        <w:t>c</w:t>
      </w:r>
      <w:r w:rsidRPr="0089765A">
        <w:rPr>
          <w:sz w:val="18"/>
          <w:szCs w:val="18"/>
        </w:rPr>
        <w:t xml:space="preserve">haracter </w:t>
      </w:r>
      <w:r w:rsidR="001B4273">
        <w:rPr>
          <w:sz w:val="18"/>
          <w:szCs w:val="18"/>
        </w:rPr>
        <w:t>d</w:t>
      </w:r>
      <w:r w:rsidRPr="0089765A">
        <w:rPr>
          <w:sz w:val="18"/>
          <w:szCs w:val="18"/>
        </w:rPr>
        <w:t>esign</w:t>
      </w:r>
      <w:r w:rsidR="00A607C1">
        <w:rPr>
          <w:sz w:val="18"/>
          <w:szCs w:val="18"/>
        </w:rPr>
        <w:t>s</w:t>
      </w:r>
      <w:r w:rsidR="001B4273">
        <w:rPr>
          <w:sz w:val="18"/>
          <w:szCs w:val="18"/>
        </w:rPr>
        <w:t xml:space="preserve"> by</w:t>
      </w:r>
      <w:r w:rsidRPr="0089765A">
        <w:rPr>
          <w:sz w:val="18"/>
          <w:szCs w:val="18"/>
        </w:rPr>
        <w:t xml:space="preserve">: </w:t>
      </w:r>
      <w:r w:rsidRPr="0089765A">
        <w:rPr>
          <w:b/>
          <w:sz w:val="18"/>
          <w:szCs w:val="18"/>
        </w:rPr>
        <w:t>Nathan Evers</w:t>
      </w:r>
    </w:p>
    <w:p w14:paraId="60F48893" w14:textId="09D9FB79" w:rsidR="00C744D7" w:rsidRPr="0089765A" w:rsidRDefault="00C744D7" w:rsidP="00C744D7">
      <w:pPr>
        <w:pStyle w:val="FMAuthor"/>
        <w:rPr>
          <w:sz w:val="18"/>
          <w:szCs w:val="18"/>
        </w:rPr>
      </w:pPr>
      <w:r w:rsidRPr="0089765A">
        <w:rPr>
          <w:sz w:val="18"/>
          <w:szCs w:val="18"/>
        </w:rPr>
        <w:t xml:space="preserve">Other </w:t>
      </w:r>
      <w:r w:rsidR="001B4273">
        <w:rPr>
          <w:sz w:val="18"/>
          <w:szCs w:val="18"/>
        </w:rPr>
        <w:t>g</w:t>
      </w:r>
      <w:r w:rsidR="001B4273" w:rsidRPr="0089765A">
        <w:rPr>
          <w:sz w:val="18"/>
          <w:szCs w:val="18"/>
        </w:rPr>
        <w:t xml:space="preserve">ame </w:t>
      </w:r>
      <w:r w:rsidR="001B4273">
        <w:rPr>
          <w:sz w:val="18"/>
          <w:szCs w:val="18"/>
        </w:rPr>
        <w:t>c</w:t>
      </w:r>
      <w:r w:rsidR="001B4273" w:rsidRPr="0089765A">
        <w:rPr>
          <w:sz w:val="18"/>
          <w:szCs w:val="18"/>
        </w:rPr>
        <w:t>haracter</w:t>
      </w:r>
      <w:r w:rsidR="001B4273">
        <w:rPr>
          <w:sz w:val="18"/>
          <w:szCs w:val="18"/>
        </w:rPr>
        <w:t xml:space="preserve"> and art</w:t>
      </w:r>
      <w:r w:rsidR="001B4273" w:rsidRPr="0089765A">
        <w:rPr>
          <w:sz w:val="18"/>
          <w:szCs w:val="18"/>
        </w:rPr>
        <w:t xml:space="preserve"> </w:t>
      </w:r>
      <w:r w:rsidRPr="0089765A">
        <w:rPr>
          <w:sz w:val="18"/>
          <w:szCs w:val="18"/>
        </w:rPr>
        <w:t xml:space="preserve">design </w:t>
      </w:r>
      <w:r w:rsidR="001B4273">
        <w:rPr>
          <w:sz w:val="18"/>
          <w:szCs w:val="18"/>
        </w:rPr>
        <w:t>by</w:t>
      </w:r>
      <w:r w:rsidRPr="0089765A">
        <w:rPr>
          <w:sz w:val="18"/>
          <w:szCs w:val="18"/>
        </w:rPr>
        <w:t xml:space="preserve">: </w:t>
      </w:r>
      <w:r w:rsidRPr="0089765A">
        <w:rPr>
          <w:b/>
          <w:sz w:val="18"/>
          <w:szCs w:val="18"/>
        </w:rPr>
        <w:t>Kasey Quevedo</w:t>
      </w:r>
    </w:p>
    <w:p w14:paraId="20285BC0" w14:textId="0A91143F" w:rsidR="00C744D7" w:rsidRPr="0089765A" w:rsidRDefault="00C744D7" w:rsidP="00C744D7">
      <w:pPr>
        <w:pStyle w:val="FMAuthor"/>
        <w:rPr>
          <w:sz w:val="18"/>
          <w:szCs w:val="18"/>
        </w:rPr>
      </w:pPr>
      <w:r w:rsidRPr="0089765A">
        <w:rPr>
          <w:sz w:val="18"/>
          <w:szCs w:val="18"/>
        </w:rPr>
        <w:t xml:space="preserve">Figures and </w:t>
      </w:r>
      <w:r w:rsidR="001B4273">
        <w:rPr>
          <w:sz w:val="18"/>
          <w:szCs w:val="18"/>
        </w:rPr>
        <w:t>i</w:t>
      </w:r>
      <w:r w:rsidRPr="0089765A">
        <w:rPr>
          <w:sz w:val="18"/>
          <w:szCs w:val="18"/>
        </w:rPr>
        <w:t>llustration</w:t>
      </w:r>
      <w:r w:rsidR="001B4273">
        <w:rPr>
          <w:sz w:val="18"/>
          <w:szCs w:val="18"/>
        </w:rPr>
        <w:t>s by</w:t>
      </w:r>
      <w:r w:rsidRPr="0089765A">
        <w:rPr>
          <w:sz w:val="18"/>
          <w:szCs w:val="18"/>
        </w:rPr>
        <w:t xml:space="preserve">: </w:t>
      </w:r>
      <w:r w:rsidRPr="0089765A">
        <w:rPr>
          <w:b/>
          <w:sz w:val="18"/>
          <w:szCs w:val="18"/>
        </w:rPr>
        <w:t>Clover Wai</w:t>
      </w:r>
      <w:commentRangeEnd w:id="0"/>
      <w:r>
        <w:rPr>
          <w:rStyle w:val="CommentReference"/>
          <w:rFonts w:asciiTheme="minorHAnsi" w:hAnsiTheme="minorHAnsi"/>
        </w:rPr>
        <w:commentReference w:id="0"/>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xml:space="preserve">: </w:t>
      </w:r>
      <w:proofErr w:type="spellStart"/>
      <w:r w:rsidRPr="00584F59">
        <w:t>Welmoed</w:t>
      </w:r>
      <w:proofErr w:type="spellEnd"/>
      <w:r w:rsidRPr="00584F59">
        <w:t xml:space="preserve">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may be purchased in bulk for academic, corporate, or promotional use. eBook versions and licenses are also available for most titles. For more informat</w:t>
      </w:r>
      <w:bookmarkStart w:id="1" w:name="_GoBack"/>
      <w:bookmarkEnd w:id="1"/>
      <w:r w:rsidRPr="00584F59">
        <w:t xml:space="preserve">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4335B82D" w14:textId="77777777" w:rsidR="0018172E" w:rsidRDefault="006F2999" w:rsidP="00C744D7">
      <w:pPr>
        <w:pStyle w:val="FMDedication"/>
        <w:rPr>
          <w:ins w:id="2" w:author="Kelvin Sung" w:date="2021-09-19T10:41:00Z"/>
        </w:rPr>
      </w:pPr>
      <w:commentRangeStart w:id="3"/>
      <w:r>
        <w:t>This is the Dedication</w:t>
      </w:r>
      <w:commentRangeEnd w:id="3"/>
      <w:r w:rsidR="00104C88">
        <w:rPr>
          <w:rStyle w:val="CommentReference"/>
          <w:rFonts w:asciiTheme="minorHAnsi" w:hAnsiTheme="minorHAnsi"/>
          <w:i w:val="0"/>
        </w:rPr>
        <w:commentReference w:id="3"/>
      </w:r>
    </w:p>
    <w:p w14:paraId="7EE77F05" w14:textId="77777777" w:rsidR="0018172E" w:rsidRDefault="0018172E" w:rsidP="0018172E">
      <w:pPr>
        <w:pStyle w:val="FMText"/>
        <w:rPr>
          <w:ins w:id="4" w:author="Kelvin Sung" w:date="2021-09-19T10:41:00Z"/>
        </w:rPr>
      </w:pPr>
      <w:commentRangeStart w:id="5"/>
      <w:ins w:id="6" w:author="Kelvin Sung" w:date="2021-09-19T10:41:00Z">
        <w:r>
          <w:t>To my wife, Clover, and our girls, Jean and Ruth, for completing my life.</w:t>
        </w:r>
      </w:ins>
    </w:p>
    <w:p w14:paraId="1200D982" w14:textId="77777777" w:rsidR="0018172E" w:rsidRDefault="0018172E" w:rsidP="0018172E">
      <w:pPr>
        <w:pStyle w:val="FMText"/>
        <w:rPr>
          <w:ins w:id="7" w:author="Kelvin Sung" w:date="2021-09-19T10:41:00Z"/>
        </w:rPr>
      </w:pPr>
      <w:ins w:id="8" w:author="Kelvin Sung" w:date="2021-09-19T10:41:00Z">
        <w:r>
          <w:t>—Kelvin Sung</w:t>
        </w:r>
      </w:ins>
    </w:p>
    <w:p w14:paraId="45A4F8EA" w14:textId="77777777" w:rsidR="0018172E" w:rsidRDefault="0018172E" w:rsidP="0018172E">
      <w:pPr>
        <w:pStyle w:val="FMText"/>
        <w:rPr>
          <w:ins w:id="9" w:author="Kelvin Sung" w:date="2021-09-19T10:41:00Z"/>
        </w:rPr>
      </w:pPr>
      <w:ins w:id="10" w:author="Kelvin Sung" w:date="2021-09-19T10:41:00Z">
        <w:r>
          <w:t>To my family, for their eternal support throughout my life.</w:t>
        </w:r>
      </w:ins>
    </w:p>
    <w:p w14:paraId="64EDF4AF" w14:textId="77777777" w:rsidR="0018172E" w:rsidRDefault="0018172E" w:rsidP="0018172E">
      <w:pPr>
        <w:pStyle w:val="FMText"/>
        <w:rPr>
          <w:ins w:id="11" w:author="Kelvin Sung" w:date="2021-09-19T10:41:00Z"/>
        </w:rPr>
      </w:pPr>
      <w:ins w:id="12" w:author="Kelvin Sung" w:date="2021-09-19T10:41:00Z">
        <w:r w:rsidRPr="00090ADC">
          <w:t>—</w:t>
        </w:r>
        <w:r>
          <w:t>Jebediah Pavleas</w:t>
        </w:r>
      </w:ins>
    </w:p>
    <w:p w14:paraId="17D0C8F3" w14:textId="77777777" w:rsidR="0018172E" w:rsidRDefault="0018172E" w:rsidP="0018172E">
      <w:pPr>
        <w:pStyle w:val="FMText"/>
        <w:rPr>
          <w:ins w:id="13" w:author="Kelvin Sung" w:date="2021-09-19T10:41:00Z"/>
        </w:rPr>
      </w:pPr>
      <w:ins w:id="14" w:author="Kelvin Sung" w:date="2021-09-19T10:41:00Z">
        <w:r>
          <w:t>To my mom, Linda, for showing me the value of having fun at work</w:t>
        </w:r>
      </w:ins>
    </w:p>
    <w:p w14:paraId="3FB9D0EB" w14:textId="77777777" w:rsidR="0018172E" w:rsidRDefault="0018172E" w:rsidP="0018172E">
      <w:pPr>
        <w:pStyle w:val="FMText"/>
        <w:rPr>
          <w:ins w:id="15" w:author="Kelvin Sung" w:date="2021-09-19T10:41:00Z"/>
        </w:rPr>
      </w:pPr>
      <w:ins w:id="16" w:author="Kelvin Sung" w:date="2021-09-19T10:41:00Z">
        <w:r w:rsidRPr="00090ADC">
          <w:t>—</w:t>
        </w:r>
        <w:r>
          <w:t>Jason Pace</w:t>
        </w:r>
        <w:commentRangeEnd w:id="5"/>
        <w:r>
          <w:rPr>
            <w:rStyle w:val="CommentReference"/>
            <w:rFonts w:asciiTheme="minorHAnsi" w:hAnsiTheme="minorHAnsi"/>
          </w:rPr>
          <w:commentReference w:id="5"/>
        </w:r>
      </w:ins>
    </w:p>
    <w:p w14:paraId="586BDE52" w14:textId="2DEEF4E5" w:rsidR="00C744D7" w:rsidRDefault="006F2999" w:rsidP="00C744D7">
      <w:pPr>
        <w:pStyle w:val="FMDedication"/>
      </w:pPr>
      <w:r>
        <w:t>.</w:t>
      </w:r>
      <w:del w:id="17" w:author="Kelvin Sung" w:date="2021-09-17T13:13:00Z">
        <w:r w:rsidDel="001D0FD5">
          <w:br w:type="page"/>
        </w:r>
      </w:del>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18"/>
      <w:r>
        <w:t>Contents</w:t>
      </w:r>
      <w:commentRangeEnd w:id="18"/>
      <w:r w:rsidR="00104C88">
        <w:rPr>
          <w:rStyle w:val="CommentReference"/>
          <w:rFonts w:asciiTheme="minorHAnsi" w:hAnsiTheme="minorHAnsi"/>
          <w:b w:val="0"/>
          <w:spacing w:val="0"/>
        </w:rPr>
        <w:commentReference w:id="18"/>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lastRenderedPageBreak/>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lastRenderedPageBreak/>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lastRenderedPageBreak/>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lastRenderedPageBreak/>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lastRenderedPageBreak/>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lastRenderedPageBreak/>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19"/>
      <w:r>
        <w:t>Author</w:t>
      </w:r>
      <w:commentRangeEnd w:id="19"/>
      <w:r w:rsidR="00795076">
        <w:rPr>
          <w:rStyle w:val="CommentReference"/>
          <w:rFonts w:asciiTheme="minorHAnsi" w:hAnsiTheme="minorHAnsi"/>
          <w:b w:val="0"/>
          <w:spacing w:val="0"/>
        </w:rPr>
        <w:commentReference w:id="19"/>
      </w:r>
      <w:r w:rsidR="00B17866">
        <w:t>s</w:t>
      </w:r>
    </w:p>
    <w:p w14:paraId="0CB63A67" w14:textId="77777777" w:rsidR="00B17866" w:rsidRPr="00B17866" w:rsidRDefault="00B17866" w:rsidP="00B17866"/>
    <w:commentRangeStart w:id="20"/>
    <w:p w14:paraId="50F7E036" w14:textId="7838F321"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20"/>
      <w:r w:rsidR="005C53FA">
        <w:rPr>
          <w:rStyle w:val="CommentReference"/>
          <w:rFonts w:asciiTheme="minorHAnsi" w:hAnsiTheme="minorHAnsi"/>
        </w:rPr>
        <w:commentReference w:id="20"/>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w:t>
      </w:r>
      <w:bookmarkStart w:id="21" w:name="_Hlk82839355"/>
      <w:r w:rsidR="00B17866" w:rsidRPr="005B58D7">
        <w:t xml:space="preserve">(Learn 2D Game Development with </w:t>
      </w:r>
      <w:proofErr w:type="gramStart"/>
      <w:r w:rsidR="00B17866" w:rsidRPr="005B58D7">
        <w:t>C# ,</w:t>
      </w:r>
      <w:proofErr w:type="gramEnd"/>
      <w:r w:rsidR="00B17866" w:rsidRPr="005B58D7">
        <w:t xml:space="preserve"> A</w:t>
      </w:r>
      <w:r w:rsidR="00A65B34">
        <w:t>p</w:t>
      </w:r>
      <w:r w:rsidR="00B17866" w:rsidRPr="005B58D7">
        <w:t>ress, 2013; Build Your Own 2D Game Engine; Create Great Web Games, Apress, October 2015; Building a 2D Game Physics Engine, A</w:t>
      </w:r>
      <w:r w:rsidR="00A65B34">
        <w:t>p</w:t>
      </w:r>
      <w:r w:rsidR="00B17866" w:rsidRPr="005B58D7">
        <w:t xml:space="preserve">ress, 2016; </w:t>
      </w:r>
      <w:bookmarkEnd w:id="21"/>
      <w:r w:rsidR="00B17866" w:rsidRPr="005B58D7">
        <w:t>and Basic Math for Game Development with Unity 3D, Apress 2019).</w:t>
      </w:r>
    </w:p>
    <w:p w14:paraId="2275E2E1" w14:textId="38E9908C" w:rsidR="00B17866" w:rsidRPr="00B17866" w:rsidRDefault="00B17866" w:rsidP="00B17866"/>
    <w:p w14:paraId="1F8D99F9" w14:textId="742B3733" w:rsidR="00B1786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w:t>
      </w:r>
      <w:r w:rsidR="00090ADC">
        <w:t>received his Masters of Science in Computer Science and Software Engineering</w:t>
      </w:r>
      <w:r w:rsidR="00390315">
        <w:t xml:space="preserve"> </w:t>
      </w:r>
      <w:r w:rsidR="00090ADC">
        <w:t xml:space="preserve">from </w:t>
      </w:r>
      <w:r w:rsidR="005B58D7">
        <w:t>the University of Washington Bothell (UWB)</w:t>
      </w:r>
      <w:r w:rsidR="009020F4">
        <w:t xml:space="preserve"> in 2016.</w:t>
      </w:r>
      <w:r w:rsidR="005B58D7">
        <w:t xml:space="preserve"> </w:t>
      </w:r>
      <w:r w:rsidR="009020F4">
        <w:t xml:space="preserve">He also received a </w:t>
      </w:r>
      <w:r w:rsidR="00390315">
        <w:t>bachelor’s</w:t>
      </w:r>
      <w:r w:rsidR="009020F4">
        <w:t xml:space="preserve"> of science degree from UWB in 2012 and was the recipient of the Chancellor’s Medal for his class. During his </w:t>
      </w:r>
      <w:r w:rsidR="00390315">
        <w:t>graduate</w:t>
      </w:r>
      <w:r w:rsidR="009020F4">
        <w:t xml:space="preserve"> program</w:t>
      </w:r>
      <w:r w:rsidR="005157CE">
        <w:t>,</w:t>
      </w:r>
      <w:r w:rsidR="009020F4">
        <w:t xml:space="preserve"> Jebediah interned for </w:t>
      </w:r>
      <w:r w:rsidR="00390315">
        <w:t xml:space="preserve">Microsoft Research’s </w:t>
      </w:r>
      <w:r w:rsidR="005B58D7">
        <w:t xml:space="preserve">Enable </w:t>
      </w:r>
      <w:r w:rsidR="00390315">
        <w:t>team</w:t>
      </w:r>
      <w:r w:rsidR="005157CE">
        <w:t xml:space="preserve"> where he contributed to their </w:t>
      </w:r>
      <w:r w:rsidR="005157CE" w:rsidRPr="005157CE">
        <w:t>Eye</w:t>
      </w:r>
      <w:r w:rsidR="00A65B34">
        <w:t>-</w:t>
      </w:r>
      <w:r w:rsidR="005157CE" w:rsidRPr="005157CE">
        <w:t>Gaze Wheelchair</w:t>
      </w:r>
      <w:r w:rsidR="00A65B34">
        <w:t xml:space="preserve"> project</w:t>
      </w:r>
      <w:r w:rsidR="005157CE">
        <w:t xml:space="preserve"> (a wheelchair driven with only your eyes</w:t>
      </w:r>
      <w:r w:rsidR="00A65B34">
        <w:t xml:space="preserve"> for those with ALS</w:t>
      </w:r>
      <w:r w:rsidR="005157CE">
        <w:t>)</w:t>
      </w:r>
      <w:r w:rsidR="005B58D7">
        <w:t xml:space="preserve">. </w:t>
      </w:r>
      <w:r w:rsidR="009020F4">
        <w:t xml:space="preserve">He has co-authored three books on 2D games and game engines </w:t>
      </w:r>
      <w:r w:rsidR="009020F4" w:rsidRPr="009020F4">
        <w:t xml:space="preserve">(Learn 2D Game Development with </w:t>
      </w:r>
      <w:proofErr w:type="gramStart"/>
      <w:r w:rsidR="009020F4" w:rsidRPr="009020F4">
        <w:t>C# ,</w:t>
      </w:r>
      <w:proofErr w:type="gramEnd"/>
      <w:r w:rsidR="009020F4" w:rsidRPr="009020F4">
        <w:t xml:space="preserve"> A</w:t>
      </w:r>
      <w:r w:rsidR="00A65B34">
        <w:t>p</w:t>
      </w:r>
      <w:r w:rsidR="009020F4" w:rsidRPr="009020F4">
        <w:t>ress, 2013; Build Your Own 2D Game Engine; Create Great Web Games, Apress, October 2015; Building a 2D Game Physics Engine, A</w:t>
      </w:r>
      <w:r w:rsidR="00A65B34">
        <w:t>p</w:t>
      </w:r>
      <w:r w:rsidR="009020F4" w:rsidRPr="009020F4">
        <w:t>ress, 2016</w:t>
      </w:r>
      <w:r w:rsidR="009020F4">
        <w:t>)</w:t>
      </w:r>
      <w:r w:rsidR="00390315">
        <w:t xml:space="preserve">. </w:t>
      </w:r>
      <w:r w:rsidR="005B58D7">
        <w:t xml:space="preserve">During his time </w:t>
      </w:r>
      <w:r w:rsidR="00390315">
        <w:t>at UWB</w:t>
      </w:r>
      <w:r w:rsidR="005B58D7">
        <w:t xml:space="preserve"> </w:t>
      </w:r>
      <w:r w:rsidR="00A65B34">
        <w:t xml:space="preserve">his </w:t>
      </w:r>
      <w:r w:rsidR="005B58D7">
        <w:lastRenderedPageBreak/>
        <w:t>projects include an interactive math application that utilizes Microsoft’s Kinect sensor to teach algebra</w:t>
      </w:r>
      <w:r w:rsidR="00390315">
        <w:t xml:space="preserve"> called Kinect </w:t>
      </w:r>
      <w:r w:rsidR="005157CE">
        <w:t>Math</w:t>
      </w:r>
      <w:r w:rsidR="00390315">
        <w:t xml:space="preserve">. </w:t>
      </w:r>
      <w:r w:rsidR="005B58D7">
        <w:t>Relating to th</w:t>
      </w:r>
      <w:r w:rsidR="00390315">
        <w:t xml:space="preserve">is and other </w:t>
      </w:r>
      <w:r w:rsidR="005B58D7">
        <w:t>projects he co</w:t>
      </w:r>
      <w:r w:rsidR="00390315">
        <w:t>-</w:t>
      </w:r>
      <w:r w:rsidR="005B58D7">
        <w:t xml:space="preserve">authored publications in IEEE Computers and The Journal of Computing Sciences in Colleges (CCSC). </w:t>
      </w:r>
      <w:r w:rsidR="00390315">
        <w:t xml:space="preserve">Jebediah </w:t>
      </w:r>
      <w:r w:rsidR="005B58D7">
        <w:t>enjoys designing, building, and playing games of all kinds as well as adapting technology for improved accessibility</w:t>
      </w:r>
      <w:r w:rsidR="00390315">
        <w:t xml:space="preserve"> for himself and others</w:t>
      </w:r>
      <w:r w:rsidR="005B58D7">
        <w:t>.</w:t>
      </w:r>
    </w:p>
    <w:p w14:paraId="7000538A" w14:textId="49B3F35F" w:rsidR="002954E1" w:rsidRPr="00795076" w:rsidRDefault="002954E1" w:rsidP="00B17866">
      <w:pPr>
        <w:pStyle w:val="FMText"/>
      </w:pPr>
      <w:commentRangeStart w:id="22"/>
      <w:ins w:id="23" w:author="Jeb Pavleas" w:date="2021-09-18T07:26:00Z">
        <w:r>
          <w:rPr>
            <w:noProof/>
          </w:rPr>
          <w:drawing>
            <wp:inline distT="0" distB="0" distL="0" distR="0" wp14:anchorId="44D58340" wp14:editId="7EC33F84">
              <wp:extent cx="1097280" cy="1463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a:ln>
                        <a:noFill/>
                      </a:ln>
                    </pic:spPr>
                  </pic:pic>
                </a:graphicData>
              </a:graphic>
            </wp:inline>
          </w:drawing>
        </w:r>
      </w:ins>
      <w:commentRangeEnd w:id="22"/>
      <w:ins w:id="24" w:author="Jeb Pavleas" w:date="2021-09-18T07:28:00Z">
        <w:r w:rsidR="00BD4EE1">
          <w:rPr>
            <w:rStyle w:val="CommentReference"/>
            <w:rFonts w:asciiTheme="minorHAnsi" w:hAnsiTheme="minorHAnsi"/>
          </w:rPr>
          <w:commentReference w:id="22"/>
        </w:r>
      </w:ins>
    </w:p>
    <w:p w14:paraId="42DA6C04" w14:textId="77777777" w:rsidR="00795076" w:rsidRPr="00795076" w:rsidRDefault="00795076" w:rsidP="00795076">
      <w:pPr>
        <w:rPr>
          <w:rFonts w:ascii="Times New Roman" w:eastAsia="Times New Roman" w:hAnsi="Times New Roman" w:cs="Times New Roman"/>
        </w:rPr>
      </w:pPr>
    </w:p>
    <w:p w14:paraId="506EBFC7" w14:textId="77777777" w:rsidR="00AD79C9" w:rsidRPr="00CD76E5" w:rsidRDefault="00AD79C9" w:rsidP="00CD76E5">
      <w:pPr>
        <w:pStyle w:val="FMText"/>
      </w:pPr>
    </w:p>
    <w:p w14:paraId="039B56F0" w14:textId="77777777" w:rsidR="00B17866" w:rsidRPr="00B17866" w:rsidRDefault="00B17866" w:rsidP="00B17866"/>
    <w:commentRangeStart w:id="25"/>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w:t>
      </w:r>
      <w:commentRangeEnd w:id="25"/>
      <w:r w:rsidR="002A057D">
        <w:rPr>
          <w:rStyle w:val="CommentReference"/>
          <w:rFonts w:asciiTheme="minorHAnsi" w:hAnsiTheme="minorHAnsi"/>
        </w:rPr>
        <w:commentReference w:id="25"/>
      </w:r>
      <w:r>
        <w:rPr>
          <w:shd w:val="clear" w:color="auto" w:fill="FFFFFF"/>
        </w:rPr>
        <w:t>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commentRangeStart w:id="26"/>
    <w:p w14:paraId="4D310575" w14:textId="58C02CD5" w:rsidR="00B17866" w:rsidRPr="00795076" w:rsidRDefault="00B17866" w:rsidP="005B58D7">
      <w:pPr>
        <w:pStyle w:val="FMText"/>
      </w:pPr>
      <w:r w:rsidRPr="005B58D7">
        <w:rPr>
          <w:b/>
          <w:noProof/>
        </w:rPr>
        <w:lastRenderedPageBreak/>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w:t>
      </w:r>
      <w:commentRangeEnd w:id="26"/>
      <w:r w:rsidR="007E146E">
        <w:rPr>
          <w:rStyle w:val="CommentReference"/>
          <w:rFonts w:asciiTheme="minorHAnsi" w:hAnsiTheme="minorHAnsi"/>
        </w:rPr>
        <w:commentReference w:id="26"/>
      </w:r>
      <w:r>
        <w:rPr>
          <w:shd w:val="clear" w:color="auto" w:fill="FFFFFF"/>
        </w:rPr>
        <w:t xml:space="preserve"> contributed to a wide range of games as a Producer, Designer, and Creative Director over 15 years in the interactive entertainment industry, from ultra-casual </w:t>
      </w:r>
      <w:r w:rsidR="00A607C1">
        <w:rPr>
          <w:shd w:val="clear" w:color="auto" w:fill="FFFFFF"/>
        </w:rPr>
        <w:t xml:space="preserve">puzzlers on mobile </w:t>
      </w:r>
      <w:r>
        <w:rPr>
          <w:shd w:val="clear" w:color="auto" w:fill="FFFFFF"/>
        </w:rPr>
        <w:t>to Halo</w:t>
      </w:r>
      <w:r w:rsidR="00A607C1">
        <w:rPr>
          <w:shd w:val="clear" w:color="auto" w:fill="FFFFFF"/>
        </w:rPr>
        <w:t xml:space="preserve"> on Xbox</w:t>
      </w:r>
      <w:r>
        <w:rPr>
          <w:shd w:val="clear" w:color="auto" w:fill="FFFFFF"/>
        </w:rPr>
        <w:t xml:space="preserve">. As a Designer Jason builds game mechanics and systems that start from a simple palette of </w:t>
      </w:r>
      <w:r w:rsidR="00A607C1">
        <w:rPr>
          <w:shd w:val="clear" w:color="auto" w:fill="FFFFFF"/>
        </w:rPr>
        <w:t>thoughtful</w:t>
      </w:r>
      <w:r>
        <w:rPr>
          <w:shd w:val="clear" w:color="auto" w:fill="FFFFFF"/>
        </w:rPr>
        <w:t xml:space="preserve"> interactions (known as the core gameplay loop), progressively introducing variety and complexity to create interactive experiences that engage and delight players while maintaining focus on what makes each e game</w:t>
      </w:r>
      <w:r w:rsidR="00A607C1">
        <w:rPr>
          <w:shd w:val="clear" w:color="auto" w:fill="FFFFFF"/>
        </w:rPr>
        <w:t xml:space="preserve"> uniquely</w:t>
      </w:r>
      <w:r>
        <w:rPr>
          <w:shd w:val="clear" w:color="auto" w:fill="FFFFFF"/>
        </w:rPr>
        <w:t xml:space="preserv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rPr>
      </w:pPr>
      <w:r>
        <w:t xml:space="preserve">For more information, see </w:t>
      </w:r>
      <w:hyperlink r:id="rId16"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27"/>
      <w:r>
        <w:t>Acknowledgments</w:t>
      </w:r>
      <w:commentRangeEnd w:id="27"/>
      <w:r w:rsidR="00366562">
        <w:rPr>
          <w:rStyle w:val="CommentReference"/>
          <w:rFonts w:asciiTheme="minorHAnsi" w:hAnsiTheme="minorHAnsi"/>
          <w:b w:val="0"/>
          <w:spacing w:val="0"/>
        </w:rPr>
        <w:commentReference w:id="27"/>
      </w:r>
    </w:p>
    <w:p w14:paraId="51423DD6" w14:textId="2D4E5A4D" w:rsidR="005B58D7" w:rsidRDefault="005B58D7" w:rsidP="005B58D7">
      <w:pPr>
        <w:pStyle w:val="FMText"/>
      </w:pPr>
      <w:r>
        <w:t xml:space="preserve">This book project </w:t>
      </w:r>
      <w:r w:rsidR="00077EC9">
        <w:t>wa</w:t>
      </w:r>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0DCFC0DC" w:rsidR="00077EC9" w:rsidRDefault="00077EC9" w:rsidP="005B58D7">
      <w:pPr>
        <w:pStyle w:val="FMTextCont"/>
      </w:pPr>
      <w:r>
        <w:t xml:space="preserve">This second edition is encouraged by the many students </w:t>
      </w:r>
      <w:r w:rsidR="008A26B4">
        <w:t>and collaborators</w:t>
      </w:r>
      <w:r>
        <w:t>. In particular, students from CSS452: Game Engine Development</w:t>
      </w:r>
      <w:r w:rsidR="008A26B4">
        <w:t xml:space="preserve"> (see </w:t>
      </w:r>
      <w:r w:rsidR="008A26B4" w:rsidRPr="008A26B4">
        <w:t>https://myuwbclasses.github.io/CSS452/</w:t>
      </w:r>
      <w:r w:rsidR="008A26B4">
        <w:t>)</w:t>
      </w:r>
      <w:r>
        <w:t xml:space="preserve"> at the University of Washington Bothell</w:t>
      </w:r>
      <w:r w:rsidR="008A26B4">
        <w:t xml:space="preserve"> have been the most critical</w:t>
      </w:r>
      <w:r w:rsidR="00EC7E9E">
        <w:t xml:space="preserve">, demanding, </w:t>
      </w:r>
      <w:r w:rsidR="008A26B4">
        <w:t>and yet supportive.</w:t>
      </w:r>
      <w:r w:rsidR="00243591">
        <w:t xml:space="preserve"> Through the many games and API extension projects</w:t>
      </w:r>
      <w:r w:rsidR="00562FBB">
        <w:t xml:space="preserve"> (see </w:t>
      </w:r>
      <w:r w:rsidR="00562FBB" w:rsidRPr="00562FBB">
        <w:t>https://html5gameenginegroup.github.io/GTCS-Engine-Student-Projects/</w:t>
      </w:r>
      <w:r w:rsidR="00562FBB">
        <w:t>)</w:t>
      </w:r>
      <w:r w:rsidR="00243591">
        <w:t>, it became clear that updates are required of the Java</w:t>
      </w:r>
      <w:r w:rsidR="00715668">
        <w:t>S</w:t>
      </w:r>
      <w:r w:rsidR="00243591">
        <w:t xml:space="preserve">cript </w:t>
      </w:r>
      <w:r w:rsidR="00EC7E9E">
        <w:t xml:space="preserve">and WebGL </w:t>
      </w:r>
      <w:r w:rsidR="00243591">
        <w:t>version</w:t>
      </w:r>
      <w:r w:rsidR="00EC7E9E">
        <w:t>s</w:t>
      </w:r>
      <w:r w:rsidR="00243591">
        <w:t xml:space="preserve">, the </w:t>
      </w:r>
      <w:r w:rsidR="00562FBB">
        <w:t>bottom line</w:t>
      </w:r>
      <w:r w:rsidR="00243591">
        <w:t xml:space="preserve"> synchronization mechanism, and, most significantly, the coverage of the physics engine.</w:t>
      </w:r>
      <w:r w:rsidR="00EC7E9E">
        <w:t xml:space="preserve"> Fernando Arnez our co-author from first edition taught us Java</w:t>
      </w:r>
      <w:r w:rsidR="00715668">
        <w:t>S</w:t>
      </w:r>
      <w:r w:rsidR="00EC7E9E">
        <w:t>cript, Yaniv Schwartz point</w:t>
      </w:r>
      <w:r w:rsidR="00524B96">
        <w:t>ed</w:t>
      </w:r>
      <w:r w:rsidR="00EC7E9E">
        <w:t xml:space="preserve"> us towards Java</w:t>
      </w:r>
      <w:r w:rsidR="00715668">
        <w:t>S</w:t>
      </w:r>
      <w:r w:rsidR="00EC7E9E">
        <w:t xml:space="preserve">cript </w:t>
      </w:r>
      <w:r w:rsidR="00F147EC">
        <w:t xml:space="preserve">async/await and </w:t>
      </w:r>
      <w:r w:rsidR="00EC7E9E">
        <w:t xml:space="preserve">Promise. The discussions and collaborations with Huaming Chen and Michael Tanaya contributed directly to the chapter on </w:t>
      </w:r>
      <w:r w:rsidR="003E175A">
        <w:t xml:space="preserve">game </w:t>
      </w:r>
      <w:r w:rsidR="007B575B">
        <w:t xml:space="preserve">engine physics. Akilas Mebrahtom and Donald Hawkins constructed the extra example at the end of Chapter 9 illustrating potential presets for commonly encounter physical materials. The audio volume control was </w:t>
      </w:r>
      <w:r w:rsidR="009D22DC">
        <w:t xml:space="preserve">first </w:t>
      </w:r>
      <w:r w:rsidR="007B575B">
        <w:t xml:space="preserve">investigated and integrated by Kyla NeSmith. </w:t>
      </w:r>
      <w:r w:rsidR="009D22DC">
        <w:t xml:space="preserve">Nicholas Carpenetti and Kyla NeSmith developed a user interface API for the initial game engine, </w:t>
      </w:r>
      <w:r w:rsidR="00562FBB">
        <w:t xml:space="preserve">which </w:t>
      </w:r>
      <w:r w:rsidR="009D22DC">
        <w:t>unfortunately</w:t>
      </w:r>
      <w:r w:rsidR="00562FBB">
        <w:t xml:space="preserve"> did not make it into this edition. These and countless other feedbacks have contributed </w:t>
      </w:r>
      <w:r w:rsidR="00A61536">
        <w:t xml:space="preserve">to the </w:t>
      </w:r>
      <w:r w:rsidR="00562FBB">
        <w:t>quality and improvements of the</w:t>
      </w:r>
      <w:r w:rsidR="00A44A70">
        <w:t xml:space="preserve"> book’s</w:t>
      </w:r>
      <w:r w:rsidR="00562FBB">
        <w:t xml:space="preserve"> </w:t>
      </w:r>
      <w:r w:rsidR="00A44A70">
        <w:t>content</w:t>
      </w:r>
      <w:r w:rsidR="00C06E8D">
        <w:t xml:space="preserve">. </w:t>
      </w:r>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Hecox,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w:t>
      </w:r>
      <w:r>
        <w:lastRenderedPageBreak/>
        <w:t xml:space="preserve">composed by David Madden and arranged by Aina Braxton. Thanks to Clover Wai for the figures and illustrations. </w:t>
      </w:r>
    </w:p>
    <w:p w14:paraId="52321390" w14:textId="15ADBF1B" w:rsidR="00194592" w:rsidRDefault="005B58D7" w:rsidP="00194592">
      <w:pPr>
        <w:pStyle w:val="FMTextCont"/>
      </w:pPr>
      <w:r>
        <w:t xml:space="preserve">We also want to thank </w:t>
      </w:r>
      <w:r w:rsidR="00540349" w:rsidRPr="00540349">
        <w:t xml:space="preserve">Spandana Chatterjee </w:t>
      </w:r>
      <w:r w:rsidR="00540349">
        <w:t xml:space="preserve">for believing in our ideas, </w:t>
      </w:r>
      <w:r w:rsidR="00194592">
        <w:t xml:space="preserve">her patience, </w:t>
      </w:r>
      <w:r w:rsidR="00540349">
        <w:t xml:space="preserve">and, continual efficient </w:t>
      </w:r>
      <w:r w:rsidR="00C508EE">
        <w:t xml:space="preserve">and effective </w:t>
      </w:r>
      <w:r w:rsidR="00540349">
        <w:t>support.</w:t>
      </w:r>
      <w:r>
        <w:t xml:space="preserve"> A heartfelt thank-you to </w:t>
      </w:r>
      <w:r w:rsidR="00540349">
        <w:t xml:space="preserve">Mark Powers, </w:t>
      </w:r>
      <w:r>
        <w:t xml:space="preserve">for his </w:t>
      </w:r>
      <w:r w:rsidR="00540349">
        <w:t>diligence and lightning</w:t>
      </w:r>
      <w:r w:rsidR="00A44A70">
        <w:t>-fast</w:t>
      </w:r>
      <w:r w:rsidR="00540349">
        <w:t xml:space="preserve"> email responses. Mark should learn about and consider the option of sleeping some of the time</w:t>
      </w:r>
      <w:del w:id="28" w:author="Matthew T. Munson" w:date="2021-09-19T13:23:00Z">
        <w:r w:rsidR="00540349" w:rsidDel="002A057D">
          <w:delText>s</w:delText>
        </w:r>
      </w:del>
      <w:r w:rsidR="00540349">
        <w:t>. Nirmal Selvaraj organized everything and ensured proper progress</w:t>
      </w:r>
      <w:r w:rsidR="00A44A70">
        <w:t xml:space="preserve"> was ongoing</w:t>
      </w:r>
      <w:r w:rsidR="00540349">
        <w:t>.</w:t>
      </w:r>
    </w:p>
    <w:p w14:paraId="6D75B0AB" w14:textId="6DC22B46" w:rsidR="005B58D7" w:rsidRDefault="005B58D7" w:rsidP="00194592">
      <w:pPr>
        <w:pStyle w:val="FMTextCont"/>
      </w:pPr>
      <w:r>
        <w:t xml:space="preserve">Finally, we would like to thank </w:t>
      </w:r>
      <w:r w:rsidR="00194592">
        <w:t xml:space="preserve">Yusuf Pisan </w:t>
      </w:r>
      <w:r>
        <w:t>for his insightful</w:t>
      </w:r>
      <w:r w:rsidR="00194592">
        <w:t>, effective, and above all, quick turnaround</w:t>
      </w:r>
      <w:r w:rsidR="00A44A70">
        <w:t xml:space="preserve"> for the</w:t>
      </w:r>
      <w:r>
        <w:t xml:space="preserve"> technical </w:t>
      </w:r>
      <w:r w:rsidR="00194592">
        <w:t>review</w:t>
      </w:r>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rPr>
          <w:rFonts w:ascii="Utopia" w:hAnsi="Utopia"/>
          <w:sz w:val="18"/>
        </w:rPr>
      </w:pPr>
      <w:r>
        <w:br w:type="page"/>
      </w:r>
    </w:p>
    <w:p w14:paraId="08D5F3D6" w14:textId="7D4669C2" w:rsidR="005B58D7" w:rsidRDefault="005B58D7" w:rsidP="005B58D7">
      <w:pPr>
        <w:pStyle w:val="FMHead"/>
      </w:pPr>
      <w:r>
        <w:lastRenderedPageBreak/>
        <w:t>Introd</w:t>
      </w:r>
      <w:r w:rsidR="00194592">
        <w:t>u</w:t>
      </w:r>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r w:rsidR="00E77811">
        <w:t>2</w:t>
      </w:r>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pPr>
      <w:commentRangeStart w:id="29"/>
      <w:r>
        <w:lastRenderedPageBreak/>
        <w:t>New in Second Edition</w:t>
      </w:r>
      <w:commentRangeEnd w:id="29"/>
      <w:r w:rsidR="002C3594">
        <w:rPr>
          <w:rStyle w:val="CommentReference"/>
          <w:rFonts w:asciiTheme="minorHAnsi" w:hAnsiTheme="minorHAnsi"/>
          <w:b w:val="0"/>
        </w:rPr>
        <w:commentReference w:id="29"/>
      </w:r>
      <w:r w:rsidRPr="005B58D7">
        <w:t xml:space="preserve"> </w:t>
      </w:r>
    </w:p>
    <w:p w14:paraId="35F0D48B" w14:textId="60305F3B" w:rsidR="00764722" w:rsidRDefault="006F57B0" w:rsidP="002C3594">
      <w:pPr>
        <w:pStyle w:val="FMTextCont"/>
      </w:pPr>
      <w:r>
        <w:t xml:space="preserve">The </w:t>
      </w:r>
      <w:r w:rsidR="00764722">
        <w:t xml:space="preserve">key </w:t>
      </w:r>
      <w:r w:rsidR="003011F9">
        <w:t xml:space="preserve">additions to the </w:t>
      </w:r>
      <w:r w:rsidR="00764722">
        <w:t>second edition</w:t>
      </w:r>
      <w:r>
        <w:t xml:space="preserve"> include</w:t>
      </w:r>
      <w:r w:rsidR="00764722">
        <w:t xml:space="preserve">: </w:t>
      </w:r>
      <w:r w:rsidR="008861D1">
        <w:t xml:space="preserve">JavaScript </w:t>
      </w:r>
      <w:r w:rsidR="00764722">
        <w:t xml:space="preserve">language and </w:t>
      </w:r>
      <w:r w:rsidR="008861D1">
        <w:t xml:space="preserve">WebGL </w:t>
      </w:r>
      <w:r w:rsidR="00764722">
        <w:t xml:space="preserve">API update, </w:t>
      </w:r>
      <w:r w:rsidR="00935FB8">
        <w:t xml:space="preserve">and dedicated chapters with </w:t>
      </w:r>
      <w:r w:rsidR="004A4F21">
        <w:t>substantial</w:t>
      </w:r>
      <w:r w:rsidR="00935FB8">
        <w:t xml:space="preserve"> details on </w:t>
      </w:r>
      <w:r w:rsidR="00764722">
        <w:t xml:space="preserve">physics </w:t>
      </w:r>
      <w:r w:rsidR="00935FB8">
        <w:t>and particle system</w:t>
      </w:r>
      <w:r w:rsidR="007C01EB">
        <w:t>s</w:t>
      </w:r>
      <w:r w:rsidR="00F63845">
        <w:t xml:space="preserve"> components</w:t>
      </w:r>
      <w:r w:rsidR="00764722">
        <w:t xml:space="preserve">. </w:t>
      </w:r>
    </w:p>
    <w:p w14:paraId="1C40B95E" w14:textId="3239A28E" w:rsidR="00764722" w:rsidRDefault="009450F0" w:rsidP="002C3594">
      <w:pPr>
        <w:pStyle w:val="FMTextCont"/>
      </w:pPr>
      <w:r>
        <w:t xml:space="preserve">All examples throughout the entire book are refined for the latest </w:t>
      </w:r>
      <w:r w:rsidR="00AA0EF9">
        <w:t xml:space="preserve">features </w:t>
      </w:r>
      <w:r w:rsidR="00B130A2">
        <w:t>of</w:t>
      </w:r>
      <w:r w:rsidR="00AA0EF9">
        <w:t xml:space="preserve"> the </w:t>
      </w:r>
      <w:r>
        <w:t xml:space="preserve">JavaScript language. While some </w:t>
      </w:r>
      <w:r w:rsidR="00F63845">
        <w:t xml:space="preserve">updates </w:t>
      </w:r>
      <w:r>
        <w:t>are mundane, e.g., prototype chain syntax</w:t>
      </w:r>
      <w:r w:rsidR="001171CB">
        <w:t xml:space="preserve"> replacements</w:t>
      </w:r>
      <w:r>
        <w:t xml:space="preserve">, the </w:t>
      </w:r>
      <w:r w:rsidR="00E45F5C">
        <w:t xml:space="preserve">latest syntax allows </w:t>
      </w:r>
      <w:r w:rsidR="004A4F21">
        <w:t xml:space="preserve">significant improvements in </w:t>
      </w:r>
      <w:r w:rsidR="001171CB">
        <w:t xml:space="preserve">overall </w:t>
      </w:r>
      <w:r>
        <w:t xml:space="preserve">presentation and </w:t>
      </w:r>
      <w:r w:rsidR="004A4F21">
        <w:t xml:space="preserve">code </w:t>
      </w:r>
      <w:r>
        <w:t xml:space="preserve">readability. </w:t>
      </w:r>
      <w:r w:rsidR="00E45F5C">
        <w:t xml:space="preserve">The new and much cleaner asynchronous support facilitated a completely </w:t>
      </w:r>
      <w:r w:rsidR="00FA05DB">
        <w:t>new</w:t>
      </w:r>
      <w:r w:rsidR="00E45F5C">
        <w:t xml:space="preserve"> </w:t>
      </w:r>
      <w:r w:rsidR="00FA05DB">
        <w:t xml:space="preserve">resource </w:t>
      </w:r>
      <w:r w:rsidR="00E45F5C">
        <w:t xml:space="preserve">loading architecture with </w:t>
      </w:r>
      <w:r>
        <w:t xml:space="preserve">a single synchronization point for the entire engine </w:t>
      </w:r>
      <w:r w:rsidR="00594CDE">
        <w:t>(</w:t>
      </w:r>
      <w:r>
        <w:t>Chap</w:t>
      </w:r>
      <w:r w:rsidR="00594CDE">
        <w:t>t</w:t>
      </w:r>
      <w:r>
        <w:t xml:space="preserve">er 4). </w:t>
      </w:r>
      <w:r w:rsidR="004A4F21">
        <w:t xml:space="preserve">The </w:t>
      </w:r>
      <w:r w:rsidR="00764722">
        <w:t xml:space="preserve">WebGL </w:t>
      </w:r>
      <w:r w:rsidR="004A4F21">
        <w:t xml:space="preserve">context is </w:t>
      </w:r>
      <w:r w:rsidR="00764722">
        <w:t>update</w:t>
      </w:r>
      <w:r w:rsidR="004A4F21">
        <w:t xml:space="preserve">d to connect </w:t>
      </w:r>
      <w:r w:rsidR="00764722">
        <w:t xml:space="preserve">to </w:t>
      </w:r>
      <w:r w:rsidR="004A4F21">
        <w:t>WebGL 2.0</w:t>
      </w:r>
      <w:r w:rsidR="00764722">
        <w:t>.</w:t>
      </w:r>
      <w:r w:rsidR="007C01EB">
        <w:t xml:space="preserve"> </w:t>
      </w:r>
      <w:r w:rsidR="00594CDE">
        <w:t>The</w:t>
      </w:r>
      <w:r w:rsidR="007C01EB">
        <w:t xml:space="preserve"> dedicated chapters allow more elaborate and gradual introduction to the complex physics and particle systems components. </w:t>
      </w:r>
      <w:r w:rsidR="00594CDE">
        <w:t>Detail</w:t>
      </w:r>
      <w:r w:rsidR="007C01EB">
        <w:t>ed</w:t>
      </w:r>
      <w:r w:rsidR="00594CDE">
        <w:t xml:space="preserve"> mathematic derivation </w:t>
      </w:r>
      <w:proofErr w:type="gramStart"/>
      <w:r w:rsidR="00594CDE">
        <w:t>are</w:t>
      </w:r>
      <w:proofErr w:type="gramEnd"/>
      <w:r w:rsidR="00594CDE">
        <w:t xml:space="preserve"> included</w:t>
      </w:r>
      <w:r w:rsidR="007C01EB">
        <w:t xml:space="preserve"> when appropriate. </w:t>
      </w:r>
    </w:p>
    <w:p w14:paraId="7749D86D" w14:textId="129A2FBE" w:rsidR="005B58D7" w:rsidRPr="005B58D7" w:rsidRDefault="005B58D7" w:rsidP="005B58D7">
      <w:pPr>
        <w:pStyle w:val="Heading1"/>
      </w:pPr>
      <w:r w:rsidRPr="005B58D7">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r w:rsidR="00F147EC">
        <w:t>2</w:t>
      </w:r>
      <w:r w:rsidRPr="005B58D7">
        <w:t xml:space="preserve">. If you </w:t>
      </w:r>
      <w:r w:rsidRPr="005B58D7">
        <w:lastRenderedPageBreak/>
        <w:t xml:space="preserve">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r w:rsidR="00F147EC">
        <w:t>2</w:t>
      </w:r>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r w:rsidR="00F147EC">
        <w:t>2</w:t>
      </w:r>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Chapter 7 details the manipulation and interactions with the camera including programming with multiple cameras and supporting mouse input. </w:t>
      </w:r>
    </w:p>
    <w:p w14:paraId="21AE8083" w14:textId="543D8123" w:rsidR="005B58D7" w:rsidRPr="005B58D7" w:rsidRDefault="005B58D7" w:rsidP="005B58D7">
      <w:pPr>
        <w:pStyle w:val="FMTextCont"/>
      </w:pPr>
      <w:r w:rsidRPr="005B58D7">
        <w:t>Chapters 8 to 1</w:t>
      </w:r>
      <w:r w:rsidR="00834BB9">
        <w:t>1</w:t>
      </w:r>
      <w:r w:rsidRPr="005B58D7">
        <w:t xml:space="preserve"> elevate the introduced functionality to more advanced levels. Chapter 8 covers the simulation of 3D illumination effects in 2D game scenes. Chapter 9 discusses physically based behavior simulations</w:t>
      </w:r>
      <w:r w:rsidR="00834BB9">
        <w:t>. Chapter 10</w:t>
      </w:r>
      <w:r w:rsidRPr="005B58D7">
        <w:t xml:space="preserve"> </w:t>
      </w:r>
      <w:r w:rsidR="00834BB9">
        <w:t xml:space="preserve">presents </w:t>
      </w:r>
      <w:r w:rsidR="00C97FDD">
        <w:t xml:space="preserve">the basics of </w:t>
      </w:r>
      <w:r w:rsidRPr="005B58D7">
        <w:t>particle systems that are suitable for modeling explosions. Chapter 1</w:t>
      </w:r>
      <w:r w:rsidR="00C97FDD">
        <w:t>1</w:t>
      </w:r>
      <w:r w:rsidRPr="005B58D7">
        <w:t xml:space="preserve"> examines more advanced camera functionality including infinite scrolling through tiling and parallax. </w:t>
      </w:r>
    </w:p>
    <w:p w14:paraId="1AA739BE" w14:textId="56900297" w:rsidR="005B58D7" w:rsidRPr="005B58D7" w:rsidRDefault="005B58D7" w:rsidP="005B58D7">
      <w:pPr>
        <w:pStyle w:val="FMTextCont"/>
      </w:pPr>
      <w:r w:rsidRPr="005B58D7">
        <w:t>Chapter 1</w:t>
      </w:r>
      <w:r w:rsidR="00C97FDD">
        <w:t>2</w:t>
      </w:r>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lastRenderedPageBreak/>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30"/>
      <w:r w:rsidRPr="005B58D7">
        <w:t xml:space="preserve">. You can </w:t>
      </w:r>
      <w:r>
        <w:t>access</w:t>
      </w:r>
      <w:r w:rsidRPr="005B58D7">
        <w:t xml:space="preserve"> the source code for all the projects, including the associated assets (images</w:t>
      </w:r>
      <w:commentRangeEnd w:id="30"/>
      <w:r>
        <w:rPr>
          <w:rStyle w:val="CommentReference"/>
          <w:rFonts w:asciiTheme="minorHAnsi" w:hAnsiTheme="minorHAnsi"/>
        </w:rPr>
        <w:commentReference w:id="30"/>
      </w:r>
      <w:r w:rsidRPr="005B58D7">
        <w:t xml:space="preserve">, audio clips, or fonts), </w:t>
      </w:r>
      <w:r>
        <w:t xml:space="preserve">by clicking the </w:t>
      </w:r>
      <w:r w:rsidRPr="005B58D7">
        <w:rPr>
          <w:b/>
        </w:rPr>
        <w:t>Download Source Code</w:t>
      </w:r>
      <w:r>
        <w:t xml:space="preserve"> button located at </w:t>
      </w:r>
      <w:hyperlink r:id="rId17"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8"/>
      <w:headerReference w:type="default" r:id="rId19"/>
      <w:footerReference w:type="even" r:id="rId20"/>
      <w:footerReference w:type="default" r:id="rId21"/>
      <w:footerReference w:type="first" r:id="rId22"/>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3"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5" w:author="Kelvin Sung" w:date="2021-09-19T10:40:00Z" w:initials="KS">
    <w:p w14:paraId="56909B84" w14:textId="1422DB26" w:rsidR="0018172E" w:rsidRDefault="0018172E" w:rsidP="0018172E">
      <w:pPr>
        <w:pStyle w:val="CommentText"/>
      </w:pPr>
      <w:r>
        <w:rPr>
          <w:rStyle w:val="CommentReference"/>
        </w:rPr>
        <w:annotationRef/>
      </w:r>
      <w:r>
        <w:t>These are our dedications</w:t>
      </w:r>
      <w:r w:rsidR="00641BC8">
        <w:t xml:space="preserve">, </w:t>
      </w:r>
      <w:r w:rsidR="00C95DCC">
        <w:t>Matthew</w:t>
      </w:r>
      <w:r w:rsidR="00641BC8">
        <w:t xml:space="preserve"> has chosen to not include one.</w:t>
      </w:r>
    </w:p>
  </w:comment>
  <w:comment w:id="18"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19"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20" w:author="Kelvin Sung" w:date="2021-09-16T09:25:00Z" w:initials="KS">
    <w:p w14:paraId="543BAD86" w14:textId="11D5B418" w:rsidR="005C53FA" w:rsidRDefault="005C53FA">
      <w:pPr>
        <w:pStyle w:val="CommentText"/>
      </w:pPr>
      <w:r>
        <w:rPr>
          <w:rStyle w:val="CommentReference"/>
        </w:rPr>
        <w:annotationRef/>
      </w:r>
      <w:r>
        <w:t>No photo for me.</w:t>
      </w:r>
    </w:p>
  </w:comment>
  <w:comment w:id="22" w:author="Jeb Pavleas" w:date="2021-09-18T07:28:00Z" w:initials="JP">
    <w:p w14:paraId="647863A0" w14:textId="4D623180" w:rsidR="00BD4EE1" w:rsidRDefault="00BD4EE1">
      <w:pPr>
        <w:pStyle w:val="CommentText"/>
      </w:pPr>
      <w:r>
        <w:rPr>
          <w:rStyle w:val="CommentReference"/>
        </w:rPr>
        <w:annotationRef/>
      </w:r>
      <w:r>
        <w:t xml:space="preserve">Jebediah </w:t>
      </w:r>
      <w:proofErr w:type="spellStart"/>
      <w:r>
        <w:t>Pavleas’s</w:t>
      </w:r>
      <w:proofErr w:type="spellEnd"/>
      <w:r>
        <w:t xml:space="preserve"> photo if needed. Unsure how to insert above.</w:t>
      </w:r>
    </w:p>
  </w:comment>
  <w:comment w:id="25" w:author="Matthew T. Munson" w:date="2021-09-19T13:04:00Z" w:initials="MTM">
    <w:p w14:paraId="61AE398E" w14:textId="436FEB4D" w:rsidR="002A057D" w:rsidRDefault="002A057D">
      <w:pPr>
        <w:pStyle w:val="CommentText"/>
      </w:pPr>
      <w:r>
        <w:rPr>
          <w:rStyle w:val="CommentReference"/>
        </w:rPr>
        <w:annotationRef/>
      </w:r>
      <w:r>
        <w:t>No photo for me.</w:t>
      </w:r>
    </w:p>
  </w:comment>
  <w:comment w:id="26" w:author="Jason Pace" w:date="2021-09-18T23:12:00Z" w:initials="JP">
    <w:p w14:paraId="27DEFC4C" w14:textId="77777777" w:rsidR="007E146E" w:rsidRDefault="007E146E">
      <w:pPr>
        <w:pStyle w:val="CommentText"/>
      </w:pPr>
      <w:r>
        <w:rPr>
          <w:rStyle w:val="CommentReference"/>
        </w:rPr>
        <w:annotationRef/>
      </w:r>
      <w:r>
        <w:t>No photo for me</w:t>
      </w:r>
    </w:p>
    <w:p w14:paraId="2AF64849" w14:textId="64DDB112" w:rsidR="007E146E" w:rsidRDefault="007E146E">
      <w:pPr>
        <w:pStyle w:val="CommentText"/>
      </w:pPr>
    </w:p>
  </w:comment>
  <w:comment w:id="27"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9"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30"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54A140" w15:done="0"/>
  <w15:commentEx w15:paraId="6FE4012B" w15:done="0"/>
  <w15:commentEx w15:paraId="56909B84" w15:done="0"/>
  <w15:commentEx w15:paraId="190DAF48" w15:done="0"/>
  <w15:commentEx w15:paraId="3D0A1CEC" w15:done="0"/>
  <w15:commentEx w15:paraId="543BAD86" w15:done="0"/>
  <w15:commentEx w15:paraId="647863A0" w15:done="0"/>
  <w15:commentEx w15:paraId="61AE398E" w15:done="0"/>
  <w15:commentEx w15:paraId="2AF64849" w15:done="0"/>
  <w15:commentEx w15:paraId="68FD0C23" w15:done="0"/>
  <w15:commentEx w15:paraId="27FD6D85" w15:done="0"/>
  <w15:commentEx w15:paraId="741D6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01385" w16cex:dateUtc="2021-09-18T14:28:00Z"/>
  <w16cex:commentExtensible w16cex:durableId="24F1B3C6" w16cex:dateUtc="2021-09-19T20:04:00Z"/>
  <w16cex:commentExtensible w16cex:durableId="24F0F0F0" w16cex:dateUtc="2021-09-19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54A140" w16cid:durableId="24EC9FD8"/>
  <w16cid:commentId w16cid:paraId="6FE4012B" w16cid:durableId="24ECA36E"/>
  <w16cid:commentId w16cid:paraId="56909B84" w16cid:durableId="24F19245"/>
  <w16cid:commentId w16cid:paraId="190DAF48" w16cid:durableId="24ECA36F"/>
  <w16cid:commentId w16cid:paraId="3D0A1CEC" w16cid:durableId="24ECA370"/>
  <w16cid:commentId w16cid:paraId="543BAD86" w16cid:durableId="24ED8C15"/>
  <w16cid:commentId w16cid:paraId="647863A0" w16cid:durableId="24F01385"/>
  <w16cid:commentId w16cid:paraId="61AE398E" w16cid:durableId="24F1B3C6"/>
  <w16cid:commentId w16cid:paraId="2AF64849" w16cid:durableId="24F0F0F0"/>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EEEA8" w14:textId="77777777" w:rsidR="00D40177" w:rsidRDefault="00D40177">
      <w:r>
        <w:separator/>
      </w:r>
    </w:p>
    <w:p w14:paraId="6A365621" w14:textId="77777777" w:rsidR="00D40177" w:rsidRDefault="00D40177"/>
  </w:endnote>
  <w:endnote w:type="continuationSeparator" w:id="0">
    <w:p w14:paraId="45FA617E" w14:textId="77777777" w:rsidR="00D40177" w:rsidRDefault="00D40177">
      <w:r>
        <w:continuationSeparator/>
      </w:r>
    </w:p>
    <w:p w14:paraId="317AEB20" w14:textId="77777777" w:rsidR="00D40177" w:rsidRDefault="00D401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25E548AE-2F97-43DD-9B10-58961B872779}"/>
    <w:embedBold r:id="rId2" w:fontKey="{9A611022-47F9-4399-9293-5471E5290AD6}"/>
    <w:embedItalic r:id="rId3" w:fontKey="{DF5D4E5A-22EF-4942-9ADF-B98A18473A74}"/>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71E77F53-6F3B-43F4-8758-B99611DE2E25}"/>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892CB7DE-24C9-466E-8C78-A0C7AC43F671}"/>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Vrinda"/>
    <w:panose1 w:val="00000000000000000000"/>
    <w:charset w:val="00"/>
    <w:family w:val="modern"/>
    <w:notTrueType/>
    <w:pitch w:val="variable"/>
    <w:sig w:usb0="00000003" w:usb1="00000000" w:usb2="00000000" w:usb3="00000000" w:csb0="00000001" w:csb1="00000000"/>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6" w:fontKey="{F8E9AEE3-BBC7-4A0D-9C2F-30910DD3B9BC}"/>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CD018D5D-7C1E-4DF1-B377-3532AF8BA6DA}"/>
  </w:font>
  <w:font w:name="ZapfDingbats">
    <w:altName w:val="Courier New"/>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3127CFD9-56BD-4464-918D-0065338374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03BDE5" w14:textId="77777777" w:rsidR="00D40177" w:rsidRDefault="00D40177">
      <w:r>
        <w:separator/>
      </w:r>
    </w:p>
    <w:p w14:paraId="1798E1D2" w14:textId="77777777" w:rsidR="00D40177" w:rsidRDefault="00D40177"/>
  </w:footnote>
  <w:footnote w:type="continuationSeparator" w:id="0">
    <w:p w14:paraId="4FA8D740" w14:textId="77777777" w:rsidR="00D40177" w:rsidRDefault="00D40177">
      <w:r>
        <w:continuationSeparator/>
      </w:r>
    </w:p>
    <w:p w14:paraId="1B568E57" w14:textId="77777777" w:rsidR="00D40177" w:rsidRDefault="00D401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Jeb Pavleas">
    <w15:presenceInfo w15:providerId="Windows Live" w15:userId="7297f742495c9fe8"/>
  </w15:person>
  <w15:person w15:author="Matthew T. Munson">
    <w15:presenceInfo w15:providerId="AD" w15:userId="S::mmunson2@uw.edu::c79f710d-aede-41b5-9541-fa3d6eb0bb10"/>
  </w15:person>
  <w15:person w15:author="Jason Pace">
    <w15:presenceInfo w15:providerId="Windows Live" w15:userId="a965e776992e5f8a"/>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embedTrueTypeFont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0ADC"/>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172E"/>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273"/>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54E1"/>
    <w:rsid w:val="002972EC"/>
    <w:rsid w:val="00297C33"/>
    <w:rsid w:val="00297E79"/>
    <w:rsid w:val="002A057D"/>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0315"/>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E7F53"/>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57CE"/>
    <w:rsid w:val="00517ED2"/>
    <w:rsid w:val="005211CC"/>
    <w:rsid w:val="00521A2D"/>
    <w:rsid w:val="00524B96"/>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0508"/>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1BC8"/>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146E"/>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5EA5"/>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0F4"/>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5C52"/>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A70"/>
    <w:rsid w:val="00A44D2A"/>
    <w:rsid w:val="00A5023D"/>
    <w:rsid w:val="00A511AB"/>
    <w:rsid w:val="00A5164C"/>
    <w:rsid w:val="00A51BB7"/>
    <w:rsid w:val="00A51FD5"/>
    <w:rsid w:val="00A53A3B"/>
    <w:rsid w:val="00A544F2"/>
    <w:rsid w:val="00A607C1"/>
    <w:rsid w:val="00A61536"/>
    <w:rsid w:val="00A642AC"/>
    <w:rsid w:val="00A65B34"/>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30A2"/>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4EE1"/>
    <w:rsid w:val="00BD5585"/>
    <w:rsid w:val="00BD5C3C"/>
    <w:rsid w:val="00BD5DBB"/>
    <w:rsid w:val="00BE257C"/>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2555"/>
    <w:rsid w:val="00C8366F"/>
    <w:rsid w:val="00C911EE"/>
    <w:rsid w:val="00C951D2"/>
    <w:rsid w:val="00C95940"/>
    <w:rsid w:val="00C95DCC"/>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0177"/>
    <w:rsid w:val="00D406E9"/>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641BC8"/>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448A3"/>
    <w:pPr>
      <w:keepNext/>
      <w:spacing w:before="360" w:after="120"/>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contextualSpacing/>
      <w:outlineLvl w:val="3"/>
    </w:pPr>
    <w:rPr>
      <w:rFonts w:ascii="Utopia" w:hAnsi="Utopia"/>
      <w:b/>
      <w:spacing w:val="-6"/>
    </w:rPr>
  </w:style>
  <w:style w:type="paragraph" w:styleId="Heading5">
    <w:name w:val="heading 5"/>
    <w:basedOn w:val="Normal"/>
    <w:next w:val="Normal"/>
    <w:link w:val="Heading5Char"/>
    <w:qFormat/>
    <w:rsid w:val="00F448A3"/>
    <w:pPr>
      <w:spacing w:before="360" w:after="240"/>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641BC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41BC8"/>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pPr>
    <w:rPr>
      <w:rFonts w:ascii="HelveticaNeue MediumExt" w:hAnsi="HelveticaNeue MediumExt"/>
      <w:sz w:val="32"/>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contextualSpacing/>
    </w:pPr>
    <w:rPr>
      <w:rFonts w:ascii="Utopia" w:hAnsi="Utopia"/>
      <w:sz w:val="18"/>
    </w:rPr>
  </w:style>
  <w:style w:type="paragraph" w:customStyle="1" w:styleId="FMDedication">
    <w:name w:val="FM Dedication"/>
    <w:basedOn w:val="Normal"/>
    <w:rsid w:val="00F448A3"/>
    <w:pPr>
      <w:spacing w:before="600" w:after="600"/>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rsid w:val="00F448A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26"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www.apress.com/9781484273760"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3.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4.xml><?xml version="1.0" encoding="utf-8"?>
<ds:datastoreItem xmlns:ds="http://schemas.openxmlformats.org/officeDocument/2006/customXml" ds:itemID="{B41CC48D-80CB-4496-877E-014F0192D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21</Pages>
  <Words>3494</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Kelvin Sung</cp:lastModifiedBy>
  <cp:revision>9</cp:revision>
  <cp:lastPrinted>2012-10-02T20:33:00Z</cp:lastPrinted>
  <dcterms:created xsi:type="dcterms:W3CDTF">2021-09-19T06:14:00Z</dcterms:created>
  <dcterms:modified xsi:type="dcterms:W3CDTF">2021-09-19T20:33:00Z</dcterms:modified>
</cp:coreProperties>
</file>
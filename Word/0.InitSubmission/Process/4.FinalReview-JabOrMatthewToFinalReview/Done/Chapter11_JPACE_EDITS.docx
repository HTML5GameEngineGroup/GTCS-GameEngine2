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1C3DF2" w14:textId="77777777" w:rsidR="00224612" w:rsidRPr="0098104F" w:rsidRDefault="00224612" w:rsidP="00A15283">
      <w:pPr>
        <w:pStyle w:val="Heading2"/>
      </w:pPr>
      <w:r>
        <w:t>Game Design Considerations</w:t>
      </w:r>
    </w:p>
    <w:p w14:paraId="0A813CB7" w14:textId="4182A1CD" w:rsidR="00224612" w:rsidRPr="0098104F" w:rsidRDefault="00224612" w:rsidP="00A15283">
      <w:pPr>
        <w:pStyle w:val="BodyTextFirst"/>
      </w:pPr>
      <w:r w:rsidRPr="0098104F">
        <w:t xml:space="preserve">In previous </w:t>
      </w:r>
      <w:del w:id="0" w:author="Jason Pace" w:date="2021-05-31T23:22:00Z">
        <w:r w:rsidR="00AB677A" w:rsidDel="0097219E">
          <w:delText>“</w:delText>
        </w:r>
        <w:r w:rsidRPr="0098104F" w:rsidDel="0097219E">
          <w:delText>Game Design Considerations</w:delText>
        </w:r>
        <w:r w:rsidR="00AB677A" w:rsidDel="0097219E">
          <w:delText>”</w:delText>
        </w:r>
        <w:r w:rsidRPr="0098104F" w:rsidDel="0097219E">
          <w:delText xml:space="preserve"> </w:delText>
        </w:r>
      </w:del>
      <w:r w:rsidRPr="0098104F">
        <w:t>sections</w:t>
      </w:r>
      <w:del w:id="1" w:author="Jason Pace" w:date="2021-05-31T23:22:00Z">
        <w:r w:rsidR="00201AA9" w:rsidDel="0097219E">
          <w:delText>,</w:delText>
        </w:r>
      </w:del>
      <w:r w:rsidRPr="0098104F">
        <w:t xml:space="preserve"> you’ve explored how developing one simple </w:t>
      </w:r>
      <w:ins w:id="2" w:author="Jason Pace" w:date="2021-05-31T23:22:00Z">
        <w:r w:rsidR="0097219E">
          <w:t xml:space="preserve">game </w:t>
        </w:r>
      </w:ins>
      <w:r w:rsidRPr="0098104F">
        <w:t>mechanic from the ground</w:t>
      </w:r>
      <w:ins w:id="3" w:author="Jason Pace" w:date="2021-05-31T23:23:00Z">
        <w:r w:rsidR="0097219E">
          <w:t>-</w:t>
        </w:r>
      </w:ins>
      <w:del w:id="4" w:author="Jason Pace" w:date="2021-05-31T23:23:00Z">
        <w:r w:rsidR="00201AA9" w:rsidDel="0097219E">
          <w:delText xml:space="preserve"> </w:delText>
        </w:r>
      </w:del>
      <w:r w:rsidRPr="0098104F">
        <w:t xml:space="preserve">up can lead in many directions and be applied to a variety of game types. Creative teams in game design studios frequently debate which elements of game design take the lead in the creative </w:t>
      </w:r>
      <w:proofErr w:type="spellStart"/>
      <w:r w:rsidRPr="0098104F">
        <w:t>process</w:t>
      </w:r>
      <w:ins w:id="5" w:author="Jason Pace" w:date="2021-05-31T23:23:00Z">
        <w:r w:rsidR="0097219E">
          <w:t>:</w:t>
        </w:r>
      </w:ins>
      <w:del w:id="6" w:author="Jason Pace" w:date="2021-05-31T23:23:00Z">
        <w:r w:rsidR="00201AA9" w:rsidDel="0097219E">
          <w:delText>. W</w:delText>
        </w:r>
      </w:del>
      <w:ins w:id="7" w:author="Jason Pace" w:date="2021-05-31T23:23:00Z">
        <w:r w:rsidR="0097219E">
          <w:t>w</w:t>
        </w:r>
      </w:ins>
      <w:r w:rsidRPr="0098104F">
        <w:t>riters</w:t>
      </w:r>
      <w:proofErr w:type="spellEnd"/>
      <w:r w:rsidRPr="0098104F">
        <w:t xml:space="preserve"> often believe story comes first, while many designers believe that story and everything else must be secondary to gameplay. There’s no right or wrong answer, of </w:t>
      </w:r>
      <w:proofErr w:type="spellStart"/>
      <w:r w:rsidRPr="0098104F">
        <w:t>course</w:t>
      </w:r>
      <w:ins w:id="8" w:author="Jason Pace" w:date="2021-05-31T23:23:00Z">
        <w:r w:rsidR="0097219E">
          <w:t>;</w:t>
        </w:r>
      </w:ins>
      <w:del w:id="9" w:author="Jason Pace" w:date="2021-05-31T23:23:00Z">
        <w:r w:rsidR="00201AA9" w:rsidDel="0097219E">
          <w:delText>. T</w:delText>
        </w:r>
      </w:del>
      <w:ins w:id="10" w:author="Jason Pace" w:date="2021-05-31T23:23:00Z">
        <w:r w:rsidR="0097219E">
          <w:t>t</w:t>
        </w:r>
      </w:ins>
      <w:r w:rsidRPr="0098104F">
        <w:t>he</w:t>
      </w:r>
      <w:proofErr w:type="spellEnd"/>
      <w:r w:rsidRPr="0098104F">
        <w:t xml:space="preserve"> creative process</w:t>
      </w:r>
      <w:r w:rsidR="0084485B">
        <w:fldChar w:fldCharType="begin"/>
      </w:r>
      <w:r w:rsidR="00492143">
        <w:instrText xml:space="preserve"> XE "</w:instrText>
      </w:r>
      <w:r w:rsidR="00492143" w:rsidRPr="0022012A">
        <w:instrText>Background:creative process</w:instrText>
      </w:r>
      <w:r w:rsidR="00492143">
        <w:instrText xml:space="preserve">" </w:instrText>
      </w:r>
      <w:r w:rsidR="0084485B">
        <w:fldChar w:fldCharType="end"/>
      </w:r>
      <w:r w:rsidRPr="0098104F">
        <w:t xml:space="preserve"> is a chaotic system</w:t>
      </w:r>
      <w:del w:id="11" w:author="Jason Pace" w:date="2021-05-31T23:23:00Z">
        <w:r w:rsidR="00AB677A" w:rsidDel="0097219E">
          <w:delText>,</w:delText>
        </w:r>
      </w:del>
      <w:r w:rsidRPr="0098104F">
        <w:t xml:space="preserve"> and every team and studio is unique</w:t>
      </w:r>
      <w:ins w:id="12" w:author="Jason Pace" w:date="2021-05-31T23:23:00Z">
        <w:r w:rsidR="0097219E">
          <w:t>.</w:t>
        </w:r>
      </w:ins>
      <w:del w:id="13" w:author="Jason Pace" w:date="2021-05-31T23:23:00Z">
        <w:r w:rsidRPr="0098104F" w:rsidDel="0097219E">
          <w:delText>;</w:delText>
        </w:r>
      </w:del>
      <w:r w:rsidRPr="0098104F">
        <w:t xml:space="preserve"> </w:t>
      </w:r>
      <w:ins w:id="14" w:author="Jason Pace" w:date="2021-05-31T23:23:00Z">
        <w:r w:rsidR="0097219E">
          <w:t>S</w:t>
        </w:r>
      </w:ins>
      <w:del w:id="15" w:author="Jason Pace" w:date="2021-05-31T23:23:00Z">
        <w:r w:rsidRPr="0098104F" w:rsidDel="0097219E">
          <w:delText>s</w:delText>
        </w:r>
      </w:del>
      <w:r w:rsidRPr="0098104F">
        <w:t>ome creative directors want to tell a particular story and</w:t>
      </w:r>
      <w:ins w:id="16" w:author="Jason Pace" w:date="2021-05-31T23:24:00Z">
        <w:r w:rsidR="0097219E">
          <w:t xml:space="preserve"> will</w:t>
        </w:r>
      </w:ins>
      <w:r w:rsidRPr="0098104F">
        <w:t xml:space="preserve"> search for mechanics and genres that are best suited to supporting specific narratives, while others are gameplay purists and completely devoted to a culture of “gameplay first, next, and last</w:t>
      </w:r>
      <w:ins w:id="17" w:author="Jason Pace" w:date="2021-05-31T23:24:00Z">
        <w:r w:rsidR="0097219E">
          <w:t>”</w:t>
        </w:r>
      </w:ins>
      <w:r w:rsidR="00201AA9">
        <w:t>.</w:t>
      </w:r>
      <w:del w:id="18" w:author="Jason Pace" w:date="2021-05-31T23:24:00Z">
        <w:r w:rsidRPr="0098104F" w:rsidDel="0097219E">
          <w:delText>”</w:delText>
        </w:r>
      </w:del>
      <w:r w:rsidRPr="0098104F">
        <w:t xml:space="preserve"> The decision often comes down to understanding your audience</w:t>
      </w:r>
      <w:ins w:id="19" w:author="Jason Pace" w:date="2021-05-31T23:24:00Z">
        <w:r w:rsidR="0097219E">
          <w:t>;</w:t>
        </w:r>
      </w:ins>
      <w:del w:id="20" w:author="Jason Pace" w:date="2021-05-31T23:24:00Z">
        <w:r w:rsidR="00201AA9" w:rsidDel="0097219E">
          <w:delText>.</w:delText>
        </w:r>
      </w:del>
      <w:r w:rsidR="00201AA9">
        <w:t xml:space="preserve"> </w:t>
      </w:r>
      <w:ins w:id="21" w:author="Jason Pace" w:date="2021-05-31T23:24:00Z">
        <w:r w:rsidR="0097219E">
          <w:t>i</w:t>
        </w:r>
      </w:ins>
      <w:del w:id="22" w:author="Jason Pace" w:date="2021-05-31T23:24:00Z">
        <w:r w:rsidR="00201AA9" w:rsidDel="0097219E">
          <w:delText>I</w:delText>
        </w:r>
      </w:del>
      <w:r w:rsidRPr="0098104F">
        <w:t xml:space="preserve">f you’re creating </w:t>
      </w:r>
      <w:del w:id="23" w:author="Jason Pace" w:date="2021-05-31T23:25:00Z">
        <w:r w:rsidRPr="0098104F" w:rsidDel="0097219E">
          <w:delText>a</w:delText>
        </w:r>
        <w:r w:rsidR="00AB677A" w:rsidDel="0097219E">
          <w:delText>n</w:delText>
        </w:r>
        <w:r w:rsidRPr="0098104F" w:rsidDel="0097219E">
          <w:delText xml:space="preserve"> AAA first</w:delText>
        </w:r>
        <w:r w:rsidR="00201AA9" w:rsidDel="0097219E">
          <w:delText>-</w:delText>
        </w:r>
        <w:r w:rsidRPr="0098104F" w:rsidDel="0097219E">
          <w:delText>person</w:delText>
        </w:r>
        <w:r w:rsidR="00201AA9" w:rsidDel="0097219E">
          <w:delText>-</w:delText>
        </w:r>
        <w:r w:rsidRPr="0098104F" w:rsidDel="0097219E">
          <w:delText>shooter</w:delText>
        </w:r>
      </w:del>
      <w:ins w:id="24" w:author="Jason Pace" w:date="2021-05-31T23:25:00Z">
        <w:r w:rsidR="0097219E">
          <w:t>competitive multiplayer first person shooter</w:t>
        </w:r>
      </w:ins>
      <w:r w:rsidRPr="0098104F">
        <w:t xml:space="preserve"> experience</w:t>
      </w:r>
      <w:r w:rsidR="0084485B">
        <w:fldChar w:fldCharType="begin"/>
      </w:r>
      <w:r w:rsidR="000919BE">
        <w:instrText xml:space="preserve"> XE "</w:instrText>
      </w:r>
      <w:r w:rsidR="000919BE" w:rsidRPr="007063C0">
        <w:instrText>Background:AAA first-person-shooter experience</w:instrText>
      </w:r>
      <w:r w:rsidR="000919BE">
        <w:instrText xml:space="preserve">" </w:instrText>
      </w:r>
      <w:r w:rsidR="0084485B">
        <w:fldChar w:fldCharType="end"/>
      </w:r>
      <w:r w:rsidRPr="0098104F">
        <w:t>, for example, consumers will have specific expectations for many of the core elements of play</w:t>
      </w:r>
      <w:del w:id="25" w:author="Jason Pace" w:date="2021-05-31T23:24:00Z">
        <w:r w:rsidR="00201AA9" w:rsidDel="0097219E">
          <w:delText>,</w:delText>
        </w:r>
      </w:del>
      <w:r w:rsidRPr="0098104F">
        <w:t xml:space="preserve"> and it’s usually a smart move to ensure that gameplay drives the design. If you’re creating </w:t>
      </w:r>
      <w:proofErr w:type="spellStart"/>
      <w:r w:rsidRPr="0098104F">
        <w:t>an</w:t>
      </w:r>
      <w:del w:id="26" w:author="Jason Pace" w:date="2021-05-31T23:24:00Z">
        <w:r w:rsidRPr="0098104F" w:rsidDel="0097219E">
          <w:delText xml:space="preserve"> indie </w:delText>
        </w:r>
      </w:del>
      <w:r w:rsidRPr="0098104F">
        <w:t>adventure</w:t>
      </w:r>
      <w:proofErr w:type="spellEnd"/>
      <w:r w:rsidRPr="0098104F">
        <w:t xml:space="preserve"> game designed to</w:t>
      </w:r>
      <w:ins w:id="27" w:author="Jason Pace" w:date="2021-05-31T23:25:00Z">
        <w:r w:rsidR="0097219E">
          <w:t xml:space="preserve"> tell a story and</w:t>
        </w:r>
      </w:ins>
      <w:r w:rsidRPr="0098104F">
        <w:t xml:space="preserve"> provide players with new experiences and unexpected twists, however, story and setting might lead the way.</w:t>
      </w:r>
    </w:p>
    <w:p w14:paraId="1B02FD1E" w14:textId="3D28D5C1" w:rsidR="00224612" w:rsidRPr="0098104F" w:rsidRDefault="00224612" w:rsidP="003B183C">
      <w:pPr>
        <w:pStyle w:val="BodyText"/>
      </w:pPr>
      <w:r w:rsidRPr="0098104F">
        <w:t>Many game designers</w:t>
      </w:r>
      <w:r w:rsidR="0084485B">
        <w:fldChar w:fldCharType="begin"/>
      </w:r>
      <w:r w:rsidR="005276D1">
        <w:instrText xml:space="preserve"> XE "</w:instrText>
      </w:r>
      <w:r w:rsidR="005276D1" w:rsidRPr="003A2286">
        <w:instrText>Background:game designers</w:instrText>
      </w:r>
      <w:r w:rsidR="005276D1">
        <w:instrText xml:space="preserve">" </w:instrText>
      </w:r>
      <w:r w:rsidR="0084485B">
        <w:fldChar w:fldCharType="end"/>
      </w:r>
      <w:r w:rsidRPr="0098104F">
        <w:t xml:space="preserve"> </w:t>
      </w:r>
      <w:r w:rsidR="00201AA9">
        <w:t>(</w:t>
      </w:r>
      <w:del w:id="28" w:author="Jason Pace" w:date="2021-05-31T23:26:00Z">
        <w:r w:rsidRPr="0098104F" w:rsidDel="0097219E">
          <w:delText>and this includes</w:delText>
        </w:r>
      </w:del>
      <w:ins w:id="29" w:author="Jason Pace" w:date="2021-05-31T23:26:00Z">
        <w:r w:rsidR="0097219E">
          <w:t>including</w:t>
        </w:r>
      </w:ins>
      <w:r w:rsidRPr="0098104F">
        <w:t xml:space="preserve"> seasoned veterans as well as those new to the discipline</w:t>
      </w:r>
      <w:r w:rsidR="00201AA9">
        <w:t>)</w:t>
      </w:r>
      <w:r w:rsidRPr="0098104F">
        <w:t xml:space="preserve"> begin new projects by designing </w:t>
      </w:r>
      <w:del w:id="30" w:author="Jason Pace" w:date="2021-05-31T23:26:00Z">
        <w:r w:rsidRPr="0098104F" w:rsidDel="0097219E">
          <w:delText xml:space="preserve">complex </w:delText>
        </w:r>
      </w:del>
      <w:r w:rsidRPr="0098104F">
        <w:t xml:space="preserve">experiences that are relatively minor variations on existing well-understood mechanics; </w:t>
      </w:r>
      <w:del w:id="31" w:author="Jason Pace" w:date="2021-05-31T23:26:00Z">
        <w:r w:rsidRPr="0098104F" w:rsidDel="0097219E">
          <w:delText xml:space="preserve">and </w:delText>
        </w:r>
      </w:del>
      <w:r w:rsidRPr="0098104F">
        <w:t>while there are sound reasons for this approach (as in the case of AAA studios developing content for particularly demanding audiences or a desire to work with mechanics that have proven to be successful across many titles)</w:t>
      </w:r>
      <w:del w:id="32" w:author="Jason Pace" w:date="2021-05-31T23:26:00Z">
        <w:r w:rsidR="00201AA9" w:rsidDel="0097219E">
          <w:delText>,</w:delText>
        </w:r>
      </w:del>
      <w:r w:rsidRPr="0098104F">
        <w:t xml:space="preserve"> it tends to significantly limit exploration into new territory and is one reason why many gamers complain about creative stagnation and a lack of gameplay diversity between </w:t>
      </w:r>
      <w:r w:rsidR="00643CF1">
        <w:t>games</w:t>
      </w:r>
      <w:r w:rsidR="00643CF1" w:rsidRPr="0098104F">
        <w:t xml:space="preserve"> </w:t>
      </w:r>
      <w:r w:rsidRPr="0098104F">
        <w:t xml:space="preserve">within the same genre. Many </w:t>
      </w:r>
      <w:del w:id="33" w:author="Jason Pace" w:date="2021-05-31T23:26:00Z">
        <w:r w:rsidRPr="0098104F" w:rsidDel="0097219E">
          <w:delText xml:space="preserve">of us who are </w:delText>
        </w:r>
      </w:del>
      <w:r w:rsidRPr="0098104F">
        <w:t>professional game designers</w:t>
      </w:r>
      <w:r w:rsidR="0084485B">
        <w:fldChar w:fldCharType="begin"/>
      </w:r>
      <w:r w:rsidR="006E0B7B">
        <w:instrText xml:space="preserve"> XE "</w:instrText>
      </w:r>
      <w:r w:rsidR="006E0B7B" w:rsidRPr="00FB37D2">
        <w:instrText>Background:professional game designers</w:instrText>
      </w:r>
      <w:r w:rsidR="006E0B7B">
        <w:instrText xml:space="preserve">" </w:instrText>
      </w:r>
      <w:r w:rsidR="0084485B">
        <w:fldChar w:fldCharType="end"/>
      </w:r>
      <w:r w:rsidRPr="0098104F">
        <w:t xml:space="preserve"> grew up enjoying certain kinds of games and dreamed about creating new experiences based on the mechanics we know and love, and several decades of that culture </w:t>
      </w:r>
      <w:r w:rsidRPr="0098104F">
        <w:lastRenderedPageBreak/>
        <w:t xml:space="preserve">has </w:t>
      </w:r>
      <w:del w:id="34" w:author="Jason Pace" w:date="2021-05-31T23:27:00Z">
        <w:r w:rsidRPr="0098104F" w:rsidDel="0097219E">
          <w:delText xml:space="preserve">solidified </w:delText>
        </w:r>
      </w:del>
      <w:ins w:id="35" w:author="Jason Pace" w:date="2021-05-31T23:27:00Z">
        <w:r w:rsidR="0097219E">
          <w:t>focused</w:t>
        </w:r>
        <w:r w:rsidR="0097219E" w:rsidRPr="0098104F">
          <w:t xml:space="preserve"> </w:t>
        </w:r>
      </w:ins>
      <w:r w:rsidRPr="0098104F">
        <w:t xml:space="preserve">much of the industry around a comparatively few </w:t>
      </w:r>
      <w:r w:rsidR="00643CF1">
        <w:t xml:space="preserve">number of </w:t>
      </w:r>
      <w:r w:rsidRPr="0098104F">
        <w:t xml:space="preserve">similar mechanics and conventions. </w:t>
      </w:r>
      <w:del w:id="36" w:author="Jason Pace" w:date="2021-05-31T23:27:00Z">
        <w:r w:rsidRPr="0098104F" w:rsidDel="0097219E">
          <w:delText>The good news is that</w:delText>
        </w:r>
      </w:del>
      <w:ins w:id="37" w:author="Jason Pace" w:date="2021-05-31T23:27:00Z">
        <w:r w:rsidR="0097219E">
          <w:t>That said,</w:t>
        </w:r>
      </w:ins>
      <w:r w:rsidRPr="0098104F">
        <w:t xml:space="preserve"> a rapidly growing independent and small studio community has boldly begun throwing long-standing genre convention to the wind in recent years</w:t>
      </w:r>
      <w:del w:id="38" w:author="Jason Pace" w:date="2021-05-31T23:27:00Z">
        <w:r w:rsidRPr="0098104F" w:rsidDel="0097219E">
          <w:delText>,</w:delText>
        </w:r>
      </w:del>
      <w:r w:rsidRPr="0098104F">
        <w:t xml:space="preserve"> and new distribution platforms like mobile app stores and Valve’s Steam have opened opportunities for a wide range of </w:t>
      </w:r>
      <w:del w:id="39" w:author="Jason Pace" w:date="2021-05-31T23:28:00Z">
        <w:r w:rsidRPr="0098104F" w:rsidDel="0097219E">
          <w:delText>never-before-seen</w:delText>
        </w:r>
      </w:del>
      <w:ins w:id="40" w:author="Jason Pace" w:date="2021-05-31T23:28:00Z">
        <w:r w:rsidR="0097219E">
          <w:t>new game</w:t>
        </w:r>
      </w:ins>
      <w:r w:rsidRPr="0098104F">
        <w:t xml:space="preserve"> mechanics and experiences to flourish.</w:t>
      </w:r>
    </w:p>
    <w:p w14:paraId="5CB52A0F" w14:textId="1C458303" w:rsidR="00224612" w:rsidRPr="0098104F" w:rsidRDefault="00224612" w:rsidP="003B183C">
      <w:pPr>
        <w:pStyle w:val="BodyText"/>
      </w:pPr>
      <w:r w:rsidRPr="0098104F">
        <w:t>If you continue exploring game design</w:t>
      </w:r>
      <w:del w:id="41" w:author="Jason Pace" w:date="2021-05-31T23:28:00Z">
        <w:r w:rsidR="00201AA9" w:rsidDel="0097219E">
          <w:delText>,</w:delText>
        </w:r>
      </w:del>
      <w:r w:rsidRPr="0098104F">
        <w:t xml:space="preserve"> you’ll realize there are relatively few completely unique core mechanics</w:t>
      </w:r>
      <w:del w:id="42" w:author="Jason Pace" w:date="2021-05-31T23:28:00Z">
        <w:r w:rsidRPr="0098104F" w:rsidDel="0097219E">
          <w:delText>,</w:delText>
        </w:r>
      </w:del>
      <w:r w:rsidRPr="0098104F">
        <w:t xml:space="preserve"> but </w:t>
      </w:r>
      <w:del w:id="43" w:author="Jason Pace" w:date="2021-05-31T23:28:00Z">
        <w:r w:rsidRPr="0098104F" w:rsidDel="0097219E">
          <w:delText xml:space="preserve">there are </w:delText>
        </w:r>
      </w:del>
      <w:r w:rsidRPr="0098104F">
        <w:t xml:space="preserve">endless opportunities for innovating as you </w:t>
      </w:r>
      <w:del w:id="44" w:author="Jason Pace" w:date="2021-05-31T23:28:00Z">
        <w:r w:rsidRPr="0098104F" w:rsidDel="0097219E">
          <w:delText xml:space="preserve">intentionally and logically </w:delText>
        </w:r>
      </w:del>
      <w:r w:rsidRPr="0098104F">
        <w:t>build those elemental interactions into more complex causal chains</w:t>
      </w:r>
      <w:del w:id="45" w:author="Jason Pace" w:date="2021-05-31T23:29:00Z">
        <w:r w:rsidRPr="0098104F" w:rsidDel="0097219E">
          <w:delText>, adding</w:delText>
        </w:r>
      </w:del>
      <w:ins w:id="46" w:author="Jason Pace" w:date="2021-05-31T23:29:00Z">
        <w:r w:rsidR="0097219E">
          <w:t xml:space="preserve"> and add</w:t>
        </w:r>
      </w:ins>
      <w:r w:rsidRPr="0098104F">
        <w:t xml:space="preserve"> unique flavor and texture through elegant integration with the other elements of game design. Some of the most groundbreaking </w:t>
      </w:r>
      <w:ins w:id="47" w:author="Jason Pace" w:date="2021-05-31T23:29:00Z">
        <w:r w:rsidR="0097219E">
          <w:t xml:space="preserve">and successful </w:t>
        </w:r>
      </w:ins>
      <w:r w:rsidRPr="0098104F">
        <w:t>games</w:t>
      </w:r>
      <w:r w:rsidR="0084485B">
        <w:fldChar w:fldCharType="begin"/>
      </w:r>
      <w:r w:rsidR="006E0B7B">
        <w:instrText xml:space="preserve"> XE "</w:instrText>
      </w:r>
      <w:r w:rsidR="006E0B7B" w:rsidRPr="00A404BD">
        <w:instrText>Background:groundbreaking games</w:instrText>
      </w:r>
      <w:r w:rsidR="006E0B7B">
        <w:instrText xml:space="preserve">" </w:instrText>
      </w:r>
      <w:r w:rsidR="0084485B">
        <w:fldChar w:fldCharType="end"/>
      </w:r>
      <w:r w:rsidRPr="0098104F">
        <w:t xml:space="preserve"> </w:t>
      </w:r>
      <w:del w:id="48" w:author="Jason Pace" w:date="2021-05-31T23:29:00Z">
        <w:r w:rsidRPr="0098104F" w:rsidDel="0097219E">
          <w:delText xml:space="preserve">in recent memory </w:delText>
        </w:r>
      </w:del>
      <w:r w:rsidRPr="0098104F">
        <w:t>were created through exercises very much like the mechanic exploration you’ve done in the</w:t>
      </w:r>
      <w:ins w:id="49" w:author="Jason Pace" w:date="2021-05-31T23:30:00Z">
        <w:r w:rsidR="0097219E">
          <w:t>se</w:t>
        </w:r>
      </w:ins>
      <w:r w:rsidRPr="0098104F">
        <w:t xml:space="preserve"> </w:t>
      </w:r>
      <w:r w:rsidR="00D06280">
        <w:t>“</w:t>
      </w:r>
      <w:r w:rsidRPr="0098104F">
        <w:t>Game Design Considerations</w:t>
      </w:r>
      <w:r w:rsidR="00D06280">
        <w:t>”</w:t>
      </w:r>
      <w:r w:rsidRPr="0098104F">
        <w:t xml:space="preserve"> section</w:t>
      </w:r>
      <w:r w:rsidR="003D072A">
        <w:t>s</w:t>
      </w:r>
      <w:ins w:id="50" w:author="Jason Pace" w:date="2021-05-31T23:30:00Z">
        <w:r w:rsidR="0097219E">
          <w:t>;</w:t>
        </w:r>
      </w:ins>
      <w:del w:id="51" w:author="Jason Pace" w:date="2021-05-31T23:30:00Z">
        <w:r w:rsidR="00D06280" w:rsidDel="0097219E">
          <w:delText>.</w:delText>
        </w:r>
      </w:del>
      <w:r w:rsidR="00D06280" w:rsidRPr="0098104F">
        <w:t xml:space="preserve"> </w:t>
      </w:r>
      <w:r w:rsidRPr="0098104F">
        <w:t xml:space="preserve">Valve’s Portal, for example, is based on the same kind of “escape the room” sandbox </w:t>
      </w:r>
      <w:r w:rsidR="00DF0784">
        <w:t>you</w:t>
      </w:r>
      <w:del w:id="52" w:author="Jason Pace" w:date="2021-05-31T23:30:00Z">
        <w:r w:rsidR="00DF0784" w:rsidDel="0097219E">
          <w:delText xml:space="preserve"> explored </w:delText>
        </w:r>
      </w:del>
      <w:ins w:id="53" w:author="Jason Pace" w:date="2021-05-31T23:30:00Z">
        <w:r w:rsidR="0097219E">
          <w:t xml:space="preserve">‘ve been exploring </w:t>
        </w:r>
      </w:ins>
      <w:r w:rsidRPr="0098104F">
        <w:t xml:space="preserve">and is designed around a similarly simple base mechanic. </w:t>
      </w:r>
      <w:del w:id="54" w:author="Jason Pace" w:date="2021-05-31T23:30:00Z">
        <w:r w:rsidRPr="0098104F" w:rsidDel="0097219E">
          <w:delText>So</w:delText>
        </w:r>
        <w:r w:rsidR="00D06280" w:rsidDel="0097219E">
          <w:delText>,</w:delText>
        </w:r>
        <w:r w:rsidRPr="0098104F" w:rsidDel="0097219E">
          <w:delText xml:space="preserve"> what made</w:delText>
        </w:r>
      </w:del>
      <w:ins w:id="55" w:author="Jason Pace" w:date="2021-05-31T23:30:00Z">
        <w:r w:rsidR="0097219E">
          <w:t>What made</w:t>
        </w:r>
      </w:ins>
      <w:r w:rsidRPr="0098104F">
        <w:t xml:space="preserve"> Portal such a breakthrough hit? While many things need to come together to create a hit game, Portal undoubtedly benefitted from a design team that started building the experience from the most basic mechanic and smartly increased complexity as they became increasingly fluent in its unique structure and characteristics, instead of starting at the 10,000-foot level with a codified genre and a </w:t>
      </w:r>
      <w:del w:id="56" w:author="Jason Pace" w:date="2021-05-31T23:32:00Z">
        <w:r w:rsidRPr="0098104F" w:rsidDel="0097219E">
          <w:delText xml:space="preserve">host of </w:delText>
        </w:r>
      </w:del>
      <w:del w:id="57" w:author="Jason Pace" w:date="2021-05-31T23:31:00Z">
        <w:r w:rsidRPr="0098104F" w:rsidDel="0097219E">
          <w:delText>expectations</w:delText>
        </w:r>
      </w:del>
      <w:ins w:id="58" w:author="Jason Pace" w:date="2021-05-31T23:32:00Z">
        <w:r w:rsidR="0097219E">
          <w:t xml:space="preserve">pre-determined set of design </w:t>
        </w:r>
        <w:r w:rsidR="00BB0EEF">
          <w:t>rules</w:t>
        </w:r>
      </w:ins>
      <w:ins w:id="59" w:author="Jason Pace" w:date="2021-05-31T23:31:00Z">
        <w:r w:rsidR="0097219E">
          <w:t>.</w:t>
        </w:r>
      </w:ins>
      <w:del w:id="60" w:author="Jason Pace" w:date="2021-05-31T23:31:00Z">
        <w:r w:rsidRPr="0098104F" w:rsidDel="0097219E">
          <w:delText xml:space="preserve"> and overly familiar mechanics</w:delText>
        </w:r>
      </w:del>
      <w:r w:rsidRPr="0098104F">
        <w:t xml:space="preserve">. </w:t>
      </w:r>
    </w:p>
    <w:p w14:paraId="2D1B6A33" w14:textId="78C58BE1" w:rsidR="00224612" w:rsidRPr="0098104F" w:rsidRDefault="00224612" w:rsidP="003B183C">
      <w:pPr>
        <w:pStyle w:val="BodyText"/>
      </w:pPr>
      <w:r w:rsidRPr="0098104F">
        <w:t xml:space="preserve">Of course, nobody talks about Portal without also mentioning the rogue artificial intelligence character </w:t>
      </w:r>
      <w:proofErr w:type="spellStart"/>
      <w:r w:rsidRPr="0098104F">
        <w:t>GLaDOS</w:t>
      </w:r>
      <w:proofErr w:type="spellEnd"/>
      <w:r w:rsidRPr="0098104F">
        <w:t xml:space="preserve"> and her </w:t>
      </w:r>
      <w:r w:rsidRPr="00C77A05">
        <w:t xml:space="preserve">Aperture Laboratories </w:t>
      </w:r>
      <w:r w:rsidRPr="0098104F">
        <w:t>playground</w:t>
      </w:r>
      <w:r w:rsidR="0084485B">
        <w:fldChar w:fldCharType="begin"/>
      </w:r>
      <w:r w:rsidR="006E0B7B">
        <w:instrText xml:space="preserve"> XE "</w:instrText>
      </w:r>
      <w:r w:rsidR="006E0B7B" w:rsidRPr="00744342">
        <w:instrText>Background:Aperture Laboratories playground</w:instrText>
      </w:r>
      <w:r w:rsidR="006E0B7B">
        <w:instrText xml:space="preserve">" </w:instrText>
      </w:r>
      <w:r w:rsidR="0084485B">
        <w:fldChar w:fldCharType="end"/>
      </w:r>
      <w:r w:rsidRPr="0098104F">
        <w:t xml:space="preserve">: setting, narrative, and audiovisual design are as important to the Portal experience as the portal-launching </w:t>
      </w:r>
      <w:ins w:id="61" w:author="Jason Pace" w:date="2021-05-31T23:33:00Z">
        <w:r w:rsidR="00BB0EEF">
          <w:t xml:space="preserve">game </w:t>
        </w:r>
      </w:ins>
      <w:r w:rsidRPr="0098104F">
        <w:t>mechanic</w:t>
      </w:r>
      <w:del w:id="62" w:author="Jason Pace" w:date="2021-05-31T23:33:00Z">
        <w:r w:rsidRPr="0098104F" w:rsidDel="00BB0EEF">
          <w:delText>,</w:delText>
        </w:r>
      </w:del>
      <w:r w:rsidRPr="0098104F">
        <w:t xml:space="preserve"> and it’s hard to separate </w:t>
      </w:r>
      <w:ins w:id="63" w:author="Jason Pace" w:date="2021-05-31T23:33:00Z">
        <w:r w:rsidR="00BB0EEF">
          <w:t xml:space="preserve">the </w:t>
        </w:r>
      </w:ins>
      <w:r w:rsidRPr="0098104F">
        <w:t xml:space="preserve">gameplay from the narrative given how skillfully intertwined they are. The projects in </w:t>
      </w:r>
      <w:r w:rsidR="00D06280">
        <w:t xml:space="preserve">this chapter </w:t>
      </w:r>
      <w:r w:rsidRPr="0098104F">
        <w:t xml:space="preserve">provide a good opportunity to begin similarly situating the </w:t>
      </w:r>
      <w:ins w:id="64" w:author="Jason Pace" w:date="2021-05-31T23:33:00Z">
        <w:r w:rsidR="00BB0EEF">
          <w:t xml:space="preserve">game </w:t>
        </w:r>
      </w:ins>
      <w:r w:rsidRPr="0098104F">
        <w:t xml:space="preserve">mechanic from the </w:t>
      </w:r>
      <w:r w:rsidR="00D06280">
        <w:t>“</w:t>
      </w:r>
      <w:r w:rsidRPr="0098104F">
        <w:t>Game Design Consideration</w:t>
      </w:r>
      <w:r w:rsidR="00DF0784">
        <w:t>s</w:t>
      </w:r>
      <w:r w:rsidR="00D06280">
        <w:t>”</w:t>
      </w:r>
      <w:r w:rsidRPr="0098104F">
        <w:t xml:space="preserve"> sections in a unique setting and </w:t>
      </w:r>
      <w:proofErr w:type="spellStart"/>
      <w:r w:rsidRPr="0098104F">
        <w:t>context</w:t>
      </w:r>
      <w:ins w:id="65" w:author="Jason Pace" w:date="2021-05-31T23:33:00Z">
        <w:r w:rsidR="00BB0EEF">
          <w:t>:</w:t>
        </w:r>
      </w:ins>
      <w:del w:id="66" w:author="Jason Pace" w:date="2021-05-31T23:33:00Z">
        <w:r w:rsidR="00D06280" w:rsidDel="00BB0EEF">
          <w:delText>. Y</w:delText>
        </w:r>
      </w:del>
      <w:ins w:id="67" w:author="Jason Pace" w:date="2021-05-31T23:33:00Z">
        <w:r w:rsidR="00BB0EEF">
          <w:t>y</w:t>
        </w:r>
      </w:ins>
      <w:r w:rsidRPr="0098104F">
        <w:t>ou’ve</w:t>
      </w:r>
      <w:proofErr w:type="spellEnd"/>
      <w:r w:rsidRPr="0098104F">
        <w:t xml:space="preserve"> probably noticed many of the projects throughout this book </w:t>
      </w:r>
      <w:r w:rsidR="00DF0784">
        <w:t xml:space="preserve">are </w:t>
      </w:r>
      <w:r w:rsidRPr="0098104F">
        <w:t xml:space="preserve">building toward a sci-fi visual theme, with a spacesuit-wearing hero character, a variety of flying robots, and now in Chapter 10 the introduction of large-scale </w:t>
      </w:r>
      <w:proofErr w:type="spellStart"/>
      <w:r w:rsidRPr="0098104F">
        <w:t>parallaxing</w:t>
      </w:r>
      <w:proofErr w:type="spellEnd"/>
      <w:r w:rsidRPr="0098104F">
        <w:t xml:space="preserve"> environments</w:t>
      </w:r>
      <w:r w:rsidR="0084485B">
        <w:fldChar w:fldCharType="begin"/>
      </w:r>
      <w:r w:rsidR="00943295">
        <w:instrText xml:space="preserve"> XE "</w:instrText>
      </w:r>
      <w:r w:rsidR="00943295" w:rsidRPr="005968D6">
        <w:instrText>Background:large-scale parallaxing environments</w:instrText>
      </w:r>
      <w:r w:rsidR="00943295">
        <w:instrText xml:space="preserve">" </w:instrText>
      </w:r>
      <w:r w:rsidR="0084485B">
        <w:fldChar w:fldCharType="end"/>
      </w:r>
      <w:ins w:id="68" w:author="Jason Pace" w:date="2021-05-31T23:34:00Z">
        <w:r w:rsidR="00BB0EEF">
          <w:t xml:space="preserve">, </w:t>
        </w:r>
      </w:ins>
      <w:del w:id="69" w:author="Jason Pace" w:date="2021-05-31T23:34:00Z">
        <w:r w:rsidRPr="0098104F" w:rsidDel="00BB0EEF">
          <w:delText>. A</w:delText>
        </w:r>
      </w:del>
      <w:ins w:id="70" w:author="Jason Pace" w:date="2021-05-31T23:34:00Z">
        <w:r w:rsidR="00BB0EEF">
          <w:t>a</w:t>
        </w:r>
      </w:ins>
      <w:r w:rsidRPr="0098104F">
        <w:t xml:space="preserve">nd while </w:t>
      </w:r>
      <w:r w:rsidR="00D06280">
        <w:t>you</w:t>
      </w:r>
      <w:r w:rsidR="00D06280" w:rsidRPr="0098104F">
        <w:t xml:space="preserve">’re </w:t>
      </w:r>
      <w:r w:rsidRPr="0098104F">
        <w:t>not building a game with the same degree of environment and interaction complexity as Portal</w:t>
      </w:r>
      <w:del w:id="71" w:author="Jason Pace" w:date="2021-05-31T23:34:00Z">
        <w:r w:rsidRPr="0098104F" w:rsidDel="00BB0EEF">
          <w:delText>,</w:delText>
        </w:r>
      </w:del>
      <w:r w:rsidRPr="0098104F">
        <w:t xml:space="preserve"> that doesn’t mean </w:t>
      </w:r>
      <w:r w:rsidR="00D06280">
        <w:t>you</w:t>
      </w:r>
      <w:r w:rsidR="00D06280" w:rsidRPr="0098104F">
        <w:t xml:space="preserve"> </w:t>
      </w:r>
      <w:r w:rsidRPr="0098104F">
        <w:t xml:space="preserve">don’t have the same </w:t>
      </w:r>
      <w:r w:rsidRPr="0098104F">
        <w:lastRenderedPageBreak/>
        <w:t>opportunity to develop a highly engaging game setting, context, and cast of characters.</w:t>
      </w:r>
    </w:p>
    <w:p w14:paraId="0FC5FDD2" w14:textId="52BF133A" w:rsidR="00224612" w:rsidRPr="0098104F" w:rsidRDefault="00224612" w:rsidP="003B183C">
      <w:pPr>
        <w:pStyle w:val="BodyText"/>
      </w:pPr>
      <w:r w:rsidRPr="0098104F">
        <w:t xml:space="preserve">The first thing you should notice about the </w:t>
      </w:r>
      <w:r w:rsidRPr="00C77A05">
        <w:t>Tiled Objects</w:t>
      </w:r>
      <w:r w:rsidRPr="0098104F">
        <w:t xml:space="preserve"> project</w:t>
      </w:r>
      <w:r w:rsidR="0084485B">
        <w:fldChar w:fldCharType="begin"/>
      </w:r>
      <w:r w:rsidR="004F539B">
        <w:instrText xml:space="preserve"> XE "</w:instrText>
      </w:r>
      <w:r w:rsidR="004F539B" w:rsidRPr="00A65A68">
        <w:instrText>Background:Tiled Objects project</w:instrText>
      </w:r>
      <w:r w:rsidR="004F539B">
        <w:instrText xml:space="preserve">" </w:instrText>
      </w:r>
      <w:r w:rsidR="0084485B">
        <w:fldChar w:fldCharType="end"/>
      </w:r>
      <w:r w:rsidRPr="0098104F">
        <w:t xml:space="preserve"> is the dramatic impact on environment experience and scale compared to earlier projects</w:t>
      </w:r>
      <w:r w:rsidR="00DF0784">
        <w:t>. T</w:t>
      </w:r>
      <w:r w:rsidRPr="0098104F">
        <w:t>he factors enhancing presence in this project are the three independently moving layers (hero</w:t>
      </w:r>
      <w:ins w:id="72" w:author="Jason Pace" w:date="2021-05-31T23:34:00Z">
        <w:r w:rsidR="00BB0EEF">
          <w:t xml:space="preserve"> character</w:t>
        </w:r>
      </w:ins>
      <w:r w:rsidRPr="0098104F">
        <w:t xml:space="preserve">, moving wall, and stationary wall) and the seamless tiling of the two background layers. Compare the </w:t>
      </w:r>
      <w:r w:rsidRPr="00C77A05">
        <w:t>Tiled Objects</w:t>
      </w:r>
      <w:r w:rsidRPr="0098104F">
        <w:t xml:space="preserve"> project to the </w:t>
      </w:r>
      <w:r w:rsidRPr="00C77A05">
        <w:t>Shadow Shaders</w:t>
      </w:r>
      <w:r w:rsidRPr="0098104F">
        <w:t xml:space="preserve"> project</w:t>
      </w:r>
      <w:r w:rsidR="0084485B">
        <w:fldChar w:fldCharType="begin"/>
      </w:r>
      <w:r w:rsidR="004F539B">
        <w:instrText xml:space="preserve"> XE "</w:instrText>
      </w:r>
      <w:r w:rsidR="004F539B" w:rsidRPr="00AD2E27">
        <w:instrText>Background:Shadow Shaders project</w:instrText>
      </w:r>
      <w:r w:rsidR="004F539B">
        <w:instrText xml:space="preserve">" </w:instrText>
      </w:r>
      <w:r w:rsidR="0084485B">
        <w:fldChar w:fldCharType="end"/>
      </w:r>
      <w:r w:rsidRPr="0098104F">
        <w:t xml:space="preserve"> from Chapter 8</w:t>
      </w:r>
      <w:ins w:id="73" w:author="Jason Pace" w:date="2021-05-31T23:35:00Z">
        <w:r w:rsidR="00BB0EEF">
          <w:t xml:space="preserve"> and</w:t>
        </w:r>
      </w:ins>
      <w:del w:id="74" w:author="Jason Pace" w:date="2021-05-31T23:35:00Z">
        <w:r w:rsidR="00A2419E" w:rsidDel="00BB0EEF">
          <w:delText>;</w:delText>
        </w:r>
      </w:del>
      <w:r w:rsidR="00A2419E">
        <w:t xml:space="preserve"> </w:t>
      </w:r>
      <w:r w:rsidRPr="0098104F">
        <w:t xml:space="preserve">notice the difference in presence when the environment is broken into multiple layers that appear to move in an analogous (if not physically accurate) way to how </w:t>
      </w:r>
      <w:r w:rsidR="00A2419E">
        <w:t xml:space="preserve">you </w:t>
      </w:r>
      <w:r w:rsidRPr="0098104F">
        <w:t xml:space="preserve">experience movement in the physical world. The sense of presence is further strengthened when </w:t>
      </w:r>
      <w:r w:rsidR="00A2419E">
        <w:t>you</w:t>
      </w:r>
      <w:r w:rsidR="00A2419E" w:rsidRPr="0098104F">
        <w:t xml:space="preserve"> </w:t>
      </w:r>
      <w:r w:rsidRPr="0098104F">
        <w:t xml:space="preserve">add multiple background layers of </w:t>
      </w:r>
      <w:proofErr w:type="spellStart"/>
      <w:r w:rsidRPr="0098104F">
        <w:t>parallaxing</w:t>
      </w:r>
      <w:proofErr w:type="spellEnd"/>
      <w:r w:rsidRPr="0098104F">
        <w:t xml:space="preserve"> movement in the </w:t>
      </w:r>
      <w:r w:rsidRPr="00C77A05">
        <w:t>Parallax Objects</w:t>
      </w:r>
      <w:r w:rsidRPr="0098104F">
        <w:t xml:space="preserve"> project; as you move through the physical world, the environment appears to move at different speeds</w:t>
      </w:r>
      <w:r w:rsidR="00DF0784">
        <w:t>,</w:t>
      </w:r>
      <w:r w:rsidRPr="0098104F">
        <w:t xml:space="preserve"> with closer objects seeming to pass-by quickly while objects toward the horizon appear to move slowly. </w:t>
      </w:r>
      <w:proofErr w:type="spellStart"/>
      <w:r w:rsidRPr="0098104F">
        <w:t>Parallaxing</w:t>
      </w:r>
      <w:proofErr w:type="spellEnd"/>
      <w:r w:rsidRPr="0098104F">
        <w:t xml:space="preserve"> environment objects</w:t>
      </w:r>
      <w:r w:rsidR="0084485B">
        <w:fldChar w:fldCharType="begin"/>
      </w:r>
      <w:r w:rsidR="004F539B">
        <w:instrText xml:space="preserve"> XE "</w:instrText>
      </w:r>
      <w:r w:rsidR="004F539B" w:rsidRPr="00FD09C9">
        <w:instrText>Background:parallaxing environment objects</w:instrText>
      </w:r>
      <w:r w:rsidR="004F539B">
        <w:instrText xml:space="preserve">" </w:instrText>
      </w:r>
      <w:r w:rsidR="0084485B">
        <w:fldChar w:fldCharType="end"/>
      </w:r>
      <w:r w:rsidRPr="0098104F">
        <w:t xml:space="preserve"> simulate this effect, adding considerable depth and interest to game environments. The </w:t>
      </w:r>
      <w:r w:rsidRPr="00C77A05">
        <w:t xml:space="preserve">Layer Manager </w:t>
      </w:r>
      <w:r w:rsidRPr="0098104F">
        <w:t>project</w:t>
      </w:r>
      <w:r w:rsidR="0084485B">
        <w:fldChar w:fldCharType="begin"/>
      </w:r>
      <w:r w:rsidR="004F539B">
        <w:instrText xml:space="preserve"> XE "</w:instrText>
      </w:r>
      <w:r w:rsidR="004F539B" w:rsidRPr="00EB769B">
        <w:instrText>Background:Layer Manager project</w:instrText>
      </w:r>
      <w:r w:rsidR="004F539B">
        <w:instrText xml:space="preserve">" </w:instrText>
      </w:r>
      <w:r w:rsidR="0084485B">
        <w:fldChar w:fldCharType="end"/>
      </w:r>
      <w:r w:rsidRPr="0098104F">
        <w:t xml:space="preserve"> pulls things together and begins to show the potential for </w:t>
      </w:r>
      <w:r w:rsidR="00DF0784">
        <w:t xml:space="preserve">a </w:t>
      </w:r>
      <w:r w:rsidRPr="0098104F">
        <w:t>game setting to immediately engage the imaginations of players</w:t>
      </w:r>
      <w:r w:rsidR="00A2419E">
        <w:t>. W</w:t>
      </w:r>
      <w:r w:rsidRPr="0098104F">
        <w:t>ith just a few techniques</w:t>
      </w:r>
      <w:del w:id="75" w:author="Jason Pace" w:date="2021-05-31T23:35:00Z">
        <w:r w:rsidR="00A2419E" w:rsidDel="00BB0EEF">
          <w:delText>,</w:delText>
        </w:r>
      </w:del>
      <w:r w:rsidRPr="0098104F">
        <w:t xml:space="preserve"> </w:t>
      </w:r>
      <w:r w:rsidR="00A2419E">
        <w:t>you</w:t>
      </w:r>
      <w:r w:rsidR="00A2419E" w:rsidRPr="0098104F">
        <w:t xml:space="preserve">’re </w:t>
      </w:r>
      <w:r w:rsidRPr="0098104F">
        <w:t xml:space="preserve">able to create the impression of a massive environment that might be the interior of an ancient alien machine, the outside of a large space craft, or anything else </w:t>
      </w:r>
      <w:r w:rsidR="00A2419E">
        <w:t>you</w:t>
      </w:r>
      <w:r w:rsidR="00A2419E" w:rsidRPr="0098104F">
        <w:t xml:space="preserve"> </w:t>
      </w:r>
      <w:r w:rsidRPr="0098104F">
        <w:t xml:space="preserve">might care to create. Try using different kinds of image assets with this technique: exterior landscapes, underwater locations, abstract shapes, and the like would all be interesting to explore. You’ll often find inspiration for game settings by experimenting with just a few basic elements, as </w:t>
      </w:r>
      <w:r w:rsidR="00A2419E">
        <w:t>you did</w:t>
      </w:r>
      <w:r w:rsidRPr="0098104F">
        <w:t xml:space="preserve"> in Chapter 10.</w:t>
      </w:r>
    </w:p>
    <w:p w14:paraId="39A72C38" w14:textId="2A3328A7" w:rsidR="00224612" w:rsidRDefault="00224612" w:rsidP="003B183C">
      <w:pPr>
        <w:pStyle w:val="BodyText"/>
      </w:pPr>
      <w:r w:rsidRPr="0098104F">
        <w:t xml:space="preserve">Pairing </w:t>
      </w:r>
      <w:del w:id="76" w:author="Jason Pace" w:date="2021-05-31T23:36:00Z">
        <w:r w:rsidRPr="0098104F" w:rsidDel="00BB0EEF">
          <w:delText xml:space="preserve">game </w:delText>
        </w:r>
      </w:del>
      <w:r w:rsidRPr="0098104F">
        <w:t>environment design (both audio and visual) with interaction design (and occasionally the inclusion of haptic feedback</w:t>
      </w:r>
      <w:r w:rsidR="00752ACC">
        <w:t>–</w:t>
      </w:r>
      <w:r w:rsidRPr="0098104F">
        <w:t xml:space="preserve">like controller vibrations) is </w:t>
      </w:r>
      <w:del w:id="77" w:author="Jason Pace" w:date="2021-05-31T23:36:00Z">
        <w:r w:rsidRPr="0098104F" w:rsidDel="00BB0EEF">
          <w:delText xml:space="preserve">the </w:delText>
        </w:r>
      </w:del>
      <w:ins w:id="78" w:author="Jason Pace" w:date="2021-05-31T23:36:00Z">
        <w:r w:rsidR="00BB0EEF">
          <w:t xml:space="preserve">an approach </w:t>
        </w:r>
      </w:ins>
      <w:del w:id="79" w:author="Jason Pace" w:date="2021-05-31T23:36:00Z">
        <w:r w:rsidRPr="0098104F" w:rsidDel="00BB0EEF">
          <w:delText xml:space="preserve">mechanism </w:delText>
        </w:r>
      </w:del>
      <w:r w:rsidR="00A2419E">
        <w:t>you</w:t>
      </w:r>
      <w:ins w:id="80" w:author="Jason Pace" w:date="2021-05-31T23:36:00Z">
        <w:r w:rsidR="00BB0EEF">
          <w:t xml:space="preserve"> can</w:t>
        </w:r>
      </w:ins>
      <w:r w:rsidR="00A2419E" w:rsidRPr="0098104F">
        <w:t xml:space="preserve"> </w:t>
      </w:r>
      <w:r w:rsidRPr="0098104F">
        <w:t>use to create and enhance presence, and the relationship that environments and interactions have with the game mechanic contributes the majority of what players experience</w:t>
      </w:r>
      <w:r w:rsidR="0084485B">
        <w:fldChar w:fldCharType="begin"/>
      </w:r>
      <w:r w:rsidR="004F539B">
        <w:instrText xml:space="preserve"> XE "</w:instrText>
      </w:r>
      <w:r w:rsidR="004F539B" w:rsidRPr="00F13509">
        <w:instrText>Background:players experience</w:instrText>
      </w:r>
      <w:r w:rsidR="004F539B">
        <w:instrText xml:space="preserve">" </w:instrText>
      </w:r>
      <w:r w:rsidR="0084485B">
        <w:fldChar w:fldCharType="end"/>
      </w:r>
      <w:r w:rsidRPr="0098104F">
        <w:t xml:space="preserve"> in games. Environment design and narrative context create the game setting, and as previously mentioned</w:t>
      </w:r>
      <w:del w:id="81" w:author="Jason Pace" w:date="2021-05-31T23:36:00Z">
        <w:r w:rsidR="00A2419E" w:rsidDel="00BB0EEF">
          <w:delText>,</w:delText>
        </w:r>
      </w:del>
      <w:r w:rsidRPr="0098104F">
        <w:t xml:space="preserve"> the most successful and memorable games achieve an excellent harmony between game setting and player experience. At this point</w:t>
      </w:r>
      <w:r w:rsidR="00A2419E">
        <w:t>,</w:t>
      </w:r>
      <w:r w:rsidRPr="0098104F">
        <w:t xml:space="preserve"> the </w:t>
      </w:r>
      <w:ins w:id="82" w:author="Jason Pace" w:date="2021-05-31T23:37:00Z">
        <w:r w:rsidR="00BB0EEF">
          <w:t xml:space="preserve">game </w:t>
        </w:r>
      </w:ins>
      <w:r w:rsidRPr="0098104F">
        <w:t xml:space="preserve">mechanic from the </w:t>
      </w:r>
      <w:r w:rsidR="00A2419E">
        <w:t>“</w:t>
      </w:r>
      <w:r w:rsidRPr="0098104F">
        <w:t>Game Design Considerations</w:t>
      </w:r>
      <w:r w:rsidR="00A2419E">
        <w:t>”</w:t>
      </w:r>
      <w:r w:rsidRPr="0098104F">
        <w:t xml:space="preserve"> section in Chapter 9 has been intentionally devoid of any game setting context</w:t>
      </w:r>
      <w:del w:id="83" w:author="Jason Pace" w:date="2021-05-31T23:37:00Z">
        <w:r w:rsidR="00E46A07" w:rsidDel="00BB0EEF">
          <w:delText>,</w:delText>
        </w:r>
      </w:del>
      <w:r w:rsidRPr="0098104F">
        <w:t xml:space="preserve"> and </w:t>
      </w:r>
      <w:r w:rsidR="00703469">
        <w:t>you</w:t>
      </w:r>
      <w:r w:rsidR="00703469" w:rsidRPr="0098104F">
        <w:t xml:space="preserve">’ve </w:t>
      </w:r>
      <w:r w:rsidRPr="0098104F">
        <w:t xml:space="preserve">only briefly considered the interaction design, leaving </w:t>
      </w:r>
      <w:r w:rsidR="00703469">
        <w:t>you</w:t>
      </w:r>
      <w:r w:rsidR="00703469" w:rsidRPr="0098104F">
        <w:t xml:space="preserve"> </w:t>
      </w:r>
      <w:r w:rsidRPr="0098104F">
        <w:t xml:space="preserve">free to explore any setting that captures </w:t>
      </w:r>
      <w:r w:rsidR="00E46A07">
        <w:lastRenderedPageBreak/>
        <w:t>y</w:t>
      </w:r>
      <w:r w:rsidRPr="0098104F">
        <w:t>our interest. In Chapter 11</w:t>
      </w:r>
      <w:del w:id="84" w:author="Jason Pace" w:date="2021-05-31T23:37:00Z">
        <w:r w:rsidR="00703469" w:rsidDel="00BB0EEF">
          <w:delText>,</w:delText>
        </w:r>
      </w:del>
      <w:r w:rsidRPr="0098104F">
        <w:t xml:space="preserve"> </w:t>
      </w:r>
      <w:r w:rsidR="00703469">
        <w:t>you</w:t>
      </w:r>
      <w:r w:rsidR="00703469" w:rsidRPr="0098104F">
        <w:t xml:space="preserve">’ll </w:t>
      </w:r>
      <w:del w:id="85" w:author="Jason Pace" w:date="2021-05-31T23:37:00Z">
        <w:r w:rsidRPr="0098104F" w:rsidDel="00BB0EEF">
          <w:delText xml:space="preserve">pair and </w:delText>
        </w:r>
      </w:del>
      <w:r w:rsidRPr="0098104F">
        <w:t xml:space="preserve">further evolve the sci-fi setting and image assets used in the main chapter projects with the unlocking mechanic from the </w:t>
      </w:r>
      <w:r w:rsidR="00703469">
        <w:t>“</w:t>
      </w:r>
      <w:r w:rsidRPr="0098104F">
        <w:t>Game Design Considerations</w:t>
      </w:r>
      <w:r w:rsidR="00703469">
        <w:t>”</w:t>
      </w:r>
      <w:r w:rsidRPr="0098104F">
        <w:t xml:space="preserve"> section to create a fairly advanced 2D pla</w:t>
      </w:r>
      <w:r>
        <w:t>tformer game</w:t>
      </w:r>
      <w:r w:rsidR="00703469">
        <w:t>-</w:t>
      </w:r>
      <w:r>
        <w:t xml:space="preserve">level prototype. </w:t>
      </w:r>
    </w:p>
    <w:p w14:paraId="5D582C65" w14:textId="77777777" w:rsidR="002D4031" w:rsidRPr="00B9420F" w:rsidRDefault="002D4031" w:rsidP="003B183C">
      <w:pPr>
        <w:pStyle w:val="BodyText"/>
      </w:pPr>
    </w:p>
    <w:sectPr w:rsidR="002D4031" w:rsidRPr="00B9420F" w:rsidSect="00361760">
      <w:headerReference w:type="even" r:id="rId11"/>
      <w:headerReference w:type="default" r:id="rId12"/>
      <w:footerReference w:type="even" r:id="rId13"/>
      <w:footerReference w:type="default" r:id="rId14"/>
      <w:headerReference w:type="first" r:id="rId15"/>
      <w:footerReference w:type="first" r:id="rId16"/>
      <w:pgSz w:w="10325" w:h="14573" w:code="13"/>
      <w:pgMar w:top="1080" w:right="720" w:bottom="1080" w:left="1080" w:header="547" w:footer="54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8EE5CF" w14:textId="77777777" w:rsidR="00C81CC0" w:rsidRDefault="00C81CC0">
      <w:r>
        <w:separator/>
      </w:r>
    </w:p>
  </w:endnote>
  <w:endnote w:type="continuationSeparator" w:id="0">
    <w:p w14:paraId="3C1C3B2C" w14:textId="77777777" w:rsidR="00C81CC0" w:rsidRDefault="00C81C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Times New Roman"/>
    <w:panose1 w:val="02020603050405020304"/>
    <w:charset w:val="00"/>
    <w:family w:val="roman"/>
    <w:pitch w:val="variable"/>
    <w:sig w:usb0="E0002EFF" w:usb1="C000785B" w:usb2="00000009" w:usb3="00000000" w:csb0="000001FF" w:csb1="00000000"/>
    <w:embedRegular r:id="rId1" w:fontKey="{B5E88971-A2A9-44D7-859A-B9156D5CD38B}"/>
  </w:font>
  <w:font w:name="Calibri">
    <w:panose1 w:val="020F0502020204030204"/>
    <w:charset w:val="00"/>
    <w:family w:val="swiss"/>
    <w:pitch w:val="variable"/>
    <w:sig w:usb0="E4002EFF" w:usb1="C000247B" w:usb2="00000009" w:usb3="00000000" w:csb0="000001FF" w:csb1="00000000"/>
    <w:embedRegular r:id="rId2" w:fontKey="{4DC78283-0CDE-4849-AF18-07DD51850180}"/>
    <w:embedBold r:id="rId3" w:fontKey="{F76B78B1-3926-4CF0-9089-26DDD279160B}"/>
    <w:embedItalic r:id="rId4" w:fontKey="{5CB0965E-7051-42D9-99C1-357E64CE48B7}"/>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5" w:fontKey="{1FFC1002-9D51-486B-A651-C061F9EA3560}"/>
  </w:font>
  <w:font w:name="PMingLiU">
    <w:altName w:val="新細明體"/>
    <w:panose1 w:val="02010601000101010101"/>
    <w:charset w:val="88"/>
    <w:family w:val="roman"/>
    <w:pitch w:val="variable"/>
    <w:sig w:usb0="A00002FF" w:usb1="28CFFCFA" w:usb2="00000016" w:usb3="00000000" w:csb0="00100001"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TheSansMonoConBlack">
    <w:altName w:val="Courier New"/>
    <w:panose1 w:val="00000000000000000000"/>
    <w:charset w:val="00"/>
    <w:family w:val="swiss"/>
    <w:notTrueType/>
    <w:pitch w:val="variable"/>
    <w:sig w:usb0="00000083" w:usb1="00000000" w:usb2="00000000" w:usb3="00000000" w:csb0="00000009" w:csb1="00000000"/>
  </w:font>
  <w:font w:name="HelveticaNeue MediumCond">
    <w:altName w:val="Courier New"/>
    <w:panose1 w:val="00000000000000000000"/>
    <w:charset w:val="00"/>
    <w:family w:val="swiss"/>
    <w:notTrueType/>
    <w:pitch w:val="variable"/>
    <w:sig w:usb0="00000003" w:usb1="00000000" w:usb2="00000000" w:usb3="00000000" w:csb0="00000001" w:csb1="00000000"/>
  </w:font>
  <w:font w:name="TheSansMonoConNormal">
    <w:altName w:val="Microsoft Yi Baiti"/>
    <w:charset w:val="00"/>
    <w:family w:val="roman"/>
    <w:pitch w:val="variable"/>
    <w:sig w:usb0="00000003" w:usb1="00000000" w:usb2="00000000" w:usb3="00000000" w:csb0="00000001" w:csb1="00000000"/>
    <w:embedRegular r:id="rId6" w:fontKey="{963BEB80-41A6-4525-B3BD-EAF0176B9BB9}"/>
  </w:font>
  <w:font w:name="Utopia Bold">
    <w:panose1 w:val="00000000000000000000"/>
    <w:charset w:val="00"/>
    <w:family w:val="roman"/>
    <w:notTrueType/>
    <w:pitch w:val="variable"/>
    <w:sig w:usb0="00000003" w:usb1="00000000" w:usb2="00000000" w:usb3="00000000" w:csb0="00000001" w:csb1="00000000"/>
  </w:font>
  <w:font w:name="Utopia">
    <w:altName w:val="Courier New"/>
    <w:charset w:val="00"/>
    <w:family w:val="roman"/>
    <w:pitch w:val="variable"/>
    <w:sig w:usb0="00000003" w:usb1="00000000" w:usb2="00000000" w:usb3="00000000" w:csb0="00000001" w:csb1="00000000"/>
    <w:embedRegular r:id="rId7" w:fontKey="{6EB44E65-6671-4059-AC08-59760C169D7D}"/>
    <w:embedItalic r:id="rId8" w:fontKey="{A4CEF825-6E59-4724-8818-904913DF37BC}"/>
  </w:font>
  <w:font w:name="Book Antiqua">
    <w:panose1 w:val="02040602050305030304"/>
    <w:charset w:val="00"/>
    <w:family w:val="roman"/>
    <w:pitch w:val="variable"/>
    <w:sig w:usb0="00000287" w:usb1="00000000" w:usb2="00000000" w:usb3="00000000" w:csb0="0000009F" w:csb1="00000000"/>
    <w:embedRegular r:id="rId9" w:fontKey="{6EF79B8D-FFFD-4400-BF2C-6FC0537D7739}"/>
    <w:embedBold r:id="rId10" w:fontKey="{6540564B-8AE2-4CCC-A8D9-250BC9CC66ED}"/>
  </w:font>
  <w:font w:name="Bookman Old Style">
    <w:panose1 w:val="02050604050505020204"/>
    <w:charset w:val="00"/>
    <w:family w:val="roman"/>
    <w:pitch w:val="variable"/>
    <w:sig w:usb0="00000287" w:usb1="00000000" w:usb2="00000000" w:usb3="00000000" w:csb0="0000009F" w:csb1="00000000"/>
    <w:embedBold r:id="rId11" w:fontKey="{AA2BC1D0-DDE5-4DD8-85D3-3E94B3F3A4A9}"/>
  </w:font>
  <w:font w:name="HelveticaNeue Condensed">
    <w:altName w:val="Segoe Print"/>
    <w:panose1 w:val="00000000000000000000"/>
    <w:charset w:val="00"/>
    <w:family w:val="swiss"/>
    <w:notTrueType/>
    <w:pitch w:val="variable"/>
    <w:sig w:usb0="00000003" w:usb1="00000000" w:usb2="00000000" w:usb3="00000000" w:csb0="00000001" w:csb1="00000000"/>
  </w:font>
  <w:font w:name="HelveticaNeue MediumExt">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2" w:fontKey="{B7B71412-03E9-45CE-A2CA-5BFBA3B83742}"/>
  </w:font>
  <w:font w:name="Arial">
    <w:panose1 w:val="020B0604020202020204"/>
    <w:charset w:val="00"/>
    <w:family w:val="swiss"/>
    <w:pitch w:val="variable"/>
    <w:sig w:usb0="E0002EFF" w:usb1="C000785B" w:usb2="00000009" w:usb3="00000000" w:csb0="000001FF" w:csb1="00000000"/>
  </w:font>
  <w:font w:name="ZapfDingbats">
    <w:altName w:val="Courier New"/>
    <w:panose1 w:val="00000000000000000000"/>
    <w:charset w:val="00"/>
    <w:family w:val="decorative"/>
    <w:notTrueType/>
    <w:pitch w:val="variable"/>
    <w:sig w:usb0="00000003" w:usb1="00000000" w:usb2="00000000" w:usb3="00000000" w:csb0="00000001" w:csb1="00000000"/>
  </w:font>
  <w:font w:name="Helvetica Neue">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20024FF" w:usb2="02000000" w:usb3="00000000" w:csb0="0000019F" w:csb1="00000000"/>
    <w:embedRegular r:id="rId13" w:fontKey="{94431F51-1B68-45B6-A021-D969BC36E3EC}"/>
  </w:font>
  <w:font w:name="Trebuchet MS">
    <w:panose1 w:val="020B0603020202020204"/>
    <w:charset w:val="00"/>
    <w:family w:val="swiss"/>
    <w:pitch w:val="variable"/>
    <w:sig w:usb0="00000687" w:usb1="00000000" w:usb2="00000000" w:usb3="00000000" w:csb0="0000009F" w:csb1="00000000"/>
    <w:embedBold r:id="rId14" w:fontKey="{969215CF-8423-48B8-84D7-86397226912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FE33E" w14:textId="77777777" w:rsidR="00E22828" w:rsidRDefault="0084485B">
    <w:pPr>
      <w:pStyle w:val="Footer"/>
    </w:pPr>
    <w:r>
      <w:fldChar w:fldCharType="begin"/>
    </w:r>
    <w:r w:rsidR="00E22828">
      <w:instrText xml:space="preserve"> PAGE   \* MERGEFORMAT </w:instrText>
    </w:r>
    <w:r>
      <w:fldChar w:fldCharType="separate"/>
    </w:r>
    <w:r w:rsidR="002D4031">
      <w:rPr>
        <w:noProof/>
      </w:rPr>
      <w:t>28</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9DD024" w14:textId="77777777" w:rsidR="00E22828" w:rsidRDefault="0084485B" w:rsidP="00384E5F">
    <w:pPr>
      <w:pStyle w:val="Footer"/>
      <w:jc w:val="right"/>
    </w:pPr>
    <w:r>
      <w:fldChar w:fldCharType="begin"/>
    </w:r>
    <w:r w:rsidR="00E22828">
      <w:instrText xml:space="preserve"> PAGE   \* MERGEFORMAT </w:instrText>
    </w:r>
    <w:r>
      <w:fldChar w:fldCharType="separate"/>
    </w:r>
    <w:r w:rsidR="002D4031">
      <w:rPr>
        <w:noProof/>
      </w:rPr>
      <w:t>29</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67725" w14:textId="77777777" w:rsidR="00A51DF2" w:rsidRDefault="00A51D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52ADD3" w14:textId="77777777" w:rsidR="00C81CC0" w:rsidRDefault="00C81CC0">
      <w:r>
        <w:separator/>
      </w:r>
    </w:p>
  </w:footnote>
  <w:footnote w:type="continuationSeparator" w:id="0">
    <w:p w14:paraId="3272F1B8" w14:textId="77777777" w:rsidR="00C81CC0" w:rsidRDefault="00C81C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901527" w14:textId="30FCCAB8" w:rsidR="00E22828" w:rsidRPr="002A45BE" w:rsidRDefault="00E22828" w:rsidP="00F62E97">
    <w:pPr>
      <w:pStyle w:val="Header"/>
      <w:rPr>
        <w:sz w:val="16"/>
        <w:szCs w:val="16"/>
      </w:rPr>
    </w:pPr>
    <w:r w:rsidRPr="002A45BE">
      <w:rPr>
        <w:sz w:val="16"/>
        <w:szCs w:val="16"/>
      </w:rPr>
      <w:t xml:space="preserve">CHAPTER </w:t>
    </w:r>
    <w:r>
      <w:rPr>
        <w:sz w:val="16"/>
        <w:szCs w:val="16"/>
      </w:rPr>
      <w:t>1</w:t>
    </w:r>
    <w:r w:rsidR="00A51DF2">
      <w:rPr>
        <w:sz w:val="16"/>
        <w:szCs w:val="16"/>
      </w:rPr>
      <w:t>1</w:t>
    </w:r>
    <w:r>
      <w:rPr>
        <w:sz w:val="16"/>
        <w:szCs w:val="16"/>
      </w:rPr>
      <w:t xml:space="preserve"> </w:t>
    </w:r>
    <w:r w:rsidRPr="005937AD">
      <w:rPr>
        <w:rFonts w:ascii="ZapfDingbats" w:hAnsi="ZapfDingbats"/>
        <w:color w:val="BFBFBF"/>
        <w:sz w:val="16"/>
        <w:szCs w:val="16"/>
      </w:rPr>
      <w:t></w:t>
    </w:r>
    <w:r>
      <w:rPr>
        <w:color w:val="BFBFBF"/>
        <w:sz w:val="16"/>
        <w:szCs w:val="16"/>
      </w:rPr>
      <w:t xml:space="preserve"> Supporting Camera Background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06BEDC" w14:textId="520D345B" w:rsidR="00E22828" w:rsidRPr="002A45BE" w:rsidRDefault="00E22828" w:rsidP="00463BAE">
    <w:pPr>
      <w:pStyle w:val="Header"/>
      <w:ind w:left="-450"/>
      <w:jc w:val="right"/>
      <w:rPr>
        <w:sz w:val="16"/>
        <w:szCs w:val="16"/>
      </w:rPr>
    </w:pPr>
    <w:r w:rsidRPr="002A45BE">
      <w:rPr>
        <w:sz w:val="16"/>
        <w:szCs w:val="16"/>
      </w:rPr>
      <w:t xml:space="preserve">CHAPTER </w:t>
    </w:r>
    <w:r>
      <w:rPr>
        <w:sz w:val="16"/>
        <w:szCs w:val="16"/>
      </w:rPr>
      <w:t>1</w:t>
    </w:r>
    <w:r w:rsidR="00DB4AA8">
      <w:rPr>
        <w:sz w:val="16"/>
        <w:szCs w:val="16"/>
      </w:rPr>
      <w:t>1</w:t>
    </w:r>
    <w:bookmarkStart w:id="86" w:name="_GoBack"/>
    <w:bookmarkEnd w:id="86"/>
    <w:r>
      <w:rPr>
        <w:sz w:val="16"/>
        <w:szCs w:val="16"/>
      </w:rPr>
      <w:t xml:space="preserve"> </w:t>
    </w:r>
    <w:r w:rsidRPr="005937AD">
      <w:rPr>
        <w:rFonts w:ascii="ZapfDingbats" w:hAnsi="ZapfDingbats"/>
        <w:color w:val="BFBFBF"/>
        <w:sz w:val="16"/>
        <w:szCs w:val="16"/>
      </w:rPr>
      <w:t></w:t>
    </w:r>
    <w:r>
      <w:rPr>
        <w:color w:val="BFBFBF"/>
        <w:sz w:val="16"/>
        <w:szCs w:val="16"/>
      </w:rPr>
      <w:t xml:space="preserve"> Supporting Camera Background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402ABC" w14:textId="16E4AD59" w:rsidR="00E22828" w:rsidRDefault="00C81CC0" w:rsidP="007C48CB">
    <w:pPr>
      <w:pStyle w:val="ChapterNumber"/>
    </w:pPr>
    <w:r>
      <w:rPr>
        <w:noProof/>
        <w:lang w:val="en-GB" w:eastAsia="en-GB"/>
      </w:rPr>
      <w:pict w14:anchorId="14F8675A">
        <v:roundrect id="AutoShape 1" o:spid="_x0000_s2049" style="position:absolute;left:0;text-align:left;margin-left:-172.5pt;margin-top:-138.45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" filled="f" fillcolor="#d8d8d8"/>
      </w:pict>
    </w:r>
    <w:r w:rsidR="00E22828">
      <w:t xml:space="preserve"> C H A P T E </w:t>
    </w:r>
    <w:proofErr w:type="gramStart"/>
    <w:r w:rsidR="00E22828">
      <w:t>R  1</w:t>
    </w:r>
    <w:r w:rsidR="00A51DF2">
      <w:t>1</w:t>
    </w:r>
    <w:proofErr w:type="gramEnd"/>
  </w:p>
  <w:p w14:paraId="2EB47339" w14:textId="77777777" w:rsidR="00E22828" w:rsidRDefault="00E22828" w:rsidP="00876398">
    <w:pPr>
      <w:jc w:val="both"/>
    </w:pPr>
  </w:p>
  <w:p w14:paraId="5BB50E2C" w14:textId="77777777" w:rsidR="00E22828" w:rsidRPr="00D30AAA" w:rsidRDefault="00E22828" w:rsidP="00C54EAA">
    <w:pPr>
      <w:rPr>
        <w:rFonts w:ascii="ZapfDingbats" w:hAnsi="ZapfDingbats"/>
        <w:color w:val="BFBFBF"/>
        <w:sz w:val="28"/>
        <w:szCs w:val="28"/>
      </w:rPr>
    </w:pP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4BED9E3A" w14:textId="77777777" w:rsidR="00E22828" w:rsidRPr="00876398" w:rsidRDefault="00E22828"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1017FB5"/>
    <w:multiLevelType w:val="hybridMultilevel"/>
    <w:tmpl w:val="508EC094"/>
    <w:lvl w:ilvl="0" w:tplc="3D2C4916">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9" w15:restartNumberingAfterBreak="0">
    <w:nsid w:val="53593E90"/>
    <w:multiLevelType w:val="hybridMultilevel"/>
    <w:tmpl w:val="3A261BF8"/>
    <w:lvl w:ilvl="0" w:tplc="15863894">
      <w:start w:val="1"/>
      <w:numFmt w:val="lowerLetter"/>
      <w:lvlText w:val="%1."/>
      <w:lvlJc w:val="left"/>
      <w:pPr>
        <w:tabs>
          <w:tab w:val="num" w:pos="1224"/>
        </w:tabs>
        <w:ind w:left="1224" w:hanging="360"/>
      </w:pPr>
      <w:rPr>
        <w:rFont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CC25960"/>
    <w:multiLevelType w:val="hybridMultilevel"/>
    <w:tmpl w:val="5F9C4C10"/>
    <w:lvl w:ilvl="0" w:tplc="F49A4C08">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3" w15:restartNumberingAfterBreak="0">
    <w:nsid w:val="620775CB"/>
    <w:multiLevelType w:val="hybridMultilevel"/>
    <w:tmpl w:val="97E237D0"/>
    <w:lvl w:ilvl="0" w:tplc="DC4626F2">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4861BBF"/>
    <w:multiLevelType w:val="hybridMultilevel"/>
    <w:tmpl w:val="3886EBBC"/>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6"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2"/>
  </w:num>
  <w:num w:numId="2">
    <w:abstractNumId w:val="0"/>
  </w:num>
  <w:num w:numId="3">
    <w:abstractNumId w:val="15"/>
  </w:num>
  <w:num w:numId="4">
    <w:abstractNumId w:val="5"/>
  </w:num>
  <w:num w:numId="5">
    <w:abstractNumId w:val="8"/>
  </w:num>
  <w:num w:numId="6">
    <w:abstractNumId w:val="3"/>
  </w:num>
  <w:num w:numId="7">
    <w:abstractNumId w:val="2"/>
  </w:num>
  <w:num w:numId="8">
    <w:abstractNumId w:val="9"/>
  </w:num>
  <w:num w:numId="9">
    <w:abstractNumId w:val="13"/>
  </w:num>
  <w:num w:numId="10">
    <w:abstractNumId w:val="6"/>
  </w:num>
  <w:num w:numId="11">
    <w:abstractNumId w:val="6"/>
    <w:lvlOverride w:ilvl="0">
      <w:startOverride w:val="1"/>
    </w:lvlOverride>
  </w:num>
  <w:num w:numId="12">
    <w:abstractNumId w:val="6"/>
    <w:lvlOverride w:ilvl="0">
      <w:startOverride w:val="1"/>
    </w:lvlOverride>
  </w:num>
  <w:num w:numId="13">
    <w:abstractNumId w:val="6"/>
    <w:lvlOverride w:ilvl="0">
      <w:startOverride w:val="1"/>
    </w:lvlOverride>
  </w:num>
  <w:num w:numId="14">
    <w:abstractNumId w:val="6"/>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6"/>
    <w:lvlOverride w:ilvl="0">
      <w:startOverride w:val="1"/>
    </w:lvlOverride>
  </w:num>
  <w:num w:numId="18">
    <w:abstractNumId w:val="6"/>
    <w:lvlOverride w:ilvl="0">
      <w:startOverride w:val="1"/>
    </w:lvlOverride>
  </w:num>
  <w:num w:numId="19">
    <w:abstractNumId w:val="7"/>
  </w:num>
  <w:num w:numId="20">
    <w:abstractNumId w:val="1"/>
  </w:num>
  <w:num w:numId="21">
    <w:abstractNumId w:val="11"/>
  </w:num>
  <w:num w:numId="22">
    <w:abstractNumId w:val="14"/>
  </w:num>
  <w:num w:numId="23">
    <w:abstractNumId w:val="10"/>
  </w:num>
  <w:num w:numId="24">
    <w:abstractNumId w:val="4"/>
  </w:num>
  <w:num w:numId="25">
    <w:abstractNumId w:val="17"/>
  </w:num>
  <w:num w:numId="26">
    <w:abstractNumId w:val="16"/>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son Pace">
    <w15:presenceInfo w15:providerId="Windows Live" w15:userId="a965e776992e5f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TrueTypeFonts/>
  <w:mirrorMargins/>
  <w:hideSpellingErrors/>
  <w:proofState w:spelling="clean"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26D92"/>
    <w:rsid w:val="00000C0F"/>
    <w:rsid w:val="00002570"/>
    <w:rsid w:val="0000304E"/>
    <w:rsid w:val="0000546D"/>
    <w:rsid w:val="00005973"/>
    <w:rsid w:val="00006EC0"/>
    <w:rsid w:val="00007F5A"/>
    <w:rsid w:val="00010427"/>
    <w:rsid w:val="00010FBF"/>
    <w:rsid w:val="00011461"/>
    <w:rsid w:val="000126BF"/>
    <w:rsid w:val="00013C3D"/>
    <w:rsid w:val="0001506D"/>
    <w:rsid w:val="0001540B"/>
    <w:rsid w:val="00021A6B"/>
    <w:rsid w:val="000239A1"/>
    <w:rsid w:val="00023EBE"/>
    <w:rsid w:val="000259EC"/>
    <w:rsid w:val="00031178"/>
    <w:rsid w:val="00031D66"/>
    <w:rsid w:val="00033AEB"/>
    <w:rsid w:val="000345ED"/>
    <w:rsid w:val="000345FB"/>
    <w:rsid w:val="000406D2"/>
    <w:rsid w:val="00041B40"/>
    <w:rsid w:val="00042176"/>
    <w:rsid w:val="000442E8"/>
    <w:rsid w:val="0005135B"/>
    <w:rsid w:val="00052045"/>
    <w:rsid w:val="00061D2C"/>
    <w:rsid w:val="000633B8"/>
    <w:rsid w:val="00064306"/>
    <w:rsid w:val="000644A7"/>
    <w:rsid w:val="00073059"/>
    <w:rsid w:val="00082B8F"/>
    <w:rsid w:val="0008473C"/>
    <w:rsid w:val="000847CC"/>
    <w:rsid w:val="00086F89"/>
    <w:rsid w:val="000911BB"/>
    <w:rsid w:val="000912A2"/>
    <w:rsid w:val="000919BE"/>
    <w:rsid w:val="0009547A"/>
    <w:rsid w:val="00096521"/>
    <w:rsid w:val="000A0F0B"/>
    <w:rsid w:val="000A322F"/>
    <w:rsid w:val="000A6731"/>
    <w:rsid w:val="000B0E13"/>
    <w:rsid w:val="000B18A4"/>
    <w:rsid w:val="000B202B"/>
    <w:rsid w:val="000B50EE"/>
    <w:rsid w:val="000B5475"/>
    <w:rsid w:val="000C0458"/>
    <w:rsid w:val="000C3955"/>
    <w:rsid w:val="000C3E09"/>
    <w:rsid w:val="000C59CA"/>
    <w:rsid w:val="000C6E91"/>
    <w:rsid w:val="000C7418"/>
    <w:rsid w:val="000D5E2C"/>
    <w:rsid w:val="000D620C"/>
    <w:rsid w:val="000D7228"/>
    <w:rsid w:val="000E1D25"/>
    <w:rsid w:val="000E3A99"/>
    <w:rsid w:val="000F2A76"/>
    <w:rsid w:val="000F32AF"/>
    <w:rsid w:val="000F6ECF"/>
    <w:rsid w:val="00100B19"/>
    <w:rsid w:val="0010365F"/>
    <w:rsid w:val="00104E86"/>
    <w:rsid w:val="00106531"/>
    <w:rsid w:val="001109E3"/>
    <w:rsid w:val="00110A08"/>
    <w:rsid w:val="00111A42"/>
    <w:rsid w:val="00114845"/>
    <w:rsid w:val="001176CB"/>
    <w:rsid w:val="001208AB"/>
    <w:rsid w:val="001230BA"/>
    <w:rsid w:val="0012387C"/>
    <w:rsid w:val="00125CC5"/>
    <w:rsid w:val="00130520"/>
    <w:rsid w:val="00130F30"/>
    <w:rsid w:val="00131826"/>
    <w:rsid w:val="00135785"/>
    <w:rsid w:val="0013691A"/>
    <w:rsid w:val="001435F9"/>
    <w:rsid w:val="00143798"/>
    <w:rsid w:val="001442B5"/>
    <w:rsid w:val="001504F6"/>
    <w:rsid w:val="001508DE"/>
    <w:rsid w:val="00150B91"/>
    <w:rsid w:val="00150DAA"/>
    <w:rsid w:val="001550D3"/>
    <w:rsid w:val="00160653"/>
    <w:rsid w:val="00160AD0"/>
    <w:rsid w:val="001623DA"/>
    <w:rsid w:val="00166548"/>
    <w:rsid w:val="00173C8B"/>
    <w:rsid w:val="001749F0"/>
    <w:rsid w:val="00174FD7"/>
    <w:rsid w:val="001770CD"/>
    <w:rsid w:val="0017725E"/>
    <w:rsid w:val="0017785E"/>
    <w:rsid w:val="00177B3B"/>
    <w:rsid w:val="00184D83"/>
    <w:rsid w:val="00186BEC"/>
    <w:rsid w:val="00192A8B"/>
    <w:rsid w:val="00192F92"/>
    <w:rsid w:val="0019452D"/>
    <w:rsid w:val="00195810"/>
    <w:rsid w:val="0019783E"/>
    <w:rsid w:val="001A05D6"/>
    <w:rsid w:val="001A072C"/>
    <w:rsid w:val="001A2DD2"/>
    <w:rsid w:val="001A348E"/>
    <w:rsid w:val="001A57A5"/>
    <w:rsid w:val="001A57E0"/>
    <w:rsid w:val="001B0BF7"/>
    <w:rsid w:val="001B1D98"/>
    <w:rsid w:val="001B2458"/>
    <w:rsid w:val="001B28D0"/>
    <w:rsid w:val="001B4BB4"/>
    <w:rsid w:val="001B5784"/>
    <w:rsid w:val="001B5CE7"/>
    <w:rsid w:val="001C314C"/>
    <w:rsid w:val="001C5451"/>
    <w:rsid w:val="001C64A5"/>
    <w:rsid w:val="001D12E2"/>
    <w:rsid w:val="001D37CE"/>
    <w:rsid w:val="001D4B3F"/>
    <w:rsid w:val="001D4DF3"/>
    <w:rsid w:val="001E13DA"/>
    <w:rsid w:val="001E317E"/>
    <w:rsid w:val="001E4425"/>
    <w:rsid w:val="001E561E"/>
    <w:rsid w:val="001E636A"/>
    <w:rsid w:val="001F0AEC"/>
    <w:rsid w:val="001F0E09"/>
    <w:rsid w:val="001F4B5D"/>
    <w:rsid w:val="00201AA9"/>
    <w:rsid w:val="00202B5E"/>
    <w:rsid w:val="00203F38"/>
    <w:rsid w:val="0020588C"/>
    <w:rsid w:val="002058F5"/>
    <w:rsid w:val="002151B9"/>
    <w:rsid w:val="00216981"/>
    <w:rsid w:val="002213E2"/>
    <w:rsid w:val="00222109"/>
    <w:rsid w:val="002242CF"/>
    <w:rsid w:val="00224612"/>
    <w:rsid w:val="00226774"/>
    <w:rsid w:val="00226D92"/>
    <w:rsid w:val="0023066E"/>
    <w:rsid w:val="00230A3B"/>
    <w:rsid w:val="0023208D"/>
    <w:rsid w:val="0023262B"/>
    <w:rsid w:val="00235756"/>
    <w:rsid w:val="00235823"/>
    <w:rsid w:val="0023597C"/>
    <w:rsid w:val="002409A2"/>
    <w:rsid w:val="00240F96"/>
    <w:rsid w:val="002419E0"/>
    <w:rsid w:val="0024356E"/>
    <w:rsid w:val="00243E16"/>
    <w:rsid w:val="00243EE5"/>
    <w:rsid w:val="00245D21"/>
    <w:rsid w:val="002504DD"/>
    <w:rsid w:val="00253200"/>
    <w:rsid w:val="00253536"/>
    <w:rsid w:val="00253B76"/>
    <w:rsid w:val="00256940"/>
    <w:rsid w:val="002612C6"/>
    <w:rsid w:val="002620F5"/>
    <w:rsid w:val="002630E7"/>
    <w:rsid w:val="00263452"/>
    <w:rsid w:val="00263F56"/>
    <w:rsid w:val="00264A56"/>
    <w:rsid w:val="00264AC3"/>
    <w:rsid w:val="00270490"/>
    <w:rsid w:val="00276249"/>
    <w:rsid w:val="0028311F"/>
    <w:rsid w:val="00283215"/>
    <w:rsid w:val="00286880"/>
    <w:rsid w:val="00290D05"/>
    <w:rsid w:val="00291480"/>
    <w:rsid w:val="002945EA"/>
    <w:rsid w:val="0029502E"/>
    <w:rsid w:val="002972EC"/>
    <w:rsid w:val="00297896"/>
    <w:rsid w:val="00297C33"/>
    <w:rsid w:val="00297E79"/>
    <w:rsid w:val="002A2369"/>
    <w:rsid w:val="002A2819"/>
    <w:rsid w:val="002A3080"/>
    <w:rsid w:val="002A337D"/>
    <w:rsid w:val="002A45BE"/>
    <w:rsid w:val="002A731E"/>
    <w:rsid w:val="002B0C1C"/>
    <w:rsid w:val="002B30DB"/>
    <w:rsid w:val="002C1AA4"/>
    <w:rsid w:val="002C2B5B"/>
    <w:rsid w:val="002C3EE6"/>
    <w:rsid w:val="002C4DC1"/>
    <w:rsid w:val="002C54C2"/>
    <w:rsid w:val="002C55CF"/>
    <w:rsid w:val="002C70EB"/>
    <w:rsid w:val="002D03B5"/>
    <w:rsid w:val="002D1119"/>
    <w:rsid w:val="002D4031"/>
    <w:rsid w:val="002E1850"/>
    <w:rsid w:val="002E1AAB"/>
    <w:rsid w:val="002E3EC2"/>
    <w:rsid w:val="002E66FE"/>
    <w:rsid w:val="002E753B"/>
    <w:rsid w:val="002F52EF"/>
    <w:rsid w:val="002F5EC7"/>
    <w:rsid w:val="002F699D"/>
    <w:rsid w:val="002F69D4"/>
    <w:rsid w:val="002F6FE8"/>
    <w:rsid w:val="0030021E"/>
    <w:rsid w:val="003009E7"/>
    <w:rsid w:val="003038F1"/>
    <w:rsid w:val="0030504E"/>
    <w:rsid w:val="003112C8"/>
    <w:rsid w:val="00313199"/>
    <w:rsid w:val="00314AE6"/>
    <w:rsid w:val="00315E06"/>
    <w:rsid w:val="00320981"/>
    <w:rsid w:val="0032195F"/>
    <w:rsid w:val="0032358D"/>
    <w:rsid w:val="0032369B"/>
    <w:rsid w:val="00323ACE"/>
    <w:rsid w:val="0033208D"/>
    <w:rsid w:val="00332FB0"/>
    <w:rsid w:val="00333269"/>
    <w:rsid w:val="00333954"/>
    <w:rsid w:val="0033797F"/>
    <w:rsid w:val="00341C12"/>
    <w:rsid w:val="00342FBD"/>
    <w:rsid w:val="003506D2"/>
    <w:rsid w:val="003605C3"/>
    <w:rsid w:val="00361760"/>
    <w:rsid w:val="00362F56"/>
    <w:rsid w:val="00364665"/>
    <w:rsid w:val="003656A8"/>
    <w:rsid w:val="00373770"/>
    <w:rsid w:val="00373B8A"/>
    <w:rsid w:val="00374588"/>
    <w:rsid w:val="00376E76"/>
    <w:rsid w:val="003772CD"/>
    <w:rsid w:val="00384E5F"/>
    <w:rsid w:val="0038668A"/>
    <w:rsid w:val="00386CDD"/>
    <w:rsid w:val="00392B2A"/>
    <w:rsid w:val="00395577"/>
    <w:rsid w:val="0039662C"/>
    <w:rsid w:val="00397CE8"/>
    <w:rsid w:val="003A0EA6"/>
    <w:rsid w:val="003A49F4"/>
    <w:rsid w:val="003A7043"/>
    <w:rsid w:val="003A7DD3"/>
    <w:rsid w:val="003B183C"/>
    <w:rsid w:val="003B2A41"/>
    <w:rsid w:val="003B44EB"/>
    <w:rsid w:val="003B4E2D"/>
    <w:rsid w:val="003C0B77"/>
    <w:rsid w:val="003C29C7"/>
    <w:rsid w:val="003C5AA3"/>
    <w:rsid w:val="003C700B"/>
    <w:rsid w:val="003D072A"/>
    <w:rsid w:val="003D13D0"/>
    <w:rsid w:val="003D2445"/>
    <w:rsid w:val="003D3182"/>
    <w:rsid w:val="003E1B62"/>
    <w:rsid w:val="003E371C"/>
    <w:rsid w:val="003E4FE3"/>
    <w:rsid w:val="003E635C"/>
    <w:rsid w:val="003E7D81"/>
    <w:rsid w:val="003F147C"/>
    <w:rsid w:val="003F6F94"/>
    <w:rsid w:val="00404202"/>
    <w:rsid w:val="00404F85"/>
    <w:rsid w:val="00406240"/>
    <w:rsid w:val="00406E5D"/>
    <w:rsid w:val="00410582"/>
    <w:rsid w:val="00410D2C"/>
    <w:rsid w:val="00413271"/>
    <w:rsid w:val="004211F2"/>
    <w:rsid w:val="00421C44"/>
    <w:rsid w:val="00427AE3"/>
    <w:rsid w:val="0043083A"/>
    <w:rsid w:val="00430977"/>
    <w:rsid w:val="00430B08"/>
    <w:rsid w:val="0043620B"/>
    <w:rsid w:val="00437F8F"/>
    <w:rsid w:val="00443636"/>
    <w:rsid w:val="00443B77"/>
    <w:rsid w:val="004445A4"/>
    <w:rsid w:val="00446460"/>
    <w:rsid w:val="0044656B"/>
    <w:rsid w:val="00446E3D"/>
    <w:rsid w:val="004472EE"/>
    <w:rsid w:val="004479EB"/>
    <w:rsid w:val="00447F9C"/>
    <w:rsid w:val="004524A9"/>
    <w:rsid w:val="00455930"/>
    <w:rsid w:val="00457123"/>
    <w:rsid w:val="00460161"/>
    <w:rsid w:val="004601EE"/>
    <w:rsid w:val="00460223"/>
    <w:rsid w:val="0046039E"/>
    <w:rsid w:val="004632CD"/>
    <w:rsid w:val="00463BAE"/>
    <w:rsid w:val="00467085"/>
    <w:rsid w:val="00467F2B"/>
    <w:rsid w:val="0047409C"/>
    <w:rsid w:val="004740F9"/>
    <w:rsid w:val="00476566"/>
    <w:rsid w:val="0048129C"/>
    <w:rsid w:val="00482FE8"/>
    <w:rsid w:val="004833B9"/>
    <w:rsid w:val="00485A74"/>
    <w:rsid w:val="0048663D"/>
    <w:rsid w:val="00492143"/>
    <w:rsid w:val="004940D0"/>
    <w:rsid w:val="00496522"/>
    <w:rsid w:val="00496BB8"/>
    <w:rsid w:val="004A3D15"/>
    <w:rsid w:val="004A5621"/>
    <w:rsid w:val="004A6112"/>
    <w:rsid w:val="004A7381"/>
    <w:rsid w:val="004A73A7"/>
    <w:rsid w:val="004A73DB"/>
    <w:rsid w:val="004B3C4D"/>
    <w:rsid w:val="004B4991"/>
    <w:rsid w:val="004B49C8"/>
    <w:rsid w:val="004B4A7B"/>
    <w:rsid w:val="004B5B88"/>
    <w:rsid w:val="004B64A1"/>
    <w:rsid w:val="004B7501"/>
    <w:rsid w:val="004C0C48"/>
    <w:rsid w:val="004D1789"/>
    <w:rsid w:val="004D4E0A"/>
    <w:rsid w:val="004D63A6"/>
    <w:rsid w:val="004F2DBD"/>
    <w:rsid w:val="004F2EB5"/>
    <w:rsid w:val="004F3E98"/>
    <w:rsid w:val="004F539B"/>
    <w:rsid w:val="004F70F2"/>
    <w:rsid w:val="00500E7E"/>
    <w:rsid w:val="00501098"/>
    <w:rsid w:val="005014AC"/>
    <w:rsid w:val="0050239F"/>
    <w:rsid w:val="00504C1F"/>
    <w:rsid w:val="00505501"/>
    <w:rsid w:val="00517ED2"/>
    <w:rsid w:val="0052192D"/>
    <w:rsid w:val="00521A2D"/>
    <w:rsid w:val="005276D1"/>
    <w:rsid w:val="005341CA"/>
    <w:rsid w:val="005409CE"/>
    <w:rsid w:val="00544D61"/>
    <w:rsid w:val="00546287"/>
    <w:rsid w:val="00546E07"/>
    <w:rsid w:val="00550937"/>
    <w:rsid w:val="00552476"/>
    <w:rsid w:val="00553A64"/>
    <w:rsid w:val="00555135"/>
    <w:rsid w:val="00556BD1"/>
    <w:rsid w:val="00566F48"/>
    <w:rsid w:val="00566F68"/>
    <w:rsid w:val="005671CC"/>
    <w:rsid w:val="00570213"/>
    <w:rsid w:val="00570574"/>
    <w:rsid w:val="0057079B"/>
    <w:rsid w:val="00575C9A"/>
    <w:rsid w:val="00577A7F"/>
    <w:rsid w:val="005856B4"/>
    <w:rsid w:val="005862A4"/>
    <w:rsid w:val="005937AD"/>
    <w:rsid w:val="005A055B"/>
    <w:rsid w:val="005B20ED"/>
    <w:rsid w:val="005B300D"/>
    <w:rsid w:val="005B4E00"/>
    <w:rsid w:val="005C35C4"/>
    <w:rsid w:val="005C40BF"/>
    <w:rsid w:val="005C4D02"/>
    <w:rsid w:val="005D500D"/>
    <w:rsid w:val="005D5C62"/>
    <w:rsid w:val="005D663B"/>
    <w:rsid w:val="005E22AF"/>
    <w:rsid w:val="005E3D28"/>
    <w:rsid w:val="005E4591"/>
    <w:rsid w:val="005F2464"/>
    <w:rsid w:val="005F2534"/>
    <w:rsid w:val="005F5464"/>
    <w:rsid w:val="005F7F62"/>
    <w:rsid w:val="00600037"/>
    <w:rsid w:val="00602133"/>
    <w:rsid w:val="00606A22"/>
    <w:rsid w:val="00606ED2"/>
    <w:rsid w:val="006110B2"/>
    <w:rsid w:val="00611638"/>
    <w:rsid w:val="0061534E"/>
    <w:rsid w:val="00617E8D"/>
    <w:rsid w:val="00620030"/>
    <w:rsid w:val="00620892"/>
    <w:rsid w:val="00636410"/>
    <w:rsid w:val="006401CD"/>
    <w:rsid w:val="00640817"/>
    <w:rsid w:val="006435CF"/>
    <w:rsid w:val="00643CF1"/>
    <w:rsid w:val="00655908"/>
    <w:rsid w:val="00656D4A"/>
    <w:rsid w:val="00657A60"/>
    <w:rsid w:val="0066017D"/>
    <w:rsid w:val="00660B1F"/>
    <w:rsid w:val="0066465D"/>
    <w:rsid w:val="0067172E"/>
    <w:rsid w:val="00672BDB"/>
    <w:rsid w:val="00675C0E"/>
    <w:rsid w:val="00676D11"/>
    <w:rsid w:val="00677123"/>
    <w:rsid w:val="0068050F"/>
    <w:rsid w:val="00680CA1"/>
    <w:rsid w:val="00684A46"/>
    <w:rsid w:val="00686711"/>
    <w:rsid w:val="00691813"/>
    <w:rsid w:val="006929E5"/>
    <w:rsid w:val="006940AA"/>
    <w:rsid w:val="006968ED"/>
    <w:rsid w:val="00697736"/>
    <w:rsid w:val="006A2C6B"/>
    <w:rsid w:val="006A4B5F"/>
    <w:rsid w:val="006B2177"/>
    <w:rsid w:val="006B5972"/>
    <w:rsid w:val="006C4383"/>
    <w:rsid w:val="006C46B1"/>
    <w:rsid w:val="006C4BF3"/>
    <w:rsid w:val="006C6578"/>
    <w:rsid w:val="006C7C1F"/>
    <w:rsid w:val="006D16E6"/>
    <w:rsid w:val="006D360C"/>
    <w:rsid w:val="006D776F"/>
    <w:rsid w:val="006D7F10"/>
    <w:rsid w:val="006E0B7B"/>
    <w:rsid w:val="006E0F50"/>
    <w:rsid w:val="006E1BE6"/>
    <w:rsid w:val="006E3034"/>
    <w:rsid w:val="006E41C0"/>
    <w:rsid w:val="006E5ECB"/>
    <w:rsid w:val="006F2A37"/>
    <w:rsid w:val="006F47DB"/>
    <w:rsid w:val="006F66A5"/>
    <w:rsid w:val="006F7A11"/>
    <w:rsid w:val="007008F2"/>
    <w:rsid w:val="00700BDB"/>
    <w:rsid w:val="0070157A"/>
    <w:rsid w:val="007020D2"/>
    <w:rsid w:val="007032C6"/>
    <w:rsid w:val="00703469"/>
    <w:rsid w:val="007040B8"/>
    <w:rsid w:val="007048E8"/>
    <w:rsid w:val="00706E79"/>
    <w:rsid w:val="00710053"/>
    <w:rsid w:val="00711209"/>
    <w:rsid w:val="0072182A"/>
    <w:rsid w:val="007228DB"/>
    <w:rsid w:val="00722D66"/>
    <w:rsid w:val="00733E5F"/>
    <w:rsid w:val="00737623"/>
    <w:rsid w:val="007422CC"/>
    <w:rsid w:val="00746246"/>
    <w:rsid w:val="00747C1A"/>
    <w:rsid w:val="00750B64"/>
    <w:rsid w:val="00750BFB"/>
    <w:rsid w:val="00751A8C"/>
    <w:rsid w:val="00751D62"/>
    <w:rsid w:val="00752ACC"/>
    <w:rsid w:val="0075458C"/>
    <w:rsid w:val="007550CE"/>
    <w:rsid w:val="0075627A"/>
    <w:rsid w:val="0075694A"/>
    <w:rsid w:val="00756DF5"/>
    <w:rsid w:val="00757781"/>
    <w:rsid w:val="00761097"/>
    <w:rsid w:val="00762C22"/>
    <w:rsid w:val="00765265"/>
    <w:rsid w:val="007710CE"/>
    <w:rsid w:val="00771182"/>
    <w:rsid w:val="00773E24"/>
    <w:rsid w:val="00774F26"/>
    <w:rsid w:val="00775392"/>
    <w:rsid w:val="007757E7"/>
    <w:rsid w:val="0078024F"/>
    <w:rsid w:val="00781C1D"/>
    <w:rsid w:val="00782496"/>
    <w:rsid w:val="00784799"/>
    <w:rsid w:val="0078486E"/>
    <w:rsid w:val="0078489B"/>
    <w:rsid w:val="007872AA"/>
    <w:rsid w:val="00787C30"/>
    <w:rsid w:val="00791357"/>
    <w:rsid w:val="00791EDE"/>
    <w:rsid w:val="00793F9E"/>
    <w:rsid w:val="00795795"/>
    <w:rsid w:val="007964ED"/>
    <w:rsid w:val="00796812"/>
    <w:rsid w:val="007A0F7B"/>
    <w:rsid w:val="007A1A2F"/>
    <w:rsid w:val="007A1D5F"/>
    <w:rsid w:val="007A45FC"/>
    <w:rsid w:val="007B1B33"/>
    <w:rsid w:val="007B5258"/>
    <w:rsid w:val="007B6661"/>
    <w:rsid w:val="007C0564"/>
    <w:rsid w:val="007C1C51"/>
    <w:rsid w:val="007C48CB"/>
    <w:rsid w:val="007C78A7"/>
    <w:rsid w:val="007D0BC3"/>
    <w:rsid w:val="007D0D6D"/>
    <w:rsid w:val="007D250C"/>
    <w:rsid w:val="007D252A"/>
    <w:rsid w:val="007D2B10"/>
    <w:rsid w:val="007D5AA2"/>
    <w:rsid w:val="007D6032"/>
    <w:rsid w:val="007E11AC"/>
    <w:rsid w:val="007E22B0"/>
    <w:rsid w:val="007E2359"/>
    <w:rsid w:val="007E5956"/>
    <w:rsid w:val="007E5F6F"/>
    <w:rsid w:val="007E7262"/>
    <w:rsid w:val="007F07EF"/>
    <w:rsid w:val="007F0CA0"/>
    <w:rsid w:val="007F20C0"/>
    <w:rsid w:val="007F3E5F"/>
    <w:rsid w:val="007F5FAE"/>
    <w:rsid w:val="007F791A"/>
    <w:rsid w:val="0080064E"/>
    <w:rsid w:val="00803173"/>
    <w:rsid w:val="008044CB"/>
    <w:rsid w:val="008074D7"/>
    <w:rsid w:val="00812663"/>
    <w:rsid w:val="0081408F"/>
    <w:rsid w:val="00815D99"/>
    <w:rsid w:val="008203A5"/>
    <w:rsid w:val="00820F26"/>
    <w:rsid w:val="00825B28"/>
    <w:rsid w:val="008268BF"/>
    <w:rsid w:val="008278CF"/>
    <w:rsid w:val="00832394"/>
    <w:rsid w:val="00836373"/>
    <w:rsid w:val="008372FD"/>
    <w:rsid w:val="0083785D"/>
    <w:rsid w:val="00840CCF"/>
    <w:rsid w:val="00841419"/>
    <w:rsid w:val="008426DE"/>
    <w:rsid w:val="0084485B"/>
    <w:rsid w:val="00846DC2"/>
    <w:rsid w:val="0085090A"/>
    <w:rsid w:val="008518C6"/>
    <w:rsid w:val="00851DE0"/>
    <w:rsid w:val="00855359"/>
    <w:rsid w:val="00857164"/>
    <w:rsid w:val="00862E8C"/>
    <w:rsid w:val="008649B2"/>
    <w:rsid w:val="00870670"/>
    <w:rsid w:val="00871D19"/>
    <w:rsid w:val="00872127"/>
    <w:rsid w:val="0087215E"/>
    <w:rsid w:val="00872ADC"/>
    <w:rsid w:val="00872CB8"/>
    <w:rsid w:val="00876398"/>
    <w:rsid w:val="00880459"/>
    <w:rsid w:val="00886615"/>
    <w:rsid w:val="00886653"/>
    <w:rsid w:val="00892FC6"/>
    <w:rsid w:val="00894821"/>
    <w:rsid w:val="008A0899"/>
    <w:rsid w:val="008A1EC2"/>
    <w:rsid w:val="008A22B4"/>
    <w:rsid w:val="008A3E24"/>
    <w:rsid w:val="008A5609"/>
    <w:rsid w:val="008A7258"/>
    <w:rsid w:val="008A78BA"/>
    <w:rsid w:val="008B2A5E"/>
    <w:rsid w:val="008B49DC"/>
    <w:rsid w:val="008B6EE0"/>
    <w:rsid w:val="008B7FE5"/>
    <w:rsid w:val="008C1563"/>
    <w:rsid w:val="008C3800"/>
    <w:rsid w:val="008C56E7"/>
    <w:rsid w:val="008D4691"/>
    <w:rsid w:val="008D5C58"/>
    <w:rsid w:val="008E35E4"/>
    <w:rsid w:val="008E382E"/>
    <w:rsid w:val="008E429D"/>
    <w:rsid w:val="008E467B"/>
    <w:rsid w:val="008E4B66"/>
    <w:rsid w:val="008E653C"/>
    <w:rsid w:val="008E7F9D"/>
    <w:rsid w:val="008F06DC"/>
    <w:rsid w:val="008F182A"/>
    <w:rsid w:val="008F1A20"/>
    <w:rsid w:val="00902422"/>
    <w:rsid w:val="00905BD3"/>
    <w:rsid w:val="0091457F"/>
    <w:rsid w:val="00920825"/>
    <w:rsid w:val="00920874"/>
    <w:rsid w:val="00923B02"/>
    <w:rsid w:val="00923EF4"/>
    <w:rsid w:val="0093035B"/>
    <w:rsid w:val="00930EE0"/>
    <w:rsid w:val="00930FCA"/>
    <w:rsid w:val="00931925"/>
    <w:rsid w:val="0093218D"/>
    <w:rsid w:val="009331AB"/>
    <w:rsid w:val="00935FDF"/>
    <w:rsid w:val="00943295"/>
    <w:rsid w:val="009448E5"/>
    <w:rsid w:val="00945E1D"/>
    <w:rsid w:val="009537A3"/>
    <w:rsid w:val="009550D6"/>
    <w:rsid w:val="00962B2D"/>
    <w:rsid w:val="0096431A"/>
    <w:rsid w:val="009670D3"/>
    <w:rsid w:val="00970914"/>
    <w:rsid w:val="0097219E"/>
    <w:rsid w:val="009724A9"/>
    <w:rsid w:val="0097431C"/>
    <w:rsid w:val="00981FA8"/>
    <w:rsid w:val="009829F1"/>
    <w:rsid w:val="00982C29"/>
    <w:rsid w:val="00984691"/>
    <w:rsid w:val="00985C7D"/>
    <w:rsid w:val="00986445"/>
    <w:rsid w:val="00986E76"/>
    <w:rsid w:val="00991674"/>
    <w:rsid w:val="009935D7"/>
    <w:rsid w:val="009940F2"/>
    <w:rsid w:val="00994841"/>
    <w:rsid w:val="009A0C00"/>
    <w:rsid w:val="009A3656"/>
    <w:rsid w:val="009A4879"/>
    <w:rsid w:val="009A4AF5"/>
    <w:rsid w:val="009B00AB"/>
    <w:rsid w:val="009B094C"/>
    <w:rsid w:val="009B2239"/>
    <w:rsid w:val="009B3F24"/>
    <w:rsid w:val="009B4A21"/>
    <w:rsid w:val="009B4DE1"/>
    <w:rsid w:val="009C00CB"/>
    <w:rsid w:val="009C4AF0"/>
    <w:rsid w:val="009C5680"/>
    <w:rsid w:val="009D0233"/>
    <w:rsid w:val="009D04EF"/>
    <w:rsid w:val="009E1204"/>
    <w:rsid w:val="009E161B"/>
    <w:rsid w:val="009E3426"/>
    <w:rsid w:val="009F4CB8"/>
    <w:rsid w:val="009F789C"/>
    <w:rsid w:val="009F7910"/>
    <w:rsid w:val="00A012BB"/>
    <w:rsid w:val="00A0272F"/>
    <w:rsid w:val="00A05111"/>
    <w:rsid w:val="00A053AA"/>
    <w:rsid w:val="00A05A33"/>
    <w:rsid w:val="00A06DA0"/>
    <w:rsid w:val="00A06DF9"/>
    <w:rsid w:val="00A10ADC"/>
    <w:rsid w:val="00A15283"/>
    <w:rsid w:val="00A157E3"/>
    <w:rsid w:val="00A16795"/>
    <w:rsid w:val="00A16881"/>
    <w:rsid w:val="00A1759E"/>
    <w:rsid w:val="00A2141D"/>
    <w:rsid w:val="00A22926"/>
    <w:rsid w:val="00A23440"/>
    <w:rsid w:val="00A2419E"/>
    <w:rsid w:val="00A241A4"/>
    <w:rsid w:val="00A24CEF"/>
    <w:rsid w:val="00A25560"/>
    <w:rsid w:val="00A2592C"/>
    <w:rsid w:val="00A261DE"/>
    <w:rsid w:val="00A26FA8"/>
    <w:rsid w:val="00A305AF"/>
    <w:rsid w:val="00A32CA0"/>
    <w:rsid w:val="00A340F4"/>
    <w:rsid w:val="00A36420"/>
    <w:rsid w:val="00A43023"/>
    <w:rsid w:val="00A44D2A"/>
    <w:rsid w:val="00A5023D"/>
    <w:rsid w:val="00A511AB"/>
    <w:rsid w:val="00A5164C"/>
    <w:rsid w:val="00A51CC4"/>
    <w:rsid w:val="00A51DF2"/>
    <w:rsid w:val="00A51FD5"/>
    <w:rsid w:val="00A53034"/>
    <w:rsid w:val="00A53A3B"/>
    <w:rsid w:val="00A544F2"/>
    <w:rsid w:val="00A62B87"/>
    <w:rsid w:val="00A642AC"/>
    <w:rsid w:val="00A6708A"/>
    <w:rsid w:val="00A7151D"/>
    <w:rsid w:val="00A7161C"/>
    <w:rsid w:val="00A724E1"/>
    <w:rsid w:val="00A725EC"/>
    <w:rsid w:val="00A739DF"/>
    <w:rsid w:val="00A778B4"/>
    <w:rsid w:val="00A81BE0"/>
    <w:rsid w:val="00A82F6A"/>
    <w:rsid w:val="00A84890"/>
    <w:rsid w:val="00A86C97"/>
    <w:rsid w:val="00A87644"/>
    <w:rsid w:val="00A921B5"/>
    <w:rsid w:val="00A9353D"/>
    <w:rsid w:val="00AA2CCB"/>
    <w:rsid w:val="00AA3225"/>
    <w:rsid w:val="00AA59AC"/>
    <w:rsid w:val="00AA5FB8"/>
    <w:rsid w:val="00AA72CC"/>
    <w:rsid w:val="00AA7385"/>
    <w:rsid w:val="00AA7DD1"/>
    <w:rsid w:val="00AB10F4"/>
    <w:rsid w:val="00AB2D62"/>
    <w:rsid w:val="00AB2E5E"/>
    <w:rsid w:val="00AB677A"/>
    <w:rsid w:val="00AC069C"/>
    <w:rsid w:val="00AC1727"/>
    <w:rsid w:val="00AC2116"/>
    <w:rsid w:val="00AC427A"/>
    <w:rsid w:val="00AD3471"/>
    <w:rsid w:val="00AD3769"/>
    <w:rsid w:val="00AD3A0F"/>
    <w:rsid w:val="00AD48F0"/>
    <w:rsid w:val="00AE0FB5"/>
    <w:rsid w:val="00AE1D0F"/>
    <w:rsid w:val="00AF0A58"/>
    <w:rsid w:val="00AF0E23"/>
    <w:rsid w:val="00AF6B31"/>
    <w:rsid w:val="00B01715"/>
    <w:rsid w:val="00B01A3D"/>
    <w:rsid w:val="00B01E6E"/>
    <w:rsid w:val="00B032B1"/>
    <w:rsid w:val="00B04967"/>
    <w:rsid w:val="00B06F2C"/>
    <w:rsid w:val="00B10189"/>
    <w:rsid w:val="00B116CC"/>
    <w:rsid w:val="00B14E66"/>
    <w:rsid w:val="00B16D8D"/>
    <w:rsid w:val="00B179A0"/>
    <w:rsid w:val="00B17FE6"/>
    <w:rsid w:val="00B20D55"/>
    <w:rsid w:val="00B2523B"/>
    <w:rsid w:val="00B3039C"/>
    <w:rsid w:val="00B30B8A"/>
    <w:rsid w:val="00B32E58"/>
    <w:rsid w:val="00B33183"/>
    <w:rsid w:val="00B3338D"/>
    <w:rsid w:val="00B52589"/>
    <w:rsid w:val="00B578BA"/>
    <w:rsid w:val="00B61616"/>
    <w:rsid w:val="00B623DD"/>
    <w:rsid w:val="00B62EB6"/>
    <w:rsid w:val="00B63657"/>
    <w:rsid w:val="00B63FFE"/>
    <w:rsid w:val="00B65059"/>
    <w:rsid w:val="00B657FB"/>
    <w:rsid w:val="00B66266"/>
    <w:rsid w:val="00B66E32"/>
    <w:rsid w:val="00B678F8"/>
    <w:rsid w:val="00B72653"/>
    <w:rsid w:val="00B72B53"/>
    <w:rsid w:val="00B75EDD"/>
    <w:rsid w:val="00B77AE0"/>
    <w:rsid w:val="00B77B07"/>
    <w:rsid w:val="00B81173"/>
    <w:rsid w:val="00B811C7"/>
    <w:rsid w:val="00B81D92"/>
    <w:rsid w:val="00B82894"/>
    <w:rsid w:val="00B90572"/>
    <w:rsid w:val="00B92412"/>
    <w:rsid w:val="00B925C9"/>
    <w:rsid w:val="00B93B6A"/>
    <w:rsid w:val="00B94B59"/>
    <w:rsid w:val="00B9594E"/>
    <w:rsid w:val="00B97190"/>
    <w:rsid w:val="00BA0674"/>
    <w:rsid w:val="00BA0C6F"/>
    <w:rsid w:val="00BB0A51"/>
    <w:rsid w:val="00BB0EEF"/>
    <w:rsid w:val="00BB3359"/>
    <w:rsid w:val="00BB3373"/>
    <w:rsid w:val="00BB69D9"/>
    <w:rsid w:val="00BB6C29"/>
    <w:rsid w:val="00BC4331"/>
    <w:rsid w:val="00BC5060"/>
    <w:rsid w:val="00BC6DE3"/>
    <w:rsid w:val="00BD26D6"/>
    <w:rsid w:val="00BD5585"/>
    <w:rsid w:val="00BD5C3C"/>
    <w:rsid w:val="00BD5DBB"/>
    <w:rsid w:val="00BE38DD"/>
    <w:rsid w:val="00BF1E23"/>
    <w:rsid w:val="00BF32F9"/>
    <w:rsid w:val="00BF4A28"/>
    <w:rsid w:val="00C02CDA"/>
    <w:rsid w:val="00C02DC5"/>
    <w:rsid w:val="00C04309"/>
    <w:rsid w:val="00C10794"/>
    <w:rsid w:val="00C10FAD"/>
    <w:rsid w:val="00C12E8E"/>
    <w:rsid w:val="00C151CE"/>
    <w:rsid w:val="00C1561C"/>
    <w:rsid w:val="00C16CBF"/>
    <w:rsid w:val="00C20076"/>
    <w:rsid w:val="00C20438"/>
    <w:rsid w:val="00C2235D"/>
    <w:rsid w:val="00C229A1"/>
    <w:rsid w:val="00C258E7"/>
    <w:rsid w:val="00C330FF"/>
    <w:rsid w:val="00C332FD"/>
    <w:rsid w:val="00C36D8C"/>
    <w:rsid w:val="00C40754"/>
    <w:rsid w:val="00C4186C"/>
    <w:rsid w:val="00C42BE8"/>
    <w:rsid w:val="00C441C9"/>
    <w:rsid w:val="00C4458D"/>
    <w:rsid w:val="00C456A1"/>
    <w:rsid w:val="00C47A19"/>
    <w:rsid w:val="00C5159F"/>
    <w:rsid w:val="00C52124"/>
    <w:rsid w:val="00C528EA"/>
    <w:rsid w:val="00C54EAA"/>
    <w:rsid w:val="00C55D8B"/>
    <w:rsid w:val="00C5712D"/>
    <w:rsid w:val="00C63D1F"/>
    <w:rsid w:val="00C71F4F"/>
    <w:rsid w:val="00C73297"/>
    <w:rsid w:val="00C7374E"/>
    <w:rsid w:val="00C7732B"/>
    <w:rsid w:val="00C77A05"/>
    <w:rsid w:val="00C81CC0"/>
    <w:rsid w:val="00C81D7B"/>
    <w:rsid w:val="00C82D41"/>
    <w:rsid w:val="00C911EE"/>
    <w:rsid w:val="00C951D2"/>
    <w:rsid w:val="00C95940"/>
    <w:rsid w:val="00C96771"/>
    <w:rsid w:val="00C96D09"/>
    <w:rsid w:val="00CA0239"/>
    <w:rsid w:val="00CA1DC3"/>
    <w:rsid w:val="00CA23EE"/>
    <w:rsid w:val="00CA3DCC"/>
    <w:rsid w:val="00CA4649"/>
    <w:rsid w:val="00CA4AFB"/>
    <w:rsid w:val="00CA5C8E"/>
    <w:rsid w:val="00CA60FB"/>
    <w:rsid w:val="00CA6B25"/>
    <w:rsid w:val="00CB0A19"/>
    <w:rsid w:val="00CB0D65"/>
    <w:rsid w:val="00CB47A6"/>
    <w:rsid w:val="00CB491B"/>
    <w:rsid w:val="00CB5F5D"/>
    <w:rsid w:val="00CC2E60"/>
    <w:rsid w:val="00CC7BC5"/>
    <w:rsid w:val="00CD2FF9"/>
    <w:rsid w:val="00CD37A1"/>
    <w:rsid w:val="00CD3EBE"/>
    <w:rsid w:val="00CE0BD0"/>
    <w:rsid w:val="00CE122D"/>
    <w:rsid w:val="00CE268D"/>
    <w:rsid w:val="00CE2806"/>
    <w:rsid w:val="00CE28C2"/>
    <w:rsid w:val="00CE448C"/>
    <w:rsid w:val="00CE65B2"/>
    <w:rsid w:val="00CF2379"/>
    <w:rsid w:val="00CF2453"/>
    <w:rsid w:val="00CF568D"/>
    <w:rsid w:val="00D00EF5"/>
    <w:rsid w:val="00D054FE"/>
    <w:rsid w:val="00D06280"/>
    <w:rsid w:val="00D071E5"/>
    <w:rsid w:val="00D11F66"/>
    <w:rsid w:val="00D1212D"/>
    <w:rsid w:val="00D12D77"/>
    <w:rsid w:val="00D140CA"/>
    <w:rsid w:val="00D1427B"/>
    <w:rsid w:val="00D159F8"/>
    <w:rsid w:val="00D15D12"/>
    <w:rsid w:val="00D1669C"/>
    <w:rsid w:val="00D21FA0"/>
    <w:rsid w:val="00D2564E"/>
    <w:rsid w:val="00D265F1"/>
    <w:rsid w:val="00D37F25"/>
    <w:rsid w:val="00D46E41"/>
    <w:rsid w:val="00D50FBD"/>
    <w:rsid w:val="00D531AD"/>
    <w:rsid w:val="00D53EFA"/>
    <w:rsid w:val="00D54FD2"/>
    <w:rsid w:val="00D57E64"/>
    <w:rsid w:val="00D63207"/>
    <w:rsid w:val="00D63908"/>
    <w:rsid w:val="00D63B54"/>
    <w:rsid w:val="00D64B48"/>
    <w:rsid w:val="00D64F74"/>
    <w:rsid w:val="00D65B63"/>
    <w:rsid w:val="00D67F36"/>
    <w:rsid w:val="00D74D68"/>
    <w:rsid w:val="00D77159"/>
    <w:rsid w:val="00D80366"/>
    <w:rsid w:val="00D80D85"/>
    <w:rsid w:val="00D821E9"/>
    <w:rsid w:val="00D83D1F"/>
    <w:rsid w:val="00D847F8"/>
    <w:rsid w:val="00D84E02"/>
    <w:rsid w:val="00D8657E"/>
    <w:rsid w:val="00D90FE9"/>
    <w:rsid w:val="00D922CD"/>
    <w:rsid w:val="00D951E7"/>
    <w:rsid w:val="00DA3968"/>
    <w:rsid w:val="00DA3B9F"/>
    <w:rsid w:val="00DA53DA"/>
    <w:rsid w:val="00DA5B3A"/>
    <w:rsid w:val="00DA6D51"/>
    <w:rsid w:val="00DA72FE"/>
    <w:rsid w:val="00DB1CC1"/>
    <w:rsid w:val="00DB2AAE"/>
    <w:rsid w:val="00DB4AA8"/>
    <w:rsid w:val="00DB5AD2"/>
    <w:rsid w:val="00DB7C89"/>
    <w:rsid w:val="00DC1C55"/>
    <w:rsid w:val="00DC27A3"/>
    <w:rsid w:val="00DC66C2"/>
    <w:rsid w:val="00DC6B8A"/>
    <w:rsid w:val="00DC6BD0"/>
    <w:rsid w:val="00DD38CD"/>
    <w:rsid w:val="00DD5715"/>
    <w:rsid w:val="00DD753F"/>
    <w:rsid w:val="00DE04C2"/>
    <w:rsid w:val="00DE0C5E"/>
    <w:rsid w:val="00DE1788"/>
    <w:rsid w:val="00DE46DC"/>
    <w:rsid w:val="00DE503F"/>
    <w:rsid w:val="00DE697C"/>
    <w:rsid w:val="00DF05C5"/>
    <w:rsid w:val="00DF0784"/>
    <w:rsid w:val="00DF10DD"/>
    <w:rsid w:val="00DF3AB3"/>
    <w:rsid w:val="00DF5243"/>
    <w:rsid w:val="00DF66CE"/>
    <w:rsid w:val="00E023C9"/>
    <w:rsid w:val="00E12A94"/>
    <w:rsid w:val="00E17AE0"/>
    <w:rsid w:val="00E20C9E"/>
    <w:rsid w:val="00E2145B"/>
    <w:rsid w:val="00E223FA"/>
    <w:rsid w:val="00E22828"/>
    <w:rsid w:val="00E2362C"/>
    <w:rsid w:val="00E23EBE"/>
    <w:rsid w:val="00E349C4"/>
    <w:rsid w:val="00E3592E"/>
    <w:rsid w:val="00E37F88"/>
    <w:rsid w:val="00E423F5"/>
    <w:rsid w:val="00E42641"/>
    <w:rsid w:val="00E434D9"/>
    <w:rsid w:val="00E4435F"/>
    <w:rsid w:val="00E468FC"/>
    <w:rsid w:val="00E46A07"/>
    <w:rsid w:val="00E50540"/>
    <w:rsid w:val="00E5119A"/>
    <w:rsid w:val="00E54184"/>
    <w:rsid w:val="00E55003"/>
    <w:rsid w:val="00E631FD"/>
    <w:rsid w:val="00E677F6"/>
    <w:rsid w:val="00E70B2F"/>
    <w:rsid w:val="00E72C09"/>
    <w:rsid w:val="00E75060"/>
    <w:rsid w:val="00E7633E"/>
    <w:rsid w:val="00E77615"/>
    <w:rsid w:val="00E8137B"/>
    <w:rsid w:val="00E8370C"/>
    <w:rsid w:val="00E84129"/>
    <w:rsid w:val="00E8444B"/>
    <w:rsid w:val="00E90C32"/>
    <w:rsid w:val="00E9112E"/>
    <w:rsid w:val="00E918EF"/>
    <w:rsid w:val="00E95D36"/>
    <w:rsid w:val="00E97353"/>
    <w:rsid w:val="00E979F1"/>
    <w:rsid w:val="00EA077F"/>
    <w:rsid w:val="00EA1F3F"/>
    <w:rsid w:val="00EA640B"/>
    <w:rsid w:val="00EA6608"/>
    <w:rsid w:val="00EA773B"/>
    <w:rsid w:val="00EB0AE1"/>
    <w:rsid w:val="00EB11DE"/>
    <w:rsid w:val="00EB564F"/>
    <w:rsid w:val="00EC2A38"/>
    <w:rsid w:val="00ED0529"/>
    <w:rsid w:val="00ED7B4E"/>
    <w:rsid w:val="00EE2A9F"/>
    <w:rsid w:val="00EE7386"/>
    <w:rsid w:val="00EE7B41"/>
    <w:rsid w:val="00F0170C"/>
    <w:rsid w:val="00F074B0"/>
    <w:rsid w:val="00F10361"/>
    <w:rsid w:val="00F121EA"/>
    <w:rsid w:val="00F128F9"/>
    <w:rsid w:val="00F13B57"/>
    <w:rsid w:val="00F158BE"/>
    <w:rsid w:val="00F17080"/>
    <w:rsid w:val="00F21A1D"/>
    <w:rsid w:val="00F224C2"/>
    <w:rsid w:val="00F232E2"/>
    <w:rsid w:val="00F247F5"/>
    <w:rsid w:val="00F26624"/>
    <w:rsid w:val="00F27C11"/>
    <w:rsid w:val="00F324C8"/>
    <w:rsid w:val="00F33689"/>
    <w:rsid w:val="00F34993"/>
    <w:rsid w:val="00F37D23"/>
    <w:rsid w:val="00F45D59"/>
    <w:rsid w:val="00F46BAE"/>
    <w:rsid w:val="00F5058F"/>
    <w:rsid w:val="00F53945"/>
    <w:rsid w:val="00F568F9"/>
    <w:rsid w:val="00F56FF5"/>
    <w:rsid w:val="00F62E97"/>
    <w:rsid w:val="00F671EB"/>
    <w:rsid w:val="00F70DCC"/>
    <w:rsid w:val="00F8093D"/>
    <w:rsid w:val="00F84F0D"/>
    <w:rsid w:val="00F86EC4"/>
    <w:rsid w:val="00F91973"/>
    <w:rsid w:val="00F92EB5"/>
    <w:rsid w:val="00F9344C"/>
    <w:rsid w:val="00F93774"/>
    <w:rsid w:val="00FA02AF"/>
    <w:rsid w:val="00FA18E5"/>
    <w:rsid w:val="00FA4432"/>
    <w:rsid w:val="00FA5FAA"/>
    <w:rsid w:val="00FB3145"/>
    <w:rsid w:val="00FB3450"/>
    <w:rsid w:val="00FB3DD7"/>
    <w:rsid w:val="00FC5245"/>
    <w:rsid w:val="00FC648F"/>
    <w:rsid w:val="00FC69EC"/>
    <w:rsid w:val="00FD343E"/>
    <w:rsid w:val="00FD5693"/>
    <w:rsid w:val="00FD638A"/>
    <w:rsid w:val="00FE311C"/>
    <w:rsid w:val="00FE39FB"/>
    <w:rsid w:val="00FE3BC7"/>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0BDBCC60"/>
  <w15:docId w15:val="{0EFF416A-5CDC-47D5-89E2-E2A702F5D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77A05"/>
    <w:pPr>
      <w:spacing w:after="160" w:line="259" w:lineRule="auto"/>
    </w:pPr>
    <w:rPr>
      <w:rFonts w:asciiTheme="minorHAnsi" w:eastAsiaTheme="minorEastAsia" w:hAnsiTheme="minorHAnsi" w:cstheme="minorBidi"/>
      <w:sz w:val="22"/>
      <w:szCs w:val="22"/>
      <w:lang w:eastAsia="zh-CN"/>
    </w:rPr>
  </w:style>
  <w:style w:type="paragraph" w:styleId="Heading1">
    <w:name w:val="heading 1"/>
    <w:basedOn w:val="Normal"/>
    <w:next w:val="Normal"/>
    <w:link w:val="Heading1Char"/>
    <w:qFormat/>
    <w:rsid w:val="00F37D23"/>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F37D23"/>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F37D23"/>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F37D23"/>
    <w:pPr>
      <w:keepNext/>
      <w:spacing w:before="360" w:after="240"/>
      <w:contextualSpacing/>
      <w:outlineLvl w:val="3"/>
    </w:pPr>
    <w:rPr>
      <w:rFonts w:ascii="HelveticaNeue BlackCond" w:hAnsi="HelveticaNeue BlackCond"/>
      <w:b/>
      <w:spacing w:val="-6"/>
      <w:szCs w:val="24"/>
    </w:rPr>
  </w:style>
  <w:style w:type="paragraph" w:styleId="Heading5">
    <w:name w:val="heading 5"/>
    <w:basedOn w:val="Normal"/>
    <w:next w:val="Normal"/>
    <w:link w:val="Heading5Char"/>
    <w:qFormat/>
    <w:rsid w:val="00F37D23"/>
    <w:pPr>
      <w:spacing w:before="360" w:after="240"/>
      <w:outlineLvl w:val="4"/>
    </w:pPr>
    <w:rPr>
      <w:rFonts w:ascii="Arial Narrow" w:hAnsi="Arial Narrow"/>
      <w:b/>
    </w:rPr>
  </w:style>
  <w:style w:type="paragraph" w:styleId="Heading6">
    <w:name w:val="heading 6"/>
    <w:basedOn w:val="Normal"/>
    <w:next w:val="Normal"/>
    <w:link w:val="Heading6Char"/>
    <w:qFormat/>
    <w:locked/>
    <w:rsid w:val="00F37D23"/>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C77A0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77A05"/>
  </w:style>
  <w:style w:type="character" w:customStyle="1" w:styleId="Heading1Char">
    <w:name w:val="Heading 1 Char"/>
    <w:link w:val="Heading1"/>
    <w:rsid w:val="00F37D23"/>
    <w:rPr>
      <w:rFonts w:ascii="HelveticaNeue BlackCond" w:eastAsiaTheme="minorHAnsi" w:hAnsi="HelveticaNeue BlackCond"/>
      <w:b/>
      <w:sz w:val="36"/>
      <w:szCs w:val="36"/>
    </w:rPr>
  </w:style>
  <w:style w:type="character" w:customStyle="1" w:styleId="Heading2Char">
    <w:name w:val="Heading 2 Char"/>
    <w:link w:val="Heading2"/>
    <w:rsid w:val="00F37D23"/>
    <w:rPr>
      <w:rFonts w:ascii="HelveticaNeue BlackCond" w:eastAsiaTheme="minorHAnsi" w:hAnsi="HelveticaNeue BlackCond"/>
      <w:b/>
      <w:sz w:val="32"/>
      <w:szCs w:val="28"/>
    </w:rPr>
  </w:style>
  <w:style w:type="character" w:customStyle="1" w:styleId="Heading3Char">
    <w:name w:val="Heading 3 Char"/>
    <w:link w:val="Heading3"/>
    <w:rsid w:val="00F37D23"/>
    <w:rPr>
      <w:rFonts w:ascii="HelveticaNeue BlackCond" w:eastAsiaTheme="minorHAnsi" w:hAnsi="HelveticaNeue BlackCond"/>
      <w:b/>
      <w:sz w:val="28"/>
      <w:szCs w:val="28"/>
    </w:rPr>
  </w:style>
  <w:style w:type="character" w:customStyle="1" w:styleId="Heading4Char">
    <w:name w:val="Heading 4 Char"/>
    <w:link w:val="Heading4"/>
    <w:rsid w:val="00F37D23"/>
    <w:rPr>
      <w:rFonts w:ascii="HelveticaNeue BlackCond" w:eastAsiaTheme="minorHAnsi" w:hAnsi="HelveticaNeue BlackCond"/>
      <w:b/>
      <w:spacing w:val="-6"/>
      <w:szCs w:val="24"/>
    </w:rPr>
  </w:style>
  <w:style w:type="character" w:customStyle="1" w:styleId="Heading5Char">
    <w:name w:val="Heading 5 Char"/>
    <w:link w:val="Heading5"/>
    <w:rsid w:val="00F37D23"/>
    <w:rPr>
      <w:rFonts w:ascii="Arial Narrow" w:eastAsiaTheme="minorHAnsi" w:hAnsi="Arial Narrow"/>
      <w:b/>
    </w:rPr>
  </w:style>
  <w:style w:type="character" w:customStyle="1" w:styleId="Heading6Char">
    <w:name w:val="Heading 6 Char"/>
    <w:basedOn w:val="DefaultParagraphFont"/>
    <w:link w:val="Heading6"/>
    <w:rsid w:val="00F37D23"/>
    <w:rPr>
      <w:rFonts w:ascii="Calibri" w:eastAsia="PMingLiU" w:hAnsi="Calibri"/>
      <w:b/>
      <w:bCs/>
    </w:rPr>
  </w:style>
  <w:style w:type="paragraph" w:styleId="BodyText">
    <w:name w:val="Body Text"/>
    <w:basedOn w:val="Normal"/>
    <w:link w:val="BodyTextChar"/>
    <w:qFormat/>
    <w:rsid w:val="00F37D23"/>
    <w:pPr>
      <w:spacing w:before="120" w:after="120"/>
    </w:pPr>
    <w:rPr>
      <w:rFonts w:ascii="HelveticaNeue-Roman" w:hAnsi="HelveticaNeue-Roman"/>
    </w:rPr>
  </w:style>
  <w:style w:type="character" w:customStyle="1" w:styleId="BodyTextChar">
    <w:name w:val="Body Text Char"/>
    <w:link w:val="BodyText"/>
    <w:rsid w:val="00F37D23"/>
    <w:rPr>
      <w:rFonts w:ascii="HelveticaNeue-Roman" w:eastAsiaTheme="minorHAnsi" w:hAnsi="HelveticaNeue-Roman"/>
    </w:rPr>
  </w:style>
  <w:style w:type="paragraph" w:customStyle="1" w:styleId="Bullet">
    <w:name w:val="Bullet"/>
    <w:basedOn w:val="Normal"/>
    <w:rsid w:val="00F37D23"/>
    <w:pPr>
      <w:keepLines/>
      <w:numPr>
        <w:numId w:val="20"/>
      </w:numPr>
      <w:spacing w:before="120"/>
      <w:ind w:right="864"/>
    </w:pPr>
    <w:rPr>
      <w:rFonts w:ascii="HelveticaNeue-Roman" w:hAnsi="HelveticaNeue-Roman"/>
    </w:rPr>
  </w:style>
  <w:style w:type="character" w:customStyle="1" w:styleId="CodeBold">
    <w:name w:val="Code Bold"/>
    <w:rsid w:val="00F37D23"/>
    <w:rPr>
      <w:rFonts w:ascii="TheSansMonoConBlack" w:hAnsi="TheSansMonoConBlack"/>
      <w:sz w:val="18"/>
    </w:rPr>
  </w:style>
  <w:style w:type="paragraph" w:customStyle="1" w:styleId="ChapterNumber">
    <w:name w:val="Chapter Number"/>
    <w:basedOn w:val="Normal"/>
    <w:qFormat/>
    <w:rsid w:val="00F37D23"/>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F37D23"/>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F37D23"/>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F37D23"/>
    <w:pPr>
      <w:keepNext/>
    </w:pPr>
  </w:style>
  <w:style w:type="paragraph" w:customStyle="1" w:styleId="Code">
    <w:name w:val="Code"/>
    <w:basedOn w:val="Normal"/>
    <w:link w:val="CodeChar"/>
    <w:qFormat/>
    <w:rsid w:val="00F37D23"/>
    <w:pPr>
      <w:spacing w:before="120" w:after="120"/>
      <w:contextualSpacing/>
    </w:pPr>
    <w:rPr>
      <w:rFonts w:ascii="TheSansMonoConNormal" w:hAnsi="TheSansMonoConNormal"/>
      <w:noProof/>
      <w:sz w:val="18"/>
    </w:rPr>
  </w:style>
  <w:style w:type="character" w:customStyle="1" w:styleId="CodeChar">
    <w:name w:val="Code Char"/>
    <w:link w:val="Code"/>
    <w:rsid w:val="00F37D23"/>
    <w:rPr>
      <w:rFonts w:ascii="TheSansMonoConNormal" w:eastAsiaTheme="minorHAnsi" w:hAnsi="TheSansMonoConNormal"/>
      <w:noProof/>
      <w:sz w:val="18"/>
    </w:rPr>
  </w:style>
  <w:style w:type="character" w:customStyle="1" w:styleId="CodeCaptionChar">
    <w:name w:val="Code Caption Char"/>
    <w:link w:val="CodeCaption"/>
    <w:rsid w:val="00F37D23"/>
    <w:rPr>
      <w:rFonts w:ascii="HelveticaNeue MediumCond" w:eastAsiaTheme="minorHAnsi" w:hAnsi="HelveticaNeue MediumCond"/>
      <w:i/>
      <w:sz w:val="18"/>
    </w:rPr>
  </w:style>
  <w:style w:type="paragraph" w:customStyle="1" w:styleId="NumSubList">
    <w:name w:val="Num Sub List"/>
    <w:basedOn w:val="BulletSubList"/>
    <w:rsid w:val="00F37D23"/>
    <w:pPr>
      <w:numPr>
        <w:numId w:val="22"/>
      </w:numPr>
    </w:pPr>
  </w:style>
  <w:style w:type="paragraph" w:customStyle="1" w:styleId="BulletSubList">
    <w:name w:val="Bullet Sub List"/>
    <w:basedOn w:val="Bullet"/>
    <w:rsid w:val="00F37D23"/>
    <w:pPr>
      <w:numPr>
        <w:numId w:val="0"/>
      </w:numPr>
      <w:spacing w:after="120"/>
    </w:pPr>
  </w:style>
  <w:style w:type="paragraph" w:customStyle="1" w:styleId="FMCopyrightTitle">
    <w:name w:val="FM Copyright Title"/>
    <w:basedOn w:val="FMCopyright"/>
    <w:rsid w:val="00F37D23"/>
    <w:pPr>
      <w:spacing w:before="100" w:after="100"/>
    </w:pPr>
    <w:rPr>
      <w:rFonts w:ascii="Utopia Bold" w:hAnsi="Utopia Bold"/>
      <w:sz w:val="19"/>
    </w:rPr>
  </w:style>
  <w:style w:type="paragraph" w:customStyle="1" w:styleId="FMCopyright">
    <w:name w:val="FM Copyright"/>
    <w:link w:val="FMCopyrightChar"/>
    <w:rsid w:val="00F37D23"/>
    <w:pPr>
      <w:spacing w:before="120" w:after="120"/>
    </w:pPr>
    <w:rPr>
      <w:rFonts w:ascii="Utopia" w:eastAsia="SimSun" w:hAnsi="Utopia"/>
      <w:sz w:val="18"/>
    </w:rPr>
  </w:style>
  <w:style w:type="paragraph" w:styleId="Index1">
    <w:name w:val="index 1"/>
    <w:basedOn w:val="Normal"/>
    <w:next w:val="Normal"/>
    <w:semiHidden/>
    <w:rsid w:val="00430B08"/>
    <w:pPr>
      <w:ind w:left="720" w:hanging="720"/>
    </w:pPr>
  </w:style>
  <w:style w:type="paragraph" w:styleId="Index2">
    <w:name w:val="index 2"/>
    <w:basedOn w:val="Normal"/>
    <w:next w:val="Normal"/>
    <w:semiHidden/>
    <w:rsid w:val="00430B08"/>
    <w:pPr>
      <w:ind w:left="720" w:hanging="432"/>
    </w:pPr>
  </w:style>
  <w:style w:type="paragraph" w:styleId="Index3">
    <w:name w:val="index 3"/>
    <w:basedOn w:val="Normal"/>
    <w:next w:val="Normal"/>
    <w:semiHidden/>
    <w:rsid w:val="00430B08"/>
    <w:pPr>
      <w:ind w:left="720" w:hanging="144"/>
    </w:pPr>
  </w:style>
  <w:style w:type="paragraph" w:customStyle="1" w:styleId="PartText">
    <w:name w:val="Part Text"/>
    <w:basedOn w:val="Normal"/>
    <w:next w:val="Normal"/>
    <w:rsid w:val="00F37D23"/>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F37D23"/>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F37D23"/>
    <w:pPr>
      <w:spacing w:before="0"/>
    </w:pPr>
    <w:rPr>
      <w:rFonts w:ascii="Bookman Old Style" w:hAnsi="Bookman Old Style"/>
    </w:rPr>
  </w:style>
  <w:style w:type="paragraph" w:styleId="Quote">
    <w:name w:val="Quote"/>
    <w:basedOn w:val="Normal"/>
    <w:next w:val="BodyText"/>
    <w:link w:val="QuoteChar"/>
    <w:qFormat/>
    <w:rsid w:val="00F37D23"/>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F37D23"/>
    <w:rPr>
      <w:rFonts w:ascii="HelveticaNeue-Roman" w:eastAsiaTheme="minorHAnsi" w:hAnsi="HelveticaNeue-Roman"/>
      <w:i/>
      <w:iCs/>
    </w:rPr>
  </w:style>
  <w:style w:type="paragraph" w:customStyle="1" w:styleId="Results">
    <w:name w:val="Results"/>
    <w:basedOn w:val="Normal"/>
    <w:rsid w:val="00F37D23"/>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F37D23"/>
    <w:pPr>
      <w:tabs>
        <w:tab w:val="num" w:pos="360"/>
      </w:tabs>
      <w:spacing w:before="120"/>
      <w:ind w:left="360" w:right="288" w:hanging="360"/>
    </w:pPr>
  </w:style>
  <w:style w:type="paragraph" w:customStyle="1" w:styleId="ExerciseBody">
    <w:name w:val="Exercise Body"/>
    <w:basedOn w:val="Normal"/>
    <w:link w:val="ExerciseBodyChar"/>
    <w:qFormat/>
    <w:rsid w:val="00F37D23"/>
    <w:rPr>
      <w:rFonts w:ascii="HelveticaNeue Condensed" w:hAnsi="HelveticaNeue Condensed"/>
    </w:rPr>
  </w:style>
  <w:style w:type="character" w:customStyle="1" w:styleId="ExerciseBodyChar">
    <w:name w:val="Exercise Body Char"/>
    <w:link w:val="ExerciseBody"/>
    <w:rsid w:val="00F37D23"/>
    <w:rPr>
      <w:rFonts w:ascii="HelveticaNeue Condensed" w:eastAsiaTheme="minorHAnsi" w:hAnsi="HelveticaNeue Condensed"/>
    </w:rPr>
  </w:style>
  <w:style w:type="paragraph" w:customStyle="1" w:styleId="ExerciseBullet">
    <w:name w:val="Exercise Bullet"/>
    <w:basedOn w:val="Normal"/>
    <w:rsid w:val="00F37D23"/>
    <w:pPr>
      <w:numPr>
        <w:numId w:val="23"/>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F37D23"/>
    <w:pPr>
      <w:spacing w:before="120" w:after="120"/>
    </w:pPr>
    <w:rPr>
      <w:rFonts w:ascii="Utopia" w:hAnsi="Utopia"/>
      <w:sz w:val="18"/>
    </w:rPr>
  </w:style>
  <w:style w:type="paragraph" w:customStyle="1" w:styleId="TableCaption">
    <w:name w:val="Table Caption"/>
    <w:basedOn w:val="FigureCaption"/>
    <w:next w:val="TableHead"/>
    <w:qFormat/>
    <w:rsid w:val="00F37D23"/>
    <w:pPr>
      <w:keepNext/>
      <w:spacing w:after="120"/>
    </w:pPr>
  </w:style>
  <w:style w:type="paragraph" w:customStyle="1" w:styleId="TableHead">
    <w:name w:val="Table Head"/>
    <w:next w:val="TableText"/>
    <w:rsid w:val="00F37D23"/>
    <w:pPr>
      <w:keepNext/>
      <w:spacing w:before="60" w:after="60" w:line="240" w:lineRule="exact"/>
      <w:ind w:left="720" w:hanging="720"/>
    </w:pPr>
    <w:rPr>
      <w:rFonts w:ascii="Arial Narrow" w:hAnsi="Arial Narrow"/>
      <w:b/>
      <w:sz w:val="18"/>
    </w:rPr>
  </w:style>
  <w:style w:type="paragraph" w:customStyle="1" w:styleId="TableFootnote">
    <w:name w:val="Table Footnote"/>
    <w:basedOn w:val="Normal"/>
    <w:next w:val="Normal"/>
    <w:rsid w:val="00F37D23"/>
    <w:pPr>
      <w:spacing w:before="60" w:after="240"/>
      <w:contextualSpacing/>
    </w:pPr>
    <w:rPr>
      <w:rFonts w:ascii="Utopia" w:hAnsi="Utopia"/>
      <w:i/>
      <w:sz w:val="18"/>
    </w:rPr>
  </w:style>
  <w:style w:type="table" w:styleId="TableGrid">
    <w:name w:val="Table Grid"/>
    <w:basedOn w:val="TableNormal"/>
    <w:rsid w:val="00F37D23"/>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F37D23"/>
    <w:pPr>
      <w:numPr>
        <w:numId w:val="0"/>
      </w:numPr>
      <w:ind w:left="864" w:right="576"/>
    </w:pPr>
  </w:style>
  <w:style w:type="paragraph" w:customStyle="1" w:styleId="NumList">
    <w:name w:val="Num List"/>
    <w:basedOn w:val="Normal"/>
    <w:next w:val="Normal"/>
    <w:rsid w:val="00F37D23"/>
    <w:pPr>
      <w:keepLines/>
      <w:numPr>
        <w:numId w:val="21"/>
      </w:numPr>
      <w:tabs>
        <w:tab w:val="left" w:pos="216"/>
      </w:tabs>
      <w:spacing w:before="120" w:line="260" w:lineRule="exact"/>
      <w:ind w:right="864"/>
    </w:pPr>
    <w:rPr>
      <w:rFonts w:ascii="HelveticaNeue-Roman" w:hAnsi="HelveticaNeue-Roman"/>
    </w:rPr>
  </w:style>
  <w:style w:type="paragraph" w:customStyle="1" w:styleId="QuoteSource">
    <w:name w:val="Quote Source"/>
    <w:basedOn w:val="Quote"/>
    <w:next w:val="Normal"/>
    <w:autoRedefine/>
    <w:qFormat/>
    <w:rsid w:val="00F37D23"/>
    <w:pPr>
      <w:spacing w:before="0"/>
      <w:ind w:left="0" w:right="0"/>
      <w:jc w:val="right"/>
    </w:pPr>
    <w:rPr>
      <w:i w:val="0"/>
    </w:rPr>
  </w:style>
  <w:style w:type="paragraph" w:customStyle="1" w:styleId="ExerciseHead">
    <w:name w:val="Exercise Head"/>
    <w:basedOn w:val="Normal"/>
    <w:next w:val="Normal"/>
    <w:autoRedefine/>
    <w:rsid w:val="00F37D23"/>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F37D23"/>
    <w:pPr>
      <w:spacing w:before="600" w:after="240"/>
    </w:pPr>
    <w:rPr>
      <w:rFonts w:ascii="HelveticaNeue MediumExt" w:hAnsi="HelveticaNeue MediumExt"/>
      <w:sz w:val="80"/>
    </w:rPr>
  </w:style>
  <w:style w:type="paragraph" w:customStyle="1" w:styleId="FMSubtitle">
    <w:name w:val="FM Subtitle"/>
    <w:basedOn w:val="Normal"/>
    <w:rsid w:val="00F37D23"/>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F37D23"/>
    <w:pPr>
      <w:spacing w:before="360"/>
    </w:pPr>
    <w:rPr>
      <w:rFonts w:ascii="HelveticaNeue MediumExt" w:hAnsi="HelveticaNeue MediumExt"/>
      <w:sz w:val="44"/>
    </w:rPr>
  </w:style>
  <w:style w:type="paragraph" w:customStyle="1" w:styleId="BookSubtitle">
    <w:name w:val="Book Subtitle"/>
    <w:basedOn w:val="BookTitle1"/>
    <w:locked/>
    <w:rsid w:val="00F37D23"/>
    <w:pPr>
      <w:spacing w:before="120"/>
    </w:pPr>
    <w:rPr>
      <w:rFonts w:ascii="HelveticaNeue Condensed" w:hAnsi="HelveticaNeue Condensed"/>
      <w:sz w:val="60"/>
    </w:rPr>
  </w:style>
  <w:style w:type="paragraph" w:customStyle="1" w:styleId="FMText">
    <w:name w:val="FM Text"/>
    <w:basedOn w:val="Normal"/>
    <w:link w:val="FMTextChar"/>
    <w:rsid w:val="00F37D23"/>
    <w:pPr>
      <w:contextualSpacing/>
    </w:pPr>
    <w:rPr>
      <w:rFonts w:ascii="Utopia" w:hAnsi="Utopia"/>
      <w:sz w:val="18"/>
    </w:rPr>
  </w:style>
  <w:style w:type="paragraph" w:customStyle="1" w:styleId="FMDedication">
    <w:name w:val="FM Dedication"/>
    <w:basedOn w:val="Normal"/>
    <w:rsid w:val="00F37D23"/>
    <w:pPr>
      <w:jc w:val="center"/>
    </w:pPr>
    <w:rPr>
      <w:rFonts w:ascii="UtopiaItalic" w:hAnsi="UtopiaItalic"/>
      <w:i/>
    </w:rPr>
  </w:style>
  <w:style w:type="paragraph" w:customStyle="1" w:styleId="FMTextCont">
    <w:name w:val="FM Text Cont"/>
    <w:basedOn w:val="FMText"/>
    <w:link w:val="FMTextContChar"/>
    <w:rsid w:val="00F37D23"/>
    <w:pPr>
      <w:ind w:firstLine="576"/>
    </w:pPr>
  </w:style>
  <w:style w:type="paragraph" w:customStyle="1" w:styleId="Footnote">
    <w:name w:val="Footnote"/>
    <w:basedOn w:val="Normal"/>
    <w:rsid w:val="00F37D23"/>
    <w:rPr>
      <w:sz w:val="19"/>
    </w:rPr>
  </w:style>
  <w:style w:type="paragraph" w:styleId="DocumentMap">
    <w:name w:val="Document Map"/>
    <w:basedOn w:val="Normal"/>
    <w:link w:val="DocumentMapChar"/>
    <w:rsid w:val="00F37D23"/>
    <w:rPr>
      <w:rFonts w:ascii="Tahoma" w:hAnsi="Tahoma" w:cs="Tahoma"/>
      <w:sz w:val="16"/>
      <w:szCs w:val="16"/>
    </w:rPr>
  </w:style>
  <w:style w:type="paragraph" w:customStyle="1" w:styleId="ExerciseCode">
    <w:name w:val="Exercise Code"/>
    <w:basedOn w:val="Normal"/>
    <w:link w:val="ExerciseCodeChar"/>
    <w:qFormat/>
    <w:rsid w:val="00F37D23"/>
    <w:pPr>
      <w:spacing w:before="360" w:after="240"/>
      <w:ind w:left="288" w:right="288"/>
      <w:contextualSpacing/>
    </w:pPr>
    <w:rPr>
      <w:rFonts w:ascii="HelveticaNeue Condensed" w:hAnsi="HelveticaNeue Condensed"/>
    </w:rPr>
  </w:style>
  <w:style w:type="character" w:customStyle="1" w:styleId="ExerciseCodeChar">
    <w:name w:val="Exercise Code Char"/>
    <w:basedOn w:val="ExerciseBodyChar"/>
    <w:link w:val="ExerciseCode"/>
    <w:rsid w:val="00F37D23"/>
    <w:rPr>
      <w:rFonts w:ascii="HelveticaNeue Condensed" w:eastAsiaTheme="minorHAnsi" w:hAnsi="HelveticaNeue Condensed"/>
    </w:rPr>
  </w:style>
  <w:style w:type="paragraph" w:customStyle="1" w:styleId="ExerciseSubhead">
    <w:name w:val="Exercise Subhead"/>
    <w:basedOn w:val="Normal"/>
    <w:rsid w:val="00F37D23"/>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F37D23"/>
    <w:rPr>
      <w:color w:val="0000FF"/>
      <w:u w:val="single"/>
    </w:rPr>
  </w:style>
  <w:style w:type="paragraph" w:styleId="Footer">
    <w:name w:val="footer"/>
    <w:basedOn w:val="Normal"/>
    <w:link w:val="FooterChar"/>
    <w:rsid w:val="00F37D23"/>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F37D23"/>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qFormat/>
    <w:rsid w:val="00B623DD"/>
  </w:style>
  <w:style w:type="character" w:customStyle="1" w:styleId="BodyTextFirstChar">
    <w:name w:val="Body Text First Char"/>
    <w:link w:val="BodyTextFirst"/>
    <w:rsid w:val="00B623DD"/>
    <w:rPr>
      <w:rFonts w:ascii="Utopia" w:hAnsi="Utopia"/>
      <w:sz w:val="18"/>
      <w:lang w:eastAsia="en-US"/>
    </w:rPr>
  </w:style>
  <w:style w:type="character" w:customStyle="1" w:styleId="CodeInline">
    <w:name w:val="Code Inline"/>
    <w:qFormat/>
    <w:rsid w:val="00F37D23"/>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F37D23"/>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F37D23"/>
    <w:pPr>
      <w:spacing w:after="120"/>
    </w:pPr>
    <w:rPr>
      <w:rFonts w:ascii="Times" w:eastAsia="SimSun"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F37D23"/>
  </w:style>
  <w:style w:type="paragraph" w:customStyle="1" w:styleId="SideBarSubhead">
    <w:name w:val="Side Bar Subhead"/>
    <w:basedOn w:val="Normal"/>
    <w:rsid w:val="00F37D23"/>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F37D23"/>
    <w:rPr>
      <w:rFonts w:ascii="HelveticaNeue Condensed" w:hAnsi="HelveticaNeue Condensed"/>
    </w:rPr>
  </w:style>
  <w:style w:type="character" w:customStyle="1" w:styleId="SideBarBodyChar">
    <w:name w:val="Side Bar Body Char"/>
    <w:link w:val="SideBarBody"/>
    <w:rsid w:val="00F37D23"/>
    <w:rPr>
      <w:rFonts w:ascii="HelveticaNeue Condensed" w:eastAsiaTheme="minorHAnsi" w:hAnsi="HelveticaNeue Condensed"/>
    </w:rPr>
  </w:style>
  <w:style w:type="paragraph" w:customStyle="1" w:styleId="ExerciseLast">
    <w:name w:val="Exercise Last"/>
    <w:basedOn w:val="Normal"/>
    <w:link w:val="ExerciseLastChar"/>
    <w:qFormat/>
    <w:rsid w:val="00F37D23"/>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F37D23"/>
    <w:rPr>
      <w:rFonts w:ascii="HelveticaNeue Condensed" w:eastAsiaTheme="minorHAnsi" w:hAnsi="HelveticaNeue Condensed"/>
    </w:rPr>
  </w:style>
  <w:style w:type="paragraph" w:customStyle="1" w:styleId="SideBarLast">
    <w:name w:val="Side Bar Last"/>
    <w:basedOn w:val="Normal"/>
    <w:link w:val="SideBarLastChar"/>
    <w:qFormat/>
    <w:rsid w:val="00F37D23"/>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F37D23"/>
    <w:rPr>
      <w:rFonts w:ascii="HelveticaNeue Condensed" w:eastAsiaTheme="minorHAnsi" w:hAnsi="HelveticaNeue Condensed"/>
    </w:rPr>
  </w:style>
  <w:style w:type="paragraph" w:customStyle="1" w:styleId="SideBarBullet">
    <w:name w:val="Side Bar Bullet"/>
    <w:basedOn w:val="Normal"/>
    <w:rsid w:val="00F37D23"/>
    <w:pPr>
      <w:numPr>
        <w:numId w:val="24"/>
      </w:numPr>
      <w:spacing w:before="120"/>
      <w:ind w:right="576"/>
    </w:pPr>
    <w:rPr>
      <w:rFonts w:ascii="HelveticaNeue Condensed" w:hAnsi="HelveticaNeue Condensed"/>
    </w:rPr>
  </w:style>
  <w:style w:type="paragraph" w:customStyle="1" w:styleId="ExerciseNum">
    <w:name w:val="Exercise Num"/>
    <w:basedOn w:val="Normal"/>
    <w:link w:val="ExerciseNumChar"/>
    <w:qFormat/>
    <w:rsid w:val="00F37D23"/>
    <w:pPr>
      <w:numPr>
        <w:numId w:val="25"/>
      </w:numPr>
      <w:spacing w:before="120"/>
      <w:ind w:right="576"/>
    </w:pPr>
    <w:rPr>
      <w:rFonts w:ascii="HelveticaNeue Condensed" w:hAnsi="HelveticaNeue Condensed"/>
    </w:rPr>
  </w:style>
  <w:style w:type="character" w:customStyle="1" w:styleId="ExerciseNumChar">
    <w:name w:val="Exercise Num Char"/>
    <w:link w:val="ExerciseNum"/>
    <w:rsid w:val="00F37D23"/>
    <w:rPr>
      <w:rFonts w:ascii="HelveticaNeue Condensed" w:eastAsiaTheme="minorHAnsi" w:hAnsi="HelveticaNeue Condensed"/>
    </w:rPr>
  </w:style>
  <w:style w:type="paragraph" w:customStyle="1" w:styleId="SideBarNum">
    <w:name w:val="Side Bar Num"/>
    <w:basedOn w:val="Normal"/>
    <w:link w:val="SideBarNumChar"/>
    <w:qFormat/>
    <w:rsid w:val="00F37D23"/>
    <w:pPr>
      <w:numPr>
        <w:numId w:val="26"/>
      </w:numPr>
      <w:spacing w:before="120"/>
      <w:ind w:right="576"/>
    </w:pPr>
    <w:rPr>
      <w:rFonts w:ascii="HelveticaNeue Condensed" w:hAnsi="HelveticaNeue Condensed"/>
    </w:rPr>
  </w:style>
  <w:style w:type="character" w:customStyle="1" w:styleId="SideBarNumChar">
    <w:name w:val="Side Bar Num Char"/>
    <w:link w:val="SideBarNum"/>
    <w:rsid w:val="00F37D23"/>
    <w:rPr>
      <w:rFonts w:ascii="HelveticaNeue Condensed" w:eastAsiaTheme="minorHAnsi" w:hAnsi="HelveticaNeue Condensed"/>
    </w:rPr>
  </w:style>
  <w:style w:type="paragraph" w:customStyle="1" w:styleId="SideBarHead">
    <w:name w:val="Side Bar Head"/>
    <w:basedOn w:val="Normal"/>
    <w:next w:val="Normal"/>
    <w:autoRedefine/>
    <w:rsid w:val="00F37D23"/>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F37D23"/>
    <w:pPr>
      <w:tabs>
        <w:tab w:val="center" w:pos="4680"/>
        <w:tab w:val="right" w:pos="9360"/>
      </w:tabs>
      <w:spacing w:before="240" w:after="480" w:line="276" w:lineRule="auto"/>
    </w:pPr>
    <w:rPr>
      <w:rFonts w:ascii="Utopia" w:eastAsia="SimSun" w:hAnsi="Utopia"/>
    </w:rPr>
  </w:style>
  <w:style w:type="paragraph" w:customStyle="1" w:styleId="FMBookTitle">
    <w:name w:val="FM Book Title"/>
    <w:basedOn w:val="ChapterTitle"/>
    <w:rsid w:val="00F37D23"/>
    <w:rPr>
      <w:b w:val="0"/>
      <w:spacing w:val="-20"/>
    </w:rPr>
  </w:style>
  <w:style w:type="paragraph" w:customStyle="1" w:styleId="FMEdition">
    <w:name w:val="FM Edition"/>
    <w:basedOn w:val="Normal"/>
    <w:link w:val="FMEditionChar"/>
    <w:rsid w:val="00F37D23"/>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F37D23"/>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F37D23"/>
    <w:pPr>
      <w:spacing w:before="0"/>
    </w:pPr>
  </w:style>
  <w:style w:type="paragraph" w:customStyle="1" w:styleId="FMHead">
    <w:name w:val="FM Head"/>
    <w:basedOn w:val="ChapterTitle"/>
    <w:link w:val="FMHeadChar"/>
    <w:rsid w:val="00F37D23"/>
    <w:rPr>
      <w:rFonts w:ascii="Helvetica Neue" w:hAnsi="Helvetica Neue"/>
      <w:spacing w:val="-20"/>
    </w:rPr>
  </w:style>
  <w:style w:type="paragraph" w:customStyle="1" w:styleId="TOC21">
    <w:name w:val="TOC 21"/>
    <w:basedOn w:val="TOC2"/>
    <w:uiPriority w:val="39"/>
    <w:rsid w:val="00F37D23"/>
    <w:pPr>
      <w:spacing w:before="60" w:after="60"/>
      <w:ind w:left="245"/>
    </w:pPr>
  </w:style>
  <w:style w:type="paragraph" w:customStyle="1" w:styleId="TOC31">
    <w:name w:val="TOC 31"/>
    <w:basedOn w:val="TOC3"/>
    <w:uiPriority w:val="39"/>
    <w:rsid w:val="00F37D23"/>
    <w:rPr>
      <w:rFonts w:ascii="Cambria" w:hAnsi="Cambria"/>
    </w:rPr>
  </w:style>
  <w:style w:type="paragraph" w:customStyle="1" w:styleId="PartOpenerText">
    <w:name w:val="Part Opener Text"/>
    <w:basedOn w:val="Normal"/>
    <w:next w:val="BodyText"/>
    <w:rsid w:val="00F37D23"/>
    <w:pPr>
      <w:spacing w:before="120" w:line="360" w:lineRule="auto"/>
      <w:contextualSpacing/>
    </w:pPr>
    <w:rPr>
      <w:rFonts w:ascii="Trebuchet MS" w:hAnsi="Trebuchet MS"/>
      <w:b/>
      <w:spacing w:val="-6"/>
    </w:rPr>
  </w:style>
  <w:style w:type="table" w:customStyle="1" w:styleId="ApressTable">
    <w:name w:val="Apress Table"/>
    <w:basedOn w:val="TableNormal"/>
    <w:rsid w:val="00F37D23"/>
    <w:pPr>
      <w:spacing w:before="120" w:after="120"/>
    </w:pPr>
    <w:rPr>
      <w:rFonts w:ascii="Utopia" w:eastAsia="SimSun" w:hAnsi="Utopia"/>
      <w:sz w:val="18"/>
    </w:rPr>
    <w:tblPr>
      <w:tblCellMar>
        <w:left w:w="0" w:type="dxa"/>
        <w:right w:w="0" w:type="dxa"/>
      </w:tblCellMar>
    </w:tblPr>
  </w:style>
  <w:style w:type="table" w:styleId="TableList3">
    <w:name w:val="Table List 3"/>
    <w:basedOn w:val="TableNormal"/>
    <w:locked/>
    <w:rsid w:val="00F37D23"/>
    <w:pPr>
      <w:spacing w:after="120"/>
    </w:pPr>
    <w:rPr>
      <w:rFonts w:eastAsia="SimSu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locked/>
    <w:rsid w:val="00F37D23"/>
    <w:pPr>
      <w:ind w:left="360"/>
    </w:pPr>
  </w:style>
  <w:style w:type="character" w:customStyle="1" w:styleId="BodyTextIndentChar">
    <w:name w:val="Body Text Indent Char"/>
    <w:basedOn w:val="DefaultParagraphFont"/>
    <w:link w:val="BodyTextIndent"/>
    <w:rsid w:val="00F37D23"/>
    <w:rPr>
      <w:rFonts w:eastAsiaTheme="minorHAnsi"/>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basedOn w:val="BodyTextIndentChar"/>
    <w:link w:val="BodyTextFirstIndent2"/>
    <w:rsid w:val="004B5B88"/>
    <w:rPr>
      <w:rFonts w:eastAsia="Calibri"/>
      <w:sz w:val="24"/>
      <w:lang w:eastAsia="en-US"/>
    </w:rPr>
  </w:style>
  <w:style w:type="character" w:customStyle="1" w:styleId="NoteTipCautionChar">
    <w:name w:val="Note/Tip/Caution Char"/>
    <w:link w:val="NoteTipCaution"/>
    <w:rsid w:val="00F37D23"/>
    <w:rPr>
      <w:rFonts w:ascii="HelveticaNeue Condensed" w:eastAsiaTheme="minorHAnsi" w:hAnsi="HelveticaNeue Condensed"/>
    </w:rPr>
  </w:style>
  <w:style w:type="character" w:customStyle="1" w:styleId="FooterChar">
    <w:name w:val="Footer Char"/>
    <w:link w:val="Footer"/>
    <w:rsid w:val="00F37D23"/>
    <w:rPr>
      <w:rFonts w:ascii="Utopia" w:eastAsiaTheme="minorHAnsi" w:hAnsi="Utopia"/>
    </w:rPr>
  </w:style>
  <w:style w:type="paragraph" w:styleId="Header">
    <w:name w:val="header"/>
    <w:basedOn w:val="Normal"/>
    <w:link w:val="HeaderChar"/>
    <w:locked/>
    <w:rsid w:val="00F37D23"/>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F37D23"/>
    <w:rPr>
      <w:rFonts w:ascii="HelveticaNeue Condensed" w:eastAsiaTheme="minorHAnsi" w:hAnsi="HelveticaNeue Condensed"/>
      <w:b/>
      <w:sz w:val="18"/>
    </w:rPr>
  </w:style>
  <w:style w:type="character" w:styleId="CommentReference">
    <w:name w:val="annotation reference"/>
    <w:basedOn w:val="DefaultParagraphFont"/>
    <w:locked/>
    <w:rsid w:val="00F37D23"/>
    <w:rPr>
      <w:sz w:val="18"/>
      <w:szCs w:val="18"/>
    </w:rPr>
  </w:style>
  <w:style w:type="paragraph" w:styleId="CommentText">
    <w:name w:val="annotation text"/>
    <w:basedOn w:val="Normal"/>
    <w:link w:val="CommentTextChar"/>
    <w:locked/>
    <w:rsid w:val="00F37D23"/>
    <w:rPr>
      <w:sz w:val="24"/>
      <w:szCs w:val="24"/>
    </w:rPr>
  </w:style>
  <w:style w:type="character" w:customStyle="1" w:styleId="CommentTextChar">
    <w:name w:val="Comment Text Char"/>
    <w:basedOn w:val="DefaultParagraphFont"/>
    <w:link w:val="CommentText"/>
    <w:rsid w:val="00F37D23"/>
    <w:rPr>
      <w:rFonts w:eastAsiaTheme="minorHAnsi"/>
      <w:sz w:val="24"/>
      <w:szCs w:val="24"/>
    </w:rPr>
  </w:style>
  <w:style w:type="paragraph" w:customStyle="1" w:styleId="Figure">
    <w:name w:val="Figure"/>
    <w:next w:val="Normal"/>
    <w:rsid w:val="00F37D23"/>
    <w:pPr>
      <w:spacing w:before="120" w:after="120"/>
    </w:pPr>
    <w:rPr>
      <w:rFonts w:ascii="Arial" w:hAnsi="Arial"/>
      <w:sz w:val="18"/>
    </w:rPr>
  </w:style>
  <w:style w:type="paragraph" w:styleId="BalloonText">
    <w:name w:val="Balloon Text"/>
    <w:basedOn w:val="Normal"/>
    <w:link w:val="BalloonTextChar"/>
    <w:locked/>
    <w:rsid w:val="00F37D23"/>
    <w:rPr>
      <w:rFonts w:ascii="Tahoma" w:hAnsi="Tahoma" w:cs="Tahoma"/>
      <w:sz w:val="16"/>
      <w:szCs w:val="16"/>
    </w:rPr>
  </w:style>
  <w:style w:type="character" w:customStyle="1" w:styleId="BalloonTextChar">
    <w:name w:val="Balloon Text Char"/>
    <w:basedOn w:val="DefaultParagraphFont"/>
    <w:link w:val="BalloonText"/>
    <w:rsid w:val="00F37D23"/>
    <w:rPr>
      <w:rFonts w:ascii="Tahoma" w:eastAsiaTheme="minorHAnsi" w:hAnsi="Tahoma" w:cs="Tahoma"/>
      <w:sz w:val="16"/>
      <w:szCs w:val="16"/>
    </w:rPr>
  </w:style>
  <w:style w:type="paragraph" w:customStyle="1" w:styleId="SideBarCode">
    <w:name w:val="Side Bar Code"/>
    <w:basedOn w:val="Normal"/>
    <w:link w:val="SideBarCodeChar"/>
    <w:qFormat/>
    <w:rsid w:val="00F37D23"/>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F37D23"/>
    <w:rPr>
      <w:rFonts w:ascii="HelveticaNeue Condensed" w:eastAsiaTheme="minorHAnsi" w:hAnsi="HelveticaNeue Condensed"/>
    </w:rPr>
  </w:style>
  <w:style w:type="paragraph" w:customStyle="1" w:styleId="FMSubtitle1">
    <w:name w:val="FM Subtitle 1"/>
    <w:basedOn w:val="Normal"/>
    <w:locked/>
    <w:rsid w:val="00224612"/>
    <w:pPr>
      <w:spacing w:before="120" w:after="240"/>
    </w:pPr>
    <w:rPr>
      <w:rFonts w:ascii="HelveticaNeue Condensed" w:hAnsi="HelveticaNeue Condensed"/>
      <w:sz w:val="60"/>
    </w:rPr>
  </w:style>
  <w:style w:type="paragraph" w:customStyle="1" w:styleId="TOC211">
    <w:name w:val="TOC 211"/>
    <w:basedOn w:val="Normal"/>
    <w:next w:val="Normal"/>
    <w:uiPriority w:val="39"/>
    <w:locked/>
    <w:rsid w:val="00224612"/>
    <w:pPr>
      <w:tabs>
        <w:tab w:val="right" w:leader="dot" w:pos="8626"/>
      </w:tabs>
      <w:spacing w:before="240"/>
      <w:ind w:left="245"/>
    </w:pPr>
    <w:rPr>
      <w:rFonts w:ascii="HelveticaNeue MediumCond" w:hAnsi="HelveticaNeue MediumCond"/>
      <w:b/>
      <w:noProof/>
    </w:rPr>
  </w:style>
  <w:style w:type="paragraph" w:customStyle="1" w:styleId="TOC311">
    <w:name w:val="TOC 311"/>
    <w:basedOn w:val="Normal"/>
    <w:next w:val="Normal"/>
    <w:autoRedefine/>
    <w:uiPriority w:val="39"/>
    <w:locked/>
    <w:rsid w:val="00224612"/>
    <w:pPr>
      <w:tabs>
        <w:tab w:val="right" w:leader="dot" w:pos="8626"/>
      </w:tabs>
      <w:ind w:left="475"/>
      <w:contextualSpacing/>
    </w:pPr>
    <w:rPr>
      <w:rFonts w:ascii="HelveticaNeue MediumCond" w:hAnsi="HelveticaNeue MediumCond"/>
    </w:rPr>
  </w:style>
  <w:style w:type="paragraph" w:styleId="Revision">
    <w:name w:val="Revision"/>
    <w:hidden/>
    <w:uiPriority w:val="99"/>
    <w:semiHidden/>
    <w:rsid w:val="00224612"/>
    <w:rPr>
      <w:rFonts w:ascii="Calibri" w:eastAsia="Calibri" w:hAnsi="Calibri"/>
      <w:sz w:val="22"/>
      <w:szCs w:val="22"/>
    </w:rPr>
  </w:style>
  <w:style w:type="character" w:styleId="IntenseEmphasis">
    <w:name w:val="Intense Emphasis"/>
    <w:basedOn w:val="DefaultParagraphFont"/>
    <w:uiPriority w:val="21"/>
    <w:qFormat/>
    <w:rsid w:val="00F37D23"/>
    <w:rPr>
      <w:b/>
      <w:bCs/>
      <w:i/>
      <w:iCs/>
      <w:color w:val="auto"/>
    </w:rPr>
  </w:style>
  <w:style w:type="character" w:styleId="Emphasis">
    <w:name w:val="Emphasis"/>
    <w:basedOn w:val="DefaultParagraphFont"/>
    <w:qFormat/>
    <w:locked/>
    <w:rsid w:val="00F37D23"/>
    <w:rPr>
      <w:i/>
      <w:iCs/>
    </w:rPr>
  </w:style>
  <w:style w:type="character" w:styleId="Strong">
    <w:name w:val="Strong"/>
    <w:basedOn w:val="DefaultParagraphFont"/>
    <w:qFormat/>
    <w:locked/>
    <w:rsid w:val="00F37D23"/>
    <w:rPr>
      <w:b/>
      <w:bCs/>
    </w:rPr>
  </w:style>
  <w:style w:type="paragraph" w:styleId="Subtitle">
    <w:name w:val="Subtitle"/>
    <w:basedOn w:val="Normal"/>
    <w:next w:val="Normal"/>
    <w:link w:val="SubtitleChar"/>
    <w:qFormat/>
    <w:locked/>
    <w:rsid w:val="00F37D23"/>
    <w:pPr>
      <w:spacing w:after="60"/>
      <w:jc w:val="center"/>
      <w:outlineLvl w:val="1"/>
    </w:pPr>
    <w:rPr>
      <w:rFonts w:ascii="Cambria" w:hAnsi="Cambria"/>
      <w:szCs w:val="24"/>
    </w:rPr>
  </w:style>
  <w:style w:type="character" w:customStyle="1" w:styleId="SubtitleChar">
    <w:name w:val="Subtitle Char"/>
    <w:basedOn w:val="DefaultParagraphFont"/>
    <w:link w:val="Subtitle"/>
    <w:rsid w:val="00F37D23"/>
    <w:rPr>
      <w:rFonts w:ascii="Cambria" w:eastAsiaTheme="minorHAnsi" w:hAnsi="Cambria"/>
      <w:szCs w:val="24"/>
    </w:rPr>
  </w:style>
  <w:style w:type="character" w:customStyle="1" w:styleId="DingbatSymbol">
    <w:name w:val="Dingbat Symbol"/>
    <w:basedOn w:val="DefaultParagraphFont"/>
    <w:uiPriority w:val="1"/>
    <w:locked/>
    <w:rsid w:val="00224612"/>
    <w:rPr>
      <w:rFonts w:ascii="ZapfDingbats" w:eastAsia="Calibri" w:hAnsi="ZapfDingbats" w:cs="Times New Roman"/>
      <w:color w:val="BFBFBF"/>
      <w:szCs w:val="24"/>
    </w:rPr>
  </w:style>
  <w:style w:type="character" w:customStyle="1" w:styleId="BlackDingbat">
    <w:name w:val="Black Dingbat"/>
    <w:rsid w:val="00F37D23"/>
    <w:rPr>
      <w:rFonts w:ascii="ZapfDingbats" w:hAnsi="ZapfDingbats"/>
      <w:color w:val="auto"/>
      <w:szCs w:val="24"/>
    </w:rPr>
  </w:style>
  <w:style w:type="character" w:customStyle="1" w:styleId="GrayDingbat">
    <w:name w:val="Gray Dingbat"/>
    <w:basedOn w:val="BlackDingbat"/>
    <w:uiPriority w:val="1"/>
    <w:qFormat/>
    <w:rsid w:val="00F37D23"/>
    <w:rPr>
      <w:rFonts w:ascii="ZapfDingbats" w:hAnsi="ZapfDingbats"/>
      <w:color w:val="BFBFBF" w:themeColor="background1" w:themeShade="BF"/>
      <w:szCs w:val="24"/>
    </w:rPr>
  </w:style>
  <w:style w:type="character" w:customStyle="1" w:styleId="FMAuthorChar">
    <w:name w:val="FM Author Char"/>
    <w:link w:val="FMAuthor"/>
    <w:rsid w:val="00224612"/>
    <w:rPr>
      <w:rFonts w:ascii="HelveticaNeue MediumExt" w:eastAsiaTheme="minorHAnsi" w:hAnsi="HelveticaNeue MediumExt"/>
      <w:sz w:val="44"/>
    </w:rPr>
  </w:style>
  <w:style w:type="paragraph" w:customStyle="1" w:styleId="HeaderWHITE">
    <w:name w:val="Header WHITE"/>
    <w:basedOn w:val="Header"/>
    <w:qFormat/>
    <w:locked/>
    <w:rsid w:val="00224612"/>
    <w:pPr>
      <w:spacing w:after="360"/>
    </w:pPr>
    <w:rPr>
      <w:rFonts w:eastAsia="PMingLiU"/>
      <w:b w:val="0"/>
      <w:color w:val="FFFFFF"/>
    </w:rPr>
  </w:style>
  <w:style w:type="character" w:customStyle="1" w:styleId="FMCopyrightChar">
    <w:name w:val="FM Copyright Char"/>
    <w:link w:val="FMCopyright"/>
    <w:rsid w:val="00224612"/>
    <w:rPr>
      <w:rFonts w:ascii="Utopia" w:eastAsia="SimSun" w:hAnsi="Utopia"/>
      <w:sz w:val="18"/>
    </w:rPr>
  </w:style>
  <w:style w:type="character" w:customStyle="1" w:styleId="FMEditionChar">
    <w:name w:val="FM Edition Char"/>
    <w:basedOn w:val="DefaultParagraphFont"/>
    <w:link w:val="FMEdition"/>
    <w:rsid w:val="00224612"/>
    <w:rPr>
      <w:rFonts w:ascii="HelveticaNeue MediumCond" w:eastAsiaTheme="minorHAnsi" w:hAnsi="HelveticaNeue MediumCond"/>
      <w:color w:val="808080"/>
      <w:sz w:val="48"/>
    </w:rPr>
  </w:style>
  <w:style w:type="paragraph" w:styleId="TOC2">
    <w:name w:val="toc 2"/>
    <w:basedOn w:val="Normal"/>
    <w:next w:val="Normal"/>
    <w:autoRedefine/>
    <w:locked/>
    <w:rsid w:val="00F37D23"/>
    <w:pPr>
      <w:ind w:left="240"/>
    </w:pPr>
  </w:style>
  <w:style w:type="paragraph" w:customStyle="1" w:styleId="ToCPart">
    <w:name w:val="ToC Part"/>
    <w:basedOn w:val="TOC1"/>
    <w:locked/>
    <w:rsid w:val="00224612"/>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224612"/>
    <w:pPr>
      <w:spacing w:after="100"/>
    </w:pPr>
    <w:rPr>
      <w:rFonts w:ascii="Calibri" w:hAnsi="Calibri"/>
    </w:rPr>
  </w:style>
  <w:style w:type="paragraph" w:customStyle="1" w:styleId="PartTextCont">
    <w:name w:val="Part Text Cont."/>
    <w:basedOn w:val="Normal"/>
    <w:qFormat/>
    <w:locked/>
    <w:rsid w:val="00224612"/>
    <w:pPr>
      <w:ind w:firstLine="720"/>
      <w:contextualSpacing/>
    </w:pPr>
    <w:rPr>
      <w:rFonts w:ascii="Utopia" w:hAnsi="Utopia"/>
      <w:spacing w:val="-6"/>
    </w:rPr>
  </w:style>
  <w:style w:type="character" w:customStyle="1" w:styleId="PartNumberChar">
    <w:name w:val="Part Number Char"/>
    <w:basedOn w:val="DefaultParagraphFont"/>
    <w:link w:val="PartNumber"/>
    <w:rsid w:val="00224612"/>
    <w:rPr>
      <w:rFonts w:ascii="Book Antiqua" w:eastAsiaTheme="minorHAnsi" w:hAnsi="Book Antiqua"/>
      <w:b/>
      <w:sz w:val="40"/>
    </w:rPr>
  </w:style>
  <w:style w:type="character" w:customStyle="1" w:styleId="PartTitleChar">
    <w:name w:val="Part Title Char"/>
    <w:basedOn w:val="DefaultParagraphFont"/>
    <w:link w:val="PartTitle"/>
    <w:rsid w:val="00224612"/>
    <w:rPr>
      <w:rFonts w:ascii="Bookman Old Style" w:eastAsiaTheme="minorHAnsi" w:hAnsi="Bookman Old Style"/>
      <w:b/>
      <w:sz w:val="72"/>
    </w:rPr>
  </w:style>
  <w:style w:type="character" w:customStyle="1" w:styleId="FMHeadChar">
    <w:name w:val="FM Head Char"/>
    <w:basedOn w:val="DefaultParagraphFont"/>
    <w:link w:val="FMHead"/>
    <w:rsid w:val="00224612"/>
    <w:rPr>
      <w:rFonts w:ascii="Helvetica Neue" w:eastAsiaTheme="minorHAnsi" w:hAnsi="Helvetica Neue"/>
      <w:b/>
      <w:spacing w:val="-20"/>
      <w:sz w:val="72"/>
    </w:rPr>
  </w:style>
  <w:style w:type="paragraph" w:styleId="CommentSubject">
    <w:name w:val="annotation subject"/>
    <w:basedOn w:val="CommentText"/>
    <w:next w:val="CommentText"/>
    <w:link w:val="CommentSubjectChar"/>
    <w:locked/>
    <w:rsid w:val="00F37D23"/>
    <w:rPr>
      <w:b/>
      <w:bCs/>
    </w:rPr>
  </w:style>
  <w:style w:type="character" w:customStyle="1" w:styleId="CommentSubjectChar">
    <w:name w:val="Comment Subject Char"/>
    <w:basedOn w:val="CommentTextChar"/>
    <w:link w:val="CommentSubject"/>
    <w:rsid w:val="00F37D23"/>
    <w:rPr>
      <w:rFonts w:eastAsiaTheme="minorHAnsi"/>
      <w:b/>
      <w:bCs/>
      <w:sz w:val="24"/>
      <w:szCs w:val="24"/>
    </w:rPr>
  </w:style>
  <w:style w:type="paragraph" w:styleId="HTMLPreformatted">
    <w:name w:val="HTML Preformatted"/>
    <w:basedOn w:val="Normal"/>
    <w:link w:val="HTMLPreformattedChar"/>
    <w:uiPriority w:val="99"/>
    <w:unhideWhenUsed/>
    <w:locked/>
    <w:rsid w:val="00747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747C1A"/>
    <w:rPr>
      <w:rFonts w:ascii="Courier New" w:hAnsi="Courier New" w:cs="Courier New"/>
    </w:rPr>
  </w:style>
  <w:style w:type="paragraph" w:customStyle="1" w:styleId="Production">
    <w:name w:val="Production"/>
    <w:next w:val="Normal"/>
    <w:autoRedefine/>
    <w:semiHidden/>
    <w:locked/>
    <w:rsid w:val="00F37D23"/>
    <w:pPr>
      <w:keepNext/>
      <w:keepLines/>
      <w:spacing w:before="240" w:after="240"/>
    </w:pPr>
    <w:rPr>
      <w:b/>
      <w:i/>
      <w:color w:val="0000FF"/>
      <w:sz w:val="24"/>
    </w:rPr>
  </w:style>
  <w:style w:type="paragraph" w:customStyle="1" w:styleId="Query">
    <w:name w:val="Query"/>
    <w:basedOn w:val="Production"/>
    <w:semiHidden/>
    <w:locked/>
    <w:rsid w:val="00F37D23"/>
    <w:rPr>
      <w:color w:val="FF0000"/>
    </w:rPr>
  </w:style>
  <w:style w:type="paragraph" w:styleId="TOC3">
    <w:name w:val="toc 3"/>
    <w:basedOn w:val="Normal"/>
    <w:next w:val="Normal"/>
    <w:autoRedefine/>
    <w:semiHidden/>
    <w:locked/>
    <w:rsid w:val="00F37D23"/>
    <w:pPr>
      <w:ind w:left="480"/>
    </w:pPr>
  </w:style>
  <w:style w:type="character" w:customStyle="1" w:styleId="FMTextChar">
    <w:name w:val="FM Text Char"/>
    <w:link w:val="FMText"/>
    <w:rsid w:val="00F37D23"/>
    <w:rPr>
      <w:rFonts w:ascii="Utopia" w:eastAsiaTheme="minorHAnsi" w:hAnsi="Utopia"/>
      <w:sz w:val="18"/>
    </w:rPr>
  </w:style>
  <w:style w:type="character" w:customStyle="1" w:styleId="FMTextContChar">
    <w:name w:val="FM Text Cont Char"/>
    <w:basedOn w:val="FMTextChar"/>
    <w:link w:val="FMTextCont"/>
    <w:rsid w:val="00F37D23"/>
    <w:rPr>
      <w:rFonts w:ascii="Utopia" w:eastAsiaTheme="minorHAnsi" w:hAnsi="Utopia"/>
      <w:sz w:val="18"/>
    </w:rPr>
  </w:style>
  <w:style w:type="character" w:customStyle="1" w:styleId="DingbatChar">
    <w:name w:val="Dingbat Char"/>
    <w:link w:val="Dingbat"/>
    <w:rsid w:val="00F37D23"/>
    <w:rPr>
      <w:rFonts w:ascii="ZapfDingbats" w:eastAsiaTheme="minorHAnsi" w:hAnsi="ZapfDingbats"/>
      <w:color w:val="BFBFBF"/>
    </w:rPr>
  </w:style>
  <w:style w:type="paragraph" w:customStyle="1" w:styleId="Style1">
    <w:name w:val="Style1"/>
    <w:basedOn w:val="Normal"/>
    <w:next w:val="Normal"/>
    <w:semiHidden/>
    <w:locked/>
    <w:rsid w:val="00F37D23"/>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F37D23"/>
    <w:pPr>
      <w:ind w:left="1440"/>
      <w:contextualSpacing/>
    </w:pPr>
  </w:style>
  <w:style w:type="character" w:customStyle="1" w:styleId="DocumentMapChar">
    <w:name w:val="Document Map Char"/>
    <w:basedOn w:val="DefaultParagraphFont"/>
    <w:link w:val="DocumentMap"/>
    <w:rsid w:val="00F37D23"/>
    <w:rPr>
      <w:rFonts w:ascii="Tahoma" w:eastAsiaTheme="minorHAnsi" w:hAnsi="Tahoma" w:cs="Tahoma"/>
      <w:sz w:val="16"/>
      <w:szCs w:val="16"/>
    </w:rPr>
  </w:style>
  <w:style w:type="paragraph" w:styleId="ListParagraph">
    <w:name w:val="List Paragraph"/>
    <w:basedOn w:val="Normal"/>
    <w:uiPriority w:val="34"/>
    <w:qFormat/>
    <w:rsid w:val="00F37D23"/>
    <w:pPr>
      <w:ind w:left="720"/>
      <w:contextualSpacing/>
    </w:pPr>
  </w:style>
  <w:style w:type="character" w:customStyle="1" w:styleId="MenuItem">
    <w:name w:val="Menu Item"/>
    <w:rsid w:val="00F37D23"/>
    <w:rPr>
      <w:rFonts w:ascii="HelveticaNeue MediumCond" w:hAnsi="HelveticaNeue MediumCond"/>
      <w:color w:val="auto"/>
    </w:rPr>
  </w:style>
  <w:style w:type="character" w:styleId="FollowedHyperlink">
    <w:name w:val="FollowedHyperlink"/>
    <w:basedOn w:val="DefaultParagraphFont"/>
    <w:locked/>
    <w:rsid w:val="00F37D23"/>
    <w:rPr>
      <w:color w:val="800080" w:themeColor="followedHyperlink"/>
      <w:u w:val="single"/>
    </w:rPr>
  </w:style>
  <w:style w:type="character" w:customStyle="1" w:styleId="MAC">
    <w:name w:val="MAC"/>
    <w:basedOn w:val="DefaultParagraphFont"/>
    <w:uiPriority w:val="1"/>
    <w:rsid w:val="00007F5A"/>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418626">
      <w:bodyDiv w:val="1"/>
      <w:marLeft w:val="0"/>
      <w:marRight w:val="0"/>
      <w:marTop w:val="0"/>
      <w:marBottom w:val="0"/>
      <w:divBdr>
        <w:top w:val="none" w:sz="0" w:space="0" w:color="auto"/>
        <w:left w:val="none" w:sz="0" w:space="0" w:color="auto"/>
        <w:bottom w:val="none" w:sz="0" w:space="0" w:color="auto"/>
        <w:right w:val="none" w:sz="0" w:space="0" w:color="auto"/>
      </w:divBdr>
    </w:div>
    <w:div w:id="397677489">
      <w:bodyDiv w:val="1"/>
      <w:marLeft w:val="0"/>
      <w:marRight w:val="0"/>
      <w:marTop w:val="0"/>
      <w:marBottom w:val="0"/>
      <w:divBdr>
        <w:top w:val="none" w:sz="0" w:space="0" w:color="auto"/>
        <w:left w:val="none" w:sz="0" w:space="0" w:color="auto"/>
        <w:bottom w:val="none" w:sz="0" w:space="0" w:color="auto"/>
        <w:right w:val="none" w:sz="0" w:space="0" w:color="auto"/>
      </w:divBdr>
    </w:div>
    <w:div w:id="935089826">
      <w:bodyDiv w:val="1"/>
      <w:marLeft w:val="0"/>
      <w:marRight w:val="0"/>
      <w:marTop w:val="0"/>
      <w:marBottom w:val="0"/>
      <w:divBdr>
        <w:top w:val="none" w:sz="0" w:space="0" w:color="auto"/>
        <w:left w:val="none" w:sz="0" w:space="0" w:color="auto"/>
        <w:bottom w:val="none" w:sz="0" w:space="0" w:color="auto"/>
        <w:right w:val="none" w:sz="0" w:space="0" w:color="auto"/>
      </w:divBdr>
    </w:div>
    <w:div w:id="1014266268">
      <w:bodyDiv w:val="1"/>
      <w:marLeft w:val="0"/>
      <w:marRight w:val="0"/>
      <w:marTop w:val="0"/>
      <w:marBottom w:val="0"/>
      <w:divBdr>
        <w:top w:val="none" w:sz="0" w:space="0" w:color="auto"/>
        <w:left w:val="none" w:sz="0" w:space="0" w:color="auto"/>
        <w:bottom w:val="none" w:sz="0" w:space="0" w:color="auto"/>
        <w:right w:val="none" w:sz="0" w:space="0" w:color="auto"/>
      </w:divBdr>
    </w:div>
    <w:div w:id="1171876141">
      <w:bodyDiv w:val="1"/>
      <w:marLeft w:val="0"/>
      <w:marRight w:val="0"/>
      <w:marTop w:val="0"/>
      <w:marBottom w:val="0"/>
      <w:divBdr>
        <w:top w:val="none" w:sz="0" w:space="0" w:color="auto"/>
        <w:left w:val="none" w:sz="0" w:space="0" w:color="auto"/>
        <w:bottom w:val="none" w:sz="0" w:space="0" w:color="auto"/>
        <w:right w:val="none" w:sz="0" w:space="0" w:color="auto"/>
      </w:divBdr>
    </w:div>
    <w:div w:id="1199973635">
      <w:bodyDiv w:val="1"/>
      <w:marLeft w:val="0"/>
      <w:marRight w:val="0"/>
      <w:marTop w:val="0"/>
      <w:marBottom w:val="0"/>
      <w:divBdr>
        <w:top w:val="none" w:sz="0" w:space="0" w:color="auto"/>
        <w:left w:val="none" w:sz="0" w:space="0" w:color="auto"/>
        <w:bottom w:val="none" w:sz="0" w:space="0" w:color="auto"/>
        <w:right w:val="none" w:sz="0" w:space="0" w:color="auto"/>
      </w:divBdr>
    </w:div>
    <w:div w:id="1344091091">
      <w:bodyDiv w:val="1"/>
      <w:marLeft w:val="0"/>
      <w:marRight w:val="0"/>
      <w:marTop w:val="0"/>
      <w:marBottom w:val="0"/>
      <w:divBdr>
        <w:top w:val="none" w:sz="0" w:space="0" w:color="auto"/>
        <w:left w:val="none" w:sz="0" w:space="0" w:color="auto"/>
        <w:bottom w:val="none" w:sz="0" w:space="0" w:color="auto"/>
        <w:right w:val="none" w:sz="0" w:space="0" w:color="auto"/>
      </w:divBdr>
    </w:div>
    <w:div w:id="1457987169">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microsoft.com/office/2011/relationships/people" Target="peop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StatusFrom xmlns="E0F8035F-D44A-4A68-BA6A-153AF2BBE50F">Index</StatusFrom>
    <Chapter_x0020_Number xmlns="149daad8-53e0-4e54-a1b9-e9d4e4fc36cb">10</Chapter_x0020_Number>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1C89D3-F62A-4FBF-9D77-CE91D165AE6C}">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s>
</ds:datastoreItem>
</file>

<file path=customXml/itemProps2.xml><?xml version="1.0" encoding="utf-8"?>
<ds:datastoreItem xmlns:ds="http://schemas.openxmlformats.org/officeDocument/2006/customXml" ds:itemID="{A5C317D4-90DB-404B-8FCB-5F96E61AB5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7B47B1A-25FA-4EEE-94DD-E3FB0BF96EC7}">
  <ds:schemaRefs>
    <ds:schemaRef ds:uri="http://schemas.microsoft.com/sharepoint/v3/contenttype/forms"/>
  </ds:schemaRefs>
</ds:datastoreItem>
</file>

<file path=customXml/itemProps4.xml><?xml version="1.0" encoding="utf-8"?>
<ds:datastoreItem xmlns:ds="http://schemas.openxmlformats.org/officeDocument/2006/customXml" ds:itemID="{2C7BA403-4A1D-447A-97D1-53095B7F3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Pages>
  <Words>1265</Words>
  <Characters>7212</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BPR</dc:creator>
  <cp:lastModifiedBy>Kelvin Sung</cp:lastModifiedBy>
  <cp:revision>5</cp:revision>
  <cp:lastPrinted>2009-03-19T04:35:00Z</cp:lastPrinted>
  <dcterms:created xsi:type="dcterms:W3CDTF">2021-06-01T06:37:00Z</dcterms:created>
  <dcterms:modified xsi:type="dcterms:W3CDTF">2021-06-01T16:36:00Z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
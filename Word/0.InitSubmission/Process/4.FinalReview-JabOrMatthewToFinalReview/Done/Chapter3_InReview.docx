
<file path=[Content_Types].xml><?xml version="1.0" encoding="utf-8"?>
<Types xmlns="http://schemas.openxmlformats.org/package/2006/content-types">
  <Default Extension="bin" ContentType="application/vnd.ms-word.attachedToolbars"/>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embeddings/oleObject1.bin" ContentType="application/vnd.openxmlformats-officedocument.oleObject"/>
  <Override PartName="/word/embeddings/oleObject2.bin" ContentType="application/vnd.openxmlformats-officedocument.oleObject"/>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5E2346" w14:textId="77777777" w:rsidR="005B64D5" w:rsidRPr="00C223E8" w:rsidRDefault="005B64D5" w:rsidP="005B64D5">
      <w:pPr>
        <w:pStyle w:val="ChapterTitle"/>
      </w:pPr>
      <w:r w:rsidRPr="00C223E8">
        <w:t xml:space="preserve">Drawing </w:t>
      </w:r>
      <w:r w:rsidR="00F300EA" w:rsidRPr="00C223E8">
        <w:t>O</w:t>
      </w:r>
      <w:r w:rsidRPr="00C223E8">
        <w:t xml:space="preserve">bjects in the </w:t>
      </w:r>
      <w:r w:rsidR="00F300EA" w:rsidRPr="00C223E8">
        <w:t>W</w:t>
      </w:r>
      <w:r w:rsidRPr="00C223E8">
        <w:t>orld</w:t>
      </w:r>
    </w:p>
    <w:p w14:paraId="137BF240" w14:textId="77777777" w:rsidR="00383959" w:rsidRPr="00C223E8" w:rsidRDefault="00383959" w:rsidP="00BC4335">
      <w:pPr>
        <w:pStyle w:val="BodyTextFirst"/>
      </w:pPr>
      <w:r w:rsidRPr="00C223E8">
        <w:t>After completing this chapter, you will be able to:</w:t>
      </w:r>
    </w:p>
    <w:p w14:paraId="15092F1C" w14:textId="77777777" w:rsidR="00383959" w:rsidRPr="00C223E8" w:rsidRDefault="00383959" w:rsidP="00BC4335">
      <w:pPr>
        <w:pStyle w:val="Bullet"/>
      </w:pPr>
      <w:r w:rsidRPr="00C223E8">
        <w:t xml:space="preserve">Create and draw multiple rectangular objects </w:t>
      </w:r>
    </w:p>
    <w:p w14:paraId="1C610A72" w14:textId="77777777" w:rsidR="00383959" w:rsidRPr="00C223E8" w:rsidRDefault="00383959" w:rsidP="00BC4335">
      <w:pPr>
        <w:pStyle w:val="Bullet"/>
      </w:pPr>
      <w:r w:rsidRPr="00C223E8">
        <w:t>Control the position, size, rotation, and color of the created rectangular objects</w:t>
      </w:r>
    </w:p>
    <w:p w14:paraId="51DA7B43" w14:textId="77777777" w:rsidR="00383959" w:rsidRPr="00C223E8" w:rsidRDefault="00383959" w:rsidP="00BC4335">
      <w:pPr>
        <w:pStyle w:val="Bullet"/>
      </w:pPr>
      <w:r w:rsidRPr="00C223E8">
        <w:t>Define a coordinate system to draw from</w:t>
      </w:r>
    </w:p>
    <w:p w14:paraId="45B7923E" w14:textId="77777777" w:rsidR="00383959" w:rsidRPr="00C223E8" w:rsidRDefault="00383959" w:rsidP="00BC4335">
      <w:pPr>
        <w:pStyle w:val="Bullet"/>
      </w:pPr>
      <w:r w:rsidRPr="00C223E8">
        <w:t xml:space="preserve">Define a target </w:t>
      </w:r>
      <w:r w:rsidR="00D004D5" w:rsidRPr="00C223E8">
        <w:t>subarea</w:t>
      </w:r>
      <w:r w:rsidRPr="00C223E8">
        <w:t xml:space="preserve"> on the canvas to draw to</w:t>
      </w:r>
    </w:p>
    <w:p w14:paraId="2E722F0A" w14:textId="77E528FB" w:rsidR="00383959" w:rsidRPr="00C223E8" w:rsidRDefault="00383959" w:rsidP="00BC4335">
      <w:pPr>
        <w:pStyle w:val="Bullet"/>
      </w:pPr>
      <w:r w:rsidRPr="00C223E8">
        <w:t xml:space="preserve">Work with abstract representations of </w:t>
      </w:r>
      <w:r w:rsidR="009005E5" w:rsidRPr="009005E5">
        <w:rPr>
          <w:rStyle w:val="CodeInline"/>
        </w:rPr>
        <w:t>R</w:t>
      </w:r>
      <w:r w:rsidRPr="009005E5">
        <w:rPr>
          <w:rStyle w:val="CodeInline"/>
        </w:rPr>
        <w:t>enderable</w:t>
      </w:r>
      <w:r w:rsidRPr="00C223E8">
        <w:t xml:space="preserve"> objects, transformation operators, and cameras </w:t>
      </w:r>
    </w:p>
    <w:p w14:paraId="6D83564A" w14:textId="77777777" w:rsidR="00383959" w:rsidRPr="00C223E8" w:rsidRDefault="00383959" w:rsidP="00BC4335">
      <w:pPr>
        <w:pStyle w:val="Heading1"/>
      </w:pPr>
      <w:r w:rsidRPr="00C223E8">
        <w:t>Introduction</w:t>
      </w:r>
    </w:p>
    <w:p w14:paraId="629255E8" w14:textId="77777777" w:rsidR="00383959" w:rsidRPr="00C223E8" w:rsidRDefault="00383959">
      <w:pPr>
        <w:pStyle w:val="BodyTextFirst"/>
      </w:pPr>
      <w:r w:rsidRPr="00C223E8">
        <w:t xml:space="preserve">Ideally, a video game engine should provide proper abstractions to support designing and building games in meaningful contexts. For example, when designing a soccer game, instead of a single square with a fixed ±1.0 drawing range, a game engine should provide proper utilities to support designs in the context of players running on a soccer field. This </w:t>
      </w:r>
      <w:r w:rsidR="00924C50" w:rsidRPr="00C223E8">
        <w:t>high-</w:t>
      </w:r>
      <w:r w:rsidRPr="00C223E8">
        <w:t>level abstraction requires the encapsulation of basic operations</w:t>
      </w:r>
      <w:r w:rsidR="00147A5A">
        <w:fldChar w:fldCharType="begin"/>
      </w:r>
      <w:r w:rsidR="00147A5A">
        <w:instrText xml:space="preserve"> XE "</w:instrText>
      </w:r>
      <w:r w:rsidR="00147A5A" w:rsidRPr="0060661E">
        <w:instrText>Drawing operations:encapsulation, basic operations</w:instrText>
      </w:r>
      <w:r w:rsidR="00147A5A">
        <w:instrText xml:space="preserve">" </w:instrText>
      </w:r>
      <w:r w:rsidR="00147A5A">
        <w:fldChar w:fldCharType="end"/>
      </w:r>
      <w:r w:rsidRPr="00C223E8">
        <w:t xml:space="preserve"> with data hiding and meaningful functions for setting and receiving the desired results. </w:t>
      </w:r>
    </w:p>
    <w:p w14:paraId="22F69D65" w14:textId="2D622C5B" w:rsidR="00383959" w:rsidRPr="00C223E8" w:rsidRDefault="00383959" w:rsidP="00A05364">
      <w:pPr>
        <w:pStyle w:val="BodyTextCont"/>
      </w:pPr>
      <w:r w:rsidRPr="00C223E8">
        <w:t>While this book is about building abstractions for a game engine, this chapter focuses on creating the fundamental abstractions to support drawing. Based on the soccer game example, drawing support for an effective game engine would likely include the ability to easily create the soccer players, control their size and orientations</w:t>
      </w:r>
      <w:r w:rsidR="00FE3F26" w:rsidRPr="00C223E8">
        <w:t>,</w:t>
      </w:r>
      <w:r w:rsidRPr="00C223E8">
        <w:t xml:space="preserve"> and allow them to be moved and drawn on the soccer field upon which they play. Additionally, to support proper presentation, the game engine must allow drawing to specific </w:t>
      </w:r>
      <w:r w:rsidR="00924C50" w:rsidRPr="00C223E8">
        <w:t>subregion</w:t>
      </w:r>
      <w:r w:rsidRPr="00C223E8">
        <w:t>s</w:t>
      </w:r>
      <w:r w:rsidR="00147A5A">
        <w:fldChar w:fldCharType="begin"/>
      </w:r>
      <w:r w:rsidR="00147A5A">
        <w:instrText xml:space="preserve"> XE "</w:instrText>
      </w:r>
      <w:r w:rsidR="00147A5A" w:rsidRPr="0060661E">
        <w:instrText>Drawing operations:subregions</w:instrText>
      </w:r>
      <w:r w:rsidR="00147A5A">
        <w:instrText xml:space="preserve">" </w:instrText>
      </w:r>
      <w:r w:rsidR="00147A5A">
        <w:fldChar w:fldCharType="end"/>
      </w:r>
      <w:r w:rsidRPr="00C223E8">
        <w:t xml:space="preserve"> on the canvas </w:t>
      </w:r>
      <w:r w:rsidR="00A05364">
        <w:t>so</w:t>
      </w:r>
      <w:r w:rsidR="00A05364" w:rsidRPr="00C223E8">
        <w:t xml:space="preserve"> </w:t>
      </w:r>
      <w:r w:rsidRPr="00C223E8">
        <w:t xml:space="preserve">that a distinct game status can be displayed at different </w:t>
      </w:r>
      <w:r w:rsidR="00924C50" w:rsidRPr="00C223E8">
        <w:t>subregion</w:t>
      </w:r>
      <w:r w:rsidRPr="00C223E8">
        <w:t xml:space="preserve">s, </w:t>
      </w:r>
      <w:r w:rsidR="00924C50" w:rsidRPr="00C223E8">
        <w:t>such as</w:t>
      </w:r>
      <w:r w:rsidRPr="00C223E8">
        <w:t xml:space="preserve"> the soccer field in one </w:t>
      </w:r>
      <w:r w:rsidR="00924C50" w:rsidRPr="00C223E8">
        <w:t>subregion</w:t>
      </w:r>
      <w:r w:rsidRPr="00C223E8">
        <w:t xml:space="preserve"> and player statistics and scores in another </w:t>
      </w:r>
      <w:r w:rsidR="00924C50" w:rsidRPr="00C223E8">
        <w:t>subregion</w:t>
      </w:r>
      <w:r w:rsidRPr="00C223E8">
        <w:t>.</w:t>
      </w:r>
    </w:p>
    <w:p w14:paraId="6A00E5AF" w14:textId="77777777" w:rsidR="00383959" w:rsidRPr="00C223E8" w:rsidRDefault="00383959" w:rsidP="00A05364">
      <w:pPr>
        <w:pStyle w:val="BodyTextCont"/>
      </w:pPr>
      <w:r w:rsidRPr="00C223E8">
        <w:t>This chapter identifies proper abstraction entities for the basic drawing operations, introduces operators that are based on foundational mathematics to control the drawing, overviews the WebGL tools for configuring</w:t>
      </w:r>
      <w:r w:rsidR="00924C50" w:rsidRPr="00C223E8">
        <w:t xml:space="preserve"> the canvas</w:t>
      </w:r>
      <w:r w:rsidRPr="00C223E8">
        <w:t xml:space="preserve"> </w:t>
      </w:r>
      <w:r w:rsidR="00D3600E" w:rsidRPr="00C223E8">
        <w:t xml:space="preserve">to support </w:t>
      </w:r>
      <w:r w:rsidR="00924C50" w:rsidRPr="00C223E8">
        <w:t>subregion</w:t>
      </w:r>
      <w:r w:rsidRPr="00C223E8">
        <w:t xml:space="preserve"> drawing, builds JavaScript objects to </w:t>
      </w:r>
      <w:r w:rsidRPr="00C223E8">
        <w:lastRenderedPageBreak/>
        <w:t>implement these concepts, and integrates these implementation</w:t>
      </w:r>
      <w:r w:rsidR="00FE3F26" w:rsidRPr="00C223E8">
        <w:t>s</w:t>
      </w:r>
      <w:r w:rsidRPr="00C223E8">
        <w:t xml:space="preserve"> into the game engine while maintaining the </w:t>
      </w:r>
      <w:r w:rsidR="00FE3F26" w:rsidRPr="00C223E8">
        <w:t xml:space="preserve">organized </w:t>
      </w:r>
      <w:r w:rsidRPr="00C223E8">
        <w:t>structure of the source code.</w:t>
      </w:r>
    </w:p>
    <w:p w14:paraId="3F785B0B" w14:textId="77777777" w:rsidR="00383959" w:rsidRPr="00C223E8" w:rsidRDefault="00383959" w:rsidP="00BC4335">
      <w:pPr>
        <w:pStyle w:val="Heading1"/>
      </w:pPr>
      <w:r w:rsidRPr="00C223E8">
        <w:t>Encapsulating Drawing</w:t>
      </w:r>
      <w:r w:rsidR="00147A5A">
        <w:fldChar w:fldCharType="begin"/>
      </w:r>
      <w:r w:rsidR="00147A5A">
        <w:instrText xml:space="preserve"> XE "</w:instrText>
      </w:r>
      <w:r w:rsidR="00147A5A" w:rsidRPr="0060661E">
        <w:instrText>Drawing operations:encapsulation</w:instrText>
      </w:r>
      <w:r w:rsidR="00147A5A">
        <w:instrText xml:space="preserve">" </w:instrText>
      </w:r>
      <w:r w:rsidR="00147A5A">
        <w:fldChar w:fldCharType="end"/>
      </w:r>
    </w:p>
    <w:p w14:paraId="07498121" w14:textId="5FC1ED47" w:rsidR="00383959" w:rsidRPr="00C223E8" w:rsidRDefault="00383959" w:rsidP="00BC4335">
      <w:pPr>
        <w:pStyle w:val="BodyTextFirst"/>
      </w:pPr>
      <w:r w:rsidRPr="00C223E8">
        <w:t>Although the ability to draw is one of the most fundamental functionalit</w:t>
      </w:r>
      <w:r w:rsidR="00370EA0">
        <w:t>ies</w:t>
      </w:r>
      <w:r w:rsidRPr="00C223E8">
        <w:t xml:space="preserve"> of a game engine, the details of how drawings are accomplished can actually be distractions to the gameplay programming. For example, it is important to create, control the locations of, and draw soccer players in a soccer game. However, </w:t>
      </w:r>
      <w:r w:rsidR="00370EA0">
        <w:t>exposing</w:t>
      </w:r>
      <w:r w:rsidR="00370EA0" w:rsidRPr="00C223E8">
        <w:t xml:space="preserve"> </w:t>
      </w:r>
      <w:r w:rsidRPr="00C223E8">
        <w:t xml:space="preserve">the details of how each player is actually defined (by a collection of vertices </w:t>
      </w:r>
      <w:r w:rsidR="00855BB5" w:rsidRPr="00C223E8">
        <w:t xml:space="preserve">that </w:t>
      </w:r>
      <w:r w:rsidRPr="00C223E8">
        <w:t xml:space="preserve">form triangles) can quickly overwhelm and complicate the </w:t>
      </w:r>
      <w:r w:rsidR="00370EA0">
        <w:t xml:space="preserve">game development </w:t>
      </w:r>
      <w:r w:rsidRPr="00C223E8">
        <w:t>process. Thus</w:t>
      </w:r>
      <w:r w:rsidR="00855BB5" w:rsidRPr="00C223E8">
        <w:t>,</w:t>
      </w:r>
      <w:r w:rsidRPr="00C223E8">
        <w:t xml:space="preserve"> it is important for a game engine to provide a well-defined abstraction interface for drawing operations.</w:t>
      </w:r>
    </w:p>
    <w:p w14:paraId="29EB7115" w14:textId="77777777" w:rsidR="00383959" w:rsidRPr="00C223E8" w:rsidRDefault="00383959" w:rsidP="009005E5">
      <w:pPr>
        <w:pStyle w:val="BodyTextCont"/>
      </w:pPr>
      <w:r w:rsidRPr="00C223E8">
        <w:t>With a well-organized source code structure</w:t>
      </w:r>
      <w:r w:rsidR="00855BB5" w:rsidRPr="00C223E8">
        <w:t>,</w:t>
      </w:r>
      <w:r w:rsidRPr="00C223E8">
        <w:t xml:space="preserve"> it is possible to gradually and systematically increase the complexity of the game engine by implementing new concepts with localized changes to the corresponding folders. The first task is to expand the engine to support the encapsulation of drawing such that it becomes possible to manipulate drawing operations as a logical entity or </w:t>
      </w:r>
      <w:r w:rsidR="00543968" w:rsidRPr="00C223E8">
        <w:t xml:space="preserve">as </w:t>
      </w:r>
      <w:r w:rsidRPr="00C223E8">
        <w:t>an object that can be rendered</w:t>
      </w:r>
      <w:r w:rsidR="00147A5A">
        <w:fldChar w:fldCharType="begin"/>
      </w:r>
      <w:r w:rsidR="00147A5A">
        <w:instrText xml:space="preserve"> XE "</w:instrText>
      </w:r>
      <w:r w:rsidR="00147A5A" w:rsidRPr="0060661E">
        <w:instrText>Drawing operations:encapsulation</w:instrText>
      </w:r>
      <w:r w:rsidR="00147A5A">
        <w:instrText xml:space="preserve">" </w:instrText>
      </w:r>
      <w:r w:rsidR="00147A5A">
        <w:fldChar w:fldCharType="end"/>
      </w:r>
      <w:r w:rsidRPr="00C223E8">
        <w:t>.</w:t>
      </w:r>
    </w:p>
    <w:p w14:paraId="485DFEE8" w14:textId="77777777" w:rsidR="00383959" w:rsidRPr="00C223E8" w:rsidRDefault="00855BB5" w:rsidP="00BC4335">
      <w:pPr>
        <w:pStyle w:val="NoteTipCaution"/>
      </w:pPr>
      <w:r w:rsidRPr="00C223E8">
        <w:rPr>
          <w:b/>
        </w:rPr>
        <w:t>Note</w:t>
      </w:r>
      <w:r w:rsidRPr="00C223E8">
        <w:rPr>
          <w:b/>
        </w:rPr>
        <w:tab/>
      </w:r>
      <w:r w:rsidRPr="00C223E8">
        <w:t>I</w:t>
      </w:r>
      <w:r w:rsidR="00383959" w:rsidRPr="00C223E8">
        <w:t xml:space="preserve">n the context of </w:t>
      </w:r>
      <w:r w:rsidRPr="00C223E8">
        <w:t>c</w:t>
      </w:r>
      <w:r w:rsidR="00383959" w:rsidRPr="00C223E8">
        <w:t xml:space="preserve">omputer </w:t>
      </w:r>
      <w:r w:rsidRPr="00C223E8">
        <w:t>g</w:t>
      </w:r>
      <w:r w:rsidR="00383959" w:rsidRPr="00C223E8">
        <w:t xml:space="preserve">raphics and </w:t>
      </w:r>
      <w:r w:rsidRPr="00C223E8">
        <w:t>v</w:t>
      </w:r>
      <w:r w:rsidR="00383959" w:rsidRPr="00C223E8">
        <w:t>ideo</w:t>
      </w:r>
      <w:r w:rsidRPr="00C223E8">
        <w:t xml:space="preserve"> </w:t>
      </w:r>
      <w:r w:rsidR="00383959" w:rsidRPr="00C223E8">
        <w:t xml:space="preserve">games, the word </w:t>
      </w:r>
      <w:r w:rsidR="00F3579A" w:rsidRPr="00F3579A">
        <w:rPr>
          <w:i/>
        </w:rPr>
        <w:t>render</w:t>
      </w:r>
      <w:r w:rsidR="00383959" w:rsidRPr="00C223E8">
        <w:t xml:space="preserve"> refers to the process of changing the color of pixels correspond</w:t>
      </w:r>
      <w:r w:rsidR="00E02801">
        <w:t>ing</w:t>
      </w:r>
      <w:r w:rsidR="00383959" w:rsidRPr="00C223E8">
        <w:t xml:space="preserve"> to an abstract representation. For example, in the previous chapter</w:t>
      </w:r>
      <w:r w:rsidRPr="00C223E8">
        <w:t>,</w:t>
      </w:r>
      <w:r w:rsidR="00383959" w:rsidRPr="00C223E8">
        <w:t xml:space="preserve"> you learned how to render a square. </w:t>
      </w:r>
    </w:p>
    <w:p w14:paraId="5908E0AC" w14:textId="77777777" w:rsidR="00383959" w:rsidRPr="00C223E8" w:rsidRDefault="00383959" w:rsidP="00BC4335">
      <w:pPr>
        <w:pStyle w:val="Heading2"/>
      </w:pPr>
      <w:r w:rsidRPr="00C223E8">
        <w:t xml:space="preserve">The Renderable Objects </w:t>
      </w:r>
      <w:r w:rsidR="00F300EA" w:rsidRPr="00C223E8">
        <w:t>P</w:t>
      </w:r>
      <w:r w:rsidRPr="00C223E8">
        <w:t>roject</w:t>
      </w:r>
      <w:r w:rsidR="00147A5A">
        <w:fldChar w:fldCharType="begin"/>
      </w:r>
      <w:r w:rsidR="00147A5A">
        <w:instrText xml:space="preserve"> XE "</w:instrText>
      </w:r>
      <w:r w:rsidR="00147A5A" w:rsidRPr="0060661E">
        <w:instrText>Drawing operations</w:instrText>
      </w:r>
      <w:r w:rsidR="00147A5A">
        <w:instrText>" \t "</w:instrText>
      </w:r>
      <w:r w:rsidR="00147A5A" w:rsidRPr="00127159">
        <w:rPr>
          <w:i/>
        </w:rPr>
        <w:instrText>See</w:instrText>
      </w:r>
      <w:r w:rsidR="00147A5A" w:rsidRPr="00127159">
        <w:instrText xml:space="preserve"> </w:instrText>
      </w:r>
      <w:r w:rsidR="00147A5A" w:rsidRPr="00127159">
        <w:rPr>
          <w:i/>
        </w:rPr>
        <w:instrText>also</w:instrText>
      </w:r>
      <w:r w:rsidR="00147A5A" w:rsidRPr="00127159">
        <w:instrText xml:space="preserve"> Renderable Objects Project</w:instrText>
      </w:r>
      <w:r w:rsidR="00147A5A">
        <w:instrText xml:space="preserve">" </w:instrText>
      </w:r>
      <w:r w:rsidR="00147A5A">
        <w:fldChar w:fldCharType="end"/>
      </w:r>
    </w:p>
    <w:p w14:paraId="44A010E2" w14:textId="2DB89D61" w:rsidR="00383959" w:rsidRPr="00C223E8" w:rsidRDefault="00383959" w:rsidP="00BC4335">
      <w:pPr>
        <w:pStyle w:val="BodyTextFirst"/>
      </w:pPr>
      <w:r w:rsidRPr="00C223E8">
        <w:t xml:space="preserve">This project introduces the </w:t>
      </w:r>
      <w:r w:rsidR="00910AE5">
        <w:rPr>
          <w:rStyle w:val="CodeInline"/>
        </w:rPr>
        <w:t>Renderable</w:t>
      </w:r>
      <w:r w:rsidRPr="00C223E8">
        <w:t xml:space="preserve"> object to encapsulate the drawing operation. Over the next few projects you will learn more supporting concepts </w:t>
      </w:r>
      <w:r w:rsidR="00125C59" w:rsidRPr="00C223E8">
        <w:t xml:space="preserve">to </w:t>
      </w:r>
      <w:r w:rsidRPr="00C223E8">
        <w:t xml:space="preserve">refine the implementation of the </w:t>
      </w:r>
      <w:r w:rsidR="00910AE5">
        <w:rPr>
          <w:rStyle w:val="CodeInline"/>
        </w:rPr>
        <w:t>Renderable</w:t>
      </w:r>
      <w:r w:rsidRPr="00C223E8">
        <w:t xml:space="preserve"> </w:t>
      </w:r>
      <w:r w:rsidR="00E02801">
        <w:t xml:space="preserve">object </w:t>
      </w:r>
      <w:r w:rsidRPr="00C223E8">
        <w:t>such that multiple instances of this object can be created and manipulated. Figure 3-1</w:t>
      </w:r>
      <w:r w:rsidR="00147A5A">
        <w:fldChar w:fldCharType="begin"/>
      </w:r>
      <w:r w:rsidR="00147A5A">
        <w:instrText xml:space="preserve"> XE "</w:instrText>
      </w:r>
      <w:r w:rsidR="00147A5A" w:rsidRPr="0060661E">
        <w:instrText>Renderable Objects Project:running of</w:instrText>
      </w:r>
      <w:r w:rsidR="00147A5A">
        <w:instrText xml:space="preserve">" </w:instrText>
      </w:r>
      <w:r w:rsidR="00147A5A">
        <w:fldChar w:fldCharType="end"/>
      </w:r>
      <w:r w:rsidRPr="00C223E8">
        <w:t xml:space="preserve"> shows the output of running the </w:t>
      </w:r>
      <w:r w:rsidR="00910AE5">
        <w:t>Renderable</w:t>
      </w:r>
      <w:r w:rsidRPr="00C223E8">
        <w:t xml:space="preserve"> Objects project.</w:t>
      </w:r>
      <w:r w:rsidR="00997E00" w:rsidRPr="00C223E8">
        <w:t xml:space="preserve"> The source code to this project is defined in the </w:t>
      </w:r>
      <w:r w:rsidR="005857FF">
        <w:rPr>
          <w:rStyle w:val="CodeInline"/>
        </w:rPr>
        <w:t>c</w:t>
      </w:r>
      <w:r w:rsidR="005B02E9" w:rsidRPr="00C223E8">
        <w:rPr>
          <w:rStyle w:val="CodeInline"/>
        </w:rPr>
        <w:t>hapter3/3.1</w:t>
      </w:r>
      <w:r w:rsidR="00997E00" w:rsidRPr="00C223E8">
        <w:rPr>
          <w:rStyle w:val="CodeInline"/>
        </w:rPr>
        <w:t>.</w:t>
      </w:r>
      <w:r w:rsidR="00910AE5">
        <w:rPr>
          <w:rStyle w:val="CodeInline"/>
        </w:rPr>
        <w:t>renderable</w:t>
      </w:r>
      <w:r w:rsidR="00C04D6C">
        <w:rPr>
          <w:rStyle w:val="CodeInline"/>
        </w:rPr>
        <w:t>_o</w:t>
      </w:r>
      <w:r w:rsidR="00997E00" w:rsidRPr="00C223E8">
        <w:rPr>
          <w:rStyle w:val="CodeInline"/>
        </w:rPr>
        <w:t>bjects</w:t>
      </w:r>
      <w:r w:rsidR="00997E00" w:rsidRPr="00C223E8">
        <w:t xml:space="preserve"> folder. </w:t>
      </w:r>
    </w:p>
    <w:p w14:paraId="4BB4853E" w14:textId="77777777" w:rsidR="00383959" w:rsidRPr="00C223E8" w:rsidRDefault="009474D4" w:rsidP="00357AF9">
      <w:pPr>
        <w:pStyle w:val="Figure"/>
      </w:pPr>
      <w:r w:rsidRPr="00D12A1F">
        <w:rPr>
          <w:noProof/>
        </w:rPr>
        <w:lastRenderedPageBreak/>
        <w:drawing>
          <wp:inline distT="0" distB="0" distL="0" distR="0" wp14:anchorId="415F83D8" wp14:editId="0851BA08">
            <wp:extent cx="4181475" cy="3171825"/>
            <wp:effectExtent l="0" t="0" r="9525" b="952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grayscl/>
                      <a:extLst>
                        <a:ext uri="{28A0092B-C50C-407E-A947-70E740481C1C}">
                          <a14:useLocalDpi xmlns:a14="http://schemas.microsoft.com/office/drawing/2010/main" val="0"/>
                        </a:ext>
                      </a:extLst>
                    </a:blip>
                    <a:srcRect/>
                    <a:stretch>
                      <a:fillRect/>
                    </a:stretch>
                  </pic:blipFill>
                  <pic:spPr bwMode="auto">
                    <a:xfrm>
                      <a:off x="0" y="0"/>
                      <a:ext cx="4181475" cy="3171825"/>
                    </a:xfrm>
                    <a:prstGeom prst="rect">
                      <a:avLst/>
                    </a:prstGeom>
                    <a:noFill/>
                    <a:ln>
                      <a:noFill/>
                    </a:ln>
                  </pic:spPr>
                </pic:pic>
              </a:graphicData>
            </a:graphic>
          </wp:inline>
        </w:drawing>
      </w:r>
    </w:p>
    <w:p w14:paraId="67687EE0" w14:textId="294979C0" w:rsidR="00383959" w:rsidRPr="00C223E8" w:rsidRDefault="00383959" w:rsidP="00BC4335">
      <w:pPr>
        <w:pStyle w:val="FigureCaption"/>
      </w:pPr>
      <w:r w:rsidRPr="00C223E8">
        <w:t>Figure 3-1</w:t>
      </w:r>
      <w:r w:rsidR="00C82AC2" w:rsidRPr="00C223E8">
        <w:t>. Running</w:t>
      </w:r>
      <w:r w:rsidR="00147A5A">
        <w:fldChar w:fldCharType="begin"/>
      </w:r>
      <w:r w:rsidR="00147A5A">
        <w:instrText xml:space="preserve"> XE "</w:instrText>
      </w:r>
      <w:r w:rsidR="00147A5A" w:rsidRPr="0060661E">
        <w:instrText>Renderable Objects Project:running of</w:instrText>
      </w:r>
      <w:r w:rsidR="00147A5A">
        <w:instrText xml:space="preserve">" </w:instrText>
      </w:r>
      <w:r w:rsidR="00147A5A">
        <w:fldChar w:fldCharType="end"/>
      </w:r>
      <w:r w:rsidR="00C82AC2" w:rsidRPr="00C223E8">
        <w:t xml:space="preserve"> the </w:t>
      </w:r>
      <w:r w:rsidR="00910AE5">
        <w:t>Renderable</w:t>
      </w:r>
      <w:r w:rsidRPr="00C223E8">
        <w:t xml:space="preserve"> Objects project</w:t>
      </w:r>
    </w:p>
    <w:p w14:paraId="2ED85209" w14:textId="77777777" w:rsidR="00383959" w:rsidRPr="00C223E8" w:rsidRDefault="00383959" w:rsidP="004E6871">
      <w:pPr>
        <w:pStyle w:val="BodyText"/>
      </w:pPr>
      <w:r w:rsidRPr="00C223E8">
        <w:t>The goals of</w:t>
      </w:r>
      <w:r w:rsidR="00147A5A">
        <w:fldChar w:fldCharType="begin"/>
      </w:r>
      <w:r w:rsidR="00147A5A">
        <w:instrText xml:space="preserve"> XE "</w:instrText>
      </w:r>
      <w:r w:rsidR="00147A5A" w:rsidRPr="0060661E">
        <w:instrText>Renderable Objects Project:goals of</w:instrText>
      </w:r>
      <w:r w:rsidR="00147A5A">
        <w:instrText xml:space="preserve">" </w:instrText>
      </w:r>
      <w:r w:rsidR="00147A5A">
        <w:fldChar w:fldCharType="end"/>
      </w:r>
      <w:r w:rsidRPr="00C223E8">
        <w:t xml:space="preserve"> the project are as follows:</w:t>
      </w:r>
    </w:p>
    <w:p w14:paraId="4413AF8F" w14:textId="350198A5" w:rsidR="003E0690" w:rsidRDefault="003E0690" w:rsidP="00BC4335">
      <w:pPr>
        <w:pStyle w:val="Bullet"/>
      </w:pPr>
      <w:r>
        <w:t>To reorganize the source code structure in anticipati</w:t>
      </w:r>
      <w:r w:rsidR="0088766B">
        <w:t>on for functionality increases</w:t>
      </w:r>
    </w:p>
    <w:p w14:paraId="71DB6154" w14:textId="78ABC8A8" w:rsidR="00374846" w:rsidRDefault="00374846" w:rsidP="00374846">
      <w:pPr>
        <w:pStyle w:val="Bullet"/>
      </w:pPr>
      <w:r w:rsidRPr="00C223E8">
        <w:t xml:space="preserve">To </w:t>
      </w:r>
      <w:r w:rsidR="00C64B9E">
        <w:t xml:space="preserve">support </w:t>
      </w:r>
      <w:r w:rsidR="006F5DBA">
        <w:t xml:space="preserve">game engine internal </w:t>
      </w:r>
      <w:r>
        <w:t>resource</w:t>
      </w:r>
      <w:r w:rsidR="008655C8">
        <w:t xml:space="preserve"> sharing</w:t>
      </w:r>
    </w:p>
    <w:p w14:paraId="142DA8E5" w14:textId="1E7A4AE3" w:rsidR="00C64B9E" w:rsidRPr="00C223E8" w:rsidRDefault="00C64B9E" w:rsidP="00374846">
      <w:pPr>
        <w:pStyle w:val="Bullet"/>
      </w:pPr>
      <w:r>
        <w:t xml:space="preserve">To </w:t>
      </w:r>
      <w:r w:rsidR="005838A6">
        <w:t xml:space="preserve">introduce </w:t>
      </w:r>
      <w:r w:rsidR="00D649A4">
        <w:t>a systematic</w:t>
      </w:r>
      <w:r>
        <w:t xml:space="preserve"> interface </w:t>
      </w:r>
      <w:r w:rsidR="007B58D8">
        <w:t>for the</w:t>
      </w:r>
      <w:r>
        <w:t xml:space="preserve"> game developer</w:t>
      </w:r>
      <w:r w:rsidR="00406D17">
        <w:t xml:space="preserve"> via </w:t>
      </w:r>
      <w:r w:rsidR="005838A6">
        <w:t xml:space="preserve">the </w:t>
      </w:r>
      <w:r w:rsidR="00406D17" w:rsidRPr="009005E5">
        <w:rPr>
          <w:rStyle w:val="CodeInline"/>
        </w:rPr>
        <w:t>index.js</w:t>
      </w:r>
      <w:r w:rsidR="00406D17">
        <w:t xml:space="preserve"> file </w:t>
      </w:r>
    </w:p>
    <w:p w14:paraId="3BCFE402" w14:textId="7078615B" w:rsidR="00383959" w:rsidRPr="00C223E8" w:rsidRDefault="00383959" w:rsidP="00BC4335">
      <w:pPr>
        <w:pStyle w:val="Bullet"/>
      </w:pPr>
      <w:r w:rsidRPr="00C223E8">
        <w:t>To begin the process of building an object to encapsulate the drawing operations by first abstracting the drawing functionality</w:t>
      </w:r>
    </w:p>
    <w:p w14:paraId="6FBF627C" w14:textId="14C4CED8" w:rsidR="00383959" w:rsidRPr="00C223E8" w:rsidRDefault="00383959" w:rsidP="00BC4335">
      <w:pPr>
        <w:pStyle w:val="Bullet"/>
      </w:pPr>
      <w:r w:rsidRPr="00C223E8">
        <w:t xml:space="preserve">To demonstrate the ability to create multiple </w:t>
      </w:r>
      <w:r w:rsidR="00910AE5">
        <w:rPr>
          <w:rStyle w:val="CodeInline"/>
        </w:rPr>
        <w:t>Renderable</w:t>
      </w:r>
      <w:r w:rsidRPr="00C223E8">
        <w:t xml:space="preserve"> objects</w:t>
      </w:r>
    </w:p>
    <w:p w14:paraId="0695699D" w14:textId="14086E82" w:rsidR="00374846" w:rsidRDefault="00374846" w:rsidP="00BC4335">
      <w:pPr>
        <w:pStyle w:val="Heading3"/>
      </w:pPr>
      <w:r>
        <w:t>Source Code Structure Reorganization</w:t>
      </w:r>
    </w:p>
    <w:p w14:paraId="3403269C" w14:textId="6499E71E" w:rsidR="005838A6" w:rsidRDefault="005838A6" w:rsidP="00374846">
      <w:pPr>
        <w:pStyle w:val="BodyTextFirst"/>
      </w:pPr>
      <w:r>
        <w:t>Before introducing additional functionality to the game engine, it is important to recognize some shortfalls of the engine source code organization from the previous project. In particular, take note of the following.</w:t>
      </w:r>
    </w:p>
    <w:p w14:paraId="64D45032" w14:textId="79F5E4C9" w:rsidR="005838A6" w:rsidRDefault="005838A6" w:rsidP="005838A6">
      <w:pPr>
        <w:pStyle w:val="NumList"/>
      </w:pPr>
      <w:r>
        <w:t xml:space="preserve">The </w:t>
      </w:r>
      <w:r w:rsidRPr="009005E5">
        <w:rPr>
          <w:rStyle w:val="CodeInline"/>
        </w:rPr>
        <w:t>core.js</w:t>
      </w:r>
      <w:r>
        <w:t xml:space="preserve"> source code file contains </w:t>
      </w:r>
      <w:r w:rsidR="007B58D8">
        <w:t xml:space="preserve">the </w:t>
      </w:r>
      <w:r>
        <w:t xml:space="preserve">WebGL interface, engine initialization, and drawing functionalities. </w:t>
      </w:r>
      <w:r w:rsidR="007B58D8">
        <w:t xml:space="preserve">These should </w:t>
      </w:r>
      <w:r w:rsidR="009005E5">
        <w:t xml:space="preserve">be </w:t>
      </w:r>
      <w:r w:rsidR="007B58D8">
        <w:t>modularized to support the anticipated increase in system complexity.</w:t>
      </w:r>
    </w:p>
    <w:p w14:paraId="3E59B184" w14:textId="06F5395D" w:rsidR="005838A6" w:rsidRDefault="00A27E2A" w:rsidP="005838A6">
      <w:pPr>
        <w:pStyle w:val="NumList"/>
      </w:pPr>
      <w:r>
        <w:lastRenderedPageBreak/>
        <w:t xml:space="preserve">A system should be defined to support game engine internal sharing of resources. For example, </w:t>
      </w:r>
      <w:r w:rsidR="005E0527" w:rsidRPr="009005E5">
        <w:rPr>
          <w:rStyle w:val="CodeInline"/>
        </w:rPr>
        <w:t>SimpleShader</w:t>
      </w:r>
      <w:r w:rsidR="005E0527">
        <w:t xml:space="preserve"> </w:t>
      </w:r>
      <w:r>
        <w:t xml:space="preserve">is responsible for </w:t>
      </w:r>
      <w:r w:rsidR="005E0527">
        <w:t>interfac</w:t>
      </w:r>
      <w:r>
        <w:t>ing</w:t>
      </w:r>
      <w:r w:rsidR="005E0527">
        <w:t xml:space="preserve"> </w:t>
      </w:r>
      <w:r w:rsidR="008B554F">
        <w:t xml:space="preserve">from </w:t>
      </w:r>
      <w:r w:rsidR="005E0527">
        <w:t>the game engine to the GLSL shader</w:t>
      </w:r>
      <w:r w:rsidR="008B554F">
        <w:t xml:space="preserve"> compiled from the </w:t>
      </w:r>
      <w:proofErr w:type="spellStart"/>
      <w:r w:rsidR="008B554F" w:rsidRPr="009005E5">
        <w:rPr>
          <w:rStyle w:val="CodeInline"/>
        </w:rPr>
        <w:t>simple_</w:t>
      </w:r>
      <w:proofErr w:type="gramStart"/>
      <w:r w:rsidR="008B554F" w:rsidRPr="009005E5">
        <w:rPr>
          <w:rStyle w:val="CodeInline"/>
        </w:rPr>
        <w:t>vs.glsl</w:t>
      </w:r>
      <w:proofErr w:type="spellEnd"/>
      <w:proofErr w:type="gramEnd"/>
      <w:r w:rsidR="008B554F">
        <w:t xml:space="preserve"> and </w:t>
      </w:r>
      <w:proofErr w:type="spellStart"/>
      <w:r w:rsidR="008B554F" w:rsidRPr="009005E5">
        <w:rPr>
          <w:rStyle w:val="CodeInline"/>
        </w:rPr>
        <w:t>simple_fs.glsl</w:t>
      </w:r>
      <w:proofErr w:type="spellEnd"/>
      <w:r w:rsidR="008B554F">
        <w:t xml:space="preserve"> source code files</w:t>
      </w:r>
      <w:r w:rsidR="005E0527">
        <w:t>.</w:t>
      </w:r>
      <w:r w:rsidR="008B554F">
        <w:t xml:space="preserve"> Since there is only one copy of the compiled shader, there only needs to be a single instance of the </w:t>
      </w:r>
      <w:r w:rsidR="008B554F" w:rsidRPr="009005E5">
        <w:rPr>
          <w:rStyle w:val="CodeInline"/>
        </w:rPr>
        <w:t>SimpleShader</w:t>
      </w:r>
      <w:r w:rsidR="008B554F">
        <w:t xml:space="preserve"> object. </w:t>
      </w:r>
      <w:r>
        <w:t xml:space="preserve">The game engine sharing system should allow convenient creation and sharing of this object. </w:t>
      </w:r>
    </w:p>
    <w:p w14:paraId="02CE7432" w14:textId="64F3CBFA" w:rsidR="007B58D8" w:rsidRDefault="008B554F" w:rsidP="007B58D8">
      <w:pPr>
        <w:pStyle w:val="NumList"/>
      </w:pPr>
      <w:r>
        <w:t>As you have experienced, t</w:t>
      </w:r>
      <w:r>
        <w:rPr>
          <w:rFonts w:hint="eastAsia"/>
        </w:rPr>
        <w:t>h</w:t>
      </w:r>
      <w:r>
        <w:t xml:space="preserve">e JavaScript </w:t>
      </w:r>
      <w:r w:rsidRPr="009005E5">
        <w:rPr>
          <w:rStyle w:val="CodeInline"/>
        </w:rPr>
        <w:t>export</w:t>
      </w:r>
      <w:r>
        <w:t xml:space="preserve"> statement can be an excellent tool for hiding detailed implementations. However, it is also true that </w:t>
      </w:r>
      <w:r w:rsidR="00BB446E">
        <w:t xml:space="preserve">determining which symbol </w:t>
      </w:r>
      <w:r>
        <w:t xml:space="preserve">to import from </w:t>
      </w:r>
      <w:r w:rsidR="00BB446E">
        <w:t>a number of</w:t>
      </w:r>
      <w:r w:rsidR="00263D46">
        <w:t xml:space="preserve"> </w:t>
      </w:r>
      <w:r>
        <w:t xml:space="preserve">files can be confusing and overwhelming in a large and complex </w:t>
      </w:r>
      <w:r w:rsidR="00263D46">
        <w:t xml:space="preserve">system, such as the game engine you are about to develop. </w:t>
      </w:r>
      <w:r w:rsidR="005737CD">
        <w:t>A</w:t>
      </w:r>
      <w:r w:rsidR="00B05756">
        <w:t>n</w:t>
      </w:r>
      <w:r w:rsidR="005737CD">
        <w:t xml:space="preserve"> easy to work with and systematic interface should be provided such that the game developer, users of the game engine, can be shield from the details of symbol export files. </w:t>
      </w:r>
    </w:p>
    <w:p w14:paraId="3F5DB6C9" w14:textId="59B584E6" w:rsidR="005737CD" w:rsidRDefault="005737CD" w:rsidP="009005E5">
      <w:pPr>
        <w:pStyle w:val="BodyTextFirst"/>
      </w:pPr>
      <w:r>
        <w:t>In the following</w:t>
      </w:r>
      <w:r w:rsidR="00BB446E">
        <w:t xml:space="preserve"> section</w:t>
      </w:r>
      <w:r>
        <w:t xml:space="preserve">, the game engine </w:t>
      </w:r>
      <w:r w:rsidR="00543B20">
        <w:t xml:space="preserve">source code </w:t>
      </w:r>
      <w:r>
        <w:t>will be reorganized to address the issues discussed.</w:t>
      </w:r>
    </w:p>
    <w:p w14:paraId="4958586F" w14:textId="7A5E89F2" w:rsidR="002A1EEA" w:rsidRDefault="002A1EEA" w:rsidP="00473D5A">
      <w:pPr>
        <w:pStyle w:val="Heading4"/>
      </w:pPr>
      <w:r>
        <w:t>Define WebGL Specific Module</w:t>
      </w:r>
    </w:p>
    <w:p w14:paraId="17DEF005" w14:textId="4D173D94" w:rsidR="002A1EEA" w:rsidRDefault="005737CD" w:rsidP="00374846">
      <w:pPr>
        <w:pStyle w:val="BodyTextFirst"/>
      </w:pPr>
      <w:r>
        <w:t xml:space="preserve">The first step in source code reorganization is to recognize </w:t>
      </w:r>
      <w:r w:rsidR="002C44C6">
        <w:t xml:space="preserve">and isolate </w:t>
      </w:r>
      <w:r w:rsidR="00BB446E">
        <w:t>functionality</w:t>
      </w:r>
      <w:r>
        <w:t xml:space="preserve"> </w:t>
      </w:r>
      <w:r w:rsidR="002C44C6">
        <w:t xml:space="preserve">that </w:t>
      </w:r>
      <w:r w:rsidR="00BB446E">
        <w:t>is</w:t>
      </w:r>
      <w:r w:rsidR="002C44C6">
        <w:t xml:space="preserve"> </w:t>
      </w:r>
      <w:r>
        <w:t>internal</w:t>
      </w:r>
      <w:r w:rsidR="00BD5AE8">
        <w:t xml:space="preserve"> </w:t>
      </w:r>
      <w:del w:id="0" w:author="Jeb Pavleas" w:date="2021-04-12T21:30:00Z">
        <w:r w:rsidDel="006F5AEE">
          <w:delText xml:space="preserve"> </w:delText>
        </w:r>
      </w:del>
      <w:r w:rsidR="002C44C6">
        <w:t xml:space="preserve">and </w:t>
      </w:r>
      <w:r>
        <w:t>should not be accessible by the clients</w:t>
      </w:r>
      <w:r w:rsidR="002C44C6">
        <w:t xml:space="preserve"> of the game engine. </w:t>
      </w:r>
    </w:p>
    <w:p w14:paraId="4171BD96" w14:textId="5ECA5DFA" w:rsidR="002C44C6" w:rsidRDefault="002C44C6" w:rsidP="00473D5A">
      <w:pPr>
        <w:pStyle w:val="NumList"/>
        <w:numPr>
          <w:ilvl w:val="0"/>
          <w:numId w:val="49"/>
        </w:numPr>
      </w:pPr>
      <w:r w:rsidRPr="00DB11D6">
        <w:t>In</w:t>
      </w:r>
      <w:r>
        <w:t xml:space="preserve"> your project, under the </w:t>
      </w:r>
      <w:proofErr w:type="spellStart"/>
      <w:r w:rsidR="007338BE">
        <w:rPr>
          <w:rStyle w:val="CodeInline"/>
        </w:rPr>
        <w:t>src</w:t>
      </w:r>
      <w:proofErr w:type="spellEnd"/>
      <w:r w:rsidR="007338BE">
        <w:rPr>
          <w:rStyle w:val="CodeInline"/>
        </w:rPr>
        <w:t>/e</w:t>
      </w:r>
      <w:r w:rsidRPr="00473D5A">
        <w:rPr>
          <w:rStyle w:val="CodeInline"/>
        </w:rPr>
        <w:t>ngine</w:t>
      </w:r>
      <w:r>
        <w:t xml:space="preserve"> folder, create a new folder and name </w:t>
      </w:r>
      <w:proofErr w:type="gramStart"/>
      <w:r>
        <w:t>it</w:t>
      </w:r>
      <w:proofErr w:type="gramEnd"/>
      <w:r>
        <w:t xml:space="preserve"> </w:t>
      </w:r>
      <w:r w:rsidRPr="00473D5A">
        <w:rPr>
          <w:rStyle w:val="CodeInline"/>
        </w:rPr>
        <w:t>core</w:t>
      </w:r>
      <w:r>
        <w:t>. Form this point forward, this folder will contain all functionalit</w:t>
      </w:r>
      <w:r w:rsidR="00BB446E">
        <w:t>y</w:t>
      </w:r>
      <w:r>
        <w:t xml:space="preserve"> that </w:t>
      </w:r>
      <w:r w:rsidR="00BB446E">
        <w:t>is</w:t>
      </w:r>
      <w:r>
        <w:t xml:space="preserve"> internal to the game engine.</w:t>
      </w:r>
    </w:p>
    <w:p w14:paraId="2B3F0E4F" w14:textId="14841C36" w:rsidR="002C44C6" w:rsidRDefault="002C44C6" w:rsidP="002C44C6">
      <w:pPr>
        <w:pStyle w:val="NumList"/>
      </w:pPr>
      <w:r>
        <w:t xml:space="preserve">You can cut and paste </w:t>
      </w:r>
      <w:r w:rsidR="00DB11D6">
        <w:t xml:space="preserve">the </w:t>
      </w:r>
      <w:r w:rsidR="00DB11D6" w:rsidRPr="00473D5A">
        <w:rPr>
          <w:rStyle w:val="CodeInline"/>
        </w:rPr>
        <w:t>vertex_buffer.js</w:t>
      </w:r>
      <w:r w:rsidR="00DB11D6">
        <w:t xml:space="preserve"> source code file from the previous project into the </w:t>
      </w:r>
      <w:proofErr w:type="spellStart"/>
      <w:r w:rsidR="007338BE">
        <w:rPr>
          <w:rStyle w:val="CodeInline"/>
        </w:rPr>
        <w:t>src</w:t>
      </w:r>
      <w:proofErr w:type="spellEnd"/>
      <w:r w:rsidR="007338BE">
        <w:rPr>
          <w:rStyle w:val="CodeInline"/>
        </w:rPr>
        <w:t>/engine/c</w:t>
      </w:r>
      <w:r w:rsidR="00DB11D6" w:rsidRPr="00473D5A">
        <w:rPr>
          <w:rStyle w:val="CodeInline"/>
        </w:rPr>
        <w:t>ore</w:t>
      </w:r>
      <w:r w:rsidR="00DB11D6">
        <w:t xml:space="preserve"> folder.</w:t>
      </w:r>
      <w:r>
        <w:t xml:space="preserve"> </w:t>
      </w:r>
      <w:r w:rsidR="00DB11D6">
        <w:t>The vertex details of the drawing primitives are internal to the game engine and should not be visible or accessible by the clients of the game engine.</w:t>
      </w:r>
    </w:p>
    <w:p w14:paraId="734AF1A2" w14:textId="186C3A13" w:rsidR="00DB11D6" w:rsidRDefault="00DB11D6" w:rsidP="00DB11D6">
      <w:pPr>
        <w:pStyle w:val="NumList"/>
      </w:pPr>
      <w:r>
        <w:t xml:space="preserve">Create a new source code file in the </w:t>
      </w:r>
      <w:proofErr w:type="spellStart"/>
      <w:r w:rsidR="00CF7ADE">
        <w:rPr>
          <w:rStyle w:val="CodeInline"/>
        </w:rPr>
        <w:t>src</w:t>
      </w:r>
      <w:proofErr w:type="spellEnd"/>
      <w:r w:rsidR="00CF7ADE">
        <w:rPr>
          <w:rStyle w:val="CodeInline"/>
        </w:rPr>
        <w:t>/engine/c</w:t>
      </w:r>
      <w:r w:rsidR="00CF7ADE" w:rsidRPr="00D42245">
        <w:rPr>
          <w:rStyle w:val="CodeInline"/>
        </w:rPr>
        <w:t>ore</w:t>
      </w:r>
      <w:r w:rsidR="00CF7ADE">
        <w:t xml:space="preserve"> f</w:t>
      </w:r>
      <w:r>
        <w:t xml:space="preserve">older, name it gl.js, and define WebGL initialization and access methods. </w:t>
      </w:r>
    </w:p>
    <w:p w14:paraId="68F66E60" w14:textId="77777777" w:rsidR="00DB11D6" w:rsidRDefault="00DB11D6" w:rsidP="00473D5A">
      <w:pPr>
        <w:pStyle w:val="Code"/>
      </w:pPr>
      <w:r>
        <w:t>"use strict"</w:t>
      </w:r>
    </w:p>
    <w:p w14:paraId="50F53B7B" w14:textId="77777777" w:rsidR="00DB11D6" w:rsidRDefault="00DB11D6" w:rsidP="00473D5A">
      <w:pPr>
        <w:pStyle w:val="Code"/>
      </w:pPr>
    </w:p>
    <w:p w14:paraId="6AF7B905" w14:textId="77777777" w:rsidR="00DB11D6" w:rsidRDefault="00DB11D6" w:rsidP="00473D5A">
      <w:pPr>
        <w:pStyle w:val="Code"/>
      </w:pPr>
      <w:r>
        <w:t>let mCanvas = null;</w:t>
      </w:r>
    </w:p>
    <w:p w14:paraId="3C81DEC4" w14:textId="77777777" w:rsidR="00DB11D6" w:rsidRDefault="00DB11D6" w:rsidP="00473D5A">
      <w:pPr>
        <w:pStyle w:val="Code"/>
      </w:pPr>
      <w:r>
        <w:t>let mGL = null;</w:t>
      </w:r>
    </w:p>
    <w:p w14:paraId="5D4BD90C" w14:textId="77777777" w:rsidR="00DB11D6" w:rsidRDefault="00DB11D6" w:rsidP="00473D5A">
      <w:pPr>
        <w:pStyle w:val="Code"/>
      </w:pPr>
    </w:p>
    <w:p w14:paraId="41D28504" w14:textId="77777777" w:rsidR="00DB11D6" w:rsidRDefault="00DB11D6" w:rsidP="00473D5A">
      <w:pPr>
        <w:pStyle w:val="Code"/>
      </w:pPr>
      <w:r>
        <w:t>function get() { return mGL; }</w:t>
      </w:r>
    </w:p>
    <w:p w14:paraId="4445B442" w14:textId="77777777" w:rsidR="00DB11D6" w:rsidRDefault="00DB11D6" w:rsidP="00473D5A">
      <w:pPr>
        <w:pStyle w:val="Code"/>
      </w:pPr>
    </w:p>
    <w:p w14:paraId="41211E98" w14:textId="77777777" w:rsidR="00DB11D6" w:rsidRDefault="00DB11D6" w:rsidP="00473D5A">
      <w:pPr>
        <w:pStyle w:val="Code"/>
      </w:pPr>
      <w:r>
        <w:t>function init(htmlCanvasID) {</w:t>
      </w:r>
    </w:p>
    <w:p w14:paraId="2E9F8629" w14:textId="77777777" w:rsidR="00DB11D6" w:rsidRDefault="00DB11D6" w:rsidP="00473D5A">
      <w:pPr>
        <w:pStyle w:val="Code"/>
      </w:pPr>
      <w:r>
        <w:t xml:space="preserve">    mCanvas = document.getElementById(htmlCanvasID);</w:t>
      </w:r>
    </w:p>
    <w:p w14:paraId="38EA9DAC" w14:textId="77777777" w:rsidR="00DB11D6" w:rsidRDefault="00DB11D6" w:rsidP="00473D5A">
      <w:pPr>
        <w:pStyle w:val="Code"/>
      </w:pPr>
      <w:r>
        <w:t xml:space="preserve">    if (mCanvas == null)</w:t>
      </w:r>
    </w:p>
    <w:p w14:paraId="1BAFB3F7" w14:textId="77777777" w:rsidR="00DB11D6" w:rsidRDefault="00DB11D6" w:rsidP="00473D5A">
      <w:pPr>
        <w:pStyle w:val="Code"/>
      </w:pPr>
      <w:r>
        <w:t xml:space="preserve">        throw new Error("Engine init [" + htmlCanvasID + "] HTML element id not found");</w:t>
      </w:r>
    </w:p>
    <w:p w14:paraId="3E97D476" w14:textId="77777777" w:rsidR="00DB11D6" w:rsidRDefault="00DB11D6" w:rsidP="00473D5A">
      <w:pPr>
        <w:pStyle w:val="Code"/>
      </w:pPr>
    </w:p>
    <w:p w14:paraId="61BE8284" w14:textId="77777777" w:rsidR="00DB11D6" w:rsidRDefault="00DB11D6" w:rsidP="00473D5A">
      <w:pPr>
        <w:pStyle w:val="Code"/>
      </w:pPr>
      <w:r>
        <w:t xml:space="preserve">    // Get the standard or experimental webgl and binds to the Canvas area</w:t>
      </w:r>
    </w:p>
    <w:p w14:paraId="64A1DF03" w14:textId="77777777" w:rsidR="00DB11D6" w:rsidRDefault="00DB11D6" w:rsidP="00473D5A">
      <w:pPr>
        <w:pStyle w:val="Code"/>
      </w:pPr>
      <w:r>
        <w:t xml:space="preserve">    // store the results to the instance variable mGL</w:t>
      </w:r>
    </w:p>
    <w:p w14:paraId="30F566DC" w14:textId="77777777" w:rsidR="00DB11D6" w:rsidRDefault="00DB11D6" w:rsidP="00473D5A">
      <w:pPr>
        <w:pStyle w:val="Code"/>
      </w:pPr>
      <w:r>
        <w:lastRenderedPageBreak/>
        <w:t xml:space="preserve">    mGL = mCanvas.getContext("webgl2") || mCanvas.getContext("experimental-webgl2");</w:t>
      </w:r>
    </w:p>
    <w:p w14:paraId="5177C78F" w14:textId="77777777" w:rsidR="00DB11D6" w:rsidRDefault="00DB11D6" w:rsidP="00473D5A">
      <w:pPr>
        <w:pStyle w:val="Code"/>
      </w:pPr>
    </w:p>
    <w:p w14:paraId="7B2F9748" w14:textId="77777777" w:rsidR="00DB11D6" w:rsidRDefault="00DB11D6" w:rsidP="00473D5A">
      <w:pPr>
        <w:pStyle w:val="Code"/>
      </w:pPr>
      <w:r>
        <w:t xml:space="preserve">    if (mGL === null) {</w:t>
      </w:r>
    </w:p>
    <w:p w14:paraId="6BCB994B" w14:textId="77777777" w:rsidR="00DB11D6" w:rsidRDefault="00DB11D6" w:rsidP="00473D5A">
      <w:pPr>
        <w:pStyle w:val="Code"/>
      </w:pPr>
      <w:r>
        <w:t xml:space="preserve">        document.write("&lt;br&gt;&lt;b&gt;WebGL 2 is not supported!&lt;/b&gt;");</w:t>
      </w:r>
    </w:p>
    <w:p w14:paraId="7CC4C110" w14:textId="77777777" w:rsidR="00DB11D6" w:rsidRDefault="00DB11D6" w:rsidP="00473D5A">
      <w:pPr>
        <w:pStyle w:val="Code"/>
      </w:pPr>
      <w:r>
        <w:t xml:space="preserve">        return;</w:t>
      </w:r>
    </w:p>
    <w:p w14:paraId="232F7588" w14:textId="77777777" w:rsidR="00DB11D6" w:rsidRDefault="00DB11D6" w:rsidP="00473D5A">
      <w:pPr>
        <w:pStyle w:val="Code"/>
      </w:pPr>
      <w:r>
        <w:t xml:space="preserve">    }</w:t>
      </w:r>
    </w:p>
    <w:p w14:paraId="6EBC997A" w14:textId="77777777" w:rsidR="00DB11D6" w:rsidRDefault="00DB11D6" w:rsidP="00473D5A">
      <w:pPr>
        <w:pStyle w:val="Code"/>
      </w:pPr>
      <w:r>
        <w:t>}</w:t>
      </w:r>
    </w:p>
    <w:p w14:paraId="5458CA91" w14:textId="77777777" w:rsidR="00DB11D6" w:rsidRDefault="00DB11D6" w:rsidP="00473D5A">
      <w:pPr>
        <w:pStyle w:val="Code"/>
      </w:pPr>
    </w:p>
    <w:p w14:paraId="3F2F8424" w14:textId="148F827E" w:rsidR="00DB11D6" w:rsidRDefault="00DB11D6" w:rsidP="00DB11D6">
      <w:pPr>
        <w:pStyle w:val="Code"/>
      </w:pPr>
      <w:r>
        <w:t>export {init, get}</w:t>
      </w:r>
    </w:p>
    <w:p w14:paraId="608DCFD9" w14:textId="3CC0BCC1" w:rsidR="00DB11D6" w:rsidRPr="00DB11D6" w:rsidRDefault="00DB11D6" w:rsidP="00473D5A">
      <w:pPr>
        <w:pStyle w:val="BodyTextFirst"/>
      </w:pPr>
      <w:r>
        <w:t xml:space="preserve">Notice that the </w:t>
      </w:r>
      <w:proofErr w:type="spellStart"/>
      <w:proofErr w:type="gramStart"/>
      <w:r w:rsidRPr="00473D5A">
        <w:rPr>
          <w:rStyle w:val="CodeInline"/>
        </w:rPr>
        <w:t>init</w:t>
      </w:r>
      <w:proofErr w:type="spellEnd"/>
      <w:r w:rsidR="001001D7">
        <w:rPr>
          <w:rStyle w:val="CodeInline"/>
        </w:rPr>
        <w:t>(</w:t>
      </w:r>
      <w:proofErr w:type="gramEnd"/>
      <w:r w:rsidR="001001D7">
        <w:rPr>
          <w:rStyle w:val="CodeInline"/>
        </w:rPr>
        <w:t>)</w:t>
      </w:r>
      <w:r>
        <w:t xml:space="preserve"> function is identical to the </w:t>
      </w:r>
      <w:proofErr w:type="spellStart"/>
      <w:r w:rsidRPr="00473D5A">
        <w:rPr>
          <w:rStyle w:val="CodeInline"/>
        </w:rPr>
        <w:t>initWebGL</w:t>
      </w:r>
      <w:proofErr w:type="spellEnd"/>
      <w:r w:rsidR="001001D7">
        <w:rPr>
          <w:rStyle w:val="CodeInline"/>
        </w:rPr>
        <w:t>()</w:t>
      </w:r>
      <w:r>
        <w:t xml:space="preserve"> function in </w:t>
      </w:r>
      <w:r w:rsidRPr="00473D5A">
        <w:rPr>
          <w:rStyle w:val="CodeInline"/>
        </w:rPr>
        <w:t>core.js</w:t>
      </w:r>
      <w:r>
        <w:t xml:space="preserve"> from the previous project. Unlike the previous </w:t>
      </w:r>
      <w:r w:rsidRPr="00473D5A">
        <w:rPr>
          <w:rStyle w:val="CodeInline"/>
        </w:rPr>
        <w:t>core.js</w:t>
      </w:r>
      <w:r>
        <w:t xml:space="preserve"> source code file, the </w:t>
      </w:r>
      <w:r w:rsidRPr="00473D5A">
        <w:rPr>
          <w:rStyle w:val="CodeInline"/>
        </w:rPr>
        <w:t>gl.js</w:t>
      </w:r>
      <w:r>
        <w:t xml:space="preserve"> file contains only WebGL specific functionality.</w:t>
      </w:r>
    </w:p>
    <w:p w14:paraId="5DAFEE43" w14:textId="1F1B537B" w:rsidR="002A1EEA" w:rsidRDefault="00384EED" w:rsidP="002A1EEA">
      <w:pPr>
        <w:pStyle w:val="Heading4"/>
      </w:pPr>
      <w:r>
        <w:t xml:space="preserve">Define </w:t>
      </w:r>
      <w:r w:rsidR="003C760F">
        <w:t>a</w:t>
      </w:r>
      <w:r w:rsidR="00BB446E">
        <w:t xml:space="preserve"> System</w:t>
      </w:r>
      <w:r>
        <w:t xml:space="preserve"> for Internal</w:t>
      </w:r>
      <w:r w:rsidR="00DB11D6">
        <w:t xml:space="preserve"> </w:t>
      </w:r>
      <w:r w:rsidR="00473D5A">
        <w:t xml:space="preserve">Shader </w:t>
      </w:r>
      <w:r w:rsidR="00DB11D6">
        <w:t>Resource</w:t>
      </w:r>
      <w:r>
        <w:t xml:space="preserve"> Sharing</w:t>
      </w:r>
    </w:p>
    <w:p w14:paraId="41546053" w14:textId="1B3BFF38" w:rsidR="002A1EEA" w:rsidRDefault="00EC21E5" w:rsidP="002A1EEA">
      <w:pPr>
        <w:pStyle w:val="BodyTextFirst"/>
      </w:pPr>
      <w:r>
        <w:t xml:space="preserve">Since only a single copy of GLSL shader is created and compiled from the </w:t>
      </w:r>
      <w:proofErr w:type="spellStart"/>
      <w:r w:rsidRPr="00BC00E6">
        <w:rPr>
          <w:rStyle w:val="CodeInline"/>
        </w:rPr>
        <w:t>simple_</w:t>
      </w:r>
      <w:proofErr w:type="gramStart"/>
      <w:r w:rsidRPr="00BC00E6">
        <w:rPr>
          <w:rStyle w:val="CodeInline"/>
        </w:rPr>
        <w:t>vs.glsl</w:t>
      </w:r>
      <w:proofErr w:type="spellEnd"/>
      <w:proofErr w:type="gramEnd"/>
      <w:r>
        <w:t xml:space="preserve"> and </w:t>
      </w:r>
      <w:proofErr w:type="spellStart"/>
      <w:r w:rsidRPr="00BC00E6">
        <w:rPr>
          <w:rStyle w:val="CodeInline"/>
        </w:rPr>
        <w:t>simple_fs.glsl</w:t>
      </w:r>
      <w:proofErr w:type="spellEnd"/>
      <w:r>
        <w:t xml:space="preserve"> source code files, only a single</w:t>
      </w:r>
      <w:r w:rsidR="00A6697E">
        <w:t xml:space="preserve"> copy of</w:t>
      </w:r>
      <w:r>
        <w:t xml:space="preserve"> </w:t>
      </w:r>
      <w:r w:rsidRPr="00BC00E6">
        <w:rPr>
          <w:rStyle w:val="CodeInline"/>
        </w:rPr>
        <w:t>SimpleShader</w:t>
      </w:r>
      <w:r>
        <w:t xml:space="preserve"> object is required within the game engine to interface to the compiled shader. </w:t>
      </w:r>
      <w:r w:rsidR="00A6697E">
        <w:t xml:space="preserve">You will now create a simple resource sharing </w:t>
      </w:r>
      <w:r w:rsidR="00BB446E">
        <w:t>system</w:t>
      </w:r>
      <w:r w:rsidR="00A6697E">
        <w:t xml:space="preserve"> to support </w:t>
      </w:r>
      <w:r>
        <w:t>future additions of different types of shaders</w:t>
      </w:r>
      <w:r w:rsidR="00A6697E">
        <w:t>.</w:t>
      </w:r>
    </w:p>
    <w:p w14:paraId="78BCECA5" w14:textId="3884A92E" w:rsidR="00A877E0" w:rsidRDefault="00A877E0" w:rsidP="00BC00E6">
      <w:pPr>
        <w:pStyle w:val="BodyTextCont"/>
      </w:pPr>
      <w:r w:rsidRPr="00A877E0">
        <w:t xml:space="preserve">Create a new source code file in the </w:t>
      </w:r>
      <w:proofErr w:type="spellStart"/>
      <w:r w:rsidR="006039BE">
        <w:rPr>
          <w:rStyle w:val="CodeInline"/>
        </w:rPr>
        <w:t>src</w:t>
      </w:r>
      <w:proofErr w:type="spellEnd"/>
      <w:r w:rsidR="006039BE">
        <w:rPr>
          <w:rStyle w:val="CodeInline"/>
        </w:rPr>
        <w:t>/engine/c</w:t>
      </w:r>
      <w:r w:rsidR="006039BE" w:rsidRPr="00D42245">
        <w:rPr>
          <w:rStyle w:val="CodeInline"/>
        </w:rPr>
        <w:t>ore</w:t>
      </w:r>
      <w:r w:rsidR="006039BE" w:rsidRPr="00A877E0">
        <w:t xml:space="preserve"> </w:t>
      </w:r>
      <w:r w:rsidRPr="00A877E0">
        <w:t xml:space="preserve">folder, name it </w:t>
      </w:r>
      <w:r w:rsidR="00225D85" w:rsidRPr="00BC00E6">
        <w:rPr>
          <w:rStyle w:val="CodeInline"/>
        </w:rPr>
        <w:t>shader_resources</w:t>
      </w:r>
      <w:r w:rsidRPr="00BC00E6">
        <w:rPr>
          <w:rStyle w:val="CodeInline"/>
        </w:rPr>
        <w:t>.js</w:t>
      </w:r>
      <w:r w:rsidRPr="00A877E0">
        <w:t xml:space="preserve">, and define </w:t>
      </w:r>
      <w:r w:rsidR="00225D85">
        <w:t xml:space="preserve">the creation and accessing methods for </w:t>
      </w:r>
      <w:r w:rsidR="00225D85" w:rsidRPr="00BC00E6">
        <w:rPr>
          <w:rStyle w:val="CodeInline"/>
        </w:rPr>
        <w:t>SimpleShader</w:t>
      </w:r>
      <w:r w:rsidR="00225D85">
        <w:t>.</w:t>
      </w:r>
      <w:r w:rsidRPr="00A877E0">
        <w:t xml:space="preserve"> </w:t>
      </w:r>
    </w:p>
    <w:p w14:paraId="4E452753" w14:textId="77777777" w:rsidR="00225D85" w:rsidRDefault="00225D85" w:rsidP="00BC00E6">
      <w:pPr>
        <w:pStyle w:val="Code"/>
      </w:pPr>
      <w:r>
        <w:t>"use strict";</w:t>
      </w:r>
    </w:p>
    <w:p w14:paraId="4E027E35" w14:textId="77777777" w:rsidR="00225D85" w:rsidRDefault="00225D85" w:rsidP="00BC00E6">
      <w:pPr>
        <w:pStyle w:val="Code"/>
      </w:pPr>
    </w:p>
    <w:p w14:paraId="50B0960A" w14:textId="77777777" w:rsidR="00225D85" w:rsidRDefault="00225D85" w:rsidP="00BC00E6">
      <w:pPr>
        <w:pStyle w:val="Code"/>
      </w:pPr>
      <w:r>
        <w:t>import SimpleShader from "../simple_shader.js";</w:t>
      </w:r>
    </w:p>
    <w:p w14:paraId="2178CEDB" w14:textId="77777777" w:rsidR="00225D85" w:rsidRDefault="00225D85" w:rsidP="00BC00E6">
      <w:pPr>
        <w:pStyle w:val="Code"/>
      </w:pPr>
    </w:p>
    <w:p w14:paraId="32A47D81" w14:textId="44EA0649" w:rsidR="00225D85" w:rsidRDefault="00225D85" w:rsidP="00BC00E6">
      <w:pPr>
        <w:pStyle w:val="Code"/>
      </w:pPr>
      <w:r>
        <w:t>// Simple Shader</w:t>
      </w:r>
    </w:p>
    <w:p w14:paraId="6B6F7E73" w14:textId="60FFE9F8" w:rsidR="00225D85" w:rsidRDefault="00225D85" w:rsidP="00BC00E6">
      <w:pPr>
        <w:pStyle w:val="Code"/>
      </w:pPr>
      <w:r>
        <w:t xml:space="preserve">let kSimpleVS = "src/glsl_shaders/simple_vs.glsl";  // Path to the VertexShader </w:t>
      </w:r>
    </w:p>
    <w:p w14:paraId="2F52F1A6" w14:textId="54BFCBEC" w:rsidR="00225D85" w:rsidRDefault="00225D85" w:rsidP="00BC00E6">
      <w:pPr>
        <w:pStyle w:val="Code"/>
      </w:pPr>
      <w:r>
        <w:t>let kSimpleFS = "src/glsl_shaders/simple_fs.glsl";  // Path to the simple FragmentShader</w:t>
      </w:r>
    </w:p>
    <w:p w14:paraId="1C0D2820" w14:textId="5CFF0E19" w:rsidR="00225D85" w:rsidRDefault="00225D85" w:rsidP="00BC00E6">
      <w:pPr>
        <w:pStyle w:val="Code"/>
      </w:pPr>
      <w:r>
        <w:t>let mConstColorShader = null;</w:t>
      </w:r>
    </w:p>
    <w:p w14:paraId="3FC91DA8" w14:textId="77777777" w:rsidR="00225D85" w:rsidRDefault="00225D85" w:rsidP="00BC00E6">
      <w:pPr>
        <w:pStyle w:val="Code"/>
      </w:pPr>
    </w:p>
    <w:p w14:paraId="21837B31" w14:textId="3FCCCE77" w:rsidR="00225D85" w:rsidRDefault="00225D85" w:rsidP="00BC00E6">
      <w:pPr>
        <w:pStyle w:val="Code"/>
      </w:pPr>
      <w:r>
        <w:t>function createShaders() {</w:t>
      </w:r>
    </w:p>
    <w:p w14:paraId="4C19D361" w14:textId="77777777" w:rsidR="00225D85" w:rsidRDefault="00225D85" w:rsidP="00BC00E6">
      <w:pPr>
        <w:pStyle w:val="Code"/>
      </w:pPr>
      <w:r>
        <w:t xml:space="preserve">    mConstColorShader = new SimpleShader(kSimpleVS, kSimpleFS);</w:t>
      </w:r>
    </w:p>
    <w:p w14:paraId="15CEFC25" w14:textId="2F198EF6" w:rsidR="00225D85" w:rsidRDefault="00225D85" w:rsidP="00BC00E6">
      <w:pPr>
        <w:pStyle w:val="Code"/>
      </w:pPr>
      <w:r>
        <w:t>}</w:t>
      </w:r>
    </w:p>
    <w:p w14:paraId="40ABCAFE" w14:textId="77777777" w:rsidR="00225D85" w:rsidRDefault="00225D85" w:rsidP="00BC00E6">
      <w:pPr>
        <w:pStyle w:val="Code"/>
      </w:pPr>
    </w:p>
    <w:p w14:paraId="19974AEB" w14:textId="028E4425" w:rsidR="00225D85" w:rsidRDefault="00225D85" w:rsidP="00BC00E6">
      <w:pPr>
        <w:pStyle w:val="Code"/>
      </w:pPr>
      <w:r>
        <w:t>function init() {</w:t>
      </w:r>
    </w:p>
    <w:p w14:paraId="5C21C846" w14:textId="77777777" w:rsidR="00225D85" w:rsidRDefault="00225D85" w:rsidP="00BC00E6">
      <w:pPr>
        <w:pStyle w:val="Code"/>
      </w:pPr>
      <w:r>
        <w:t xml:space="preserve">    createShaders();</w:t>
      </w:r>
    </w:p>
    <w:p w14:paraId="170D1A65" w14:textId="77777777" w:rsidR="00225D85" w:rsidRDefault="00225D85" w:rsidP="00BC00E6">
      <w:pPr>
        <w:pStyle w:val="Code"/>
      </w:pPr>
      <w:r>
        <w:t>}</w:t>
      </w:r>
    </w:p>
    <w:p w14:paraId="6CBA5CEB" w14:textId="77777777" w:rsidR="00225D85" w:rsidRDefault="00225D85" w:rsidP="00BC00E6">
      <w:pPr>
        <w:pStyle w:val="Code"/>
      </w:pPr>
      <w:r>
        <w:t>function getConstColorShader() { return mConstColorShader; }</w:t>
      </w:r>
    </w:p>
    <w:p w14:paraId="448BA778" w14:textId="77777777" w:rsidR="00225D85" w:rsidRDefault="00225D85" w:rsidP="00BC00E6">
      <w:pPr>
        <w:pStyle w:val="Code"/>
      </w:pPr>
    </w:p>
    <w:p w14:paraId="056424C7" w14:textId="3CA4896D" w:rsidR="00225D85" w:rsidRPr="00E542E1" w:rsidRDefault="00225D85" w:rsidP="00BC00E6">
      <w:pPr>
        <w:pStyle w:val="Code"/>
      </w:pPr>
      <w:r>
        <w:t>export {init, getConstColorShader}</w:t>
      </w:r>
    </w:p>
    <w:p w14:paraId="315270AA" w14:textId="7FF7E758" w:rsidR="006D1EC4" w:rsidRPr="009E7AC3" w:rsidRDefault="006D1EC4" w:rsidP="006D1EC4">
      <w:pPr>
        <w:pStyle w:val="NoteTipCaution"/>
        <w:rPr>
          <w:rStyle w:val="Strong"/>
        </w:rPr>
      </w:pPr>
      <w:r w:rsidRPr="009E7AC3">
        <w:rPr>
          <w:rStyle w:val="Strong"/>
        </w:rPr>
        <w:t>Note</w:t>
      </w:r>
      <w:r>
        <w:rPr>
          <w:rStyle w:val="Strong"/>
        </w:rPr>
        <w:t xml:space="preserve"> </w:t>
      </w:r>
      <w:r>
        <w:t xml:space="preserve">Variables referencing constant values have names that begin with lowercase “k”, as in </w:t>
      </w:r>
      <w:proofErr w:type="spellStart"/>
      <w:r>
        <w:rPr>
          <w:rStyle w:val="CodeInline"/>
        </w:rPr>
        <w:t>kSimpleVS</w:t>
      </w:r>
      <w:proofErr w:type="spellEnd"/>
      <w:r>
        <w:t xml:space="preserve">. </w:t>
      </w:r>
    </w:p>
    <w:p w14:paraId="3FEFECD8" w14:textId="3FED8D21" w:rsidR="00A877E0" w:rsidRPr="00D42245" w:rsidRDefault="00655E3A" w:rsidP="00F9439C">
      <w:pPr>
        <w:pStyle w:val="BodyTextFirst"/>
      </w:pPr>
      <w:r>
        <w:lastRenderedPageBreak/>
        <w:t xml:space="preserve">Located within the </w:t>
      </w:r>
      <w:proofErr w:type="spellStart"/>
      <w:r w:rsidR="00467DD4">
        <w:rPr>
          <w:rStyle w:val="CodeInline"/>
        </w:rPr>
        <w:t>src</w:t>
      </w:r>
      <w:proofErr w:type="spellEnd"/>
      <w:r w:rsidR="00467DD4">
        <w:rPr>
          <w:rStyle w:val="CodeInline"/>
        </w:rPr>
        <w:t>/engine/c</w:t>
      </w:r>
      <w:r w:rsidR="00467DD4" w:rsidRPr="00D42245">
        <w:rPr>
          <w:rStyle w:val="CodeInline"/>
        </w:rPr>
        <w:t>ore</w:t>
      </w:r>
      <w:r w:rsidR="00467DD4">
        <w:t xml:space="preserve"> </w:t>
      </w:r>
      <w:r>
        <w:t xml:space="preserve">folder, </w:t>
      </w:r>
      <w:proofErr w:type="spellStart"/>
      <w:r w:rsidRPr="00B14E9F">
        <w:rPr>
          <w:rStyle w:val="CodeInline"/>
        </w:rPr>
        <w:t>shader_resources</w:t>
      </w:r>
      <w:proofErr w:type="spellEnd"/>
      <w:r>
        <w:t xml:space="preserve"> </w:t>
      </w:r>
      <w:proofErr w:type="gramStart"/>
      <w:r>
        <w:t>defines</w:t>
      </w:r>
      <w:proofErr w:type="gramEnd"/>
      <w:r>
        <w:t xml:space="preserve"> shaders </w:t>
      </w:r>
      <w:r w:rsidR="00B05756">
        <w:t xml:space="preserve">that can be </w:t>
      </w:r>
      <w:r>
        <w:t>shar</w:t>
      </w:r>
      <w:r w:rsidR="00B05756">
        <w:t>ed</w:t>
      </w:r>
      <w:r>
        <w:t xml:space="preserve"> within and </w:t>
      </w:r>
      <w:r w:rsidR="00B05756">
        <w:t>can</w:t>
      </w:r>
      <w:r>
        <w:t>not be accessible from the client</w:t>
      </w:r>
      <w:r w:rsidR="00B05756">
        <w:t>s</w:t>
      </w:r>
      <w:r>
        <w:t xml:space="preserve"> of the game engine.</w:t>
      </w:r>
      <w:r w:rsidR="00106C9B">
        <w:t xml:space="preserve"> Remember to copy the </w:t>
      </w:r>
      <w:r w:rsidR="00106C9B" w:rsidRPr="00BC00E6">
        <w:rPr>
          <w:rStyle w:val="CodeInline"/>
        </w:rPr>
        <w:t>simple_shader.js</w:t>
      </w:r>
      <w:r w:rsidR="00106C9B">
        <w:t xml:space="preserve"> source code file from the previous project.</w:t>
      </w:r>
    </w:p>
    <w:p w14:paraId="045C0B48" w14:textId="67BAC3A9" w:rsidR="00961FD2" w:rsidRDefault="00903F79" w:rsidP="00BC00E6">
      <w:pPr>
        <w:pStyle w:val="Heading4"/>
      </w:pPr>
      <w:r>
        <w:t xml:space="preserve">Define </w:t>
      </w:r>
      <w:r w:rsidR="00C742FA">
        <w:t xml:space="preserve">an </w:t>
      </w:r>
      <w:r>
        <w:t xml:space="preserve">Interface </w:t>
      </w:r>
      <w:r w:rsidR="00961FD2">
        <w:t xml:space="preserve">for </w:t>
      </w:r>
      <w:r w:rsidR="00C742FA">
        <w:t xml:space="preserve">the </w:t>
      </w:r>
      <w:r>
        <w:t>Game Developer</w:t>
      </w:r>
    </w:p>
    <w:p w14:paraId="3CFDB4DC" w14:textId="1B01144C" w:rsidR="00D23BBC" w:rsidRDefault="00961FD2" w:rsidP="00903F79">
      <w:pPr>
        <w:pStyle w:val="BodyTextFirst"/>
      </w:pPr>
      <w:r>
        <w:t xml:space="preserve">You will define an interface </w:t>
      </w:r>
      <w:r w:rsidRPr="00BC00E6">
        <w:rPr>
          <w:rStyle w:val="CodeInline"/>
        </w:rPr>
        <w:t>index.js</w:t>
      </w:r>
      <w:r>
        <w:t xml:space="preserve"> file</w:t>
      </w:r>
      <w:r w:rsidR="00897560">
        <w:t xml:space="preserve"> </w:t>
      </w:r>
      <w:r>
        <w:t xml:space="preserve">to </w:t>
      </w:r>
      <w:r w:rsidR="00897560">
        <w:t xml:space="preserve">implement the fundamental functions of the game engine, and, to serve a similar purpose as the </w:t>
      </w:r>
      <w:r w:rsidR="00897560" w:rsidRPr="00D42245">
        <w:rPr>
          <w:rStyle w:val="CodeInline"/>
        </w:rPr>
        <w:t>C++</w:t>
      </w:r>
      <w:r w:rsidR="00897560">
        <w:t xml:space="preserve"> header file</w:t>
      </w:r>
      <w:r w:rsidR="00BD360F">
        <w:t xml:space="preserve">, </w:t>
      </w:r>
      <w:del w:id="1" w:author="Jeb Pavleas" w:date="2021-04-12T21:33:00Z">
        <w:r w:rsidR="00BD360F" w:rsidDel="006F5AEE">
          <w:delText xml:space="preserve">or </w:delText>
        </w:r>
      </w:del>
      <w:r w:rsidR="00BD360F">
        <w:t xml:space="preserve">the </w:t>
      </w:r>
      <w:r w:rsidR="00BD360F" w:rsidRPr="00846E6E">
        <w:rPr>
          <w:rStyle w:val="CodeInline"/>
        </w:rPr>
        <w:t>import</w:t>
      </w:r>
      <w:r w:rsidR="00BD360F">
        <w:t xml:space="preserve"> statement in Java, or the </w:t>
      </w:r>
      <w:r w:rsidR="00BD360F" w:rsidRPr="00846E6E">
        <w:rPr>
          <w:rStyle w:val="CodeInline"/>
        </w:rPr>
        <w:t>using</w:t>
      </w:r>
      <w:r w:rsidR="00BD360F">
        <w:t xml:space="preserve"> statement in C#,</w:t>
      </w:r>
      <w:r w:rsidR="00897560">
        <w:t xml:space="preserve"> where functionality can be readily access</w:t>
      </w:r>
      <w:r w:rsidR="00497DAF">
        <w:t>ed</w:t>
      </w:r>
      <w:r w:rsidR="00897560">
        <w:t xml:space="preserve"> without in-depth knowledge of the engine source code structure. </w:t>
      </w:r>
      <w:commentRangeStart w:id="2"/>
      <w:ins w:id="3" w:author="Jeb Pavleas" w:date="2021-04-12T21:33:00Z">
        <w:r w:rsidR="006F5AEE">
          <w:t xml:space="preserve">It will also serve </w:t>
        </w:r>
      </w:ins>
      <w:ins w:id="4" w:author="Jeb Pavleas" w:date="2021-04-12T21:34:00Z">
        <w:r w:rsidR="006F5AEE">
          <w:t xml:space="preserve">as an entry point to the engine from the client. That is, by importing </w:t>
        </w:r>
        <w:r w:rsidR="006F5AEE" w:rsidRPr="006F5AEE">
          <w:rPr>
            <w:rStyle w:val="CodeInline"/>
            <w:rPrChange w:id="5" w:author="Jeb Pavleas" w:date="2021-04-12T21:36:00Z">
              <w:rPr/>
            </w:rPrChange>
          </w:rPr>
          <w:t>index.</w:t>
        </w:r>
      </w:ins>
      <w:ins w:id="6" w:author="Jeb Pavleas" w:date="2021-04-12T21:35:00Z">
        <w:r w:rsidR="006F5AEE" w:rsidRPr="006F5AEE">
          <w:rPr>
            <w:rStyle w:val="CodeInline"/>
            <w:rPrChange w:id="7" w:author="Jeb Pavleas" w:date="2021-04-12T21:36:00Z">
              <w:rPr/>
            </w:rPrChange>
          </w:rPr>
          <w:t>js</w:t>
        </w:r>
        <w:r w:rsidR="006F5AEE">
          <w:t xml:space="preserve"> the client can client can access the needed components and functionality from the e</w:t>
        </w:r>
      </w:ins>
      <w:ins w:id="8" w:author="Jeb Pavleas" w:date="2021-04-12T21:36:00Z">
        <w:r w:rsidR="006F5AEE">
          <w:t>ngine to build the game.</w:t>
        </w:r>
        <w:commentRangeEnd w:id="2"/>
        <w:r w:rsidR="006F5AEE">
          <w:rPr>
            <w:rStyle w:val="CommentReference"/>
            <w:rFonts w:asciiTheme="minorHAnsi" w:hAnsiTheme="minorHAnsi"/>
          </w:rPr>
          <w:commentReference w:id="2"/>
        </w:r>
      </w:ins>
    </w:p>
    <w:p w14:paraId="5126208C" w14:textId="30D26759" w:rsidR="00961FD2" w:rsidRDefault="00D23BBC" w:rsidP="00BC00E6">
      <w:pPr>
        <w:pStyle w:val="NumList"/>
        <w:numPr>
          <w:ilvl w:val="0"/>
          <w:numId w:val="48"/>
        </w:numPr>
      </w:pPr>
      <w:r>
        <w:t>C</w:t>
      </w:r>
      <w:r w:rsidR="00961FD2">
        <w:t xml:space="preserve">reate </w:t>
      </w:r>
      <w:r w:rsidR="00961FD2" w:rsidRPr="00BC00E6">
        <w:rPr>
          <w:rStyle w:val="CodeInline"/>
        </w:rPr>
        <w:t>index.js</w:t>
      </w:r>
      <w:r w:rsidR="00961FD2">
        <w:t xml:space="preserve"> file in the </w:t>
      </w:r>
      <w:proofErr w:type="spellStart"/>
      <w:r w:rsidR="00C32D50">
        <w:rPr>
          <w:rStyle w:val="CodeInline"/>
        </w:rPr>
        <w:t>src</w:t>
      </w:r>
      <w:proofErr w:type="spellEnd"/>
      <w:r w:rsidR="00C32D50">
        <w:rPr>
          <w:rStyle w:val="CodeInline"/>
        </w:rPr>
        <w:t>/e</w:t>
      </w:r>
      <w:r w:rsidR="00961FD2" w:rsidRPr="00BC00E6">
        <w:rPr>
          <w:rStyle w:val="CodeInline"/>
        </w:rPr>
        <w:t>ngine</w:t>
      </w:r>
      <w:r w:rsidR="00961FD2">
        <w:t xml:space="preserve"> </w:t>
      </w:r>
      <w:r w:rsidR="00897560">
        <w:t xml:space="preserve">folder, </w:t>
      </w:r>
      <w:r w:rsidR="00897560" w:rsidRPr="006F5AEE">
        <w:rPr>
          <w:rStyle w:val="CodeInline"/>
          <w:rPrChange w:id="9" w:author="Jeb Pavleas" w:date="2021-04-12T21:37:00Z">
            <w:rPr/>
          </w:rPrChange>
        </w:rPr>
        <w:t>import</w:t>
      </w:r>
      <w:r w:rsidR="00897560">
        <w:t xml:space="preserve"> f</w:t>
      </w:r>
      <w:del w:id="10" w:author="Jeb Pavleas" w:date="2021-04-12T21:38:00Z">
        <w:r w:rsidR="00897560" w:rsidDel="006F5AEE">
          <w:delText>o</w:delText>
        </w:r>
      </w:del>
      <w:r w:rsidR="00897560">
        <w:t>r</w:t>
      </w:r>
      <w:ins w:id="11" w:author="Jeb Pavleas" w:date="2021-04-12T21:38:00Z">
        <w:r w:rsidR="006F5AEE">
          <w:t>o</w:t>
        </w:r>
      </w:ins>
      <w:r w:rsidR="00897560">
        <w:t xml:space="preserve">m </w:t>
      </w:r>
      <w:r w:rsidR="00897560" w:rsidRPr="00BC00E6">
        <w:rPr>
          <w:rStyle w:val="CodeInline"/>
        </w:rPr>
        <w:t>gl.js</w:t>
      </w:r>
      <w:r w:rsidR="00897560">
        <w:t xml:space="preserve">, </w:t>
      </w:r>
      <w:r w:rsidR="00897560" w:rsidRPr="00BC00E6">
        <w:rPr>
          <w:rStyle w:val="CodeInline"/>
        </w:rPr>
        <w:t>vertex_buffer.js</w:t>
      </w:r>
      <w:r w:rsidR="00897560">
        <w:t xml:space="preserve">, and, </w:t>
      </w:r>
      <w:r w:rsidR="00897560" w:rsidRPr="00BC00E6">
        <w:rPr>
          <w:rStyle w:val="CodeInline"/>
        </w:rPr>
        <w:t>shader_reso</w:t>
      </w:r>
      <w:r w:rsidR="00BD5AE8">
        <w:rPr>
          <w:rStyle w:val="CodeInline"/>
        </w:rPr>
        <w:t>urces</w:t>
      </w:r>
      <w:r w:rsidR="00897560" w:rsidRPr="00BC00E6">
        <w:rPr>
          <w:rStyle w:val="CodeInline"/>
        </w:rPr>
        <w:t>.js</w:t>
      </w:r>
      <w:r w:rsidR="00897560">
        <w:t xml:space="preserve">, </w:t>
      </w:r>
      <w:r w:rsidR="003811DF">
        <w:t xml:space="preserve">and </w:t>
      </w:r>
      <w:r w:rsidR="00961FD2">
        <w:t xml:space="preserve">define </w:t>
      </w:r>
      <w:r w:rsidR="003811DF">
        <w:t xml:space="preserve">the </w:t>
      </w:r>
      <w:proofErr w:type="spellStart"/>
      <w:proofErr w:type="gramStart"/>
      <w:r w:rsidR="003811DF" w:rsidRPr="00BC00E6">
        <w:rPr>
          <w:rStyle w:val="CodeInline"/>
        </w:rPr>
        <w:t>init</w:t>
      </w:r>
      <w:proofErr w:type="spellEnd"/>
      <w:r w:rsidR="001001D7">
        <w:rPr>
          <w:rStyle w:val="CodeInline"/>
        </w:rPr>
        <w:t>(</w:t>
      </w:r>
      <w:proofErr w:type="gramEnd"/>
      <w:r w:rsidR="001001D7">
        <w:rPr>
          <w:rStyle w:val="CodeInline"/>
        </w:rPr>
        <w:t>)</w:t>
      </w:r>
      <w:r w:rsidR="003811DF">
        <w:t xml:space="preserve"> </w:t>
      </w:r>
      <w:r w:rsidR="00961FD2">
        <w:t xml:space="preserve">function to initialize the </w:t>
      </w:r>
      <w:r w:rsidR="003811DF">
        <w:t xml:space="preserve">game </w:t>
      </w:r>
      <w:r w:rsidR="00961FD2">
        <w:t>engine</w:t>
      </w:r>
      <w:r w:rsidR="00C32D50">
        <w:t xml:space="preserve"> by calling the corresponding </w:t>
      </w:r>
      <w:proofErr w:type="spellStart"/>
      <w:r w:rsidR="00C32D50" w:rsidRPr="00BC00E6">
        <w:rPr>
          <w:rStyle w:val="CodeInline"/>
        </w:rPr>
        <w:t>init</w:t>
      </w:r>
      <w:proofErr w:type="spellEnd"/>
      <w:r w:rsidR="001001D7">
        <w:rPr>
          <w:rStyle w:val="CodeInline"/>
        </w:rPr>
        <w:t>()</w:t>
      </w:r>
      <w:r w:rsidR="00C32D50">
        <w:t xml:space="preserve"> functions of the three </w:t>
      </w:r>
      <w:r w:rsidR="00B27048">
        <w:t xml:space="preserve">imported </w:t>
      </w:r>
      <w:r w:rsidR="00C32D50">
        <w:t>modules.</w:t>
      </w:r>
    </w:p>
    <w:p w14:paraId="3C1F7A33" w14:textId="77777777" w:rsidR="00897560" w:rsidRDefault="00897560" w:rsidP="00897560">
      <w:pPr>
        <w:pStyle w:val="Code"/>
      </w:pPr>
      <w:r>
        <w:t>// local to this file only</w:t>
      </w:r>
    </w:p>
    <w:p w14:paraId="1E9FDC48" w14:textId="77777777" w:rsidR="00897560" w:rsidRDefault="00897560" w:rsidP="00897560">
      <w:pPr>
        <w:pStyle w:val="Code"/>
      </w:pPr>
      <w:r>
        <w:t>import * as glSys from "./core/gl.js";</w:t>
      </w:r>
    </w:p>
    <w:p w14:paraId="75D28341" w14:textId="77777777" w:rsidR="00897560" w:rsidRDefault="00897560" w:rsidP="00897560">
      <w:pPr>
        <w:pStyle w:val="Code"/>
      </w:pPr>
      <w:r>
        <w:t>import * as vertexBuffer from "./core/vertex_buffer.js";</w:t>
      </w:r>
    </w:p>
    <w:p w14:paraId="79EB7C80" w14:textId="7BF58DAC" w:rsidR="00897560" w:rsidRDefault="00897560" w:rsidP="00897560">
      <w:pPr>
        <w:pStyle w:val="Code"/>
      </w:pPr>
      <w:r>
        <w:t>import * as shaderResources from "./core/shader_resources.js";</w:t>
      </w:r>
    </w:p>
    <w:p w14:paraId="1649011D" w14:textId="77777777" w:rsidR="00897560" w:rsidRDefault="00897560" w:rsidP="00897560">
      <w:pPr>
        <w:pStyle w:val="Code"/>
      </w:pPr>
    </w:p>
    <w:p w14:paraId="70B44D29" w14:textId="3BC46F38" w:rsidR="003811DF" w:rsidRDefault="003811DF" w:rsidP="00BC00E6">
      <w:pPr>
        <w:pStyle w:val="Code"/>
      </w:pPr>
      <w:r>
        <w:t>// general engine utilities</w:t>
      </w:r>
    </w:p>
    <w:p w14:paraId="5001109C" w14:textId="77777777" w:rsidR="003811DF" w:rsidRDefault="003811DF" w:rsidP="00BC00E6">
      <w:pPr>
        <w:pStyle w:val="Code"/>
      </w:pPr>
      <w:r>
        <w:t>function init(htmlCanvasID) {</w:t>
      </w:r>
    </w:p>
    <w:p w14:paraId="53E70E1B" w14:textId="77777777" w:rsidR="003811DF" w:rsidRDefault="003811DF" w:rsidP="00BC00E6">
      <w:pPr>
        <w:pStyle w:val="Code"/>
      </w:pPr>
      <w:r>
        <w:t xml:space="preserve">    glSys.init(htmlCanvasID);</w:t>
      </w:r>
    </w:p>
    <w:p w14:paraId="62150F0D" w14:textId="77777777" w:rsidR="003811DF" w:rsidRDefault="003811DF" w:rsidP="00BC00E6">
      <w:pPr>
        <w:pStyle w:val="Code"/>
      </w:pPr>
      <w:r>
        <w:t xml:space="preserve">    vertexBuffer.init();</w:t>
      </w:r>
    </w:p>
    <w:p w14:paraId="5CEF5F7B" w14:textId="77777777" w:rsidR="003811DF" w:rsidRDefault="003811DF" w:rsidP="00BC00E6">
      <w:pPr>
        <w:pStyle w:val="Code"/>
      </w:pPr>
      <w:r>
        <w:t xml:space="preserve">    shaderResources.init();</w:t>
      </w:r>
    </w:p>
    <w:p w14:paraId="662ED1E4" w14:textId="77777777" w:rsidR="003811DF" w:rsidRDefault="003811DF" w:rsidP="00BC00E6">
      <w:pPr>
        <w:pStyle w:val="Code"/>
      </w:pPr>
      <w:r>
        <w:t>}</w:t>
      </w:r>
    </w:p>
    <w:p w14:paraId="2D36FA5C" w14:textId="4B9F859B" w:rsidR="003811DF" w:rsidRDefault="00897560" w:rsidP="00BC00E6">
      <w:pPr>
        <w:pStyle w:val="NumList"/>
      </w:pPr>
      <w:r>
        <w:t xml:space="preserve">Define the </w:t>
      </w:r>
      <w:proofErr w:type="spellStart"/>
      <w:proofErr w:type="gramStart"/>
      <w:r w:rsidRPr="00BC00E6">
        <w:rPr>
          <w:rStyle w:val="CodeInline"/>
        </w:rPr>
        <w:t>clearCanvas</w:t>
      </w:r>
      <w:proofErr w:type="spellEnd"/>
      <w:r w:rsidRPr="00BC00E6">
        <w:rPr>
          <w:rStyle w:val="CodeInline"/>
        </w:rPr>
        <w:t>(</w:t>
      </w:r>
      <w:proofErr w:type="gramEnd"/>
      <w:r w:rsidRPr="00BC00E6">
        <w:rPr>
          <w:rStyle w:val="CodeInline"/>
        </w:rPr>
        <w:t>)</w:t>
      </w:r>
      <w:r>
        <w:t xml:space="preserve"> function to clear the drawing canvas.</w:t>
      </w:r>
    </w:p>
    <w:p w14:paraId="312F6FCB" w14:textId="77777777" w:rsidR="003811DF" w:rsidRDefault="003811DF" w:rsidP="00BC00E6">
      <w:pPr>
        <w:pStyle w:val="Code"/>
      </w:pPr>
      <w:r>
        <w:t>function clearCanvas(color) {</w:t>
      </w:r>
    </w:p>
    <w:p w14:paraId="03E08675" w14:textId="77777777" w:rsidR="003811DF" w:rsidRDefault="003811DF" w:rsidP="00BC00E6">
      <w:pPr>
        <w:pStyle w:val="Code"/>
      </w:pPr>
      <w:r>
        <w:t xml:space="preserve">    let gl = glSys.get();</w:t>
      </w:r>
    </w:p>
    <w:p w14:paraId="5792E376" w14:textId="77777777" w:rsidR="003811DF" w:rsidRDefault="003811DF" w:rsidP="00BC00E6">
      <w:pPr>
        <w:pStyle w:val="Code"/>
      </w:pPr>
      <w:r>
        <w:t xml:space="preserve">    gl.clearColor(color[0], color[1], color[2], color[3]);  // set the color to be cleared</w:t>
      </w:r>
    </w:p>
    <w:p w14:paraId="392CFF1C" w14:textId="77777777" w:rsidR="003811DF" w:rsidRDefault="003811DF" w:rsidP="00BC00E6">
      <w:pPr>
        <w:pStyle w:val="Code"/>
      </w:pPr>
      <w:r>
        <w:t xml:space="preserve">    gl.clear(gl.COLOR_BUFFER_BIT);      // clear to the color previously set</w:t>
      </w:r>
    </w:p>
    <w:p w14:paraId="41EA89A9" w14:textId="1A342AF6" w:rsidR="002A1EEA" w:rsidRDefault="003811DF" w:rsidP="003811DF">
      <w:pPr>
        <w:pStyle w:val="BodyTextFirst"/>
      </w:pPr>
      <w:r>
        <w:t>}</w:t>
      </w:r>
    </w:p>
    <w:p w14:paraId="5E60DB9C" w14:textId="34CA178E" w:rsidR="00897560" w:rsidRDefault="00897560" w:rsidP="00BC00E6">
      <w:pPr>
        <w:pStyle w:val="NumList"/>
      </w:pPr>
      <w:r>
        <w:t xml:space="preserve">Now, </w:t>
      </w:r>
      <w:commentRangeStart w:id="12"/>
      <w:r>
        <w:t xml:space="preserve">to serve a similar purpose as the </w:t>
      </w:r>
      <w:r w:rsidRPr="00D42245">
        <w:rPr>
          <w:rStyle w:val="CodeInline"/>
        </w:rPr>
        <w:t>C++</w:t>
      </w:r>
      <w:r>
        <w:t xml:space="preserve"> header file, </w:t>
      </w:r>
      <w:commentRangeEnd w:id="12"/>
      <w:r w:rsidR="006F5AEE">
        <w:rPr>
          <w:rStyle w:val="CommentReference"/>
          <w:rFonts w:asciiTheme="minorHAnsi" w:hAnsiTheme="minorHAnsi"/>
        </w:rPr>
        <w:commentReference w:id="12"/>
      </w:r>
      <w:r>
        <w:t xml:space="preserve">expose the </w:t>
      </w:r>
      <w:proofErr w:type="spellStart"/>
      <w:r w:rsidRPr="00BC00E6">
        <w:rPr>
          <w:rStyle w:val="CodeInline"/>
        </w:rPr>
        <w:t>Renderable</w:t>
      </w:r>
      <w:proofErr w:type="spellEnd"/>
      <w:r>
        <w:t xml:space="preserve"> </w:t>
      </w:r>
      <w:r w:rsidR="00910FE9">
        <w:t xml:space="preserve">symbol to </w:t>
      </w:r>
      <w:r>
        <w:t xml:space="preserve">the clients of the game engine. </w:t>
      </w:r>
      <w:r w:rsidR="00910FE9">
        <w:t xml:space="preserve">The </w:t>
      </w:r>
      <w:r w:rsidR="00910FE9" w:rsidRPr="00BC00E6">
        <w:rPr>
          <w:rStyle w:val="CodeInline"/>
        </w:rPr>
        <w:t>Renderable</w:t>
      </w:r>
      <w:r w:rsidR="00910FE9">
        <w:t xml:space="preserve"> class will be </w:t>
      </w:r>
      <w:r w:rsidR="00C32D50">
        <w:t>introduced</w:t>
      </w:r>
      <w:r w:rsidR="00910FE9">
        <w:t xml:space="preserve"> in details in the next section.</w:t>
      </w:r>
    </w:p>
    <w:p w14:paraId="00F161F0" w14:textId="77777777" w:rsidR="00897560" w:rsidRDefault="00897560" w:rsidP="00BC00E6">
      <w:pPr>
        <w:pStyle w:val="Code"/>
      </w:pPr>
      <w:r>
        <w:t>// general utiities</w:t>
      </w:r>
    </w:p>
    <w:p w14:paraId="60B43AA8" w14:textId="379B0D48" w:rsidR="00897560" w:rsidRDefault="00897560" w:rsidP="00897560">
      <w:pPr>
        <w:pStyle w:val="Code"/>
      </w:pPr>
      <w:r>
        <w:t>import Renderable from "./renderable.js";</w:t>
      </w:r>
    </w:p>
    <w:p w14:paraId="5A524534" w14:textId="3EE83916" w:rsidR="00910FE9" w:rsidRDefault="00910FE9" w:rsidP="00BC00E6">
      <w:pPr>
        <w:pStyle w:val="NumList"/>
      </w:pPr>
      <w:r>
        <w:t>Finally, remember to export the proper symbols and functionality for the clients of the game engine.</w:t>
      </w:r>
    </w:p>
    <w:p w14:paraId="52DC7C0D" w14:textId="77777777" w:rsidR="00910FE9" w:rsidRDefault="00910FE9" w:rsidP="00910FE9">
      <w:pPr>
        <w:pStyle w:val="Code"/>
      </w:pPr>
      <w:r>
        <w:t>export  default {</w:t>
      </w:r>
    </w:p>
    <w:p w14:paraId="6F8FEFDD" w14:textId="77777777" w:rsidR="00910FE9" w:rsidRDefault="00910FE9" w:rsidP="00910FE9">
      <w:pPr>
        <w:pStyle w:val="Code"/>
      </w:pPr>
      <w:r>
        <w:t xml:space="preserve">    // Util classes</w:t>
      </w:r>
    </w:p>
    <w:p w14:paraId="7FF1D5C3" w14:textId="77777777" w:rsidR="00910FE9" w:rsidRDefault="00910FE9" w:rsidP="00910FE9">
      <w:pPr>
        <w:pStyle w:val="Code"/>
      </w:pPr>
      <w:r>
        <w:t xml:space="preserve">    Renderable,</w:t>
      </w:r>
    </w:p>
    <w:p w14:paraId="7BA28A01" w14:textId="77777777" w:rsidR="00910FE9" w:rsidRDefault="00910FE9" w:rsidP="00910FE9">
      <w:pPr>
        <w:pStyle w:val="Code"/>
      </w:pPr>
    </w:p>
    <w:p w14:paraId="2595456C" w14:textId="77777777" w:rsidR="00910FE9" w:rsidRDefault="00910FE9" w:rsidP="00910FE9">
      <w:pPr>
        <w:pStyle w:val="Code"/>
      </w:pPr>
      <w:r>
        <w:t xml:space="preserve">    // functions</w:t>
      </w:r>
    </w:p>
    <w:p w14:paraId="6A94F9DA" w14:textId="77777777" w:rsidR="00910FE9" w:rsidRDefault="00910FE9" w:rsidP="00910FE9">
      <w:pPr>
        <w:pStyle w:val="Code"/>
      </w:pPr>
      <w:r>
        <w:t xml:space="preserve">    init, clearCanvas</w:t>
      </w:r>
    </w:p>
    <w:p w14:paraId="52595175" w14:textId="7079A1E6" w:rsidR="00910FE9" w:rsidRDefault="00910FE9" w:rsidP="00910FE9">
      <w:pPr>
        <w:pStyle w:val="Code"/>
      </w:pPr>
      <w:r>
        <w:t>}</w:t>
      </w:r>
    </w:p>
    <w:p w14:paraId="0544F79C" w14:textId="77A53CFB" w:rsidR="002C60F5" w:rsidRPr="00E542E1" w:rsidRDefault="005F5FBA" w:rsidP="00F9439C">
      <w:pPr>
        <w:pStyle w:val="BodyTextFirst"/>
      </w:pPr>
      <w:r>
        <w:t>W</w:t>
      </w:r>
      <w:r w:rsidR="002C60F5">
        <w:t xml:space="preserve">ith proper </w:t>
      </w:r>
      <w:r>
        <w:t>maintenanc</w:t>
      </w:r>
      <w:r>
        <w:rPr>
          <w:rFonts w:hint="eastAsia"/>
        </w:rPr>
        <w:t>e</w:t>
      </w:r>
      <w:r>
        <w:t xml:space="preserve"> and </w:t>
      </w:r>
      <w:r w:rsidR="002C60F5">
        <w:t xml:space="preserve">update of this </w:t>
      </w:r>
      <w:r w:rsidR="002C60F5" w:rsidRPr="00BC00E6">
        <w:rPr>
          <w:rStyle w:val="CodeInline"/>
        </w:rPr>
        <w:t>index.js</w:t>
      </w:r>
      <w:r w:rsidR="002C60F5">
        <w:t xml:space="preserve"> file</w:t>
      </w:r>
      <w:r>
        <w:t>,</w:t>
      </w:r>
      <w:r w:rsidR="002C60F5">
        <w:t xml:space="preserve"> the clients of your game engine, the game developers, can simply import from the </w:t>
      </w:r>
      <w:r w:rsidR="002C60F5" w:rsidRPr="00BC00E6">
        <w:rPr>
          <w:rStyle w:val="CodeInline"/>
        </w:rPr>
        <w:t>index.js</w:t>
      </w:r>
      <w:r w:rsidR="002C60F5">
        <w:t xml:space="preserve"> file to gain access to the entire game engine functionality without any knowledge of the source code structure.</w:t>
      </w:r>
    </w:p>
    <w:p w14:paraId="1C321939" w14:textId="480BC51B" w:rsidR="00383959" w:rsidRPr="00C223E8" w:rsidRDefault="00383959" w:rsidP="00BC4335">
      <w:pPr>
        <w:pStyle w:val="Heading3"/>
      </w:pPr>
      <w:r w:rsidRPr="00C223E8">
        <w:t xml:space="preserve">The </w:t>
      </w:r>
      <w:r w:rsidR="00910AE5">
        <w:t>Renderable</w:t>
      </w:r>
      <w:r w:rsidRPr="00C223E8">
        <w:t xml:space="preserve"> Object</w:t>
      </w:r>
    </w:p>
    <w:p w14:paraId="48FE6205" w14:textId="6055FE61" w:rsidR="00383959" w:rsidRPr="00C223E8" w:rsidRDefault="002873BA" w:rsidP="00BC4335">
      <w:pPr>
        <w:pStyle w:val="BodyTextFirst"/>
      </w:pPr>
      <w:r>
        <w:t>At last, y</w:t>
      </w:r>
      <w:r w:rsidR="00092569">
        <w:t>ou are ready to define t</w:t>
      </w:r>
      <w:r w:rsidR="002525E0" w:rsidRPr="00C223E8">
        <w:t>h</w:t>
      </w:r>
      <w:r w:rsidR="00092569">
        <w:t>e</w:t>
      </w:r>
      <w:r w:rsidR="00383959" w:rsidRPr="00C223E8">
        <w:t xml:space="preserve"> </w:t>
      </w:r>
      <w:r w:rsidR="00910AE5">
        <w:rPr>
          <w:rStyle w:val="CodeInline"/>
        </w:rPr>
        <w:t>Renderable</w:t>
      </w:r>
      <w:r w:rsidR="00383959" w:rsidRPr="00C223E8">
        <w:t xml:space="preserve"> object to encapsulate the drawing process</w:t>
      </w:r>
      <w:r w:rsidR="009C6FEA" w:rsidRPr="00C223E8">
        <w:t>.</w:t>
      </w:r>
      <w:r w:rsidR="00147A5A">
        <w:fldChar w:fldCharType="begin"/>
      </w:r>
      <w:r w:rsidR="00147A5A">
        <w:instrText xml:space="preserve"> XE "</w:instrText>
      </w:r>
      <w:r w:rsidR="00147A5A" w:rsidRPr="0060661E">
        <w:instrText>Renderable Objects Project:programmability and extensibility</w:instrText>
      </w:r>
      <w:r w:rsidR="00147A5A">
        <w:instrText xml:space="preserve">" </w:instrText>
      </w:r>
      <w:r w:rsidR="00147A5A">
        <w:fldChar w:fldCharType="end"/>
      </w:r>
    </w:p>
    <w:p w14:paraId="62032A23" w14:textId="2D88E2F7" w:rsidR="00383959" w:rsidRPr="00C223E8" w:rsidRDefault="00383959" w:rsidP="00B14E9F">
      <w:pPr>
        <w:pStyle w:val="NumList"/>
        <w:numPr>
          <w:ilvl w:val="0"/>
          <w:numId w:val="43"/>
        </w:numPr>
      </w:pPr>
      <w:r w:rsidRPr="00C223E8">
        <w:t xml:space="preserve">Define the </w:t>
      </w:r>
      <w:r w:rsidR="00910AE5">
        <w:rPr>
          <w:rStyle w:val="CodeInline"/>
        </w:rPr>
        <w:t>Renderable</w:t>
      </w:r>
      <w:r w:rsidRPr="002C44C6">
        <w:rPr>
          <w:rStyle w:val="CodeInline"/>
          <w:rFonts w:ascii="Utopia" w:hAnsi="Utopia"/>
        </w:rPr>
        <w:t xml:space="preserve"> </w:t>
      </w:r>
      <w:r w:rsidRPr="00C223E8">
        <w:t xml:space="preserve">object in the game engine by creating a new source code file in the </w:t>
      </w:r>
      <w:proofErr w:type="spellStart"/>
      <w:r w:rsidRPr="00C223E8">
        <w:rPr>
          <w:rStyle w:val="CodeInline"/>
        </w:rPr>
        <w:t>src</w:t>
      </w:r>
      <w:proofErr w:type="spellEnd"/>
      <w:r w:rsidRPr="00C223E8">
        <w:rPr>
          <w:rStyle w:val="CodeInline"/>
        </w:rPr>
        <w:t>/</w:t>
      </w:r>
      <w:r w:rsidR="005F007C">
        <w:rPr>
          <w:rStyle w:val="CodeInline"/>
        </w:rPr>
        <w:t>engine</w:t>
      </w:r>
      <w:r w:rsidRPr="00C223E8">
        <w:t xml:space="preserve"> folder and name the file </w:t>
      </w:r>
      <w:r w:rsidR="00C04D6C">
        <w:rPr>
          <w:rStyle w:val="CodeInline"/>
        </w:rPr>
        <w:t>r</w:t>
      </w:r>
      <w:r w:rsidRPr="00C223E8">
        <w:rPr>
          <w:rStyle w:val="CodeInline"/>
        </w:rPr>
        <w:t>enderable.js</w:t>
      </w:r>
      <w:r w:rsidRPr="00C223E8">
        <w:t xml:space="preserve">. </w:t>
      </w:r>
    </w:p>
    <w:p w14:paraId="2E747621" w14:textId="64953FEC" w:rsidR="00383959" w:rsidRPr="00C223E8" w:rsidRDefault="00383959" w:rsidP="00383959">
      <w:pPr>
        <w:pStyle w:val="NumList"/>
      </w:pPr>
      <w:r w:rsidRPr="00C223E8">
        <w:t xml:space="preserve">Open </w:t>
      </w:r>
      <w:r w:rsidR="00C04D6C">
        <w:rPr>
          <w:rStyle w:val="CodeInline"/>
        </w:rPr>
        <w:t>r</w:t>
      </w:r>
      <w:r w:rsidRPr="00C223E8">
        <w:rPr>
          <w:rStyle w:val="CodeInline"/>
        </w:rPr>
        <w:t>enderable.js</w:t>
      </w:r>
      <w:r w:rsidR="009727C6">
        <w:t xml:space="preserve">, import from </w:t>
      </w:r>
      <w:r w:rsidR="009727C6" w:rsidRPr="00B14E9F">
        <w:rPr>
          <w:rStyle w:val="CodeInline"/>
        </w:rPr>
        <w:t>gl.js</w:t>
      </w:r>
      <w:r w:rsidR="009727C6">
        <w:t xml:space="preserve"> and </w:t>
      </w:r>
      <w:r w:rsidR="00C94171" w:rsidRPr="00B14E9F">
        <w:rPr>
          <w:rStyle w:val="CodeInline"/>
        </w:rPr>
        <w:t>share_resoruces.js</w:t>
      </w:r>
      <w:r w:rsidR="00C94171">
        <w:t xml:space="preserve">, </w:t>
      </w:r>
      <w:r w:rsidRPr="00C223E8">
        <w:t>and create a constructor</w:t>
      </w:r>
      <w:r w:rsidR="00EC0C5D">
        <w:t xml:space="preserve"> to initialize </w:t>
      </w:r>
      <w:r w:rsidR="00C742FA">
        <w:t xml:space="preserve">a </w:t>
      </w:r>
      <w:r w:rsidR="00EC0C5D">
        <w:t xml:space="preserve">reference to a shader and </w:t>
      </w:r>
      <w:r w:rsidRPr="00C223E8">
        <w:t>a color instance variable</w:t>
      </w:r>
      <w:r w:rsidR="00C82AC2" w:rsidRPr="00C223E8">
        <w:t>.</w:t>
      </w:r>
      <w:r w:rsidR="00AD6C37">
        <w:t xml:space="preserve"> Notice that the shader is a reference to the shared </w:t>
      </w:r>
      <w:r w:rsidR="00AD6C37" w:rsidRPr="00B14E9F">
        <w:rPr>
          <w:rStyle w:val="CodeInline"/>
        </w:rPr>
        <w:t>SimpleShader</w:t>
      </w:r>
      <w:r w:rsidR="00AD6C37">
        <w:t xml:space="preserve"> instance defined in </w:t>
      </w:r>
      <w:proofErr w:type="spellStart"/>
      <w:r w:rsidR="00AD6C37" w:rsidRPr="00B14E9F">
        <w:rPr>
          <w:rStyle w:val="CodeInline"/>
        </w:rPr>
        <w:t>shad</w:t>
      </w:r>
      <w:r w:rsidR="00EC0C5D">
        <w:rPr>
          <w:rStyle w:val="CodeInline"/>
        </w:rPr>
        <w:t>er</w:t>
      </w:r>
      <w:r w:rsidR="00AD6C37" w:rsidRPr="00B14E9F">
        <w:rPr>
          <w:rStyle w:val="CodeInline"/>
        </w:rPr>
        <w:t>_resources</w:t>
      </w:r>
      <w:proofErr w:type="spellEnd"/>
      <w:r w:rsidR="00AD6C37">
        <w:t>.</w:t>
      </w:r>
    </w:p>
    <w:p w14:paraId="78A0C69E" w14:textId="77777777" w:rsidR="00EC0C5D" w:rsidRDefault="00EC0C5D" w:rsidP="00EC0C5D">
      <w:pPr>
        <w:pStyle w:val="Code"/>
        <w:rPr>
          <w:noProof w:val="0"/>
        </w:rPr>
      </w:pPr>
      <w:r>
        <w:rPr>
          <w:noProof w:val="0"/>
        </w:rPr>
        <w:t xml:space="preserve">import * as </w:t>
      </w:r>
      <w:proofErr w:type="spellStart"/>
      <w:r>
        <w:rPr>
          <w:noProof w:val="0"/>
        </w:rPr>
        <w:t>glSys</w:t>
      </w:r>
      <w:proofErr w:type="spellEnd"/>
      <w:r>
        <w:rPr>
          <w:noProof w:val="0"/>
        </w:rPr>
        <w:t xml:space="preserve"> from "./core/gl.js";</w:t>
      </w:r>
    </w:p>
    <w:p w14:paraId="24CDEFA0" w14:textId="082A1BC1" w:rsidR="00EC0C5D" w:rsidRDefault="00EC0C5D" w:rsidP="00EC0C5D">
      <w:pPr>
        <w:pStyle w:val="Code"/>
        <w:rPr>
          <w:noProof w:val="0"/>
        </w:rPr>
      </w:pPr>
      <w:r>
        <w:rPr>
          <w:noProof w:val="0"/>
        </w:rPr>
        <w:t xml:space="preserve">import * as </w:t>
      </w:r>
      <w:proofErr w:type="spellStart"/>
      <w:r>
        <w:rPr>
          <w:noProof w:val="0"/>
        </w:rPr>
        <w:t>shaderResources</w:t>
      </w:r>
      <w:proofErr w:type="spellEnd"/>
      <w:r>
        <w:rPr>
          <w:noProof w:val="0"/>
        </w:rPr>
        <w:t xml:space="preserve"> from "./core/shader_resources.js";</w:t>
      </w:r>
      <w:r>
        <w:rPr>
          <w:noProof w:val="0"/>
        </w:rPr>
        <w:br/>
      </w:r>
    </w:p>
    <w:p w14:paraId="44E49BAA" w14:textId="4CC23CAA" w:rsidR="00383959" w:rsidRDefault="00886E78" w:rsidP="00BC4335">
      <w:pPr>
        <w:pStyle w:val="Code"/>
        <w:rPr>
          <w:noProof w:val="0"/>
        </w:rPr>
      </w:pPr>
      <w:r>
        <w:rPr>
          <w:noProof w:val="0"/>
        </w:rPr>
        <w:t>c</w:t>
      </w:r>
      <w:r w:rsidR="003F6337">
        <w:rPr>
          <w:noProof w:val="0"/>
        </w:rPr>
        <w:t>lass Renderable {</w:t>
      </w:r>
    </w:p>
    <w:p w14:paraId="1134B422" w14:textId="19AD258C" w:rsidR="003F6337" w:rsidRDefault="00886E78" w:rsidP="00BC4335">
      <w:pPr>
        <w:pStyle w:val="Code"/>
        <w:rPr>
          <w:noProof w:val="0"/>
        </w:rPr>
      </w:pPr>
      <w:r>
        <w:rPr>
          <w:noProof w:val="0"/>
        </w:rPr>
        <w:t xml:space="preserve">    </w:t>
      </w:r>
      <w:proofErr w:type="gramStart"/>
      <w:r w:rsidR="00480E7E">
        <w:rPr>
          <w:noProof w:val="0"/>
        </w:rPr>
        <w:t>c</w:t>
      </w:r>
      <w:r w:rsidR="003F6337">
        <w:rPr>
          <w:noProof w:val="0"/>
        </w:rPr>
        <w:t>onstructor(</w:t>
      </w:r>
      <w:proofErr w:type="gramEnd"/>
      <w:r w:rsidR="003F6337">
        <w:rPr>
          <w:noProof w:val="0"/>
        </w:rPr>
        <w:t>) {</w:t>
      </w:r>
    </w:p>
    <w:p w14:paraId="2DEF3AFE" w14:textId="228624BB" w:rsidR="003F6337" w:rsidRDefault="00886E78" w:rsidP="00BC4335">
      <w:pPr>
        <w:pStyle w:val="Code"/>
        <w:rPr>
          <w:noProof w:val="0"/>
        </w:rPr>
      </w:pPr>
      <w:r>
        <w:rPr>
          <w:noProof w:val="0"/>
        </w:rPr>
        <w:t xml:space="preserve">        </w:t>
      </w:r>
      <w:proofErr w:type="spellStart"/>
      <w:proofErr w:type="gramStart"/>
      <w:r w:rsidR="003F6337">
        <w:rPr>
          <w:noProof w:val="0"/>
        </w:rPr>
        <w:t>this.mShader</w:t>
      </w:r>
      <w:proofErr w:type="spellEnd"/>
      <w:proofErr w:type="gramEnd"/>
      <w:r w:rsidR="003F6337">
        <w:rPr>
          <w:noProof w:val="0"/>
        </w:rPr>
        <w:t xml:space="preserve"> = </w:t>
      </w:r>
      <w:proofErr w:type="spellStart"/>
      <w:r w:rsidR="003F6337">
        <w:rPr>
          <w:noProof w:val="0"/>
        </w:rPr>
        <w:t>shaderResources.getConstColorShader</w:t>
      </w:r>
      <w:proofErr w:type="spellEnd"/>
      <w:r w:rsidR="003F6337">
        <w:rPr>
          <w:noProof w:val="0"/>
        </w:rPr>
        <w:t>();</w:t>
      </w:r>
    </w:p>
    <w:p w14:paraId="4DB6F66B" w14:textId="0F3BEE9B" w:rsidR="003F6337" w:rsidRDefault="00886E78" w:rsidP="00BC4335">
      <w:pPr>
        <w:pStyle w:val="Code"/>
        <w:rPr>
          <w:noProof w:val="0"/>
        </w:rPr>
      </w:pPr>
      <w:r>
        <w:rPr>
          <w:noProof w:val="0"/>
        </w:rPr>
        <w:t xml:space="preserve">        </w:t>
      </w:r>
      <w:proofErr w:type="spellStart"/>
      <w:proofErr w:type="gramStart"/>
      <w:r w:rsidR="003F6337">
        <w:rPr>
          <w:noProof w:val="0"/>
        </w:rPr>
        <w:t>this.mColor</w:t>
      </w:r>
      <w:proofErr w:type="spellEnd"/>
      <w:proofErr w:type="gramEnd"/>
      <w:r w:rsidR="003F6337">
        <w:rPr>
          <w:noProof w:val="0"/>
        </w:rPr>
        <w:t xml:space="preserve"> = [1, 1, 1, 1]; // color of pixel</w:t>
      </w:r>
    </w:p>
    <w:p w14:paraId="7F184008" w14:textId="093D6D87" w:rsidR="003F6337" w:rsidRDefault="003F6337" w:rsidP="00B14E9F">
      <w:pPr>
        <w:pStyle w:val="Code"/>
        <w:ind w:firstLine="360"/>
        <w:rPr>
          <w:noProof w:val="0"/>
        </w:rPr>
      </w:pPr>
      <w:r>
        <w:rPr>
          <w:noProof w:val="0"/>
        </w:rPr>
        <w:t>}</w:t>
      </w:r>
    </w:p>
    <w:p w14:paraId="0C34AA4A" w14:textId="41F5B53D" w:rsidR="00886E78" w:rsidRDefault="00886E78" w:rsidP="00B14E9F">
      <w:pPr>
        <w:pStyle w:val="Code"/>
        <w:rPr>
          <w:noProof w:val="0"/>
        </w:rPr>
      </w:pPr>
      <w:commentRangeStart w:id="13"/>
      <w:r>
        <w:rPr>
          <w:noProof w:val="0"/>
        </w:rPr>
        <w:t xml:space="preserve">    …</w:t>
      </w:r>
      <w:commentRangeEnd w:id="13"/>
      <w:r w:rsidR="006F5AEE">
        <w:rPr>
          <w:rStyle w:val="CommentReference"/>
          <w:rFonts w:asciiTheme="minorHAnsi" w:hAnsiTheme="minorHAnsi"/>
          <w:noProof w:val="0"/>
        </w:rPr>
        <w:commentReference w:id="13"/>
      </w:r>
    </w:p>
    <w:p w14:paraId="5D0CD6C4" w14:textId="5097F7CA" w:rsidR="00886E78" w:rsidRPr="00C223E8" w:rsidRDefault="00886E78">
      <w:pPr>
        <w:pStyle w:val="Code"/>
        <w:rPr>
          <w:noProof w:val="0"/>
        </w:rPr>
      </w:pPr>
      <w:r>
        <w:rPr>
          <w:noProof w:val="0"/>
        </w:rPr>
        <w:t>}</w:t>
      </w:r>
    </w:p>
    <w:p w14:paraId="605D78F4" w14:textId="19CC9A05" w:rsidR="00383959" w:rsidRPr="00C223E8" w:rsidRDefault="00383959" w:rsidP="00383959">
      <w:pPr>
        <w:pStyle w:val="NumList"/>
      </w:pPr>
      <w:r w:rsidRPr="00C223E8">
        <w:t xml:space="preserve">Define a </w:t>
      </w:r>
      <w:proofErr w:type="gramStart"/>
      <w:r w:rsidR="007A5179" w:rsidRPr="00C223E8">
        <w:rPr>
          <w:rStyle w:val="CodeInline"/>
        </w:rPr>
        <w:t>d</w:t>
      </w:r>
      <w:r w:rsidRPr="00C223E8">
        <w:rPr>
          <w:rStyle w:val="CodeInline"/>
        </w:rPr>
        <w:t>raw</w:t>
      </w:r>
      <w:r w:rsidR="00EC0C5D">
        <w:rPr>
          <w:rStyle w:val="CodeInline"/>
        </w:rPr>
        <w:t>(</w:t>
      </w:r>
      <w:proofErr w:type="gramEnd"/>
      <w:r w:rsidR="00EC0C5D">
        <w:rPr>
          <w:rStyle w:val="CodeInline"/>
        </w:rPr>
        <w:t>)</w:t>
      </w:r>
      <w:r w:rsidRPr="00C223E8">
        <w:t xml:space="preserve"> function for </w:t>
      </w:r>
      <w:r w:rsidR="00910AE5">
        <w:rPr>
          <w:rStyle w:val="CodeInline"/>
        </w:rPr>
        <w:t>Renderable</w:t>
      </w:r>
      <w:r w:rsidR="00C82AC2" w:rsidRPr="00C223E8">
        <w:t>.</w:t>
      </w:r>
    </w:p>
    <w:p w14:paraId="7CF600D4" w14:textId="77777777" w:rsidR="00383959" w:rsidRDefault="003F6337" w:rsidP="00BC4335">
      <w:pPr>
        <w:pStyle w:val="Code"/>
        <w:rPr>
          <w:noProof w:val="0"/>
        </w:rPr>
      </w:pPr>
      <w:proofErr w:type="gramStart"/>
      <w:r>
        <w:rPr>
          <w:noProof w:val="0"/>
        </w:rPr>
        <w:t>draw(</w:t>
      </w:r>
      <w:proofErr w:type="gramEnd"/>
      <w:r>
        <w:rPr>
          <w:noProof w:val="0"/>
        </w:rPr>
        <w:t>) {</w:t>
      </w:r>
    </w:p>
    <w:p w14:paraId="048ABD34" w14:textId="77777777" w:rsidR="003F6337" w:rsidRDefault="003F6337" w:rsidP="00BC4335">
      <w:pPr>
        <w:pStyle w:val="Code"/>
        <w:rPr>
          <w:noProof w:val="0"/>
        </w:rPr>
      </w:pPr>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598934DA" w14:textId="77777777" w:rsidR="003F6337" w:rsidRDefault="003F6337" w:rsidP="00BC4335">
      <w:pPr>
        <w:pStyle w:val="Code"/>
        <w:rPr>
          <w:noProof w:val="0"/>
        </w:rPr>
      </w:pPr>
      <w:r>
        <w:rPr>
          <w:noProof w:val="0"/>
        </w:rPr>
        <w:t xml:space="preserve">    </w:t>
      </w:r>
      <w:proofErr w:type="spellStart"/>
      <w:proofErr w:type="gramStart"/>
      <w:r>
        <w:rPr>
          <w:noProof w:val="0"/>
        </w:rPr>
        <w:t>this.mShader.activate</w:t>
      </w:r>
      <w:proofErr w:type="spellEnd"/>
      <w:proofErr w:type="gramEnd"/>
      <w:r>
        <w:rPr>
          <w:noProof w:val="0"/>
        </w:rPr>
        <w:t>(</w:t>
      </w:r>
      <w:proofErr w:type="spellStart"/>
      <w:r>
        <w:rPr>
          <w:noProof w:val="0"/>
        </w:rPr>
        <w:t>this.mColor</w:t>
      </w:r>
      <w:proofErr w:type="spellEnd"/>
      <w:r>
        <w:rPr>
          <w:noProof w:val="0"/>
        </w:rPr>
        <w:t>);</w:t>
      </w:r>
    </w:p>
    <w:p w14:paraId="7FBD7B8A" w14:textId="77777777" w:rsidR="003F6337" w:rsidRDefault="003F6337" w:rsidP="00BC4335">
      <w:pPr>
        <w:pStyle w:val="Code"/>
        <w:rPr>
          <w:noProof w:val="0"/>
        </w:rPr>
      </w:pPr>
      <w:r>
        <w:rPr>
          <w:noProof w:val="0"/>
        </w:rPr>
        <w:t xml:space="preserve">    </w:t>
      </w:r>
      <w:proofErr w:type="spellStart"/>
      <w:proofErr w:type="gramStart"/>
      <w:r>
        <w:rPr>
          <w:noProof w:val="0"/>
        </w:rPr>
        <w:t>gl.drawArrays</w:t>
      </w:r>
      <w:proofErr w:type="spellEnd"/>
      <w:proofErr w:type="gramEnd"/>
      <w:r>
        <w:rPr>
          <w:noProof w:val="0"/>
        </w:rPr>
        <w:t>(</w:t>
      </w:r>
      <w:proofErr w:type="spellStart"/>
      <w:r>
        <w:rPr>
          <w:noProof w:val="0"/>
        </w:rPr>
        <w:t>gl.TRIANGLE_STRIP</w:t>
      </w:r>
      <w:proofErr w:type="spellEnd"/>
      <w:r>
        <w:rPr>
          <w:noProof w:val="0"/>
        </w:rPr>
        <w:t>, 0, 4);</w:t>
      </w:r>
    </w:p>
    <w:p w14:paraId="23395000" w14:textId="77777777" w:rsidR="003F6337" w:rsidRDefault="003F6337" w:rsidP="00BC4335">
      <w:pPr>
        <w:pStyle w:val="Code"/>
        <w:rPr>
          <w:noProof w:val="0"/>
        </w:rPr>
      </w:pPr>
      <w:r>
        <w:rPr>
          <w:noProof w:val="0"/>
        </w:rPr>
        <w:t>}</w:t>
      </w:r>
    </w:p>
    <w:p w14:paraId="7BFE92BA" w14:textId="149F96E2" w:rsidR="00383959" w:rsidRPr="00C223E8" w:rsidRDefault="00383959" w:rsidP="00F9439C">
      <w:pPr>
        <w:pStyle w:val="BodyTextFirst"/>
      </w:pPr>
      <w:r w:rsidRPr="00C223E8">
        <w:t xml:space="preserve">Notice that it is important to activate the proper GLSL shader in the GPU by calling the </w:t>
      </w:r>
      <w:proofErr w:type="gramStart"/>
      <w:r w:rsidR="006A3776" w:rsidRPr="00C223E8">
        <w:rPr>
          <w:rStyle w:val="CodeInline"/>
        </w:rPr>
        <w:t>activate</w:t>
      </w:r>
      <w:r w:rsidRPr="00C223E8">
        <w:rPr>
          <w:rStyle w:val="CodeInline"/>
        </w:rPr>
        <w:t>(</w:t>
      </w:r>
      <w:proofErr w:type="gramEnd"/>
      <w:r w:rsidRPr="00C223E8">
        <w:rPr>
          <w:rStyle w:val="CodeInline"/>
        </w:rPr>
        <w:t>)</w:t>
      </w:r>
      <w:r w:rsidRPr="00C223E8">
        <w:t xml:space="preserve"> function before sending the vertices with the </w:t>
      </w:r>
      <w:proofErr w:type="spellStart"/>
      <w:r w:rsidRPr="00C223E8">
        <w:rPr>
          <w:rStyle w:val="CodeInline"/>
        </w:rPr>
        <w:t>gl.drawArrays</w:t>
      </w:r>
      <w:proofErr w:type="spellEnd"/>
      <w:r w:rsidRPr="00C223E8">
        <w:rPr>
          <w:rStyle w:val="CodeInline"/>
        </w:rPr>
        <w:t>()</w:t>
      </w:r>
      <w:r w:rsidRPr="00C223E8">
        <w:t xml:space="preserve"> function.</w:t>
      </w:r>
    </w:p>
    <w:p w14:paraId="704FE413" w14:textId="77777777" w:rsidR="00383959" w:rsidRPr="00C223E8" w:rsidRDefault="00383959" w:rsidP="00383959">
      <w:pPr>
        <w:pStyle w:val="NumList"/>
      </w:pPr>
      <w:r w:rsidRPr="00C223E8">
        <w:t>Define the getter and setter functions for the color instance variable</w:t>
      </w:r>
      <w:r w:rsidR="00C82AC2" w:rsidRPr="00C223E8">
        <w:t>.</w:t>
      </w:r>
    </w:p>
    <w:p w14:paraId="43EDAC81" w14:textId="77777777" w:rsidR="00383959" w:rsidRPr="00C223E8" w:rsidRDefault="003F6337" w:rsidP="00BC4335">
      <w:pPr>
        <w:pStyle w:val="Code"/>
        <w:rPr>
          <w:noProof w:val="0"/>
        </w:rPr>
      </w:pPr>
      <w:proofErr w:type="spellStart"/>
      <w:r>
        <w:rPr>
          <w:noProof w:val="0"/>
        </w:rPr>
        <w:t>setColor</w:t>
      </w:r>
      <w:proofErr w:type="spellEnd"/>
      <w:r>
        <w:rPr>
          <w:noProof w:val="0"/>
        </w:rPr>
        <w:t>(color) {</w:t>
      </w:r>
      <w:proofErr w:type="spellStart"/>
      <w:proofErr w:type="gramStart"/>
      <w:r>
        <w:rPr>
          <w:noProof w:val="0"/>
        </w:rPr>
        <w:t>this.mColor</w:t>
      </w:r>
      <w:proofErr w:type="spellEnd"/>
      <w:proofErr w:type="gramEnd"/>
      <w:r>
        <w:rPr>
          <w:noProof w:val="0"/>
        </w:rPr>
        <w:t xml:space="preserve"> = color; }</w:t>
      </w:r>
    </w:p>
    <w:p w14:paraId="0FFFB798" w14:textId="77777777" w:rsidR="00383959" w:rsidRPr="00C223E8" w:rsidRDefault="003F6337" w:rsidP="00BC4335">
      <w:pPr>
        <w:pStyle w:val="Code"/>
        <w:rPr>
          <w:noProof w:val="0"/>
        </w:rPr>
      </w:pPr>
      <w:proofErr w:type="spellStart"/>
      <w:proofErr w:type="gramStart"/>
      <w:r>
        <w:rPr>
          <w:noProof w:val="0"/>
        </w:rPr>
        <w:t>getColor</w:t>
      </w:r>
      <w:proofErr w:type="spellEnd"/>
      <w:r>
        <w:rPr>
          <w:noProof w:val="0"/>
        </w:rPr>
        <w:t>(</w:t>
      </w:r>
      <w:proofErr w:type="gramEnd"/>
      <w:r>
        <w:rPr>
          <w:noProof w:val="0"/>
        </w:rPr>
        <w:t xml:space="preserve">) { return </w:t>
      </w:r>
      <w:proofErr w:type="spellStart"/>
      <w:r>
        <w:rPr>
          <w:noProof w:val="0"/>
        </w:rPr>
        <w:t>this.mColor</w:t>
      </w:r>
      <w:proofErr w:type="spellEnd"/>
      <w:r>
        <w:rPr>
          <w:noProof w:val="0"/>
        </w:rPr>
        <w:t>; }</w:t>
      </w:r>
    </w:p>
    <w:p w14:paraId="5C395950" w14:textId="5DB28061" w:rsidR="006755C0" w:rsidRDefault="006755C0" w:rsidP="00383959">
      <w:pPr>
        <w:pStyle w:val="NumList"/>
      </w:pPr>
      <w:r>
        <w:t xml:space="preserve">Export the </w:t>
      </w:r>
      <w:r w:rsidRPr="00B14E9F">
        <w:rPr>
          <w:rStyle w:val="CodeInline"/>
        </w:rPr>
        <w:t>Renderable</w:t>
      </w:r>
      <w:r>
        <w:t xml:space="preserve"> symbol as default to ensure this identifier cannot be renamed.</w:t>
      </w:r>
    </w:p>
    <w:p w14:paraId="23F3FD26" w14:textId="5E819B88" w:rsidR="006755C0" w:rsidRPr="00E542E1" w:rsidRDefault="006755C0" w:rsidP="00B14E9F">
      <w:pPr>
        <w:pStyle w:val="Code"/>
      </w:pPr>
      <w:r w:rsidRPr="006755C0">
        <w:t>export default Renderable;</w:t>
      </w:r>
    </w:p>
    <w:p w14:paraId="1E339D66" w14:textId="0DA76B35" w:rsidR="00383959" w:rsidRPr="00C223E8" w:rsidRDefault="00383959" w:rsidP="00B14E9F">
      <w:pPr>
        <w:pStyle w:val="BodyTextFirst"/>
      </w:pPr>
      <w:r w:rsidRPr="00C223E8">
        <w:lastRenderedPageBreak/>
        <w:t xml:space="preserve">Though </w:t>
      </w:r>
      <w:r w:rsidR="00E02801">
        <w:t xml:space="preserve">this </w:t>
      </w:r>
      <w:r w:rsidR="009517D7">
        <w:t xml:space="preserve">example </w:t>
      </w:r>
      <w:r w:rsidR="00E02801">
        <w:t xml:space="preserve">is </w:t>
      </w:r>
      <w:r w:rsidRPr="00C223E8">
        <w:t xml:space="preserve">simple, it is now possible to create and draw multiple instances of </w:t>
      </w:r>
      <w:r w:rsidR="00F53C4B" w:rsidRPr="00C223E8">
        <w:t xml:space="preserve">the </w:t>
      </w:r>
      <w:r w:rsidR="00910AE5">
        <w:rPr>
          <w:rStyle w:val="CodeInline"/>
        </w:rPr>
        <w:t>Renderable</w:t>
      </w:r>
      <w:r w:rsidRPr="00C223E8">
        <w:t xml:space="preserve"> </w:t>
      </w:r>
      <w:r w:rsidR="00F53C4B" w:rsidRPr="00C223E8">
        <w:t xml:space="preserve">objects </w:t>
      </w:r>
      <w:r w:rsidRPr="00C223E8">
        <w:t>with different colors.</w:t>
      </w:r>
    </w:p>
    <w:p w14:paraId="3D2A13FE" w14:textId="2B3E59EA" w:rsidR="00383959" w:rsidRPr="00C223E8" w:rsidRDefault="00383959" w:rsidP="00BC4335">
      <w:pPr>
        <w:pStyle w:val="Heading3"/>
      </w:pPr>
      <w:r w:rsidRPr="00C223E8">
        <w:t>Testing</w:t>
      </w:r>
      <w:r w:rsidR="00147A5A">
        <w:fldChar w:fldCharType="begin"/>
      </w:r>
      <w:r w:rsidR="00147A5A">
        <w:instrText xml:space="preserve"> XE "</w:instrText>
      </w:r>
      <w:r w:rsidR="00147A5A" w:rsidRPr="0060661E">
        <w:instrText>Renderable Objects Project:testing</w:instrText>
      </w:r>
      <w:r w:rsidR="00147A5A">
        <w:instrText xml:space="preserve">" </w:instrText>
      </w:r>
      <w:r w:rsidR="00147A5A">
        <w:fldChar w:fldCharType="end"/>
      </w:r>
      <w:r w:rsidRPr="00C223E8">
        <w:t xml:space="preserve"> the </w:t>
      </w:r>
      <w:r w:rsidR="00910AE5">
        <w:t>Renderable</w:t>
      </w:r>
      <w:r w:rsidRPr="00C223E8">
        <w:t xml:space="preserve"> Object</w:t>
      </w:r>
    </w:p>
    <w:p w14:paraId="124DCB1F" w14:textId="79DAC66F" w:rsidR="00383959" w:rsidRPr="00C223E8" w:rsidRDefault="00383959" w:rsidP="00BC4335">
      <w:pPr>
        <w:pStyle w:val="BodyTextFirst"/>
      </w:pPr>
      <w:r w:rsidRPr="00C223E8">
        <w:t xml:space="preserve">To test </w:t>
      </w:r>
      <w:proofErr w:type="spellStart"/>
      <w:r w:rsidR="00910AE5">
        <w:rPr>
          <w:rStyle w:val="CodeInline"/>
        </w:rPr>
        <w:t>Renderable</w:t>
      </w:r>
      <w:proofErr w:type="spellEnd"/>
      <w:r w:rsidR="00343567" w:rsidRPr="00C223E8">
        <w:t xml:space="preserve"> objects </w:t>
      </w:r>
      <w:r w:rsidRPr="00C223E8">
        <w:t xml:space="preserve">in </w:t>
      </w:r>
      <w:proofErr w:type="spellStart"/>
      <w:r w:rsidRPr="00C223E8">
        <w:rPr>
          <w:rStyle w:val="CodeInline"/>
        </w:rPr>
        <w:t>MyGame</w:t>
      </w:r>
      <w:proofErr w:type="spellEnd"/>
      <w:r w:rsidR="00C82AC2" w:rsidRPr="00C223E8">
        <w:t>,</w:t>
      </w:r>
      <w:r w:rsidRPr="00C223E8">
        <w:t xml:space="preserve"> a white </w:t>
      </w:r>
      <w:r w:rsidR="00C82AC2" w:rsidRPr="00C223E8">
        <w:t xml:space="preserve">instance </w:t>
      </w:r>
      <w:r w:rsidRPr="00C223E8">
        <w:t>and a red instance of the object are created and drawn as follows:</w:t>
      </w:r>
    </w:p>
    <w:p w14:paraId="1C9E3C65" w14:textId="77777777" w:rsidR="007E1F06" w:rsidRDefault="007E1F06" w:rsidP="007E1F06">
      <w:pPr>
        <w:pStyle w:val="Code"/>
        <w:rPr>
          <w:noProof w:val="0"/>
        </w:rPr>
      </w:pPr>
      <w:r>
        <w:rPr>
          <w:noProof w:val="0"/>
        </w:rPr>
        <w:t>// client program simple import from engine/index.js for all engine symbols</w:t>
      </w:r>
    </w:p>
    <w:p w14:paraId="01E9FB08" w14:textId="288DAE7B" w:rsidR="007E1F06" w:rsidRDefault="007E1F06" w:rsidP="007E1F06">
      <w:pPr>
        <w:pStyle w:val="Code"/>
        <w:rPr>
          <w:noProof w:val="0"/>
        </w:rPr>
      </w:pPr>
      <w:r>
        <w:rPr>
          <w:noProof w:val="0"/>
        </w:rPr>
        <w:t>import engine from "../engine/index.js";</w:t>
      </w:r>
    </w:p>
    <w:p w14:paraId="5E6B5C0E" w14:textId="77777777" w:rsidR="007E1F06" w:rsidRDefault="007E1F06" w:rsidP="007E1F06">
      <w:pPr>
        <w:pStyle w:val="Code"/>
        <w:rPr>
          <w:noProof w:val="0"/>
        </w:rPr>
      </w:pPr>
    </w:p>
    <w:p w14:paraId="0B6921F6" w14:textId="55FDBA89" w:rsidR="00984104" w:rsidRDefault="00984104" w:rsidP="00BC4335">
      <w:pPr>
        <w:pStyle w:val="Code"/>
        <w:rPr>
          <w:noProof w:val="0"/>
        </w:rPr>
      </w:pPr>
      <w:r>
        <w:rPr>
          <w:noProof w:val="0"/>
        </w:rPr>
        <w:t>class</w:t>
      </w:r>
      <w:r w:rsidR="00F3579A">
        <w:rPr>
          <w:noProof w:val="0"/>
        </w:rPr>
        <w:t xml:space="preserve"> </w:t>
      </w:r>
      <w:proofErr w:type="spellStart"/>
      <w:r w:rsidR="00F3579A">
        <w:rPr>
          <w:noProof w:val="0"/>
        </w:rPr>
        <w:t>MyGame</w:t>
      </w:r>
      <w:proofErr w:type="spellEnd"/>
      <w:r>
        <w:rPr>
          <w:noProof w:val="0"/>
        </w:rPr>
        <w:t xml:space="preserve"> </w:t>
      </w:r>
      <w:r w:rsidR="00F3579A">
        <w:rPr>
          <w:noProof w:val="0"/>
        </w:rPr>
        <w:t>{</w:t>
      </w:r>
    </w:p>
    <w:p w14:paraId="1906B003" w14:textId="77777777" w:rsidR="00984104" w:rsidRDefault="00984104" w:rsidP="00BC4335">
      <w:pPr>
        <w:pStyle w:val="Code"/>
        <w:rPr>
          <w:noProof w:val="0"/>
        </w:rPr>
      </w:pPr>
      <w:r>
        <w:rPr>
          <w:noProof w:val="0"/>
        </w:rPr>
        <w:t xml:space="preserve">    constructor(</w:t>
      </w:r>
      <w:proofErr w:type="spellStart"/>
      <w:r>
        <w:rPr>
          <w:noProof w:val="0"/>
        </w:rPr>
        <w:t>htmlCanvasID</w:t>
      </w:r>
      <w:proofErr w:type="spellEnd"/>
      <w:r>
        <w:rPr>
          <w:noProof w:val="0"/>
        </w:rPr>
        <w:t>) {</w:t>
      </w:r>
    </w:p>
    <w:p w14:paraId="4D76218D" w14:textId="4CDC64C5" w:rsidR="00383959" w:rsidRPr="00C223E8" w:rsidRDefault="00984104" w:rsidP="00BC4335">
      <w:pPr>
        <w:pStyle w:val="Code"/>
        <w:rPr>
          <w:noProof w:val="0"/>
        </w:rPr>
      </w:pPr>
      <w:r>
        <w:rPr>
          <w:noProof w:val="0"/>
        </w:rPr>
        <w:t xml:space="preserve">        </w:t>
      </w:r>
      <w:r w:rsidR="00F3579A">
        <w:rPr>
          <w:noProof w:val="0"/>
        </w:rPr>
        <w:t xml:space="preserve">   </w:t>
      </w:r>
    </w:p>
    <w:p w14:paraId="47F20E64" w14:textId="0CF417A5"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A: Initialize the </w:t>
      </w:r>
      <w:proofErr w:type="spellStart"/>
      <w:r>
        <w:rPr>
          <w:noProof w:val="0"/>
        </w:rPr>
        <w:t>webGL</w:t>
      </w:r>
      <w:proofErr w:type="spellEnd"/>
      <w:r>
        <w:rPr>
          <w:noProof w:val="0"/>
        </w:rPr>
        <w:t xml:space="preserve"> Context</w:t>
      </w:r>
    </w:p>
    <w:p w14:paraId="2C1EE8F2" w14:textId="73D06D7C" w:rsidR="00383959" w:rsidRDefault="00F3579A" w:rsidP="00BC4335">
      <w:pPr>
        <w:pStyle w:val="Code"/>
        <w:rPr>
          <w:noProof w:val="0"/>
        </w:rPr>
      </w:pPr>
      <w:r>
        <w:rPr>
          <w:noProof w:val="0"/>
        </w:rPr>
        <w:t xml:space="preserve">    </w:t>
      </w:r>
      <w:r w:rsidR="00984104">
        <w:rPr>
          <w:noProof w:val="0"/>
        </w:rPr>
        <w:t xml:space="preserve">    </w:t>
      </w:r>
      <w:proofErr w:type="spellStart"/>
      <w:proofErr w:type="gramStart"/>
      <w:r w:rsidR="00984104">
        <w:rPr>
          <w:noProof w:val="0"/>
        </w:rPr>
        <w:t>engine.init</w:t>
      </w:r>
      <w:proofErr w:type="spellEnd"/>
      <w:proofErr w:type="gramEnd"/>
      <w:r w:rsidR="00984104">
        <w:rPr>
          <w:noProof w:val="0"/>
        </w:rPr>
        <w:t>(</w:t>
      </w:r>
      <w:proofErr w:type="spellStart"/>
      <w:r w:rsidR="00984104">
        <w:rPr>
          <w:noProof w:val="0"/>
        </w:rPr>
        <w:t>htmlCanvasID</w:t>
      </w:r>
      <w:proofErr w:type="spellEnd"/>
      <w:r w:rsidR="00984104">
        <w:rPr>
          <w:noProof w:val="0"/>
        </w:rPr>
        <w:t>);</w:t>
      </w:r>
    </w:p>
    <w:p w14:paraId="6495C1CD" w14:textId="77777777" w:rsidR="00383959" w:rsidRPr="00C223E8" w:rsidRDefault="00F3579A" w:rsidP="00BC4335">
      <w:pPr>
        <w:pStyle w:val="Code"/>
        <w:rPr>
          <w:noProof w:val="0"/>
        </w:rPr>
      </w:pPr>
      <w:r>
        <w:rPr>
          <w:noProof w:val="0"/>
        </w:rPr>
        <w:t xml:space="preserve">    </w:t>
      </w:r>
    </w:p>
    <w:p w14:paraId="6038C63D" w14:textId="4457AEA3"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w:t>
      </w:r>
      <w:r w:rsidR="00984104">
        <w:rPr>
          <w:noProof w:val="0"/>
        </w:rPr>
        <w:t>B</w:t>
      </w:r>
      <w:r>
        <w:rPr>
          <w:noProof w:val="0"/>
        </w:rPr>
        <w:t xml:space="preserve">: Create the </w:t>
      </w:r>
      <w:r w:rsidR="00910AE5">
        <w:rPr>
          <w:noProof w:val="0"/>
        </w:rPr>
        <w:t>Renderable</w:t>
      </w:r>
      <w:r>
        <w:rPr>
          <w:noProof w:val="0"/>
        </w:rPr>
        <w:t xml:space="preserve"> objects:</w:t>
      </w:r>
    </w:p>
    <w:p w14:paraId="7D19FA28" w14:textId="3824E794" w:rsidR="00383959" w:rsidRPr="00C223E8" w:rsidRDefault="00F3579A" w:rsidP="00BC4335">
      <w:pPr>
        <w:pStyle w:val="Code"/>
        <w:rPr>
          <w:noProof w:val="0"/>
        </w:rPr>
      </w:pPr>
      <w:r>
        <w:rPr>
          <w:noProof w:val="0"/>
        </w:rPr>
        <w:t xml:space="preserve">    </w:t>
      </w:r>
      <w:r w:rsidR="00984104">
        <w:rPr>
          <w:noProof w:val="0"/>
        </w:rPr>
        <w:t xml:space="preserve">    </w:t>
      </w:r>
      <w:proofErr w:type="spellStart"/>
      <w:proofErr w:type="gramStart"/>
      <w:r>
        <w:rPr>
          <w:noProof w:val="0"/>
        </w:rPr>
        <w:t>this.mWhiteSq</w:t>
      </w:r>
      <w:proofErr w:type="spellEnd"/>
      <w:proofErr w:type="gramEnd"/>
      <w:r>
        <w:rPr>
          <w:noProof w:val="0"/>
        </w:rPr>
        <w:t xml:space="preserve"> = new </w:t>
      </w:r>
      <w:proofErr w:type="spellStart"/>
      <w:r w:rsidR="00984104">
        <w:rPr>
          <w:noProof w:val="0"/>
        </w:rPr>
        <w:t>engine.Renderable</w:t>
      </w:r>
      <w:proofErr w:type="spellEnd"/>
      <w:r w:rsidR="00984104">
        <w:rPr>
          <w:noProof w:val="0"/>
        </w:rPr>
        <w:t>();</w:t>
      </w:r>
    </w:p>
    <w:p w14:paraId="689ED53A" w14:textId="6C50030F" w:rsidR="00383959" w:rsidRPr="00C223E8" w:rsidRDefault="00F3579A" w:rsidP="00BC4335">
      <w:pPr>
        <w:pStyle w:val="Code"/>
        <w:rPr>
          <w:noProof w:val="0"/>
        </w:rPr>
      </w:pPr>
      <w:r>
        <w:rPr>
          <w:noProof w:val="0"/>
        </w:rPr>
        <w:t xml:space="preserve">    </w:t>
      </w:r>
      <w:r w:rsidR="00984104">
        <w:rPr>
          <w:noProof w:val="0"/>
        </w:rPr>
        <w:t xml:space="preserve">    </w:t>
      </w:r>
      <w:proofErr w:type="spellStart"/>
      <w:proofErr w:type="gramStart"/>
      <w:r>
        <w:rPr>
          <w:noProof w:val="0"/>
        </w:rPr>
        <w:t>this.mWhiteSq.setColor</w:t>
      </w:r>
      <w:proofErr w:type="spellEnd"/>
      <w:proofErr w:type="gramEnd"/>
      <w:r>
        <w:rPr>
          <w:noProof w:val="0"/>
        </w:rPr>
        <w:t>([1, 1, 1, 1]);</w:t>
      </w:r>
    </w:p>
    <w:p w14:paraId="30670649" w14:textId="7A409D60" w:rsidR="00383959" w:rsidRPr="00C223E8" w:rsidRDefault="00F3579A" w:rsidP="00BC4335">
      <w:pPr>
        <w:pStyle w:val="Code"/>
        <w:rPr>
          <w:noProof w:val="0"/>
        </w:rPr>
      </w:pPr>
      <w:r>
        <w:rPr>
          <w:noProof w:val="0"/>
        </w:rPr>
        <w:t xml:space="preserve">    </w:t>
      </w:r>
      <w:r w:rsidR="00984104">
        <w:rPr>
          <w:noProof w:val="0"/>
        </w:rPr>
        <w:t xml:space="preserve">    </w:t>
      </w:r>
      <w:proofErr w:type="spellStart"/>
      <w:proofErr w:type="gramStart"/>
      <w:r>
        <w:rPr>
          <w:noProof w:val="0"/>
        </w:rPr>
        <w:t>this.mRedSq</w:t>
      </w:r>
      <w:proofErr w:type="spellEnd"/>
      <w:proofErr w:type="gramEnd"/>
      <w:r>
        <w:rPr>
          <w:noProof w:val="0"/>
        </w:rPr>
        <w:t xml:space="preserve"> = new </w:t>
      </w:r>
      <w:proofErr w:type="spellStart"/>
      <w:r w:rsidR="00984104">
        <w:rPr>
          <w:noProof w:val="0"/>
        </w:rPr>
        <w:t>engine.Renderable</w:t>
      </w:r>
      <w:proofErr w:type="spellEnd"/>
      <w:r w:rsidR="00984104">
        <w:rPr>
          <w:noProof w:val="0"/>
        </w:rPr>
        <w:t>();</w:t>
      </w:r>
    </w:p>
    <w:p w14:paraId="7B68EDCA" w14:textId="700CDA09" w:rsidR="00383959" w:rsidRPr="00C223E8" w:rsidRDefault="00F3579A" w:rsidP="00BC4335">
      <w:pPr>
        <w:pStyle w:val="Code"/>
        <w:rPr>
          <w:noProof w:val="0"/>
        </w:rPr>
      </w:pPr>
      <w:r>
        <w:rPr>
          <w:noProof w:val="0"/>
        </w:rPr>
        <w:t xml:space="preserve">    </w:t>
      </w:r>
      <w:r w:rsidR="00984104">
        <w:rPr>
          <w:noProof w:val="0"/>
        </w:rPr>
        <w:t xml:space="preserve">    </w:t>
      </w:r>
      <w:proofErr w:type="spellStart"/>
      <w:proofErr w:type="gramStart"/>
      <w:r>
        <w:rPr>
          <w:noProof w:val="0"/>
        </w:rPr>
        <w:t>this.mRedSq.setColor</w:t>
      </w:r>
      <w:proofErr w:type="spellEnd"/>
      <w:proofErr w:type="gramEnd"/>
      <w:r>
        <w:rPr>
          <w:noProof w:val="0"/>
        </w:rPr>
        <w:t>([1, 0, 0, 1]);</w:t>
      </w:r>
    </w:p>
    <w:p w14:paraId="03776555" w14:textId="77777777" w:rsidR="00383959" w:rsidRPr="00C223E8" w:rsidRDefault="00F3579A" w:rsidP="00BC4335">
      <w:pPr>
        <w:pStyle w:val="Code"/>
        <w:rPr>
          <w:noProof w:val="0"/>
        </w:rPr>
      </w:pPr>
      <w:r>
        <w:rPr>
          <w:noProof w:val="0"/>
        </w:rPr>
        <w:t xml:space="preserve">    </w:t>
      </w:r>
    </w:p>
    <w:p w14:paraId="1677269A" w14:textId="59505534"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Draw!</w:t>
      </w:r>
    </w:p>
    <w:p w14:paraId="7410A8AD" w14:textId="156B135A" w:rsidR="00383959" w:rsidRPr="00C223E8" w:rsidRDefault="00F3579A" w:rsidP="00BC4335">
      <w:pPr>
        <w:pStyle w:val="Code"/>
        <w:rPr>
          <w:noProof w:val="0"/>
        </w:rPr>
      </w:pPr>
      <w:r>
        <w:rPr>
          <w:noProof w:val="0"/>
        </w:rPr>
        <w:t xml:space="preserve">    </w:t>
      </w:r>
      <w:r w:rsidR="00984104">
        <w:rPr>
          <w:noProof w:val="0"/>
        </w:rPr>
        <w:t xml:space="preserve">    </w:t>
      </w:r>
      <w:proofErr w:type="spellStart"/>
      <w:proofErr w:type="gramStart"/>
      <w:r w:rsidR="00984104">
        <w:rPr>
          <w:noProof w:val="0"/>
        </w:rPr>
        <w:t>engine.clearCanvas</w:t>
      </w:r>
      <w:proofErr w:type="spellEnd"/>
      <w:proofErr w:type="gramEnd"/>
      <w:r w:rsidR="00984104">
        <w:rPr>
          <w:noProof w:val="0"/>
        </w:rPr>
        <w:t>([0, 0.8, 0, 1]);</w:t>
      </w:r>
      <w:r>
        <w:rPr>
          <w:noProof w:val="0"/>
        </w:rPr>
        <w:t xml:space="preserve">  // Clear the canvas    </w:t>
      </w:r>
    </w:p>
    <w:p w14:paraId="3E23E0AB" w14:textId="77777777" w:rsidR="00383959" w:rsidRPr="00C223E8" w:rsidRDefault="00383959" w:rsidP="00BC4335">
      <w:pPr>
        <w:pStyle w:val="Code"/>
        <w:rPr>
          <w:noProof w:val="0"/>
        </w:rPr>
      </w:pPr>
    </w:p>
    <w:p w14:paraId="016EE8A6" w14:textId="3668B426"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xml:space="preserve">1: Draw </w:t>
      </w:r>
      <w:r w:rsidR="00910AE5">
        <w:rPr>
          <w:noProof w:val="0"/>
        </w:rPr>
        <w:t>Renderable</w:t>
      </w:r>
      <w:r>
        <w:rPr>
          <w:noProof w:val="0"/>
        </w:rPr>
        <w:t xml:space="preserve"> objects with the white shader</w:t>
      </w:r>
    </w:p>
    <w:p w14:paraId="16DFEAB2" w14:textId="08FF61DF" w:rsidR="00383959" w:rsidRPr="00C223E8" w:rsidRDefault="00F3579A" w:rsidP="00BC4335">
      <w:pPr>
        <w:pStyle w:val="Code"/>
        <w:rPr>
          <w:noProof w:val="0"/>
        </w:rPr>
      </w:pPr>
      <w:r>
        <w:rPr>
          <w:noProof w:val="0"/>
        </w:rPr>
        <w:t xml:space="preserve">    </w:t>
      </w:r>
      <w:r w:rsidR="00984104">
        <w:rPr>
          <w:noProof w:val="0"/>
        </w:rPr>
        <w:t xml:space="preserve">    </w:t>
      </w:r>
      <w:proofErr w:type="spellStart"/>
      <w:proofErr w:type="gramStart"/>
      <w:r>
        <w:rPr>
          <w:noProof w:val="0"/>
        </w:rPr>
        <w:t>this.mWhiteSq.draw</w:t>
      </w:r>
      <w:proofErr w:type="spellEnd"/>
      <w:proofErr w:type="gramEnd"/>
      <w:r>
        <w:rPr>
          <w:noProof w:val="0"/>
        </w:rPr>
        <w:t>();</w:t>
      </w:r>
    </w:p>
    <w:p w14:paraId="273B5F98" w14:textId="77777777" w:rsidR="00383959" w:rsidRPr="00C223E8" w:rsidRDefault="00F3579A" w:rsidP="00BC4335">
      <w:pPr>
        <w:pStyle w:val="Code"/>
        <w:rPr>
          <w:noProof w:val="0"/>
        </w:rPr>
      </w:pPr>
      <w:r>
        <w:rPr>
          <w:noProof w:val="0"/>
        </w:rPr>
        <w:t xml:space="preserve">    </w:t>
      </w:r>
    </w:p>
    <w:p w14:paraId="2BCF20A6" w14:textId="7EA98C22"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xml:space="preserve">2: Draw </w:t>
      </w:r>
      <w:r w:rsidR="00910AE5">
        <w:rPr>
          <w:noProof w:val="0"/>
        </w:rPr>
        <w:t>Renderable</w:t>
      </w:r>
      <w:r>
        <w:rPr>
          <w:noProof w:val="0"/>
        </w:rPr>
        <w:t xml:space="preserve"> objects with the red shader</w:t>
      </w:r>
    </w:p>
    <w:p w14:paraId="3B1ED82D" w14:textId="77777777" w:rsidR="00984104" w:rsidRDefault="00F3579A" w:rsidP="00BC4335">
      <w:pPr>
        <w:pStyle w:val="Code"/>
        <w:rPr>
          <w:noProof w:val="0"/>
        </w:rPr>
      </w:pPr>
      <w:r>
        <w:rPr>
          <w:noProof w:val="0"/>
        </w:rPr>
        <w:t xml:space="preserve">    </w:t>
      </w:r>
      <w:r w:rsidR="00984104">
        <w:rPr>
          <w:noProof w:val="0"/>
        </w:rPr>
        <w:t xml:space="preserve">    </w:t>
      </w:r>
      <w:proofErr w:type="spellStart"/>
      <w:proofErr w:type="gramStart"/>
      <w:r>
        <w:rPr>
          <w:noProof w:val="0"/>
        </w:rPr>
        <w:t>this.mRedSq.draw</w:t>
      </w:r>
      <w:proofErr w:type="spellEnd"/>
      <w:proofErr w:type="gramEnd"/>
      <w:r>
        <w:rPr>
          <w:noProof w:val="0"/>
        </w:rPr>
        <w:t xml:space="preserve">(); </w:t>
      </w:r>
    </w:p>
    <w:p w14:paraId="44245B01" w14:textId="0B7EA48A" w:rsidR="00383959" w:rsidRPr="00C223E8" w:rsidRDefault="00984104" w:rsidP="00BC4335">
      <w:pPr>
        <w:pStyle w:val="Code"/>
        <w:rPr>
          <w:noProof w:val="0"/>
        </w:rPr>
      </w:pPr>
      <w:r>
        <w:rPr>
          <w:noProof w:val="0"/>
        </w:rPr>
        <w:t xml:space="preserve">    }</w:t>
      </w:r>
      <w:r w:rsidR="00F3579A">
        <w:rPr>
          <w:noProof w:val="0"/>
        </w:rPr>
        <w:t xml:space="preserve"> </w:t>
      </w:r>
    </w:p>
    <w:p w14:paraId="41C41DA0" w14:textId="2159E84F" w:rsidR="00383959" w:rsidRPr="00C223E8" w:rsidRDefault="00F3579A" w:rsidP="00BC4335">
      <w:pPr>
        <w:pStyle w:val="Code"/>
        <w:rPr>
          <w:noProof w:val="0"/>
        </w:rPr>
      </w:pPr>
      <w:r>
        <w:rPr>
          <w:noProof w:val="0"/>
        </w:rPr>
        <w:t>}</w:t>
      </w:r>
    </w:p>
    <w:p w14:paraId="1BB166A2" w14:textId="77188150" w:rsidR="00383959" w:rsidRPr="00C223E8" w:rsidRDefault="00383959" w:rsidP="00F9439C">
      <w:pPr>
        <w:pStyle w:val="BodyTextFirst"/>
      </w:pPr>
      <w:r w:rsidRPr="00C223E8">
        <w:t xml:space="preserve">In the code from </w:t>
      </w:r>
      <w:proofErr w:type="spellStart"/>
      <w:r w:rsidRPr="00C223E8">
        <w:rPr>
          <w:rStyle w:val="CodeInline"/>
        </w:rPr>
        <w:t>src</w:t>
      </w:r>
      <w:proofErr w:type="spellEnd"/>
      <w:r w:rsidRPr="00C223E8">
        <w:rPr>
          <w:rStyle w:val="CodeInline"/>
        </w:rPr>
        <w:t>/</w:t>
      </w:r>
      <w:proofErr w:type="spellStart"/>
      <w:r w:rsidR="00E65399">
        <w:rPr>
          <w:rStyle w:val="CodeInline"/>
        </w:rPr>
        <w:t>my_game</w:t>
      </w:r>
      <w:proofErr w:type="spellEnd"/>
      <w:r w:rsidR="00E65399">
        <w:rPr>
          <w:rStyle w:val="CodeInline"/>
        </w:rPr>
        <w:t>/</w:t>
      </w:r>
      <w:r w:rsidR="00984104">
        <w:rPr>
          <w:rStyle w:val="CodeInline"/>
        </w:rPr>
        <w:t>my_game</w:t>
      </w:r>
      <w:r w:rsidRPr="00C223E8">
        <w:rPr>
          <w:rStyle w:val="CodeInline"/>
        </w:rPr>
        <w:t>.js</w:t>
      </w:r>
      <w:r w:rsidRPr="00C223E8">
        <w:t xml:space="preserve">, </w:t>
      </w:r>
      <w:r w:rsidR="00194AF7">
        <w:t xml:space="preserve">notice that the </w:t>
      </w:r>
      <w:r w:rsidR="00194AF7" w:rsidRPr="00B14E9F">
        <w:rPr>
          <w:rStyle w:val="CodeInline"/>
        </w:rPr>
        <w:t>import</w:t>
      </w:r>
      <w:r w:rsidR="00194AF7">
        <w:t xml:space="preserve"> statement is modified to import from the interface </w:t>
      </w:r>
      <w:r w:rsidR="00194AF7" w:rsidRPr="00B14E9F">
        <w:rPr>
          <w:rStyle w:val="CodeInline"/>
        </w:rPr>
        <w:t>index.js</w:t>
      </w:r>
      <w:r w:rsidR="00194AF7">
        <w:t xml:space="preserve"> file. Additionally, </w:t>
      </w:r>
      <w:r w:rsidR="00C82AC2" w:rsidRPr="00C223E8">
        <w:t xml:space="preserve">the </w:t>
      </w:r>
      <w:proofErr w:type="spellStart"/>
      <w:r w:rsidRPr="00C223E8">
        <w:rPr>
          <w:rStyle w:val="CodeInline"/>
        </w:rPr>
        <w:t>MyGame</w:t>
      </w:r>
      <w:proofErr w:type="spellEnd"/>
      <w:r w:rsidRPr="00C223E8">
        <w:t xml:space="preserve"> constructor is modified to include the following steps</w:t>
      </w:r>
      <w:r w:rsidR="00C82AC2" w:rsidRPr="00C223E8">
        <w:t>:</w:t>
      </w:r>
    </w:p>
    <w:p w14:paraId="7FBB10B7" w14:textId="03453644" w:rsidR="00383959" w:rsidRPr="00C223E8" w:rsidRDefault="00383959" w:rsidP="00383959">
      <w:pPr>
        <w:pStyle w:val="NumList"/>
        <w:numPr>
          <w:ilvl w:val="0"/>
          <w:numId w:val="24"/>
        </w:numPr>
      </w:pPr>
      <w:r w:rsidRPr="00C223E8">
        <w:t xml:space="preserve">Step A initializes the </w:t>
      </w:r>
      <w:r w:rsidR="00984104">
        <w:rPr>
          <w:rStyle w:val="CodeInline"/>
        </w:rPr>
        <w:t>engine</w:t>
      </w:r>
    </w:p>
    <w:p w14:paraId="4E4E6EBB" w14:textId="235E6796" w:rsidR="004E6871" w:rsidRPr="00C223E8" w:rsidRDefault="00383959" w:rsidP="004E6871">
      <w:pPr>
        <w:pStyle w:val="NumList"/>
        <w:numPr>
          <w:ilvl w:val="0"/>
          <w:numId w:val="24"/>
        </w:numPr>
      </w:pPr>
      <w:r w:rsidRPr="00C223E8">
        <w:t xml:space="preserve">Step </w:t>
      </w:r>
      <w:r w:rsidR="00984104">
        <w:t>B</w:t>
      </w:r>
      <w:r w:rsidRPr="00C223E8">
        <w:t xml:space="preserve"> creates two instances of </w:t>
      </w:r>
      <w:r w:rsidR="00910AE5">
        <w:rPr>
          <w:rStyle w:val="CodeInline"/>
        </w:rPr>
        <w:t>Renderable</w:t>
      </w:r>
      <w:r w:rsidRPr="00C223E8">
        <w:t xml:space="preserve"> using the shader and sets the colors of the new </w:t>
      </w:r>
      <w:r w:rsidR="00910AE5">
        <w:rPr>
          <w:rStyle w:val="CodeInline"/>
        </w:rPr>
        <w:t>Renderable</w:t>
      </w:r>
      <w:r w:rsidRPr="00C223E8">
        <w:t xml:space="preserve"> objects accordingly. </w:t>
      </w:r>
    </w:p>
    <w:p w14:paraId="31FADBB1" w14:textId="73414385" w:rsidR="004E6871" w:rsidRPr="00C223E8" w:rsidRDefault="00383959" w:rsidP="004E6871">
      <w:pPr>
        <w:pStyle w:val="NumList"/>
        <w:numPr>
          <w:ilvl w:val="0"/>
          <w:numId w:val="24"/>
        </w:numPr>
      </w:pPr>
      <w:r w:rsidRPr="00C223E8">
        <w:t xml:space="preserve">Step </w:t>
      </w:r>
      <w:r w:rsidR="00984104">
        <w:t>C</w:t>
      </w:r>
      <w:r w:rsidRPr="00C223E8">
        <w:t xml:space="preserve"> </w:t>
      </w:r>
      <w:r w:rsidR="00C82AC2" w:rsidRPr="00C223E8">
        <w:t>c</w:t>
      </w:r>
      <w:r w:rsidRPr="00C223E8">
        <w:t xml:space="preserve">lears the canvas; </w:t>
      </w:r>
      <w:r w:rsidR="00C82AC2" w:rsidRPr="00C223E8">
        <w:t>s</w:t>
      </w:r>
      <w:r w:rsidRPr="00C223E8">
        <w:t xml:space="preserve">teps </w:t>
      </w:r>
      <w:r w:rsidR="00984104">
        <w:t>C</w:t>
      </w:r>
      <w:r w:rsidRPr="00C223E8">
        <w:t xml:space="preserve">1 and </w:t>
      </w:r>
      <w:r w:rsidR="00984104">
        <w:t>C</w:t>
      </w:r>
      <w:r w:rsidRPr="00C223E8">
        <w:t xml:space="preserve">2 simply call the respective </w:t>
      </w:r>
      <w:r w:rsidR="00F3579A" w:rsidRPr="00F3579A">
        <w:rPr>
          <w:rStyle w:val="CodeInline"/>
        </w:rPr>
        <w:t>draw</w:t>
      </w:r>
      <w:r w:rsidRPr="00C223E8">
        <w:t xml:space="preserve"> functions of the white and red square</w:t>
      </w:r>
      <w:r w:rsidR="00113078" w:rsidRPr="00C223E8">
        <w:t>s</w:t>
      </w:r>
      <w:r w:rsidRPr="00C223E8">
        <w:t>.</w:t>
      </w:r>
      <w:r w:rsidR="00FB5374" w:rsidRPr="00C223E8">
        <w:t xml:space="preserve"> </w:t>
      </w:r>
      <w:r w:rsidR="00BA0054" w:rsidRPr="00C223E8">
        <w:t>A</w:t>
      </w:r>
      <w:r w:rsidR="00EF44C1" w:rsidRPr="00C223E8">
        <w:t xml:space="preserve">lthough both of the squares are drawn, for now you will only be able to see the last drawn square in </w:t>
      </w:r>
      <w:r w:rsidR="00FB5374" w:rsidRPr="00C223E8">
        <w:t>the canvas.</w:t>
      </w:r>
      <w:r w:rsidR="00E55E51" w:rsidRPr="00C223E8">
        <w:t xml:space="preserve"> Please refer to the following discussion for the details</w:t>
      </w:r>
      <w:r w:rsidR="00147A5A">
        <w:fldChar w:fldCharType="begin"/>
      </w:r>
      <w:r w:rsidR="00147A5A">
        <w:instrText xml:space="preserve"> XE "</w:instrText>
      </w:r>
      <w:r w:rsidR="00147A5A" w:rsidRPr="0060661E">
        <w:instrText>Renderable Objects Project:testing</w:instrText>
      </w:r>
      <w:r w:rsidR="00147A5A">
        <w:instrText xml:space="preserve">" </w:instrText>
      </w:r>
      <w:r w:rsidR="00147A5A">
        <w:fldChar w:fldCharType="end"/>
      </w:r>
      <w:r w:rsidR="00E55E51" w:rsidRPr="00C223E8">
        <w:t>.</w:t>
      </w:r>
    </w:p>
    <w:p w14:paraId="7FCAF462" w14:textId="77777777" w:rsidR="00383959" w:rsidRPr="00C223E8" w:rsidRDefault="00383959" w:rsidP="00BC4335">
      <w:pPr>
        <w:pStyle w:val="Heading2"/>
      </w:pPr>
      <w:r w:rsidRPr="00C223E8">
        <w:lastRenderedPageBreak/>
        <w:t>Observations</w:t>
      </w:r>
    </w:p>
    <w:p w14:paraId="280E40B3" w14:textId="77777777" w:rsidR="00383959" w:rsidRPr="00C223E8" w:rsidRDefault="00383959" w:rsidP="00BC4335">
      <w:pPr>
        <w:pStyle w:val="BodyTextFirst"/>
      </w:pPr>
      <w:r w:rsidRPr="00C223E8">
        <w:t xml:space="preserve">Run the project and you will notice only the red square is visible! What happens is that both of the squares are drawn to the same location. Being the same size, the two squares simply overlap perfectly. Since the red square is drawn last, it overwrites all the pixels of the white square. You can verify this by commenting out the drawing of the red square (comment out the line </w:t>
      </w:r>
      <w:proofErr w:type="spellStart"/>
      <w:r w:rsidRPr="00C223E8">
        <w:rPr>
          <w:rStyle w:val="CodeInline"/>
        </w:rPr>
        <w:t>mRedSq.</w:t>
      </w:r>
      <w:r w:rsidR="006A3776" w:rsidRPr="00C223E8">
        <w:rPr>
          <w:rStyle w:val="CodeInline"/>
        </w:rPr>
        <w:t>draw</w:t>
      </w:r>
      <w:proofErr w:type="spellEnd"/>
      <w:r w:rsidRPr="00C223E8">
        <w:rPr>
          <w:rStyle w:val="CodeInline"/>
        </w:rPr>
        <w:t>()</w:t>
      </w:r>
      <w:r w:rsidRPr="00C223E8">
        <w:t>) and rerun</w:t>
      </w:r>
      <w:r w:rsidR="00622319">
        <w:t>ning</w:t>
      </w:r>
      <w:r w:rsidRPr="00C223E8">
        <w:t xml:space="preserve"> the project. An interesting observation to make is that objects that appear in the front are drawn last (the red square). You will take advantage of this observation much later when working with transparency. </w:t>
      </w:r>
    </w:p>
    <w:p w14:paraId="45D4D87C" w14:textId="7FDCB33F" w:rsidR="00383959" w:rsidRPr="00C223E8" w:rsidRDefault="00383959" w:rsidP="00B14E9F">
      <w:pPr>
        <w:pStyle w:val="BodyTextCont"/>
      </w:pPr>
      <w:r w:rsidRPr="00C223E8">
        <w:t xml:space="preserve">This simple observation leads to your next task. </w:t>
      </w:r>
      <w:r w:rsidR="00C82AC2" w:rsidRPr="00C223E8">
        <w:t>T</w:t>
      </w:r>
      <w:r w:rsidRPr="00C223E8">
        <w:t xml:space="preserve">o allow multiple instances of </w:t>
      </w:r>
      <w:r w:rsidR="00910AE5">
        <w:rPr>
          <w:rStyle w:val="CodeInline"/>
        </w:rPr>
        <w:t>Renderable</w:t>
      </w:r>
      <w:r w:rsidRPr="00C223E8">
        <w:t xml:space="preserve"> to be visible at the same time</w:t>
      </w:r>
      <w:r w:rsidR="00C82AC2" w:rsidRPr="00C223E8">
        <w:t>,</w:t>
      </w:r>
      <w:r w:rsidRPr="00C223E8">
        <w:t xml:space="preserve"> each instance needs to support the ability to be drawn at different locations, with different sizes and </w:t>
      </w:r>
      <w:r w:rsidR="00C82AC2" w:rsidRPr="00C223E8">
        <w:t xml:space="preserve">with </w:t>
      </w:r>
      <w:r w:rsidRPr="00C223E8">
        <w:t>different orientations so they do not overlap one another.</w:t>
      </w:r>
    </w:p>
    <w:p w14:paraId="1181F580" w14:textId="25E8F913" w:rsidR="00383959" w:rsidRPr="00C223E8" w:rsidRDefault="00383959" w:rsidP="00BC4335">
      <w:pPr>
        <w:pStyle w:val="Heading1"/>
      </w:pPr>
      <w:r w:rsidRPr="00C223E8">
        <w:t xml:space="preserve">Transforming a </w:t>
      </w:r>
      <w:r w:rsidR="00910AE5">
        <w:t>Renderable</w:t>
      </w:r>
      <w:r w:rsidRPr="00C223E8">
        <w:t xml:space="preserve"> Object </w:t>
      </w:r>
    </w:p>
    <w:p w14:paraId="41B3EAEB" w14:textId="4A9FC885" w:rsidR="00383959" w:rsidRPr="00C223E8" w:rsidRDefault="00383959" w:rsidP="00BC4335">
      <w:pPr>
        <w:pStyle w:val="BodyTextFirst"/>
      </w:pPr>
      <w:r w:rsidRPr="00C223E8">
        <w:t xml:space="preserve">A mechanism is required to manipulate the position, size, and orientation of a </w:t>
      </w:r>
      <w:r w:rsidR="00910AE5">
        <w:rPr>
          <w:rStyle w:val="CodeInline"/>
        </w:rPr>
        <w:t>Renderable</w:t>
      </w:r>
      <w:r w:rsidRPr="00C223E8">
        <w:t xml:space="preserve"> object. Over the next few projects you will learn about how matrix transformations</w:t>
      </w:r>
      <w:r w:rsidR="00635B7C">
        <w:fldChar w:fldCharType="begin"/>
      </w:r>
      <w:r w:rsidR="00635B7C">
        <w:instrText xml:space="preserve"> XE "</w:instrText>
      </w:r>
      <w:r w:rsidR="00635B7C" w:rsidRPr="0060661E">
        <w:instrText>Renderable Objects Project:matrix transformations</w:instrText>
      </w:r>
      <w:r w:rsidR="00635B7C">
        <w:instrText xml:space="preserve">" </w:instrText>
      </w:r>
      <w:r w:rsidR="00635B7C">
        <w:fldChar w:fldCharType="end"/>
      </w:r>
      <w:r w:rsidRPr="00C223E8">
        <w:t xml:space="preserve"> can be used to translate or move an object</w:t>
      </w:r>
      <w:r w:rsidR="00C82AC2" w:rsidRPr="00C223E8">
        <w:t>’</w:t>
      </w:r>
      <w:r w:rsidRPr="00C223E8">
        <w:t>s position, scale the size of an object, and change the orientation or rotate an object on the canvas. These operations are the most intuitive ones for object manipulations. However, before the implementation of transformation matrices</w:t>
      </w:r>
      <w:r w:rsidR="00C24927" w:rsidRPr="00C223E8">
        <w:t>,</w:t>
      </w:r>
      <w:r w:rsidRPr="00C223E8">
        <w:t xml:space="preserve"> a quick review of the operations and capabilities of matrices is required.</w:t>
      </w:r>
    </w:p>
    <w:p w14:paraId="2E4814C9" w14:textId="77777777" w:rsidR="00383959" w:rsidRPr="00C223E8" w:rsidRDefault="00383959" w:rsidP="00BC4335">
      <w:pPr>
        <w:pStyle w:val="Heading2"/>
      </w:pPr>
      <w:r w:rsidRPr="00C223E8">
        <w:t>Matrices as Transform Operators</w:t>
      </w:r>
    </w:p>
    <w:p w14:paraId="1E522D93" w14:textId="77777777" w:rsidR="00383959" w:rsidRPr="00C223E8" w:rsidRDefault="00383959" w:rsidP="00BC4335">
      <w:pPr>
        <w:pStyle w:val="BodyTextFirst"/>
      </w:pPr>
      <w:r w:rsidRPr="00C223E8">
        <w:t>Before we begin, it is important to recognize that matrices and transformations are general topic areas in mathematics. The following discussion does not attempt to include a comprehensive study of these subjects. Instead, the focus is on the application of a small collection of relevant concepts and operators from the perspective of what the game engine requires</w:t>
      </w:r>
      <w:r w:rsidR="00E83300">
        <w:t xml:space="preserve"> (o</w:t>
      </w:r>
      <w:r w:rsidR="00E83300" w:rsidRPr="00C223E8">
        <w:t>r</w:t>
      </w:r>
      <w:r w:rsidR="00C82AC2" w:rsidRPr="00C223E8">
        <w:t>,</w:t>
      </w:r>
      <w:r w:rsidRPr="00C223E8">
        <w:t xml:space="preserve"> rather, how to utilize the operators and not study the theories behind the mathematics</w:t>
      </w:r>
      <w:r w:rsidR="00E83300">
        <w:t>)</w:t>
      </w:r>
      <w:r w:rsidRPr="00C223E8">
        <w:t>. If you are interested in the specifics of matrices and how they relate to computer graphics</w:t>
      </w:r>
      <w:r w:rsidR="006E0AE8" w:rsidRPr="00C223E8">
        <w:t>,</w:t>
      </w:r>
      <w:r w:rsidRPr="00C223E8">
        <w:t xml:space="preserve"> please refer to the discussion in Chapter 1 where you can learn more about these topics in depth by delving into relevant books on </w:t>
      </w:r>
      <w:r w:rsidR="00E83300">
        <w:t>l</w:t>
      </w:r>
      <w:r w:rsidRPr="00E83300">
        <w:t xml:space="preserve">inear </w:t>
      </w:r>
      <w:r w:rsidR="00E83300">
        <w:t>a</w:t>
      </w:r>
      <w:r w:rsidR="00E83300" w:rsidRPr="00E83300">
        <w:t xml:space="preserve">lgebra </w:t>
      </w:r>
      <w:r w:rsidRPr="00E83300">
        <w:t xml:space="preserve">and </w:t>
      </w:r>
      <w:r w:rsidR="00E83300">
        <w:t>c</w:t>
      </w:r>
      <w:r w:rsidR="00E83300" w:rsidRPr="00E83300">
        <w:t xml:space="preserve">omputer </w:t>
      </w:r>
      <w:r w:rsidR="00E83300">
        <w:t>g</w:t>
      </w:r>
      <w:r w:rsidR="00E83300" w:rsidRPr="00E83300">
        <w:t>raphics</w:t>
      </w:r>
      <w:r w:rsidRPr="00C223E8">
        <w:t>.</w:t>
      </w:r>
    </w:p>
    <w:p w14:paraId="51AB2FFA" w14:textId="77777777" w:rsidR="00383959" w:rsidRPr="00C223E8" w:rsidRDefault="00383959" w:rsidP="00B41C1A">
      <w:pPr>
        <w:pStyle w:val="BodyTextCont"/>
      </w:pPr>
      <w:r w:rsidRPr="00C223E8">
        <w:t xml:space="preserve">A matrix itself is an </w:t>
      </w:r>
      <w:r w:rsidR="00F3579A" w:rsidRPr="00F3579A">
        <w:rPr>
          <w:i/>
        </w:rPr>
        <w:t>m</w:t>
      </w:r>
      <w:r w:rsidRPr="00C223E8">
        <w:t xml:space="preserve">-rows by </w:t>
      </w:r>
      <w:r w:rsidR="00F3579A" w:rsidRPr="00F3579A">
        <w:rPr>
          <w:i/>
        </w:rPr>
        <w:t>n</w:t>
      </w:r>
      <w:r w:rsidRPr="00C223E8">
        <w:t>-columns array of numbers</w:t>
      </w:r>
      <w:r w:rsidR="00635B7C">
        <w:fldChar w:fldCharType="begin"/>
      </w:r>
      <w:r w:rsidR="00635B7C">
        <w:instrText xml:space="preserve"> XE "</w:instrText>
      </w:r>
      <w:r w:rsidR="00635B7C" w:rsidRPr="00635B7C">
        <w:instrText>Matrix operators:</w:instrText>
      </w:r>
      <w:r w:rsidR="00635B7C" w:rsidRPr="0060661E">
        <w:rPr>
          <w:i/>
        </w:rPr>
        <w:instrText>m</w:instrText>
      </w:r>
      <w:r w:rsidR="00635B7C" w:rsidRPr="0060661E">
        <w:instrText xml:space="preserve">-rows by </w:instrText>
      </w:r>
      <w:r w:rsidR="00635B7C" w:rsidRPr="0060661E">
        <w:rPr>
          <w:i/>
        </w:rPr>
        <w:instrText>n</w:instrText>
      </w:r>
      <w:r w:rsidR="00635B7C" w:rsidRPr="0060661E">
        <w:instrText>-columns array of numbers</w:instrText>
      </w:r>
      <w:r w:rsidR="00635B7C">
        <w:instrText xml:space="preserve">" </w:instrText>
      </w:r>
      <w:r w:rsidR="00635B7C">
        <w:fldChar w:fldCharType="end"/>
      </w:r>
      <w:r w:rsidRPr="00C223E8">
        <w:t>. For the purposes of this game engine, you will be working exclusively with 4</w:t>
      </w:r>
      <w:r w:rsidR="00C82AC2" w:rsidRPr="00C223E8">
        <w:t>×</w:t>
      </w:r>
      <w:r w:rsidRPr="00C223E8">
        <w:t>4 matrices. While a 2D game engine could get by with 3</w:t>
      </w:r>
      <w:r w:rsidR="00C82AC2" w:rsidRPr="00C223E8">
        <w:t>×</w:t>
      </w:r>
      <w:r w:rsidRPr="00C223E8">
        <w:t>3 matrices, a 4</w:t>
      </w:r>
      <w:r w:rsidR="00C82AC2" w:rsidRPr="00C223E8">
        <w:t>×</w:t>
      </w:r>
      <w:r w:rsidRPr="00C223E8">
        <w:t>4 matrix is used to support features that will be introduced in the later chapters. Among the many powerful applications, 4</w:t>
      </w:r>
      <w:r w:rsidR="00C82AC2" w:rsidRPr="00C223E8">
        <w:t>×</w:t>
      </w:r>
      <w:r w:rsidRPr="00C223E8">
        <w:t>4 matrices can be constructed as transform operators for vertex positions. The most important and intuitive of these operators are the translation, scaling, rotation, and identity operators</w:t>
      </w:r>
      <w:r w:rsidR="005F7113">
        <w:t>.</w:t>
      </w:r>
    </w:p>
    <w:p w14:paraId="2F5C5FEA" w14:textId="77777777" w:rsidR="009517D7" w:rsidRDefault="00383959">
      <w:pPr>
        <w:pStyle w:val="Bullet"/>
      </w:pPr>
      <w:r w:rsidRPr="00C223E8">
        <w:t xml:space="preserve">The translation operator </w:t>
      </w:r>
      <w:r w:rsidRPr="00C223E8">
        <w:rPr>
          <w:rStyle w:val="CodeInline"/>
        </w:rPr>
        <w:t>T(</w:t>
      </w:r>
      <w:proofErr w:type="spellStart"/>
      <w:proofErr w:type="gramStart"/>
      <w:r w:rsidRPr="00C223E8">
        <w:rPr>
          <w:rStyle w:val="CodeInline"/>
        </w:rPr>
        <w:t>tx,ty</w:t>
      </w:r>
      <w:proofErr w:type="spellEnd"/>
      <w:proofErr w:type="gramEnd"/>
      <w:r w:rsidRPr="00C223E8">
        <w:rPr>
          <w:rStyle w:val="CodeInline"/>
        </w:rPr>
        <w:t>)</w:t>
      </w:r>
      <w:r w:rsidRPr="00C223E8">
        <w:t>,</w:t>
      </w:r>
      <w:r w:rsidR="00635B7C">
        <w:fldChar w:fldCharType="begin"/>
      </w:r>
      <w:r w:rsidR="00635B7C">
        <w:instrText xml:space="preserve"> XE "</w:instrText>
      </w:r>
      <w:r w:rsidR="00635B7C" w:rsidRPr="0060661E">
        <w:instrText xml:space="preserve">Matrix operators:translation operator </w:instrText>
      </w:r>
      <w:r w:rsidR="00635B7C" w:rsidRPr="0060661E">
        <w:rPr>
          <w:rStyle w:val="CodeInline"/>
        </w:rPr>
        <w:instrText>T(tx,ty)</w:instrText>
      </w:r>
      <w:r w:rsidR="00635B7C">
        <w:instrText xml:space="preserve">" </w:instrText>
      </w:r>
      <w:r w:rsidR="00635B7C">
        <w:fldChar w:fldCharType="end"/>
      </w:r>
      <w:r w:rsidRPr="00C223E8">
        <w:t xml:space="preserve"> as illustrated in Figure 3-2,</w:t>
      </w:r>
      <w:r w:rsidR="000A7286" w:rsidRPr="00C223E8">
        <w:t xml:space="preserve"> </w:t>
      </w:r>
      <w:r w:rsidRPr="00C223E8">
        <w:t xml:space="preserve">translates or moves a given vertex position from </w:t>
      </w:r>
      <w:r w:rsidRPr="00C223E8">
        <w:rPr>
          <w:rStyle w:val="BodyTextChar"/>
        </w:rPr>
        <w:t>(</w:t>
      </w:r>
      <w:proofErr w:type="spellStart"/>
      <w:r w:rsidRPr="00C223E8">
        <w:rPr>
          <w:rStyle w:val="BodyTextChar"/>
        </w:rPr>
        <w:t>x,y</w:t>
      </w:r>
      <w:proofErr w:type="spellEnd"/>
      <w:r w:rsidRPr="00C223E8">
        <w:rPr>
          <w:rStyle w:val="BodyTextChar"/>
        </w:rPr>
        <w:t>) to (</w:t>
      </w:r>
      <w:proofErr w:type="spellStart"/>
      <w:r w:rsidRPr="00C223E8">
        <w:rPr>
          <w:rStyle w:val="BodyTextChar"/>
        </w:rPr>
        <w:t>x+tx</w:t>
      </w:r>
      <w:proofErr w:type="spellEnd"/>
      <w:r w:rsidRPr="00C223E8">
        <w:rPr>
          <w:rStyle w:val="BodyTextChar"/>
        </w:rPr>
        <w:t xml:space="preserve">, </w:t>
      </w:r>
      <w:proofErr w:type="spellStart"/>
      <w:r w:rsidRPr="00C223E8">
        <w:rPr>
          <w:rStyle w:val="BodyTextChar"/>
        </w:rPr>
        <w:t>y+ty</w:t>
      </w:r>
      <w:proofErr w:type="spellEnd"/>
      <w:r w:rsidRPr="00C223E8">
        <w:rPr>
          <w:rStyle w:val="BodyTextChar"/>
        </w:rPr>
        <w:t>).</w:t>
      </w:r>
      <w:r w:rsidRPr="00C223E8">
        <w:t xml:space="preserve"> Notice that </w:t>
      </w:r>
      <w:proofErr w:type="gramStart"/>
      <w:r w:rsidRPr="00C223E8">
        <w:rPr>
          <w:rStyle w:val="CodeInline"/>
        </w:rPr>
        <w:t>T(</w:t>
      </w:r>
      <w:proofErr w:type="gramEnd"/>
      <w:r w:rsidRPr="00C223E8">
        <w:rPr>
          <w:rStyle w:val="CodeInline"/>
        </w:rPr>
        <w:t xml:space="preserve">0,0) </w:t>
      </w:r>
      <w:r w:rsidRPr="00C223E8">
        <w:t>does not change the value of a given vertex position and is a convenient initial value for accumulating translation operations.</w:t>
      </w:r>
    </w:p>
    <w:p w14:paraId="05D86289" w14:textId="77777777" w:rsidR="00ED1978" w:rsidRPr="00105472" w:rsidRDefault="009517D7" w:rsidP="00105472">
      <w:pPr>
        <w:pStyle w:val="Figure"/>
      </w:pPr>
      <w:r>
        <w:rPr>
          <w:noProof/>
        </w:rPr>
        <w:lastRenderedPageBreak/>
        <w:drawing>
          <wp:inline distT="0" distB="0" distL="0" distR="0" wp14:anchorId="425A801A" wp14:editId="24F12BF4">
            <wp:extent cx="3119755" cy="1024255"/>
            <wp:effectExtent l="0" t="0" r="0" b="4445"/>
            <wp:docPr id="6" name="Picture 6" descr="C:\Users\kelvinad\Desktop\Dropbox\1.Projects\2014.11.HTML5_WebGL\Images\Chapter3\Submitted-Images\Figur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elvinad\Desktop\Dropbox\1.Projects\2014.11.HTML5_WebGL\Images\Chapter3\Submitted-Images\Figure-3-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9755" cy="1024255"/>
                    </a:xfrm>
                    <a:prstGeom prst="rect">
                      <a:avLst/>
                    </a:prstGeom>
                    <a:noFill/>
                    <a:ln>
                      <a:noFill/>
                    </a:ln>
                  </pic:spPr>
                </pic:pic>
              </a:graphicData>
            </a:graphic>
          </wp:inline>
        </w:drawing>
      </w:r>
    </w:p>
    <w:p w14:paraId="5948E308" w14:textId="77777777" w:rsidR="00383959" w:rsidRPr="00C223E8" w:rsidRDefault="00383959" w:rsidP="00BC4335">
      <w:pPr>
        <w:pStyle w:val="FigureCaption"/>
      </w:pPr>
      <w:r w:rsidRPr="00C223E8">
        <w:t>Figure 3-2</w:t>
      </w:r>
      <w:r w:rsidR="00C82AC2" w:rsidRPr="00C223E8">
        <w:t>.</w:t>
      </w:r>
      <w:r w:rsidRPr="00C223E8">
        <w:t xml:space="preserve"> Translating a square by </w:t>
      </w:r>
      <w:r w:rsidR="00F3579A" w:rsidRPr="00F3579A">
        <w:t>T(</w:t>
      </w:r>
      <w:proofErr w:type="spellStart"/>
      <w:proofErr w:type="gramStart"/>
      <w:r w:rsidR="00F3579A" w:rsidRPr="00F3579A">
        <w:t>tx,ty</w:t>
      </w:r>
      <w:proofErr w:type="spellEnd"/>
      <w:proofErr w:type="gramEnd"/>
      <w:r w:rsidR="00F3579A" w:rsidRPr="00F3579A">
        <w:t>)</w:t>
      </w:r>
      <w:r w:rsidR="00635B7C">
        <w:fldChar w:fldCharType="begin"/>
      </w:r>
      <w:r w:rsidR="00635B7C">
        <w:instrText xml:space="preserve"> XE "</w:instrText>
      </w:r>
      <w:r w:rsidR="00635B7C" w:rsidRPr="0060661E">
        <w:instrText>Matrix operators:translation operator T(tx,ty)</w:instrText>
      </w:r>
      <w:r w:rsidR="00635B7C">
        <w:instrText xml:space="preserve">" </w:instrText>
      </w:r>
      <w:r w:rsidR="00635B7C">
        <w:fldChar w:fldCharType="end"/>
      </w:r>
      <w:r w:rsidRPr="00C223E8">
        <w:t xml:space="preserve"> </w:t>
      </w:r>
    </w:p>
    <w:p w14:paraId="5C3A8BC3" w14:textId="77777777" w:rsidR="00383959" w:rsidRPr="00C223E8" w:rsidRDefault="00383959" w:rsidP="00BC4335">
      <w:pPr>
        <w:pStyle w:val="Bullet"/>
      </w:pPr>
      <w:r w:rsidRPr="00C223E8">
        <w:t xml:space="preserve">The scaling operator </w:t>
      </w:r>
      <w:proofErr w:type="gramStart"/>
      <w:r w:rsidRPr="00C223E8">
        <w:rPr>
          <w:rStyle w:val="CodeInline"/>
        </w:rPr>
        <w:t>S(</w:t>
      </w:r>
      <w:proofErr w:type="spellStart"/>
      <w:proofErr w:type="gramEnd"/>
      <w:r w:rsidRPr="00C223E8">
        <w:rPr>
          <w:rStyle w:val="CodeInline"/>
        </w:rPr>
        <w:t>sx</w:t>
      </w:r>
      <w:proofErr w:type="spellEnd"/>
      <w:r w:rsidRPr="00C223E8">
        <w:rPr>
          <w:rStyle w:val="CodeInline"/>
        </w:rPr>
        <w:t xml:space="preserve">, </w:t>
      </w:r>
      <w:proofErr w:type="spellStart"/>
      <w:r w:rsidRPr="00C223E8">
        <w:rPr>
          <w:rStyle w:val="CodeInline"/>
        </w:rPr>
        <w:t>sy</w:t>
      </w:r>
      <w:proofErr w:type="spellEnd"/>
      <w:r w:rsidRPr="00C223E8">
        <w:rPr>
          <w:rStyle w:val="CodeInline"/>
        </w:rPr>
        <w:t>)</w:t>
      </w:r>
      <w:r w:rsidRPr="00C223E8">
        <w:t>,</w:t>
      </w:r>
      <w:r w:rsidR="00635B7C">
        <w:fldChar w:fldCharType="begin"/>
      </w:r>
      <w:r w:rsidR="00635B7C">
        <w:instrText xml:space="preserve"> XE "</w:instrText>
      </w:r>
      <w:r w:rsidR="00635B7C" w:rsidRPr="0060661E">
        <w:instrText xml:space="preserve">Matrix operators:scaling operator </w:instrText>
      </w:r>
      <w:r w:rsidR="00635B7C" w:rsidRPr="0060661E">
        <w:rPr>
          <w:rStyle w:val="CodeInline"/>
        </w:rPr>
        <w:instrText>S(sx, sy)</w:instrText>
      </w:r>
      <w:r w:rsidR="00635B7C">
        <w:instrText xml:space="preserve">" </w:instrText>
      </w:r>
      <w:r w:rsidR="00635B7C">
        <w:fldChar w:fldCharType="end"/>
      </w:r>
      <w:r w:rsidRPr="00C223E8">
        <w:t xml:space="preserve"> as illustrated by Figure 3-3, scales or resizes a given vertex position from (</w:t>
      </w:r>
      <w:proofErr w:type="spellStart"/>
      <w:r w:rsidRPr="00C223E8">
        <w:t>x,y</w:t>
      </w:r>
      <w:proofErr w:type="spellEnd"/>
      <w:r w:rsidRPr="00C223E8">
        <w:t>) to (</w:t>
      </w:r>
      <w:proofErr w:type="spellStart"/>
      <w:r w:rsidRPr="00C223E8">
        <w:t>x×sx</w:t>
      </w:r>
      <w:proofErr w:type="spellEnd"/>
      <w:r w:rsidRPr="00C223E8">
        <w:t xml:space="preserve">, </w:t>
      </w:r>
      <w:proofErr w:type="spellStart"/>
      <w:r w:rsidRPr="00C223E8">
        <w:t>y×sy</w:t>
      </w:r>
      <w:proofErr w:type="spellEnd"/>
      <w:r w:rsidRPr="00C223E8">
        <w:t xml:space="preserve">). Notice that </w:t>
      </w:r>
      <w:proofErr w:type="gramStart"/>
      <w:r w:rsidRPr="00C223E8">
        <w:rPr>
          <w:rStyle w:val="CodeInline"/>
        </w:rPr>
        <w:t>S(</w:t>
      </w:r>
      <w:proofErr w:type="gramEnd"/>
      <w:r w:rsidRPr="00C223E8">
        <w:rPr>
          <w:rStyle w:val="CodeInline"/>
        </w:rPr>
        <w:t>1,1)</w:t>
      </w:r>
      <w:r w:rsidRPr="00C223E8">
        <w:t xml:space="preserve"> does not change the value of a given vertex position and is a convenient initial value for accumulating scaling operations.</w:t>
      </w:r>
    </w:p>
    <w:p w14:paraId="4D109A38" w14:textId="77777777" w:rsidR="00383959" w:rsidRPr="00C223E8" w:rsidRDefault="009517D7" w:rsidP="00105472">
      <w:pPr>
        <w:pStyle w:val="Figure"/>
        <w:rPr>
          <w:rFonts w:ascii="HelveticaNeue MediumCond" w:eastAsiaTheme="minorHAnsi" w:hAnsi="HelveticaNeue MediumCond"/>
          <w:i/>
        </w:rPr>
      </w:pPr>
      <w:r>
        <w:rPr>
          <w:rFonts w:eastAsiaTheme="minorHAnsi"/>
          <w:noProof/>
        </w:rPr>
        <w:drawing>
          <wp:inline distT="0" distB="0" distL="0" distR="0" wp14:anchorId="5330068E" wp14:editId="74786A65">
            <wp:extent cx="3139440" cy="1007745"/>
            <wp:effectExtent l="0" t="0" r="0" b="1905"/>
            <wp:docPr id="26" name="Picture 26" descr="C:\Users\kelvinad\Desktop\Dropbox\1.Projects\2014.11.HTML5_WebGL\Images\Chapter3\Submitted-Images\Figur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elvinad\Desktop\Dropbox\1.Projects\2014.11.HTML5_WebGL\Images\Chapter3\Submitted-Images\Figure-3-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39440" cy="1007745"/>
                    </a:xfrm>
                    <a:prstGeom prst="rect">
                      <a:avLst/>
                    </a:prstGeom>
                    <a:noFill/>
                    <a:ln>
                      <a:noFill/>
                    </a:ln>
                  </pic:spPr>
                </pic:pic>
              </a:graphicData>
            </a:graphic>
          </wp:inline>
        </w:drawing>
      </w:r>
    </w:p>
    <w:p w14:paraId="10F94325" w14:textId="77777777" w:rsidR="00383959" w:rsidRPr="00C223E8" w:rsidRDefault="00383959" w:rsidP="00BC4335">
      <w:pPr>
        <w:pStyle w:val="FigureCaption"/>
      </w:pPr>
      <w:r w:rsidRPr="00C223E8">
        <w:t>Figure 3-3</w:t>
      </w:r>
      <w:r w:rsidR="00C82AC2" w:rsidRPr="00C223E8">
        <w:t>.</w:t>
      </w:r>
      <w:r w:rsidRPr="00C223E8">
        <w:t xml:space="preserve"> Scaling a square by </w:t>
      </w:r>
      <w:r w:rsidR="00F3579A" w:rsidRPr="00F3579A">
        <w:t>S(</w:t>
      </w:r>
      <w:proofErr w:type="spellStart"/>
      <w:proofErr w:type="gramStart"/>
      <w:r w:rsidR="00F3579A" w:rsidRPr="00F3579A">
        <w:t>sx,sy</w:t>
      </w:r>
      <w:proofErr w:type="spellEnd"/>
      <w:proofErr w:type="gramEnd"/>
      <w:r w:rsidR="00F3579A" w:rsidRPr="00F3579A">
        <w:t>)</w:t>
      </w:r>
      <w:r w:rsidR="00635B7C">
        <w:fldChar w:fldCharType="begin"/>
      </w:r>
      <w:r w:rsidR="00635B7C">
        <w:instrText xml:space="preserve"> XE "</w:instrText>
      </w:r>
      <w:r w:rsidR="00635B7C" w:rsidRPr="0060661E">
        <w:instrText>Matrix operators:scaling operator S(sx, sy)</w:instrText>
      </w:r>
      <w:r w:rsidR="00635B7C">
        <w:instrText xml:space="preserve">" </w:instrText>
      </w:r>
      <w:r w:rsidR="00635B7C">
        <w:fldChar w:fldCharType="end"/>
      </w:r>
      <w:r w:rsidRPr="00C223E8">
        <w:t xml:space="preserve"> </w:t>
      </w:r>
    </w:p>
    <w:p w14:paraId="45918C07" w14:textId="36B004FA" w:rsidR="00383959" w:rsidRPr="00C223E8" w:rsidRDefault="00383959" w:rsidP="00BC4335">
      <w:pPr>
        <w:pStyle w:val="Bullet"/>
      </w:pPr>
      <w:r w:rsidRPr="00C223E8">
        <w:t xml:space="preserve">The rotation operator </w:t>
      </w:r>
      <w:r w:rsidRPr="00C223E8">
        <w:rPr>
          <w:rStyle w:val="CodeInline"/>
        </w:rPr>
        <w:t>R(</w:t>
      </w:r>
      <w:r w:rsidRPr="00C223E8">
        <w:rPr>
          <w:rStyle w:val="CodeInline"/>
          <w:rFonts w:ascii="Cambria" w:hAnsi="Cambria" w:cs="Cambria"/>
        </w:rPr>
        <w:t>θ</w:t>
      </w:r>
      <w:r w:rsidRPr="00C223E8">
        <w:rPr>
          <w:rStyle w:val="CodeInline"/>
        </w:rPr>
        <w:t>)</w:t>
      </w:r>
      <w:r w:rsidR="00635B7C">
        <w:rPr>
          <w:rStyle w:val="CodeInline"/>
        </w:rPr>
        <w:fldChar w:fldCharType="begin"/>
      </w:r>
      <w:r w:rsidR="00635B7C">
        <w:instrText xml:space="preserve"> XE "</w:instrText>
      </w:r>
      <w:r w:rsidR="00635B7C" w:rsidRPr="0060661E">
        <w:instrText xml:space="preserve">Matrix operators:rotation operator </w:instrText>
      </w:r>
      <w:r w:rsidR="00635B7C" w:rsidRPr="0060661E">
        <w:rPr>
          <w:rStyle w:val="CodeInline"/>
        </w:rPr>
        <w:instrText>R(</w:instrText>
      </w:r>
      <w:r w:rsidR="00635B7C" w:rsidRPr="0060661E">
        <w:rPr>
          <w:rStyle w:val="CodeInline"/>
          <w:rFonts w:ascii="Cambria" w:hAnsi="Cambria" w:cs="Cambria"/>
        </w:rPr>
        <w:instrText>θ</w:instrText>
      </w:r>
      <w:r w:rsidR="00635B7C" w:rsidRPr="0060661E">
        <w:rPr>
          <w:rStyle w:val="CodeInline"/>
        </w:rPr>
        <w:instrText>)</w:instrText>
      </w:r>
      <w:r w:rsidR="00635B7C">
        <w:instrText xml:space="preserve">" </w:instrText>
      </w:r>
      <w:r w:rsidR="00635B7C">
        <w:rPr>
          <w:rStyle w:val="CodeInline"/>
        </w:rPr>
        <w:fldChar w:fldCharType="end"/>
      </w:r>
      <w:r w:rsidRPr="00C223E8">
        <w:t>, as illustrated in Figure 3-4, rotates a given vertex position with respect to the origin</w:t>
      </w:r>
      <w:r w:rsidR="00C82AC2" w:rsidRPr="00C223E8">
        <w:t>.</w:t>
      </w:r>
    </w:p>
    <w:p w14:paraId="7BB5BB1C" w14:textId="77777777" w:rsidR="00357AF9" w:rsidRPr="00C223E8" w:rsidRDefault="009517D7" w:rsidP="00357AF9">
      <w:pPr>
        <w:pStyle w:val="Figure"/>
      </w:pPr>
      <w:r>
        <w:rPr>
          <w:noProof/>
        </w:rPr>
        <w:drawing>
          <wp:inline distT="0" distB="0" distL="0" distR="0" wp14:anchorId="4A96ABB6" wp14:editId="11464B3F">
            <wp:extent cx="2574925" cy="1009650"/>
            <wp:effectExtent l="0" t="0" r="0" b="0"/>
            <wp:docPr id="8" name="Picture 8" descr="C:\Users\kelvinad\Desktop\Dropbox\1.Projects\2014.11.HTML5_WebGL\Images\Chapter3\Submitted-Images\Figur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elvinad\Desktop\Dropbox\1.Projects\2014.11.HTML5_WebGL\Images\Chapter3\Submitted-Images\Figure-3-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74925" cy="1009650"/>
                    </a:xfrm>
                    <a:prstGeom prst="rect">
                      <a:avLst/>
                    </a:prstGeom>
                    <a:noFill/>
                    <a:ln>
                      <a:noFill/>
                    </a:ln>
                  </pic:spPr>
                </pic:pic>
              </a:graphicData>
            </a:graphic>
          </wp:inline>
        </w:drawing>
      </w:r>
    </w:p>
    <w:p w14:paraId="05D827D2" w14:textId="77777777" w:rsidR="00383959" w:rsidRPr="005F7113" w:rsidRDefault="00383959" w:rsidP="00357AF9">
      <w:pPr>
        <w:pStyle w:val="FigureCaption"/>
      </w:pPr>
      <w:r w:rsidRPr="005F7113">
        <w:t>Figure 3-4</w:t>
      </w:r>
      <w:r w:rsidR="00C82AC2" w:rsidRPr="005F7113">
        <w:t>.</w:t>
      </w:r>
      <w:r w:rsidRPr="005F7113">
        <w:t xml:space="preserve"> Rotating a square by R(</w:t>
      </w:r>
      <w:r w:rsidR="00F3579A" w:rsidRPr="00F3579A">
        <w:rPr>
          <w:rFonts w:ascii="Arial" w:hAnsi="Arial" w:cs="Arial"/>
        </w:rPr>
        <w:t>θ</w:t>
      </w:r>
      <w:r w:rsidR="00F3579A" w:rsidRPr="00F3579A">
        <w:t>)</w:t>
      </w:r>
      <w:r w:rsidR="00635B7C">
        <w:fldChar w:fldCharType="begin"/>
      </w:r>
      <w:r w:rsidR="00635B7C">
        <w:instrText xml:space="preserve"> XE "</w:instrText>
      </w:r>
      <w:r w:rsidR="00635B7C" w:rsidRPr="0060661E">
        <w:instrText>Matrix operators:rotation operator R(θ)</w:instrText>
      </w:r>
      <w:r w:rsidR="00635B7C">
        <w:instrText xml:space="preserve">" </w:instrText>
      </w:r>
      <w:r w:rsidR="00635B7C">
        <w:fldChar w:fldCharType="end"/>
      </w:r>
      <w:r w:rsidR="00F3579A" w:rsidRPr="00F3579A">
        <w:t xml:space="preserve"> </w:t>
      </w:r>
    </w:p>
    <w:p w14:paraId="507C6680" w14:textId="09DBA958" w:rsidR="00383959" w:rsidRPr="00C223E8" w:rsidRDefault="00383959" w:rsidP="00F9439C">
      <w:pPr>
        <w:pStyle w:val="BodyTextFirst"/>
      </w:pPr>
      <w:r w:rsidRPr="00C223E8">
        <w:t xml:space="preserve">In the case of rotation, </w:t>
      </w:r>
      <w:proofErr w:type="gramStart"/>
      <w:r w:rsidRPr="00C223E8">
        <w:rPr>
          <w:rStyle w:val="CodeInline"/>
        </w:rPr>
        <w:t>R(</w:t>
      </w:r>
      <w:proofErr w:type="gramEnd"/>
      <w:r w:rsidRPr="00C223E8">
        <w:rPr>
          <w:rStyle w:val="CodeInline"/>
        </w:rPr>
        <w:t>0)</w:t>
      </w:r>
      <w:r w:rsidRPr="00C223E8">
        <w:t xml:space="preserve"> does not change the value of a given vertex and is the convenient initial value for accumulating rotation operations. The values for </w:t>
      </w:r>
      <w:r w:rsidRPr="00C223E8">
        <w:rPr>
          <w:rStyle w:val="CodeInline"/>
          <w:rFonts w:ascii="Cambria" w:hAnsi="Cambria" w:cs="Cambria"/>
        </w:rPr>
        <w:t>θ</w:t>
      </w:r>
      <w:r w:rsidRPr="00C223E8">
        <w:t xml:space="preserve"> are typically expressed in radians (and not degrees).</w:t>
      </w:r>
    </w:p>
    <w:p w14:paraId="4F7513B7" w14:textId="77777777" w:rsidR="00383959" w:rsidRPr="00C223E8" w:rsidRDefault="00383959" w:rsidP="00BC4335">
      <w:pPr>
        <w:pStyle w:val="Bullet"/>
      </w:pPr>
      <w:r w:rsidRPr="00C223E8">
        <w:t xml:space="preserve">The identity operator </w:t>
      </w:r>
      <w:r w:rsidRPr="00C223E8">
        <w:rPr>
          <w:rStyle w:val="CodeInline"/>
        </w:rPr>
        <w:t>I</w:t>
      </w:r>
      <w:r w:rsidRPr="00C223E8">
        <w:t xml:space="preserve"> does not affect a given vertex position. This operator is mostly used for initialization.</w:t>
      </w:r>
    </w:p>
    <w:p w14:paraId="59823DCD" w14:textId="77777777" w:rsidR="00383959" w:rsidRPr="00C223E8" w:rsidRDefault="00383959" w:rsidP="00F9439C">
      <w:pPr>
        <w:pStyle w:val="BodyTextFirst"/>
      </w:pPr>
      <w:r w:rsidRPr="00C223E8">
        <w:t>As an example, a 4</w:t>
      </w:r>
      <w:r w:rsidR="00C82AC2" w:rsidRPr="00C223E8">
        <w:t>×</w:t>
      </w:r>
      <w:r w:rsidRPr="00C223E8">
        <w:t>4 identity matrix</w:t>
      </w:r>
      <w:r w:rsidR="00635B7C">
        <w:fldChar w:fldCharType="begin"/>
      </w:r>
      <w:r w:rsidR="00635B7C">
        <w:instrText xml:space="preserve"> XE "</w:instrText>
      </w:r>
      <w:r w:rsidR="00635B7C" w:rsidRPr="0060661E">
        <w:instrText>Matrix operators:4×4 identity matrix</w:instrText>
      </w:r>
      <w:r w:rsidR="00635B7C">
        <w:instrText xml:space="preserve">" </w:instrText>
      </w:r>
      <w:r w:rsidR="00635B7C">
        <w:fldChar w:fldCharType="end"/>
      </w:r>
      <w:r w:rsidRPr="00C223E8">
        <w:t xml:space="preserve"> </w:t>
      </w:r>
      <w:r w:rsidR="00C82AC2" w:rsidRPr="00C223E8">
        <w:t>looks like the following:</w:t>
      </w:r>
    </w:p>
    <w:p w14:paraId="7489D802" w14:textId="77777777" w:rsidR="00357AF9" w:rsidRPr="00C223E8" w:rsidRDefault="00D06E7E" w:rsidP="00357AF9">
      <w:pPr>
        <w:pStyle w:val="Equation"/>
      </w:pPr>
      <w:r w:rsidRPr="00105472">
        <w:rPr>
          <w:noProof/>
          <w:position w:val="-66"/>
        </w:rPr>
        <w:object w:dxaOrig="1780" w:dyaOrig="1440" w14:anchorId="72AA7E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89.65pt;height:1in;mso-width-percent:0;mso-height-percent:0;mso-width-percent:0;mso-height-percent:0" o:ole="">
            <v:imagedata r:id="rId20" o:title=""/>
          </v:shape>
          <o:OLEObject Type="Embed" ProgID="Equation.DSMT4" ShapeID="_x0000_i1025" DrawAspect="Content" ObjectID="_1679770361" r:id="rId21"/>
        </w:object>
      </w:r>
    </w:p>
    <w:p w14:paraId="6730AC33" w14:textId="19BBB527" w:rsidR="00383959" w:rsidRPr="00C223E8" w:rsidRDefault="00760735" w:rsidP="00F9439C">
      <w:pPr>
        <w:pStyle w:val="BodyTextFirst"/>
      </w:pPr>
      <w:r w:rsidRPr="00105472">
        <w:lastRenderedPageBreak/>
        <w:fldChar w:fldCharType="begin"/>
      </w:r>
      <w:r w:rsidR="00222321" w:rsidRPr="00C223E8">
        <w:instrText xml:space="preserve"> QUOTE </w:instrText>
      </w:r>
      <m:oMath>
        <m:r>
          <m:rPr>
            <m:sty m:val="p"/>
          </m:rPr>
          <w:rPr>
            <w:rFonts w:ascii="Cambria Math" w:hAnsi="Cambria Math"/>
          </w:rPr>
          <m:t xml:space="preserve">I=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mr>
              <m:mr>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mr>
            </m:m>
          </m:e>
        </m:d>
      </m:oMath>
      <w:r w:rsidR="00222321" w:rsidRPr="00C223E8">
        <w:instrText xml:space="preserve"> </w:instrText>
      </w:r>
      <w:r w:rsidRPr="00105472">
        <w:fldChar w:fldCharType="end"/>
      </w:r>
      <w:r w:rsidR="00383959" w:rsidRPr="00C223E8">
        <w:t xml:space="preserve">Mathematically, a matrix transform operator operates on a vertex through a matrix-vector multiplication. </w:t>
      </w:r>
      <w:r w:rsidR="008F6A01" w:rsidRPr="00C223E8">
        <w:t>T</w:t>
      </w:r>
      <w:r w:rsidR="00383959" w:rsidRPr="00C223E8">
        <w:t>o support this operation, a vertex position</w:t>
      </w:r>
      <w:r w:rsidR="0014152D">
        <w:t xml:space="preserve"> </w:t>
      </w:r>
      <m:oMath>
        <m:r>
          <w:rPr>
            <w:rFonts w:ascii="Cambria Math"/>
            <w:noProof/>
          </w:rPr>
          <m:t>p=(x,y,z)</m:t>
        </m:r>
      </m:oMath>
      <w:r w:rsidR="00383959" w:rsidRPr="00C223E8">
        <w:rPr>
          <w:rStyle w:val="CodeInline"/>
        </w:rPr>
        <w:t xml:space="preserve"> </w:t>
      </w:r>
      <w:r w:rsidR="00383959" w:rsidRPr="00C223E8">
        <w:t>must be represented as a 4x1 vector</w:t>
      </w:r>
      <w:r w:rsidR="00635B7C">
        <w:fldChar w:fldCharType="begin"/>
      </w:r>
      <w:r w:rsidR="00635B7C">
        <w:instrText xml:space="preserve"> XE "</w:instrText>
      </w:r>
      <w:r w:rsidR="00635B7C" w:rsidRPr="0060661E">
        <w:instrText>Matrix operators:4x1 vector</w:instrText>
      </w:r>
      <w:r w:rsidR="00635B7C">
        <w:instrText xml:space="preserve">" </w:instrText>
      </w:r>
      <w:r w:rsidR="00635B7C">
        <w:fldChar w:fldCharType="end"/>
      </w:r>
      <w:r w:rsidR="00383959" w:rsidRPr="00C223E8">
        <w:t xml:space="preserve"> as follows</w:t>
      </w:r>
      <w:r w:rsidR="008F6A01" w:rsidRPr="00C223E8">
        <w:t>:</w:t>
      </w:r>
    </w:p>
    <w:p w14:paraId="514B1AE2" w14:textId="77777777" w:rsidR="00357AF9" w:rsidRPr="00C223E8" w:rsidRDefault="00D06E7E" w:rsidP="00357AF9">
      <w:pPr>
        <w:pStyle w:val="Equation"/>
      </w:pPr>
      <w:r w:rsidRPr="00105472">
        <w:rPr>
          <w:noProof/>
          <w:position w:val="-66"/>
        </w:rPr>
        <w:object w:dxaOrig="820" w:dyaOrig="1440" w14:anchorId="122ABD47">
          <v:shape id="_x0000_i1026" type="#_x0000_t75" alt="" style="width:40.9pt;height:1in;mso-width-percent:0;mso-height-percent:0;mso-width-percent:0;mso-height-percent:0" o:ole="">
            <v:imagedata r:id="rId22" o:title=""/>
          </v:shape>
          <o:OLEObject Type="Embed" ProgID="Equation.DSMT4" ShapeID="_x0000_i1026" DrawAspect="Content" ObjectID="_1679770362" r:id="rId23"/>
        </w:object>
      </w:r>
    </w:p>
    <w:p w14:paraId="495341B1" w14:textId="77777777" w:rsidR="008E1AC8" w:rsidRPr="00C223E8" w:rsidRDefault="00855BB5" w:rsidP="008E1AC8">
      <w:pPr>
        <w:pStyle w:val="NoteTipCaution"/>
      </w:pPr>
      <w:r w:rsidRPr="00C223E8">
        <w:rPr>
          <w:b/>
        </w:rPr>
        <w:t>Note</w:t>
      </w:r>
      <w:r w:rsidRPr="00C223E8">
        <w:rPr>
          <w:b/>
        </w:rPr>
        <w:tab/>
      </w:r>
      <w:r w:rsidR="008E1AC8" w:rsidRPr="00C223E8">
        <w:t>The z-component is the third</w:t>
      </w:r>
      <w:r w:rsidR="005F7113">
        <w:t xml:space="preserve"> </w:t>
      </w:r>
      <w:r w:rsidR="008E1AC8" w:rsidRPr="00C223E8">
        <w:t xml:space="preserve">dimension, or the depth information, of a vertex position. In most cases, you </w:t>
      </w:r>
      <w:r w:rsidR="00C2310A" w:rsidRPr="00C223E8">
        <w:t>should leave</w:t>
      </w:r>
      <w:r w:rsidR="008E1AC8" w:rsidRPr="00C223E8">
        <w:t xml:space="preserve"> the z-component to be 0.</w:t>
      </w:r>
      <w:r w:rsidR="000A7286" w:rsidRPr="00C223E8">
        <w:t xml:space="preserve"> </w:t>
      </w:r>
    </w:p>
    <w:p w14:paraId="1A0C0B3B" w14:textId="11368003" w:rsidR="00383959" w:rsidRPr="00C223E8" w:rsidRDefault="00383959" w:rsidP="004E6871">
      <w:pPr>
        <w:pStyle w:val="BodyText"/>
      </w:pPr>
      <w:r w:rsidRPr="00C223E8">
        <w:t xml:space="preserve">For example, if position </w:t>
      </w:r>
      <w:r w:rsidRPr="00C223E8">
        <w:rPr>
          <w:rStyle w:val="CodeInline"/>
        </w:rPr>
        <w:t>p'</w:t>
      </w:r>
      <w:r w:rsidRPr="00C223E8">
        <w:t xml:space="preserve"> is the result of a translation operator </w:t>
      </w:r>
      <w:r w:rsidRPr="00C223E8">
        <w:rPr>
          <w:rStyle w:val="CodeInline"/>
        </w:rPr>
        <w:t>T</w:t>
      </w:r>
      <w:r w:rsidRPr="00C223E8">
        <w:t xml:space="preserve"> operating on the vertex position </w:t>
      </w:r>
      <w:r w:rsidRPr="00C223E8">
        <w:rPr>
          <w:rStyle w:val="CodeInline"/>
        </w:rPr>
        <w:t>p</w:t>
      </w:r>
      <w:r w:rsidRPr="00C223E8">
        <w:t xml:space="preserve">, mathematically </w:t>
      </w:r>
      <w:r w:rsidRPr="00C223E8">
        <w:rPr>
          <w:rStyle w:val="CodeInline"/>
        </w:rPr>
        <w:t>p'</w:t>
      </w:r>
      <w:r w:rsidRPr="00C223E8">
        <w:t xml:space="preserve"> would be computed by</w:t>
      </w:r>
      <w:r w:rsidR="008F6A01" w:rsidRPr="00C223E8">
        <w:t xml:space="preserve"> the following</w:t>
      </w:r>
      <w:r w:rsidRPr="00C223E8">
        <w:t>:</w:t>
      </w:r>
    </w:p>
    <w:p w14:paraId="5B17876F" w14:textId="512153D6" w:rsidR="00357AF9" w:rsidRPr="00C223E8" w:rsidRDefault="006F5AEE" w:rsidP="00B41C1A">
      <w:pPr>
        <w:pStyle w:val="Equation"/>
        <w:jc w:val="center"/>
      </w:pPr>
      <m:oMathPara>
        <m:oMath>
          <m:sSup>
            <m:sSupPr>
              <m:ctrlPr>
                <w:rPr>
                  <w:rFonts w:ascii="Cambria Math" w:hAnsi="Cambria Math"/>
                  <w:i/>
                  <w:noProof/>
                </w:rPr>
              </m:ctrlPr>
            </m:sSupPr>
            <m:e>
              <m:r>
                <w:rPr>
                  <w:rFonts w:ascii="Cambria Math"/>
                  <w:noProof/>
                </w:rPr>
                <m:t>p</m:t>
              </m:r>
            </m:e>
            <m:sup>
              <m:r>
                <w:rPr>
                  <w:rFonts w:ascii="Times New Roman" w:hAnsi="Times New Roman" w:cs="Times New Roman"/>
                  <w:noProof/>
                </w:rPr>
                <m:t>'</m:t>
              </m:r>
            </m:sup>
          </m:sSup>
          <m:r>
            <w:rPr>
              <w:rFonts w:ascii="Cambria Math"/>
              <w:noProof/>
            </w:rPr>
            <m:t>=T</m:t>
          </m:r>
          <m:r>
            <w:rPr>
              <w:rFonts w:ascii="Cambria Math"/>
              <w:noProof/>
            </w:rPr>
            <m:t>×</m:t>
          </m:r>
          <m:r>
            <w:rPr>
              <w:rFonts w:ascii="Cambria Math"/>
              <w:noProof/>
            </w:rPr>
            <m:t>p=Tp</m:t>
          </m:r>
        </m:oMath>
      </m:oMathPara>
    </w:p>
    <w:p w14:paraId="30B3A596" w14:textId="77777777" w:rsidR="00383959" w:rsidRPr="00C223E8" w:rsidRDefault="00383959" w:rsidP="00BC4335">
      <w:pPr>
        <w:pStyle w:val="Heading3"/>
      </w:pPr>
      <w:r w:rsidRPr="00C223E8">
        <w:t xml:space="preserve">Concatenation of </w:t>
      </w:r>
      <w:r w:rsidR="00F300EA" w:rsidRPr="00C223E8">
        <w:t>M</w:t>
      </w:r>
      <w:r w:rsidRPr="00C223E8">
        <w:t xml:space="preserve">atrix </w:t>
      </w:r>
      <w:r w:rsidR="00F300EA" w:rsidRPr="00C223E8">
        <w:t>O</w:t>
      </w:r>
      <w:r w:rsidRPr="00C223E8">
        <w:t>perators</w:t>
      </w:r>
      <w:r w:rsidR="00635B7C">
        <w:fldChar w:fldCharType="begin"/>
      </w:r>
      <w:r w:rsidR="00635B7C">
        <w:instrText xml:space="preserve"> XE "</w:instrText>
      </w:r>
      <w:r w:rsidR="00635B7C" w:rsidRPr="0060661E">
        <w:instrText>Matrix operators:concatenation</w:instrText>
      </w:r>
      <w:r w:rsidR="00635B7C">
        <w:instrText xml:space="preserve">" </w:instrText>
      </w:r>
      <w:r w:rsidR="00635B7C">
        <w:fldChar w:fldCharType="end"/>
      </w:r>
    </w:p>
    <w:p w14:paraId="76E4336C" w14:textId="77777777" w:rsidR="00383959" w:rsidRPr="00C223E8" w:rsidRDefault="00383959" w:rsidP="00BC4335">
      <w:pPr>
        <w:pStyle w:val="BodyTextFirst"/>
      </w:pPr>
      <w:r w:rsidRPr="00C223E8">
        <w:t xml:space="preserve">Multiple matrix operators can be </w:t>
      </w:r>
      <w:r w:rsidR="00F3579A" w:rsidRPr="00F3579A">
        <w:rPr>
          <w:i/>
        </w:rPr>
        <w:t>concatenated</w:t>
      </w:r>
      <w:r w:rsidRPr="00C223E8">
        <w:t xml:space="preserve">, or combined, into a single operator while retaining the same transformation characteristics as the original operators. For example, you may </w:t>
      </w:r>
      <w:r w:rsidR="008F6A01" w:rsidRPr="00C223E8">
        <w:t xml:space="preserve">want </w:t>
      </w:r>
      <w:r w:rsidRPr="00C223E8">
        <w:t>to apply the scaling operator</w:t>
      </w:r>
      <w:r w:rsidR="00560053" w:rsidRPr="00C223E8">
        <w:t xml:space="preserve"> </w:t>
      </w:r>
      <w:r w:rsidR="00560053" w:rsidRPr="00C223E8">
        <w:rPr>
          <w:rStyle w:val="CodeInline"/>
        </w:rPr>
        <w:t>S</w:t>
      </w:r>
      <w:r w:rsidRPr="00C223E8">
        <w:t>, followed by the rotation operator</w:t>
      </w:r>
      <w:r w:rsidR="00560053" w:rsidRPr="00C223E8">
        <w:t xml:space="preserve"> </w:t>
      </w:r>
      <w:r w:rsidR="00560053" w:rsidRPr="00C223E8">
        <w:rPr>
          <w:rStyle w:val="CodeInline"/>
        </w:rPr>
        <w:t>R</w:t>
      </w:r>
      <w:r w:rsidRPr="00C223E8">
        <w:t xml:space="preserve">, and finally the translation operator </w:t>
      </w:r>
      <w:r w:rsidR="00560053" w:rsidRPr="00C223E8">
        <w:rPr>
          <w:rStyle w:val="CodeInline"/>
        </w:rPr>
        <w:t>T</w:t>
      </w:r>
      <w:r w:rsidR="00560053" w:rsidRPr="00C223E8">
        <w:t xml:space="preserve">, </w:t>
      </w:r>
      <w:r w:rsidRPr="00C223E8">
        <w:t xml:space="preserve">on a given vertex position, or to compute </w:t>
      </w:r>
      <w:r w:rsidRPr="00C223E8">
        <w:rPr>
          <w:rStyle w:val="CodeInline"/>
        </w:rPr>
        <w:t>p'</w:t>
      </w:r>
      <w:r w:rsidRPr="00C223E8">
        <w:t xml:space="preserve"> </w:t>
      </w:r>
      <w:r w:rsidR="005F7113">
        <w:t>with</w:t>
      </w:r>
      <w:r w:rsidR="005F7113" w:rsidRPr="00C223E8">
        <w:t xml:space="preserve"> </w:t>
      </w:r>
      <w:r w:rsidR="008F6A01" w:rsidRPr="00C223E8">
        <w:t>the following</w:t>
      </w:r>
      <w:r w:rsidRPr="00C223E8">
        <w:t>:</w:t>
      </w:r>
    </w:p>
    <w:p w14:paraId="2B959E76" w14:textId="069A1B34" w:rsidR="00357AF9" w:rsidRPr="00C223E8" w:rsidRDefault="006F5AEE" w:rsidP="00B41C1A">
      <w:pPr>
        <w:pStyle w:val="Equation"/>
        <w:jc w:val="center"/>
      </w:pPr>
      <m:oMathPara>
        <m:oMath>
          <m:sSup>
            <m:sSupPr>
              <m:ctrlPr>
                <w:rPr>
                  <w:rFonts w:ascii="Cambria Math" w:hAnsi="Cambria Math"/>
                  <w:i/>
                  <w:noProof/>
                </w:rPr>
              </m:ctrlPr>
            </m:sSupPr>
            <m:e>
              <m:r>
                <w:rPr>
                  <w:rFonts w:ascii="Cambria Math"/>
                  <w:noProof/>
                </w:rPr>
                <m:t>p</m:t>
              </m:r>
            </m:e>
            <m:sup>
              <m:r>
                <w:rPr>
                  <w:rFonts w:ascii="Times New Roman" w:hAnsi="Times New Roman" w:cs="Times New Roman"/>
                  <w:noProof/>
                </w:rPr>
                <m:t>'</m:t>
              </m:r>
            </m:sup>
          </m:sSup>
          <m:r>
            <w:rPr>
              <w:rFonts w:ascii="Cambria Math"/>
              <w:noProof/>
            </w:rPr>
            <m:t>=TRSp</m:t>
          </m:r>
        </m:oMath>
      </m:oMathPara>
    </w:p>
    <w:p w14:paraId="25ECE1D2" w14:textId="77777777" w:rsidR="00383959" w:rsidRPr="00C223E8" w:rsidRDefault="00383959" w:rsidP="00F9439C">
      <w:pPr>
        <w:pStyle w:val="BodyTextFirst"/>
      </w:pPr>
      <w:r w:rsidRPr="00C223E8">
        <w:t xml:space="preserve">Alternatively, you can compute a new operator </w:t>
      </w:r>
      <w:r w:rsidRPr="00C223E8">
        <w:rPr>
          <w:rStyle w:val="CodeInline"/>
        </w:rPr>
        <w:t>M</w:t>
      </w:r>
      <w:r w:rsidRPr="00C223E8">
        <w:t xml:space="preserve"> by concatenating all the transform operators</w:t>
      </w:r>
      <w:r w:rsidR="00704063">
        <w:t>, as follows:</w:t>
      </w:r>
    </w:p>
    <w:p w14:paraId="0B9FFDAC" w14:textId="611240ED" w:rsidR="00357AF9" w:rsidRPr="00C223E8" w:rsidRDefault="000865B2" w:rsidP="00B41C1A">
      <w:pPr>
        <w:pStyle w:val="Equation"/>
        <w:jc w:val="center"/>
      </w:pPr>
      <m:oMathPara>
        <m:oMath>
          <m:r>
            <w:rPr>
              <w:rFonts w:ascii="Cambria Math"/>
              <w:noProof/>
            </w:rPr>
            <m:t>M=TRS</m:t>
          </m:r>
        </m:oMath>
      </m:oMathPara>
    </w:p>
    <w:p w14:paraId="13D374CC" w14:textId="77777777" w:rsidR="00383959" w:rsidRPr="00C223E8" w:rsidRDefault="00704063" w:rsidP="00F9439C">
      <w:pPr>
        <w:pStyle w:val="BodyTextFirst"/>
      </w:pPr>
      <w:r>
        <w:t>And t</w:t>
      </w:r>
      <w:r w:rsidR="00383959" w:rsidRPr="00C223E8">
        <w:t xml:space="preserve">hen operate </w:t>
      </w:r>
      <w:r w:rsidR="00383959" w:rsidRPr="00C223E8">
        <w:rPr>
          <w:rStyle w:val="CodeInline"/>
        </w:rPr>
        <w:t>M</w:t>
      </w:r>
      <w:r w:rsidR="00383959" w:rsidRPr="00C223E8">
        <w:t xml:space="preserve"> on vertex position </w:t>
      </w:r>
      <w:r w:rsidR="00383959" w:rsidRPr="00C223E8">
        <w:rPr>
          <w:rStyle w:val="CodeInline"/>
        </w:rPr>
        <w:t>p</w:t>
      </w:r>
      <w:r w:rsidR="00383959" w:rsidRPr="00C223E8">
        <w:t>,</w:t>
      </w:r>
      <w:r>
        <w:t xml:space="preserve"> as follows, to </w:t>
      </w:r>
      <w:r w:rsidRPr="00AC3427">
        <w:t>produce identical results</w:t>
      </w:r>
      <w:r>
        <w:t>:</w:t>
      </w:r>
    </w:p>
    <w:p w14:paraId="32346A43" w14:textId="1451B64B" w:rsidR="00357AF9" w:rsidRPr="00C223E8" w:rsidRDefault="006F5AEE" w:rsidP="00B41C1A">
      <w:pPr>
        <w:pStyle w:val="Equation"/>
        <w:jc w:val="center"/>
      </w:pPr>
      <m:oMathPara>
        <m:oMath>
          <m:sSup>
            <m:sSupPr>
              <m:ctrlPr>
                <w:rPr>
                  <w:rFonts w:ascii="Cambria Math" w:hAnsi="Cambria Math"/>
                  <w:i/>
                  <w:noProof/>
                </w:rPr>
              </m:ctrlPr>
            </m:sSupPr>
            <m:e>
              <m:r>
                <w:rPr>
                  <w:rFonts w:ascii="Cambria Math"/>
                  <w:noProof/>
                </w:rPr>
                <m:t>p</m:t>
              </m:r>
            </m:e>
            <m:sup>
              <m:r>
                <w:rPr>
                  <w:rFonts w:ascii="Times New Roman" w:hAnsi="Times New Roman" w:cs="Times New Roman"/>
                  <w:noProof/>
                </w:rPr>
                <m:t>'</m:t>
              </m:r>
            </m:sup>
          </m:sSup>
          <m:r>
            <w:rPr>
              <w:rFonts w:ascii="Cambria Math"/>
              <w:noProof/>
            </w:rPr>
            <m:t>=Mp</m:t>
          </m:r>
        </m:oMath>
      </m:oMathPara>
    </w:p>
    <w:p w14:paraId="1FDD5001" w14:textId="77777777" w:rsidR="00383959" w:rsidRPr="00C223E8" w:rsidRDefault="00383959" w:rsidP="00F9439C">
      <w:pPr>
        <w:pStyle w:val="BodyTextFirst"/>
      </w:pPr>
      <w:r w:rsidRPr="00C223E8">
        <w:t xml:space="preserve">The </w:t>
      </w:r>
      <w:r w:rsidRPr="00C223E8">
        <w:rPr>
          <w:rStyle w:val="CodeInline"/>
        </w:rPr>
        <w:t>M</w:t>
      </w:r>
      <w:r w:rsidRPr="00C223E8">
        <w:t xml:space="preserve"> operator is a convenient and efficient way to record and re-apply the results of multiple operators. </w:t>
      </w:r>
    </w:p>
    <w:p w14:paraId="0852EAAB" w14:textId="1BDAA330" w:rsidR="00383959" w:rsidRPr="00C223E8" w:rsidRDefault="00383959" w:rsidP="00B41C1A">
      <w:pPr>
        <w:pStyle w:val="BodyTextCont"/>
      </w:pPr>
      <w:r w:rsidRPr="00C223E8">
        <w:t>Finally, notice that when working with transformation operators</w:t>
      </w:r>
      <w:r w:rsidR="00866ED4">
        <w:t>,</w:t>
      </w:r>
      <w:r w:rsidRPr="00C223E8">
        <w:t xml:space="preserve"> the order of </w:t>
      </w:r>
      <w:r w:rsidR="0074263C">
        <w:t>operation</w:t>
      </w:r>
      <w:r w:rsidR="0074263C" w:rsidRPr="00C223E8">
        <w:t xml:space="preserve"> </w:t>
      </w:r>
      <w:r w:rsidRPr="00C223E8">
        <w:t>is important. For example, a scaling operation followed by a translation operation is in general different from a translation followed by a scaling, or, in general:</w:t>
      </w:r>
    </w:p>
    <w:p w14:paraId="70014D5A" w14:textId="2DB33A8F" w:rsidR="00357AF9" w:rsidRPr="00C223E8" w:rsidRDefault="000865B2" w:rsidP="00B41C1A">
      <w:pPr>
        <w:pStyle w:val="Equation"/>
        <w:jc w:val="center"/>
      </w:pPr>
      <m:oMath>
        <m:r>
          <w:rPr>
            <w:rFonts w:ascii="Cambria Math"/>
            <w:noProof/>
          </w:rPr>
          <m:t>ST</m:t>
        </m:r>
        <m:r>
          <w:rPr>
            <w:rFonts w:ascii="Times New Roman" w:hAnsi="Times New Roman" w:cs="Times New Roman"/>
            <w:noProof/>
          </w:rPr>
          <m:t>≠</m:t>
        </m:r>
        <m:r>
          <w:rPr>
            <w:rFonts w:ascii="Cambria Math"/>
            <w:noProof/>
          </w:rPr>
          <m:t>TS</m:t>
        </m:r>
      </m:oMath>
      <w:r>
        <w:rPr>
          <w:position w:val="-6"/>
        </w:rPr>
        <w:t xml:space="preserve"> </w:t>
      </w:r>
      <w:r w:rsidR="00635B7C">
        <w:rPr>
          <w:position w:val="-6"/>
        </w:rPr>
        <w:fldChar w:fldCharType="begin"/>
      </w:r>
      <w:r w:rsidR="00635B7C">
        <w:instrText xml:space="preserve"> XE "</w:instrText>
      </w:r>
      <w:r w:rsidR="00635B7C" w:rsidRPr="0060661E">
        <w:instrText>Matrix operators:concatenation</w:instrText>
      </w:r>
      <w:r w:rsidR="00635B7C">
        <w:instrText xml:space="preserve">" </w:instrText>
      </w:r>
      <w:r w:rsidR="00635B7C">
        <w:rPr>
          <w:position w:val="-6"/>
        </w:rPr>
        <w:fldChar w:fldCharType="end"/>
      </w:r>
    </w:p>
    <w:p w14:paraId="7D016E7A" w14:textId="77777777" w:rsidR="00383959" w:rsidRPr="00C223E8" w:rsidRDefault="00383959" w:rsidP="00BC4335">
      <w:pPr>
        <w:pStyle w:val="Heading2"/>
      </w:pPr>
      <w:r w:rsidRPr="00C223E8">
        <w:t xml:space="preserve">The </w:t>
      </w:r>
      <w:proofErr w:type="spellStart"/>
      <w:r w:rsidRPr="00C223E8">
        <w:t>glMatrix</w:t>
      </w:r>
      <w:proofErr w:type="spellEnd"/>
      <w:r w:rsidRPr="00C223E8">
        <w:t xml:space="preserve"> </w:t>
      </w:r>
      <w:r w:rsidR="008F6A01" w:rsidRPr="00C223E8">
        <w:t>Library</w:t>
      </w:r>
      <w:r w:rsidR="00635B7C">
        <w:fldChar w:fldCharType="begin"/>
      </w:r>
      <w:r w:rsidR="00635B7C">
        <w:instrText xml:space="preserve"> XE "</w:instrText>
      </w:r>
      <w:r w:rsidR="00635B7C" w:rsidRPr="0060661E">
        <w:instrText>glMatrix Library</w:instrText>
      </w:r>
      <w:r w:rsidR="00635B7C">
        <w:instrText xml:space="preserve">" </w:instrText>
      </w:r>
      <w:r w:rsidR="00635B7C">
        <w:fldChar w:fldCharType="end"/>
      </w:r>
      <w:r w:rsidR="00635B7C">
        <w:fldChar w:fldCharType="begin"/>
      </w:r>
      <w:r w:rsidR="00635B7C">
        <w:instrText xml:space="preserve"> XE "</w:instrText>
      </w:r>
      <w:r w:rsidR="00635B7C" w:rsidRPr="0060661E">
        <w:instrText>Matrix operators:glMatrix Library</w:instrText>
      </w:r>
      <w:r w:rsidR="00635B7C">
        <w:instrText xml:space="preserve">" </w:instrText>
      </w:r>
      <w:r w:rsidR="00635B7C">
        <w:fldChar w:fldCharType="end"/>
      </w:r>
    </w:p>
    <w:p w14:paraId="3AF83708" w14:textId="77777777" w:rsidR="00383959" w:rsidRPr="00C223E8" w:rsidRDefault="00383959" w:rsidP="00BC4335">
      <w:pPr>
        <w:pStyle w:val="BodyTextFirst"/>
      </w:pPr>
      <w:r w:rsidRPr="00C223E8">
        <w:t>The details of matrix operators and operations are nontrivial to say the least. Developing a complete matrix library is time-consuming and not the focus of this book. Fortunately</w:t>
      </w:r>
      <w:r w:rsidR="0038050B" w:rsidRPr="00C223E8">
        <w:t>,</w:t>
      </w:r>
      <w:r w:rsidRPr="00C223E8">
        <w:t xml:space="preserve"> there are many well-</w:t>
      </w:r>
      <w:r w:rsidRPr="00C223E8">
        <w:lastRenderedPageBreak/>
        <w:t xml:space="preserve">developed and well-documented matrix libraries available in the public domain. The </w:t>
      </w:r>
      <w:proofErr w:type="spellStart"/>
      <w:r w:rsidR="00F3579A" w:rsidRPr="00F3579A">
        <w:rPr>
          <w:rStyle w:val="CodeInline"/>
        </w:rPr>
        <w:t>glMatrix</w:t>
      </w:r>
      <w:proofErr w:type="spellEnd"/>
      <w:r w:rsidRPr="00C223E8">
        <w:t xml:space="preserve"> library is one such example. To integrate this library into </w:t>
      </w:r>
      <w:r w:rsidR="0038050B" w:rsidRPr="00C223E8">
        <w:t>y</w:t>
      </w:r>
      <w:r w:rsidRPr="00C223E8">
        <w:t>our source code structure</w:t>
      </w:r>
      <w:r w:rsidR="0038050B" w:rsidRPr="00C223E8">
        <w:t>, follow these steps</w:t>
      </w:r>
      <w:r w:rsidRPr="00C223E8">
        <w:t>:</w:t>
      </w:r>
    </w:p>
    <w:p w14:paraId="5F63F95C" w14:textId="77777777" w:rsidR="00383959" w:rsidRPr="00C223E8" w:rsidRDefault="00383959" w:rsidP="00383959">
      <w:pPr>
        <w:pStyle w:val="NumList"/>
        <w:numPr>
          <w:ilvl w:val="0"/>
          <w:numId w:val="11"/>
        </w:numPr>
      </w:pPr>
      <w:r w:rsidRPr="00C223E8">
        <w:t xml:space="preserve">Create a new folder under the </w:t>
      </w:r>
      <w:proofErr w:type="spellStart"/>
      <w:r w:rsidRPr="00C223E8">
        <w:rPr>
          <w:rStyle w:val="CodeInline"/>
        </w:rPr>
        <w:t>src</w:t>
      </w:r>
      <w:proofErr w:type="spellEnd"/>
      <w:r w:rsidRPr="00C223E8">
        <w:t xml:space="preserve"> folder and name the new folder </w:t>
      </w:r>
      <w:r w:rsidRPr="00C223E8">
        <w:rPr>
          <w:rStyle w:val="CodeInline"/>
        </w:rPr>
        <w:t>lib</w:t>
      </w:r>
      <w:r w:rsidRPr="00C223E8">
        <w:t>.</w:t>
      </w:r>
    </w:p>
    <w:p w14:paraId="196214E4" w14:textId="77777777" w:rsidR="004E6871" w:rsidRPr="00C223E8" w:rsidRDefault="00383959" w:rsidP="004E6871">
      <w:pPr>
        <w:pStyle w:val="NumList"/>
        <w:numPr>
          <w:ilvl w:val="0"/>
          <w:numId w:val="11"/>
        </w:numPr>
      </w:pPr>
      <w:r w:rsidRPr="00C223E8">
        <w:t xml:space="preserve">Go to </w:t>
      </w:r>
      <w:hyperlink r:id="rId24" w:history="1">
        <w:r w:rsidRPr="00C223E8">
          <w:rPr>
            <w:rStyle w:val="CodeInline"/>
          </w:rPr>
          <w:t>http://glMatrix.net</w:t>
        </w:r>
      </w:hyperlink>
      <w:r w:rsidRPr="00C223E8">
        <w:t xml:space="preserve">, as shown in Figure 3-5, </w:t>
      </w:r>
      <w:r w:rsidR="00BC6D12" w:rsidRPr="00C223E8">
        <w:t xml:space="preserve">and </w:t>
      </w:r>
      <w:r w:rsidRPr="00C223E8">
        <w:t xml:space="preserve">download, unzip, and store the resulting </w:t>
      </w:r>
      <w:r w:rsidRPr="00C223E8">
        <w:rPr>
          <w:rStyle w:val="CodeInline"/>
        </w:rPr>
        <w:t>glMatrix.js</w:t>
      </w:r>
      <w:r w:rsidRPr="00C223E8">
        <w:t xml:space="preserve"> source file into the new </w:t>
      </w:r>
      <w:r w:rsidR="00BC6D12" w:rsidRPr="00C223E8">
        <w:rPr>
          <w:rStyle w:val="CodeInline"/>
        </w:rPr>
        <w:t>lib</w:t>
      </w:r>
      <w:r w:rsidR="00BC6D12" w:rsidRPr="00C223E8" w:rsidDel="00BC6D12">
        <w:t xml:space="preserve"> </w:t>
      </w:r>
      <w:r w:rsidRPr="00C223E8">
        <w:t>folder.</w:t>
      </w:r>
    </w:p>
    <w:p w14:paraId="62C839D4" w14:textId="77777777" w:rsidR="00383959" w:rsidRPr="00C223E8" w:rsidRDefault="009474D4" w:rsidP="00357AF9">
      <w:pPr>
        <w:pStyle w:val="Figure"/>
      </w:pPr>
      <w:r w:rsidRPr="00D12A1F">
        <w:rPr>
          <w:noProof/>
        </w:rPr>
        <w:drawing>
          <wp:inline distT="0" distB="0" distL="0" distR="0" wp14:anchorId="2A1C855F" wp14:editId="2335506D">
            <wp:extent cx="3095625" cy="1562100"/>
            <wp:effectExtent l="0" t="0" r="9525"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95625" cy="1562100"/>
                    </a:xfrm>
                    <a:prstGeom prst="rect">
                      <a:avLst/>
                    </a:prstGeom>
                    <a:noFill/>
                    <a:ln>
                      <a:noFill/>
                    </a:ln>
                  </pic:spPr>
                </pic:pic>
              </a:graphicData>
            </a:graphic>
          </wp:inline>
        </w:drawing>
      </w:r>
    </w:p>
    <w:p w14:paraId="365F7366" w14:textId="77777777" w:rsidR="00383959" w:rsidRPr="005F7113" w:rsidRDefault="00383959" w:rsidP="00BC4335">
      <w:pPr>
        <w:pStyle w:val="FigureCaption"/>
      </w:pPr>
      <w:r w:rsidRPr="005F7113">
        <w:t>Figure 3-5</w:t>
      </w:r>
      <w:r w:rsidR="00BC6D12" w:rsidRPr="005F7113">
        <w:t>.</w:t>
      </w:r>
      <w:r w:rsidRPr="005F7113">
        <w:t xml:space="preserve"> Downloading the </w:t>
      </w:r>
      <w:proofErr w:type="spellStart"/>
      <w:r w:rsidRPr="005F7113">
        <w:t>glMatrix</w:t>
      </w:r>
      <w:proofErr w:type="spellEnd"/>
      <w:r w:rsidRPr="005F7113">
        <w:t xml:space="preserve"> library</w:t>
      </w:r>
    </w:p>
    <w:p w14:paraId="06DAF3CA" w14:textId="77777777" w:rsidR="00383959" w:rsidRPr="00C223E8" w:rsidRDefault="00383959" w:rsidP="00F9439C">
      <w:pPr>
        <w:pStyle w:val="BodyTextFirst"/>
      </w:pPr>
      <w:r w:rsidRPr="00C223E8">
        <w:t xml:space="preserve">All projects in this book </w:t>
      </w:r>
      <w:r w:rsidR="00F14837" w:rsidRPr="00C223E8">
        <w:t>are</w:t>
      </w:r>
      <w:r w:rsidRPr="00C223E8">
        <w:t xml:space="preserve"> based on </w:t>
      </w:r>
      <w:proofErr w:type="spellStart"/>
      <w:r w:rsidRPr="00C223E8">
        <w:rPr>
          <w:rStyle w:val="CodeInline"/>
        </w:rPr>
        <w:t>glMatrix</w:t>
      </w:r>
      <w:proofErr w:type="spellEnd"/>
      <w:r w:rsidRPr="00C223E8">
        <w:t xml:space="preserve"> version 2.2.2. </w:t>
      </w:r>
    </w:p>
    <w:p w14:paraId="18C736CC" w14:textId="072666E3" w:rsidR="004E6871" w:rsidRPr="00C223E8" w:rsidRDefault="005E0413" w:rsidP="004E6871">
      <w:pPr>
        <w:pStyle w:val="NumList"/>
        <w:numPr>
          <w:ilvl w:val="0"/>
          <w:numId w:val="11"/>
        </w:numPr>
      </w:pPr>
      <w:r>
        <w:t xml:space="preserve">As a library that </w:t>
      </w:r>
      <w:r w:rsidR="0041122B">
        <w:t xml:space="preserve">must be accessible by </w:t>
      </w:r>
      <w:r>
        <w:t xml:space="preserve">both the game engine and the client game developer, you will load the </w:t>
      </w:r>
      <w:r w:rsidR="00383959" w:rsidRPr="00C223E8">
        <w:t xml:space="preserve">source file in </w:t>
      </w:r>
      <w:r w:rsidR="00383959" w:rsidRPr="00C223E8">
        <w:rPr>
          <w:rStyle w:val="CodeInline"/>
        </w:rPr>
        <w:t>index.html</w:t>
      </w:r>
      <w:r w:rsidR="00383959" w:rsidRPr="00C223E8">
        <w:t xml:space="preserve"> by adding</w:t>
      </w:r>
      <w:r w:rsidR="00BC6D12" w:rsidRPr="00C223E8">
        <w:t xml:space="preserve"> the following</w:t>
      </w:r>
      <w:r w:rsidR="00E5722C">
        <w:t xml:space="preserve"> before </w:t>
      </w:r>
      <w:r w:rsidR="002479F1">
        <w:t xml:space="preserve">the </w:t>
      </w:r>
      <w:r w:rsidR="00E5722C">
        <w:t>loading</w:t>
      </w:r>
      <w:r w:rsidR="002479F1">
        <w:t xml:space="preserve"> of</w:t>
      </w:r>
      <w:r w:rsidR="00E5722C">
        <w:t xml:space="preserve"> </w:t>
      </w:r>
      <w:r w:rsidR="00E5722C" w:rsidRPr="00B41C1A">
        <w:rPr>
          <w:rStyle w:val="CodeInline"/>
        </w:rPr>
        <w:t>my_game.js</w:t>
      </w:r>
      <w:r w:rsidR="00E5722C">
        <w:t>:</w:t>
      </w:r>
    </w:p>
    <w:p w14:paraId="615ADA48" w14:textId="77777777" w:rsidR="006818F0" w:rsidRPr="006818F0" w:rsidRDefault="006818F0" w:rsidP="00B41C1A">
      <w:pPr>
        <w:pStyle w:val="Code"/>
        <w:rPr>
          <w:lang w:val="fr-FR"/>
        </w:rPr>
      </w:pPr>
      <w:r w:rsidRPr="006818F0">
        <w:rPr>
          <w:lang w:val="fr-FR"/>
        </w:rPr>
        <w:t>&lt;!-- external library --&gt;</w:t>
      </w:r>
    </w:p>
    <w:p w14:paraId="7574F17E" w14:textId="6F21CD47" w:rsidR="006818F0" w:rsidRPr="00B41C1A" w:rsidRDefault="006818F0" w:rsidP="00B41C1A">
      <w:pPr>
        <w:pStyle w:val="Code"/>
        <w:rPr>
          <w:rStyle w:val="CodeBold"/>
        </w:rPr>
      </w:pPr>
      <w:r w:rsidRPr="00B41C1A">
        <w:rPr>
          <w:rStyle w:val="CodeBold"/>
        </w:rPr>
        <w:t>&lt;script type="text/javascript" src="src/lib/gl-matrix.js"&gt;&lt;/script&gt;</w:t>
      </w:r>
    </w:p>
    <w:p w14:paraId="226159D9" w14:textId="77777777" w:rsidR="006818F0" w:rsidRPr="006818F0" w:rsidRDefault="006818F0" w:rsidP="00B41C1A">
      <w:pPr>
        <w:pStyle w:val="Code"/>
        <w:rPr>
          <w:lang w:val="fr-FR"/>
        </w:rPr>
      </w:pPr>
      <w:r w:rsidRPr="006818F0">
        <w:rPr>
          <w:lang w:val="fr-FR"/>
        </w:rPr>
        <w:t xml:space="preserve">        </w:t>
      </w:r>
    </w:p>
    <w:p w14:paraId="0BC0A30A" w14:textId="7ECD0FA8" w:rsidR="006818F0" w:rsidRPr="006818F0" w:rsidRDefault="006818F0" w:rsidP="00B41C1A">
      <w:pPr>
        <w:pStyle w:val="Code"/>
        <w:rPr>
          <w:lang w:val="fr-FR"/>
        </w:rPr>
      </w:pPr>
      <w:r w:rsidRPr="006818F0">
        <w:rPr>
          <w:lang w:val="fr-FR"/>
        </w:rPr>
        <w:t>&lt;!-- our game --&gt;</w:t>
      </w:r>
    </w:p>
    <w:p w14:paraId="2D8DDC3E" w14:textId="6745BA1A" w:rsidR="00383959" w:rsidRPr="009517D7" w:rsidRDefault="006818F0" w:rsidP="00B41C1A">
      <w:pPr>
        <w:pStyle w:val="Code"/>
        <w:rPr>
          <w:lang w:val="fr-FR"/>
        </w:rPr>
      </w:pPr>
      <w:r w:rsidRPr="006818F0">
        <w:rPr>
          <w:lang w:val="fr-FR"/>
        </w:rPr>
        <w:t>&lt;script type="module" src="./src/my_game/my_game.js"&gt;&lt;/script&gt;</w:t>
      </w:r>
      <w:r w:rsidR="00635B7C">
        <w:rPr>
          <w:lang w:val="fr-FR"/>
        </w:rPr>
        <w:fldChar w:fldCharType="begin"/>
      </w:r>
      <w:r w:rsidR="00635B7C">
        <w:instrText xml:space="preserve"> XE "</w:instrText>
      </w:r>
      <w:r w:rsidR="00635B7C" w:rsidRPr="0060661E">
        <w:rPr>
          <w:lang w:val="fr-FR"/>
        </w:rPr>
        <w:instrText>glMatrix Library</w:instrText>
      </w:r>
      <w:r w:rsidR="00635B7C">
        <w:instrText xml:space="preserve">" </w:instrText>
      </w:r>
      <w:r w:rsidR="00635B7C">
        <w:rPr>
          <w:lang w:val="fr-FR"/>
        </w:rPr>
        <w:fldChar w:fldCharType="end"/>
      </w:r>
      <w:r w:rsidR="00635B7C">
        <w:rPr>
          <w:lang w:val="fr-FR"/>
        </w:rPr>
        <w:fldChar w:fldCharType="begin"/>
      </w:r>
      <w:r w:rsidR="00635B7C">
        <w:instrText xml:space="preserve"> XE "</w:instrText>
      </w:r>
      <w:r w:rsidR="00635B7C" w:rsidRPr="0060661E">
        <w:rPr>
          <w:lang w:val="fr-FR"/>
        </w:rPr>
        <w:instrText>Matrix operators:glMatrix Library</w:instrText>
      </w:r>
      <w:r w:rsidR="00635B7C">
        <w:instrText xml:space="preserve">" </w:instrText>
      </w:r>
      <w:r w:rsidR="00635B7C">
        <w:rPr>
          <w:lang w:val="fr-FR"/>
        </w:rPr>
        <w:fldChar w:fldCharType="end"/>
      </w:r>
    </w:p>
    <w:p w14:paraId="36470FD7" w14:textId="77777777" w:rsidR="00383959" w:rsidRPr="00C223E8" w:rsidRDefault="00383959" w:rsidP="00BC4335">
      <w:pPr>
        <w:pStyle w:val="Heading2"/>
      </w:pPr>
      <w:r w:rsidRPr="00C223E8">
        <w:t xml:space="preserve">The Matrix Transform </w:t>
      </w:r>
      <w:r w:rsidR="00F300EA" w:rsidRPr="00C223E8">
        <w:t>P</w:t>
      </w:r>
      <w:r w:rsidRPr="00C223E8">
        <w:t>roject</w:t>
      </w:r>
    </w:p>
    <w:p w14:paraId="5F37725C" w14:textId="790154A7" w:rsidR="00383959" w:rsidRPr="00C223E8" w:rsidRDefault="00383959" w:rsidP="00BC4335">
      <w:pPr>
        <w:pStyle w:val="BodyTextFirst"/>
      </w:pPr>
      <w:r w:rsidRPr="00C223E8">
        <w:t xml:space="preserve">This project introduces and demonstrates how to use transformation matrices as operators to manipulate the position, size, and orientation of </w:t>
      </w:r>
      <w:r w:rsidR="00910AE5">
        <w:rPr>
          <w:rStyle w:val="CodeInline"/>
        </w:rPr>
        <w:t>Renderable</w:t>
      </w:r>
      <w:r w:rsidRPr="00C223E8">
        <w:t xml:space="preserve"> </w:t>
      </w:r>
      <w:r w:rsidR="00F02AEC" w:rsidRPr="00C223E8">
        <w:t>objects</w:t>
      </w:r>
      <w:r w:rsidR="005058E7">
        <w:fldChar w:fldCharType="begin"/>
      </w:r>
      <w:r w:rsidR="005058E7">
        <w:instrText xml:space="preserve"> XE "</w:instrText>
      </w:r>
      <w:r w:rsidR="005058E7" w:rsidRPr="0060661E">
        <w:rPr>
          <w:rStyle w:val="CodeInline"/>
        </w:rPr>
        <w:instrText>Matrix Transform Project:Renderable</w:instrText>
      </w:r>
      <w:r w:rsidR="005058E7" w:rsidRPr="0060661E">
        <w:instrText xml:space="preserve"> objects</w:instrText>
      </w:r>
      <w:r w:rsidR="005058E7">
        <w:instrText xml:space="preserve">" </w:instrText>
      </w:r>
      <w:r w:rsidR="005058E7">
        <w:fldChar w:fldCharType="end"/>
      </w:r>
      <w:r w:rsidR="00F02AEC" w:rsidRPr="00C223E8">
        <w:t xml:space="preserve"> </w:t>
      </w:r>
      <w:r w:rsidRPr="00C223E8">
        <w:t xml:space="preserve">drawn on the canvas. In this way, a </w:t>
      </w:r>
      <w:r w:rsidR="00910AE5">
        <w:rPr>
          <w:rStyle w:val="CodeInline"/>
        </w:rPr>
        <w:t>Renderable</w:t>
      </w:r>
      <w:r w:rsidRPr="00C223E8">
        <w:t xml:space="preserve"> can now be drawn to any location, with any size and any orientation. Figure 3-6</w:t>
      </w:r>
      <w:r w:rsidR="005058E7">
        <w:fldChar w:fldCharType="begin"/>
      </w:r>
      <w:r w:rsidR="005058E7">
        <w:instrText xml:space="preserve"> XE "</w:instrText>
      </w:r>
      <w:r w:rsidR="005058E7" w:rsidRPr="0060661E">
        <w:instrText>Matrix Transform Project:running of</w:instrText>
      </w:r>
      <w:r w:rsidR="005058E7">
        <w:instrText xml:space="preserve">" </w:instrText>
      </w:r>
      <w:r w:rsidR="005058E7">
        <w:fldChar w:fldCharType="end"/>
      </w:r>
      <w:r w:rsidRPr="00C223E8">
        <w:t xml:space="preserve"> shows the output of running the Matrix Transform project.</w:t>
      </w:r>
      <w:r w:rsidR="009B1729" w:rsidRPr="00C223E8">
        <w:t xml:space="preserve"> The source code to this project is defined in the </w:t>
      </w:r>
      <w:r w:rsidR="006818F0">
        <w:rPr>
          <w:rStyle w:val="CodeInline"/>
        </w:rPr>
        <w:t>c</w:t>
      </w:r>
      <w:r w:rsidR="009B1729" w:rsidRPr="00C223E8">
        <w:rPr>
          <w:rStyle w:val="CodeInline"/>
        </w:rPr>
        <w:t>hapter3/3.2.</w:t>
      </w:r>
      <w:r w:rsidR="00984104">
        <w:rPr>
          <w:rStyle w:val="CodeInline"/>
        </w:rPr>
        <w:t>m</w:t>
      </w:r>
      <w:r w:rsidR="009A500A" w:rsidRPr="00C223E8">
        <w:rPr>
          <w:rStyle w:val="CodeInline"/>
        </w:rPr>
        <w:t>atrix</w:t>
      </w:r>
      <w:r w:rsidR="00984104">
        <w:rPr>
          <w:rStyle w:val="CodeInline"/>
        </w:rPr>
        <w:t>_t</w:t>
      </w:r>
      <w:r w:rsidR="009A500A" w:rsidRPr="00C223E8">
        <w:rPr>
          <w:rStyle w:val="CodeInline"/>
        </w:rPr>
        <w:t>ransform</w:t>
      </w:r>
      <w:r w:rsidR="009B1729" w:rsidRPr="00C223E8">
        <w:t xml:space="preserve"> folder. </w:t>
      </w:r>
    </w:p>
    <w:p w14:paraId="6D2B29A8" w14:textId="77777777" w:rsidR="00383959" w:rsidRPr="00C223E8" w:rsidRDefault="009474D4" w:rsidP="00357AF9">
      <w:pPr>
        <w:pStyle w:val="Figure"/>
      </w:pPr>
      <w:r w:rsidRPr="00D12A1F">
        <w:rPr>
          <w:noProof/>
        </w:rPr>
        <w:lastRenderedPageBreak/>
        <w:drawing>
          <wp:inline distT="0" distB="0" distL="0" distR="0" wp14:anchorId="4F5B20F1" wp14:editId="760B91FE">
            <wp:extent cx="4410075" cy="3314700"/>
            <wp:effectExtent l="0" t="0" r="9525"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grayscl/>
                      <a:extLst>
                        <a:ext uri="{28A0092B-C50C-407E-A947-70E740481C1C}">
                          <a14:useLocalDpi xmlns:a14="http://schemas.microsoft.com/office/drawing/2010/main" val="0"/>
                        </a:ext>
                      </a:extLst>
                    </a:blip>
                    <a:srcRect/>
                    <a:stretch>
                      <a:fillRect/>
                    </a:stretch>
                  </pic:blipFill>
                  <pic:spPr bwMode="auto">
                    <a:xfrm>
                      <a:off x="0" y="0"/>
                      <a:ext cx="4410075" cy="3314700"/>
                    </a:xfrm>
                    <a:prstGeom prst="rect">
                      <a:avLst/>
                    </a:prstGeom>
                    <a:noFill/>
                    <a:ln>
                      <a:noFill/>
                    </a:ln>
                  </pic:spPr>
                </pic:pic>
              </a:graphicData>
            </a:graphic>
          </wp:inline>
        </w:drawing>
      </w:r>
    </w:p>
    <w:p w14:paraId="2BEA0400" w14:textId="77777777" w:rsidR="00383959" w:rsidRPr="00C223E8" w:rsidRDefault="00383959" w:rsidP="00BC4335">
      <w:pPr>
        <w:pStyle w:val="FigureCaption"/>
      </w:pPr>
      <w:r w:rsidRPr="00C223E8">
        <w:t>Figure 3-6</w:t>
      </w:r>
      <w:r w:rsidR="00C82AC2" w:rsidRPr="00C223E8">
        <w:t>. Running the</w:t>
      </w:r>
      <w:r w:rsidR="005058E7">
        <w:fldChar w:fldCharType="begin"/>
      </w:r>
      <w:r w:rsidR="005058E7">
        <w:instrText xml:space="preserve"> XE "</w:instrText>
      </w:r>
      <w:r w:rsidR="005058E7" w:rsidRPr="0060661E">
        <w:instrText>Matrix Transform Project:running of</w:instrText>
      </w:r>
      <w:r w:rsidR="005058E7">
        <w:instrText xml:space="preserve">" </w:instrText>
      </w:r>
      <w:r w:rsidR="005058E7">
        <w:fldChar w:fldCharType="end"/>
      </w:r>
      <w:r w:rsidR="00C82AC2" w:rsidRPr="00C223E8">
        <w:t xml:space="preserve"> </w:t>
      </w:r>
      <w:r w:rsidRPr="00C223E8">
        <w:t>Matrix Transform project</w:t>
      </w:r>
    </w:p>
    <w:p w14:paraId="4BA8321D" w14:textId="77777777" w:rsidR="00383959" w:rsidRPr="00C223E8" w:rsidRDefault="00383959" w:rsidP="004E6871">
      <w:pPr>
        <w:pStyle w:val="BodyText"/>
      </w:pPr>
      <w:r w:rsidRPr="00C223E8">
        <w:t>The goals of</w:t>
      </w:r>
      <w:r w:rsidR="005058E7">
        <w:fldChar w:fldCharType="begin"/>
      </w:r>
      <w:r w:rsidR="005058E7">
        <w:instrText xml:space="preserve"> XE "</w:instrText>
      </w:r>
      <w:r w:rsidR="005058E7" w:rsidRPr="0060661E">
        <w:instrText>Matrix Transform Project:goals of</w:instrText>
      </w:r>
      <w:r w:rsidR="005058E7">
        <w:instrText xml:space="preserve">" </w:instrText>
      </w:r>
      <w:r w:rsidR="005058E7">
        <w:fldChar w:fldCharType="end"/>
      </w:r>
      <w:r w:rsidRPr="00C223E8">
        <w:t xml:space="preserve"> the project are as follows:</w:t>
      </w:r>
    </w:p>
    <w:p w14:paraId="0E9772A2" w14:textId="3F54DE1E" w:rsidR="00383959" w:rsidRPr="00C223E8" w:rsidRDefault="00383959" w:rsidP="00BC4335">
      <w:pPr>
        <w:pStyle w:val="Bullet"/>
      </w:pPr>
      <w:r w:rsidRPr="00C223E8">
        <w:t xml:space="preserve">To introduce transformation matrices as operators for drawing a </w:t>
      </w:r>
      <w:r w:rsidR="00910AE5">
        <w:rPr>
          <w:rStyle w:val="CodeInline"/>
        </w:rPr>
        <w:t>Renderable</w:t>
      </w:r>
    </w:p>
    <w:p w14:paraId="63155A23" w14:textId="091F528A" w:rsidR="00383959" w:rsidRPr="00C223E8" w:rsidRDefault="00383959" w:rsidP="00BC4335">
      <w:pPr>
        <w:pStyle w:val="Bullet"/>
      </w:pPr>
      <w:r w:rsidRPr="00C223E8">
        <w:t xml:space="preserve">To understand how to work with the transform operators to manipulate a </w:t>
      </w:r>
      <w:r w:rsidR="00910AE5">
        <w:rPr>
          <w:rStyle w:val="CodeInline"/>
        </w:rPr>
        <w:t>Renderable</w:t>
      </w:r>
    </w:p>
    <w:p w14:paraId="452FCDC7" w14:textId="77777777" w:rsidR="00383959" w:rsidRPr="00C223E8" w:rsidRDefault="00383959" w:rsidP="00BC4335">
      <w:pPr>
        <w:pStyle w:val="Heading3"/>
      </w:pPr>
      <w:r w:rsidRPr="00C223E8">
        <w:t xml:space="preserve">Modify </w:t>
      </w:r>
      <w:r w:rsidR="00B84367" w:rsidRPr="00C223E8">
        <w:t>the V</w:t>
      </w:r>
      <w:r w:rsidRPr="00C223E8">
        <w:t xml:space="preserve">ertex </w:t>
      </w:r>
      <w:r w:rsidR="00B84367" w:rsidRPr="00C223E8">
        <w:t>S</w:t>
      </w:r>
      <w:r w:rsidRPr="00C223E8">
        <w:t>hader</w:t>
      </w:r>
      <w:r w:rsidR="005058E7">
        <w:fldChar w:fldCharType="begin"/>
      </w:r>
      <w:r w:rsidR="005058E7">
        <w:instrText xml:space="preserve"> XE "</w:instrText>
      </w:r>
      <w:r w:rsidR="005058E7" w:rsidRPr="0060661E">
        <w:instrText>Matrix Transform Project:vertex shader modification</w:instrText>
      </w:r>
      <w:r w:rsidR="005058E7">
        <w:instrText xml:space="preserve">" </w:instrText>
      </w:r>
      <w:r w:rsidR="005058E7">
        <w:fldChar w:fldCharType="end"/>
      </w:r>
      <w:r w:rsidRPr="00C223E8">
        <w:t xml:space="preserve"> to </w:t>
      </w:r>
      <w:r w:rsidR="00F300EA" w:rsidRPr="00C223E8">
        <w:t>S</w:t>
      </w:r>
      <w:r w:rsidRPr="00C223E8">
        <w:t xml:space="preserve">upport </w:t>
      </w:r>
      <w:r w:rsidR="00F300EA" w:rsidRPr="00C223E8">
        <w:t>T</w:t>
      </w:r>
      <w:r w:rsidRPr="00C223E8">
        <w:t>ransforms</w:t>
      </w:r>
    </w:p>
    <w:p w14:paraId="55F615B2" w14:textId="77777777" w:rsidR="00383959" w:rsidRPr="00C223E8" w:rsidRDefault="00383959" w:rsidP="00BC4335">
      <w:pPr>
        <w:pStyle w:val="BodyTextFirst"/>
      </w:pPr>
      <w:r w:rsidRPr="00C223E8">
        <w:t xml:space="preserve">As discussed, matrix transform operators operate on vertices of geometries. The vertex shader is where all vertices are passed in from the WebGL context and is the most convenient location to apply the transform operations. </w:t>
      </w:r>
    </w:p>
    <w:p w14:paraId="5CAB35AA" w14:textId="77777777" w:rsidR="00383959" w:rsidRPr="00C223E8" w:rsidRDefault="00383959" w:rsidP="00B41C1A">
      <w:pPr>
        <w:pStyle w:val="BodyTextCont"/>
      </w:pPr>
      <w:r w:rsidRPr="00C223E8">
        <w:t>You will continue working with the previous project to support the transformation operator in the vertex shader.</w:t>
      </w:r>
    </w:p>
    <w:p w14:paraId="2F369918" w14:textId="47027172" w:rsidR="00383959" w:rsidRPr="00C223E8" w:rsidRDefault="00383959" w:rsidP="00383959">
      <w:pPr>
        <w:pStyle w:val="NumList"/>
        <w:numPr>
          <w:ilvl w:val="0"/>
          <w:numId w:val="13"/>
        </w:numPr>
      </w:pPr>
      <w:r w:rsidRPr="00C223E8">
        <w:t xml:space="preserve">Edit </w:t>
      </w:r>
      <w:proofErr w:type="spellStart"/>
      <w:r w:rsidR="00984104">
        <w:rPr>
          <w:rStyle w:val="CodeInline"/>
        </w:rPr>
        <w:t>s</w:t>
      </w:r>
      <w:r w:rsidRPr="00C223E8">
        <w:rPr>
          <w:rStyle w:val="CodeInline"/>
        </w:rPr>
        <w:t>imple</w:t>
      </w:r>
      <w:r w:rsidR="00984104">
        <w:rPr>
          <w:rStyle w:val="CodeInline"/>
        </w:rPr>
        <w:t>_</w:t>
      </w:r>
      <w:proofErr w:type="gramStart"/>
      <w:r w:rsidR="00984104">
        <w:rPr>
          <w:rStyle w:val="CodeInline"/>
        </w:rPr>
        <w:t>vs</w:t>
      </w:r>
      <w:r w:rsidRPr="00C223E8">
        <w:rPr>
          <w:rStyle w:val="CodeInline"/>
        </w:rPr>
        <w:t>.glsl</w:t>
      </w:r>
      <w:proofErr w:type="spellEnd"/>
      <w:proofErr w:type="gramEnd"/>
      <w:r w:rsidRPr="00C223E8">
        <w:t xml:space="preserve"> to declare a uniform 4</w:t>
      </w:r>
      <w:r w:rsidR="00B84367" w:rsidRPr="00C223E8">
        <w:t>×</w:t>
      </w:r>
      <w:r w:rsidRPr="00C223E8">
        <w:t>4 matrix</w:t>
      </w:r>
      <w:r w:rsidR="00136BA7">
        <w:t>.</w:t>
      </w:r>
    </w:p>
    <w:p w14:paraId="5C9BFB7E" w14:textId="77777777" w:rsidR="00383959" w:rsidRPr="00C223E8" w:rsidRDefault="00F3579A" w:rsidP="00BC4335">
      <w:pPr>
        <w:pStyle w:val="Code"/>
        <w:rPr>
          <w:noProof w:val="0"/>
        </w:rPr>
      </w:pPr>
      <w:r>
        <w:rPr>
          <w:noProof w:val="0"/>
        </w:rPr>
        <w:t>// to transform the vertex position</w:t>
      </w:r>
    </w:p>
    <w:p w14:paraId="670BFF71" w14:textId="5CB32EA8" w:rsidR="00383959" w:rsidRPr="00C223E8" w:rsidRDefault="00F3579A" w:rsidP="00BC4335">
      <w:pPr>
        <w:pStyle w:val="Code"/>
        <w:rPr>
          <w:noProof w:val="0"/>
        </w:rPr>
      </w:pPr>
      <w:r>
        <w:rPr>
          <w:noProof w:val="0"/>
        </w:rPr>
        <w:t xml:space="preserve">uniform mat4 </w:t>
      </w:r>
      <w:proofErr w:type="spellStart"/>
      <w:r w:rsidR="00055C8D">
        <w:rPr>
          <w:noProof w:val="0"/>
        </w:rPr>
        <w:t>uModelXformMatrix</w:t>
      </w:r>
      <w:proofErr w:type="spellEnd"/>
      <w:r>
        <w:rPr>
          <w:noProof w:val="0"/>
        </w:rPr>
        <w:t xml:space="preserve">; </w:t>
      </w:r>
    </w:p>
    <w:p w14:paraId="525376C1" w14:textId="4F33A314" w:rsidR="00383959" w:rsidRPr="00C223E8" w:rsidRDefault="00383959" w:rsidP="00F9439C">
      <w:pPr>
        <w:pStyle w:val="BodyTextFirst"/>
      </w:pPr>
      <w:r w:rsidRPr="00C223E8">
        <w:t xml:space="preserve">Recall that the </w:t>
      </w:r>
      <w:r w:rsidRPr="00C223E8">
        <w:rPr>
          <w:rStyle w:val="CodeInline"/>
        </w:rPr>
        <w:t>uniform</w:t>
      </w:r>
      <w:r w:rsidRPr="00C223E8">
        <w:t xml:space="preserve"> keyword in a GLSL shader declares a variable with values that do not change for all the vertices within that shader. In this case, the </w:t>
      </w:r>
      <w:proofErr w:type="spellStart"/>
      <w:r w:rsidRPr="00C223E8">
        <w:rPr>
          <w:rStyle w:val="CodeInline"/>
        </w:rPr>
        <w:t>uModel</w:t>
      </w:r>
      <w:r w:rsidR="00055C8D">
        <w:rPr>
          <w:rStyle w:val="CodeInline"/>
        </w:rPr>
        <w:t>XformMatrix</w:t>
      </w:r>
      <w:proofErr w:type="spellEnd"/>
      <w:r w:rsidRPr="00C223E8">
        <w:t xml:space="preserve"> variable is the transform operator</w:t>
      </w:r>
      <w:r w:rsidR="00B84367" w:rsidRPr="00C223E8">
        <w:t>,</w:t>
      </w:r>
      <w:r w:rsidRPr="00C223E8">
        <w:t xml:space="preserve"> and it maintains the operator values for all vertices of the square.</w:t>
      </w:r>
    </w:p>
    <w:p w14:paraId="66FFA8BF" w14:textId="30484FCB" w:rsidR="00383959" w:rsidRPr="00C223E8" w:rsidRDefault="00855BB5" w:rsidP="00BC4335">
      <w:pPr>
        <w:pStyle w:val="NoteTipCaution"/>
      </w:pPr>
      <w:r w:rsidRPr="00C223E8">
        <w:rPr>
          <w:b/>
        </w:rPr>
        <w:lastRenderedPageBreak/>
        <w:t>Note</w:t>
      </w:r>
      <w:r w:rsidRPr="00C223E8">
        <w:rPr>
          <w:b/>
        </w:rPr>
        <w:tab/>
      </w:r>
      <w:r w:rsidR="00383959" w:rsidRPr="00C223E8">
        <w:t xml:space="preserve">GLSL uniform variable names always begin </w:t>
      </w:r>
      <w:r w:rsidR="001727FC" w:rsidRPr="001727FC">
        <w:t>with lowercase “</w:t>
      </w:r>
      <w:r w:rsidR="001727FC">
        <w:t>u</w:t>
      </w:r>
      <w:r w:rsidR="001727FC" w:rsidRPr="001727FC">
        <w:t xml:space="preserve">”, as in </w:t>
      </w:r>
      <w:proofErr w:type="spellStart"/>
      <w:r w:rsidR="001727FC" w:rsidRPr="00B41C1A">
        <w:rPr>
          <w:rStyle w:val="CodeInline"/>
        </w:rPr>
        <w:t>uModelXformMatrix</w:t>
      </w:r>
      <w:proofErr w:type="spellEnd"/>
      <w:r w:rsidR="001727FC" w:rsidRPr="001727FC">
        <w:t>.</w:t>
      </w:r>
    </w:p>
    <w:p w14:paraId="78F99108" w14:textId="732546B6" w:rsidR="004E6871" w:rsidRPr="00C223E8" w:rsidRDefault="00F468CD" w:rsidP="004E6871">
      <w:pPr>
        <w:pStyle w:val="NumList"/>
        <w:numPr>
          <w:ilvl w:val="0"/>
          <w:numId w:val="13"/>
        </w:numPr>
      </w:pPr>
      <w:r w:rsidRPr="00C223E8">
        <w:t xml:space="preserve">In the </w:t>
      </w:r>
      <w:proofErr w:type="gramStart"/>
      <w:r w:rsidRPr="00C223E8">
        <w:rPr>
          <w:rStyle w:val="CodeInline"/>
        </w:rPr>
        <w:t>main</w:t>
      </w:r>
      <w:r w:rsidR="00953214" w:rsidRPr="00C223E8">
        <w:rPr>
          <w:rStyle w:val="CodeInline"/>
        </w:rPr>
        <w:t>(</w:t>
      </w:r>
      <w:proofErr w:type="gramEnd"/>
      <w:r w:rsidR="00953214" w:rsidRPr="00C223E8">
        <w:rPr>
          <w:rStyle w:val="CodeInline"/>
        </w:rPr>
        <w:t>)</w:t>
      </w:r>
      <w:r w:rsidRPr="00C223E8">
        <w:t xml:space="preserve"> function, a</w:t>
      </w:r>
      <w:r w:rsidR="00383959" w:rsidRPr="00C223E8">
        <w:t xml:space="preserve">pply the </w:t>
      </w:r>
      <w:proofErr w:type="spellStart"/>
      <w:r w:rsidR="00055C8D" w:rsidRPr="00C223E8">
        <w:rPr>
          <w:rStyle w:val="CodeInline"/>
        </w:rPr>
        <w:t>uModel</w:t>
      </w:r>
      <w:r w:rsidR="00055C8D">
        <w:rPr>
          <w:rStyle w:val="CodeInline"/>
        </w:rPr>
        <w:t>XformMatrix</w:t>
      </w:r>
      <w:proofErr w:type="spellEnd"/>
      <w:r w:rsidR="00383959" w:rsidRPr="00C223E8">
        <w:t xml:space="preserve"> to each vertex position in the shader</w:t>
      </w:r>
      <w:r w:rsidR="00B84367" w:rsidRPr="00C223E8">
        <w:t>.</w:t>
      </w:r>
    </w:p>
    <w:p w14:paraId="193DE475" w14:textId="26D9DC50" w:rsidR="00383959" w:rsidRPr="009517D7" w:rsidRDefault="00F3579A" w:rsidP="00BC4335">
      <w:pPr>
        <w:pStyle w:val="Code"/>
        <w:rPr>
          <w:noProof w:val="0"/>
          <w:lang w:val="fr-FR"/>
        </w:rPr>
      </w:pPr>
      <w:proofErr w:type="spellStart"/>
      <w:proofErr w:type="gramStart"/>
      <w:r w:rsidRPr="009517D7">
        <w:rPr>
          <w:noProof w:val="0"/>
          <w:lang w:val="fr-FR"/>
        </w:rPr>
        <w:t>gl</w:t>
      </w:r>
      <w:proofErr w:type="gramEnd"/>
      <w:r w:rsidRPr="009517D7">
        <w:rPr>
          <w:noProof w:val="0"/>
          <w:lang w:val="fr-FR"/>
        </w:rPr>
        <w:t>_Position</w:t>
      </w:r>
      <w:proofErr w:type="spellEnd"/>
      <w:r w:rsidRPr="009517D7">
        <w:rPr>
          <w:noProof w:val="0"/>
          <w:lang w:val="fr-FR"/>
        </w:rPr>
        <w:t xml:space="preserve"> = </w:t>
      </w:r>
      <w:proofErr w:type="spellStart"/>
      <w:r w:rsidR="00055C8D">
        <w:rPr>
          <w:rStyle w:val="CodeBold"/>
          <w:noProof w:val="0"/>
          <w:lang w:val="fr-FR"/>
        </w:rPr>
        <w:t>uModelXformMatrix</w:t>
      </w:r>
      <w:proofErr w:type="spellEnd"/>
      <w:r w:rsidRPr="009517D7">
        <w:rPr>
          <w:rStyle w:val="CodeBold"/>
          <w:noProof w:val="0"/>
          <w:lang w:val="fr-FR"/>
        </w:rPr>
        <w:t xml:space="preserve"> *</w:t>
      </w:r>
      <w:r w:rsidRPr="009517D7">
        <w:rPr>
          <w:noProof w:val="0"/>
          <w:lang w:val="fr-FR"/>
        </w:rPr>
        <w:t xml:space="preserve"> vec4(</w:t>
      </w:r>
      <w:proofErr w:type="spellStart"/>
      <w:r w:rsidRPr="009517D7">
        <w:rPr>
          <w:noProof w:val="0"/>
          <w:lang w:val="fr-FR"/>
        </w:rPr>
        <w:t>aVertexPosition</w:t>
      </w:r>
      <w:proofErr w:type="spellEnd"/>
      <w:r w:rsidRPr="009517D7">
        <w:rPr>
          <w:noProof w:val="0"/>
          <w:lang w:val="fr-FR"/>
        </w:rPr>
        <w:t>, 1.0);</w:t>
      </w:r>
    </w:p>
    <w:p w14:paraId="76721C6A" w14:textId="1BDB12FA" w:rsidR="00383959" w:rsidRPr="00C223E8" w:rsidRDefault="00383959" w:rsidP="00F9439C">
      <w:pPr>
        <w:pStyle w:val="BodyTextFirst"/>
      </w:pPr>
      <w:r w:rsidRPr="00C223E8">
        <w:t xml:space="preserve">Notice that the operation follows directly from the discussion on matrix transformation operators. The reason for converting </w:t>
      </w:r>
      <w:proofErr w:type="spellStart"/>
      <w:r w:rsidRPr="00C223E8">
        <w:rPr>
          <w:rStyle w:val="CodeInline"/>
        </w:rPr>
        <w:t>aVertexP</w:t>
      </w:r>
      <w:r w:rsidR="007D1F52" w:rsidRPr="00C223E8">
        <w:rPr>
          <w:rStyle w:val="CodeInline"/>
        </w:rPr>
        <w:t>o</w:t>
      </w:r>
      <w:r w:rsidRPr="00C223E8">
        <w:rPr>
          <w:rStyle w:val="CodeInline"/>
        </w:rPr>
        <w:t>s</w:t>
      </w:r>
      <w:r w:rsidR="007D1F52" w:rsidRPr="00C223E8">
        <w:rPr>
          <w:rStyle w:val="CodeInline"/>
        </w:rPr>
        <w:t>i</w:t>
      </w:r>
      <w:r w:rsidRPr="00C223E8">
        <w:rPr>
          <w:rStyle w:val="CodeInline"/>
        </w:rPr>
        <w:t>tion</w:t>
      </w:r>
      <w:proofErr w:type="spellEnd"/>
      <w:r w:rsidRPr="00C223E8">
        <w:t xml:space="preserve"> to a </w:t>
      </w:r>
      <w:r w:rsidRPr="00C223E8">
        <w:rPr>
          <w:rStyle w:val="CodeInline"/>
        </w:rPr>
        <w:t>vec4</w:t>
      </w:r>
      <w:r w:rsidRPr="00C223E8">
        <w:t xml:space="preserve"> is to support the matrix-vector multiplication.</w:t>
      </w:r>
    </w:p>
    <w:p w14:paraId="12B90C64" w14:textId="7EC907D6" w:rsidR="00383959" w:rsidRPr="00C223E8" w:rsidRDefault="00383959" w:rsidP="00B41C1A">
      <w:pPr>
        <w:pStyle w:val="BodyTextCont"/>
      </w:pPr>
      <w:r w:rsidRPr="00C223E8">
        <w:t xml:space="preserve">With this simple modification, the vertex positions of the unit square will be operated on by the </w:t>
      </w:r>
      <w:proofErr w:type="spellStart"/>
      <w:r w:rsidR="00055C8D" w:rsidRPr="00C223E8">
        <w:rPr>
          <w:rStyle w:val="CodeInline"/>
        </w:rPr>
        <w:t>uModel</w:t>
      </w:r>
      <w:r w:rsidR="00055C8D">
        <w:rPr>
          <w:rStyle w:val="CodeInline"/>
        </w:rPr>
        <w:t>XformMatrix</w:t>
      </w:r>
      <w:proofErr w:type="spellEnd"/>
      <w:r w:rsidRPr="00C223E8">
        <w:t xml:space="preserve"> operator</w:t>
      </w:r>
      <w:r w:rsidR="00B84367" w:rsidRPr="00C223E8">
        <w:t>,</w:t>
      </w:r>
      <w:r w:rsidRPr="00C223E8">
        <w:t xml:space="preserve"> and thus the square can be drawn to different locations. The task now is to set</w:t>
      </w:r>
      <w:r w:rsidR="0026674F">
        <w:t xml:space="preserve"> </w:t>
      </w:r>
      <w:r w:rsidRPr="00C223E8">
        <w:t xml:space="preserve">up </w:t>
      </w:r>
      <w:r w:rsidR="001727FC">
        <w:rPr>
          <w:rStyle w:val="CodeInline"/>
        </w:rPr>
        <w:t>SimpleShader</w:t>
      </w:r>
      <w:r w:rsidRPr="00C223E8">
        <w:t xml:space="preserve"> to load the appropriate transformation operator into </w:t>
      </w:r>
      <w:proofErr w:type="spellStart"/>
      <w:r w:rsidR="00055C8D" w:rsidRPr="00C223E8">
        <w:rPr>
          <w:rStyle w:val="CodeInline"/>
        </w:rPr>
        <w:t>uModel</w:t>
      </w:r>
      <w:r w:rsidR="00055C8D">
        <w:rPr>
          <w:rStyle w:val="CodeInline"/>
        </w:rPr>
        <w:t>XformMatrix</w:t>
      </w:r>
      <w:proofErr w:type="spellEnd"/>
      <w:r w:rsidR="005058E7">
        <w:rPr>
          <w:rStyle w:val="CodeInline"/>
        </w:rPr>
        <w:fldChar w:fldCharType="begin"/>
      </w:r>
      <w:r w:rsidR="005058E7">
        <w:instrText xml:space="preserve"> XE "</w:instrText>
      </w:r>
      <w:r w:rsidR="005058E7" w:rsidRPr="0060661E">
        <w:instrText>Matrix Transform Project:vertex shader modification</w:instrText>
      </w:r>
      <w:r w:rsidR="005058E7">
        <w:instrText xml:space="preserve">" </w:instrText>
      </w:r>
      <w:r w:rsidR="005058E7">
        <w:rPr>
          <w:rStyle w:val="CodeInline"/>
        </w:rPr>
        <w:fldChar w:fldCharType="end"/>
      </w:r>
      <w:r w:rsidRPr="00C223E8">
        <w:t>.</w:t>
      </w:r>
    </w:p>
    <w:p w14:paraId="601D11CC" w14:textId="00763B03" w:rsidR="00383959" w:rsidRDefault="00383959" w:rsidP="00BC4335">
      <w:pPr>
        <w:pStyle w:val="Heading3"/>
      </w:pPr>
      <w:r w:rsidRPr="00C223E8">
        <w:t xml:space="preserve">Modify </w:t>
      </w:r>
      <w:r w:rsidR="00094F25">
        <w:t>SimpleShade</w:t>
      </w:r>
      <w:r w:rsidRPr="00C223E8">
        <w:t>r</w:t>
      </w:r>
      <w:r w:rsidR="005058E7">
        <w:fldChar w:fldCharType="begin"/>
      </w:r>
      <w:r w:rsidR="005058E7">
        <w:instrText xml:space="preserve"> XE "</w:instrText>
      </w:r>
      <w:r w:rsidR="005058E7" w:rsidRPr="0060661E">
        <w:instrText>Matrix Transform Project:SimpleShader modification</w:instrText>
      </w:r>
      <w:r w:rsidR="005058E7">
        <w:instrText xml:space="preserve">" </w:instrText>
      </w:r>
      <w:r w:rsidR="005058E7">
        <w:fldChar w:fldCharType="end"/>
      </w:r>
      <w:r w:rsidRPr="00C223E8">
        <w:t xml:space="preserve"> to </w:t>
      </w:r>
      <w:r w:rsidR="00F300EA" w:rsidRPr="00C223E8">
        <w:t>L</w:t>
      </w:r>
      <w:r w:rsidRPr="00C223E8">
        <w:t xml:space="preserve">oad the </w:t>
      </w:r>
      <w:r w:rsidR="00F300EA" w:rsidRPr="00C223E8">
        <w:t>T</w:t>
      </w:r>
      <w:r w:rsidRPr="00C223E8">
        <w:t xml:space="preserve">ransform </w:t>
      </w:r>
      <w:r w:rsidR="00F300EA" w:rsidRPr="00C223E8">
        <w:t>O</w:t>
      </w:r>
      <w:r w:rsidRPr="00C223E8">
        <w:t>perator</w:t>
      </w:r>
    </w:p>
    <w:p w14:paraId="5640A529" w14:textId="77777777" w:rsidR="009517D7" w:rsidRDefault="00A61CAF">
      <w:pPr>
        <w:pStyle w:val="BodyTextFirst"/>
      </w:pPr>
      <w:r>
        <w:t>Follow these steps:</w:t>
      </w:r>
    </w:p>
    <w:p w14:paraId="090CFEDF" w14:textId="640123F6" w:rsidR="00383959" w:rsidRPr="00C223E8" w:rsidRDefault="00383959" w:rsidP="00383959">
      <w:pPr>
        <w:pStyle w:val="NumList"/>
        <w:numPr>
          <w:ilvl w:val="0"/>
          <w:numId w:val="14"/>
        </w:numPr>
      </w:pPr>
      <w:r w:rsidRPr="00C223E8">
        <w:t xml:space="preserve">Edit </w:t>
      </w:r>
      <w:r w:rsidR="00C04D6C">
        <w:rPr>
          <w:rStyle w:val="CodeInline"/>
        </w:rPr>
        <w:t>simple_shader</w:t>
      </w:r>
      <w:r w:rsidRPr="00C223E8">
        <w:rPr>
          <w:rStyle w:val="CodeInline"/>
        </w:rPr>
        <w:t>.js</w:t>
      </w:r>
      <w:r w:rsidRPr="00C223E8">
        <w:t xml:space="preserve"> and add an instance variable to hold the reference to the </w:t>
      </w:r>
      <w:proofErr w:type="spellStart"/>
      <w:r w:rsidR="00055C8D" w:rsidRPr="00C223E8">
        <w:rPr>
          <w:rStyle w:val="CodeInline"/>
        </w:rPr>
        <w:t>uModel</w:t>
      </w:r>
      <w:r w:rsidR="00055C8D">
        <w:rPr>
          <w:rStyle w:val="CodeInline"/>
        </w:rPr>
        <w:t>XformMatrix</w:t>
      </w:r>
      <w:proofErr w:type="spellEnd"/>
      <w:r w:rsidRPr="00C223E8">
        <w:t xml:space="preserve"> matrix in the vertex shader</w:t>
      </w:r>
      <w:r w:rsidR="00B84367" w:rsidRPr="00C223E8">
        <w:t>.</w:t>
      </w:r>
    </w:p>
    <w:p w14:paraId="529A76D8" w14:textId="7B1EE6C5" w:rsidR="00383959" w:rsidRPr="00C223E8" w:rsidRDefault="00F3579A" w:rsidP="00BC4335">
      <w:pPr>
        <w:pStyle w:val="Code"/>
        <w:rPr>
          <w:noProof w:val="0"/>
        </w:rPr>
      </w:pPr>
      <w:proofErr w:type="spellStart"/>
      <w:proofErr w:type="gramStart"/>
      <w:r w:rsidRPr="00F3579A">
        <w:rPr>
          <w:noProof w:val="0"/>
        </w:rPr>
        <w:t>this.mModel</w:t>
      </w:r>
      <w:r w:rsidR="00055C8D">
        <w:rPr>
          <w:noProof w:val="0"/>
        </w:rPr>
        <w:t>MatrixRef</w:t>
      </w:r>
      <w:proofErr w:type="spellEnd"/>
      <w:proofErr w:type="gramEnd"/>
      <w:r w:rsidR="00055C8D">
        <w:rPr>
          <w:noProof w:val="0"/>
        </w:rPr>
        <w:t xml:space="preserve"> </w:t>
      </w:r>
      <w:r w:rsidRPr="00F3579A">
        <w:rPr>
          <w:noProof w:val="0"/>
        </w:rPr>
        <w:t xml:space="preserve">= null;    </w:t>
      </w:r>
    </w:p>
    <w:p w14:paraId="0ACE2167" w14:textId="6AEBC060" w:rsidR="004E6871" w:rsidRPr="00C223E8" w:rsidRDefault="00383959" w:rsidP="004E6871">
      <w:pPr>
        <w:pStyle w:val="NumList"/>
        <w:numPr>
          <w:ilvl w:val="0"/>
          <w:numId w:val="14"/>
        </w:numPr>
      </w:pPr>
      <w:r w:rsidRPr="00C223E8">
        <w:t xml:space="preserve">At the end of the </w:t>
      </w:r>
      <w:r w:rsidR="00C07483">
        <w:rPr>
          <w:rStyle w:val="CodeInline"/>
        </w:rPr>
        <w:t>S</w:t>
      </w:r>
      <w:r w:rsidR="00C04D6C">
        <w:rPr>
          <w:rStyle w:val="CodeInline"/>
        </w:rPr>
        <w:t>imple</w:t>
      </w:r>
      <w:r w:rsidR="00C07483">
        <w:rPr>
          <w:rStyle w:val="CodeInline"/>
        </w:rPr>
        <w:t>Sh</w:t>
      </w:r>
      <w:r w:rsidR="00C04D6C">
        <w:rPr>
          <w:rStyle w:val="CodeInline"/>
        </w:rPr>
        <w:t>ader</w:t>
      </w:r>
      <w:r w:rsidRPr="00C223E8">
        <w:t xml:space="preserve"> constructor </w:t>
      </w:r>
      <w:r w:rsidR="00B933B0" w:rsidRPr="00C223E8">
        <w:t xml:space="preserve">under </w:t>
      </w:r>
      <w:r w:rsidR="00B84367" w:rsidRPr="00C223E8">
        <w:t xml:space="preserve">step </w:t>
      </w:r>
      <w:r w:rsidR="00055C8D">
        <w:t>E</w:t>
      </w:r>
      <w:r w:rsidR="005B2C4F">
        <w:t xml:space="preserve">, after setting the reference to </w:t>
      </w:r>
      <w:proofErr w:type="spellStart"/>
      <w:r w:rsidR="005B2C4F" w:rsidRPr="00B41C1A">
        <w:rPr>
          <w:rStyle w:val="CodeInline"/>
        </w:rPr>
        <w:t>uPixelColor</w:t>
      </w:r>
      <w:proofErr w:type="spellEnd"/>
      <w:r w:rsidR="005B2C4F">
        <w:t>,</w:t>
      </w:r>
      <w:r w:rsidRPr="00C223E8">
        <w:t xml:space="preserve"> </w:t>
      </w:r>
      <w:r w:rsidR="00B933B0" w:rsidRPr="00C223E8">
        <w:t xml:space="preserve">add the following code </w:t>
      </w:r>
      <w:r w:rsidRPr="00C223E8">
        <w:t>to initialize this reference:</w:t>
      </w:r>
    </w:p>
    <w:p w14:paraId="1E3B355C" w14:textId="1ADA0530" w:rsidR="00055C8D" w:rsidRDefault="00055C8D" w:rsidP="00055C8D">
      <w:pPr>
        <w:pStyle w:val="Code"/>
        <w:rPr>
          <w:noProof w:val="0"/>
        </w:rPr>
      </w:pPr>
      <w:r>
        <w:rPr>
          <w:noProof w:val="0"/>
        </w:rPr>
        <w:t>// Step E: Gets a reference to the uniform variables in the fragment shader</w:t>
      </w:r>
    </w:p>
    <w:p w14:paraId="3905C75F" w14:textId="025764FF" w:rsidR="005B2C4F" w:rsidRPr="00B41C1A" w:rsidRDefault="005B2C4F">
      <w:pPr>
        <w:pStyle w:val="Code"/>
        <w:rPr>
          <w:rStyle w:val="CodeBold"/>
          <w:rFonts w:ascii="TheSansMonoConNormal" w:hAnsi="TheSansMonoConNormal"/>
        </w:rPr>
      </w:pPr>
      <w:r w:rsidRPr="00B41C1A">
        <w:rPr>
          <w:rStyle w:val="CodeBold"/>
          <w:rFonts w:ascii="TheSansMonoConNormal" w:hAnsi="TheSansMonoConNormal"/>
        </w:rPr>
        <w:t>this.mPixelColorRef = gl.getUniformLocation(this.mCompiledShader, "uPixelColor");</w:t>
      </w:r>
    </w:p>
    <w:p w14:paraId="05BB98AA" w14:textId="7140118B" w:rsidR="00055C8D" w:rsidRPr="00055C8D" w:rsidRDefault="00055C8D" w:rsidP="00055C8D">
      <w:pPr>
        <w:pStyle w:val="Code"/>
        <w:rPr>
          <w:rStyle w:val="CodeBold"/>
        </w:rPr>
      </w:pPr>
      <w:r w:rsidRPr="00055C8D">
        <w:rPr>
          <w:rStyle w:val="CodeBold"/>
        </w:rPr>
        <w:t>this.mModelMatrixRef = gl.getUniformLocation(this.mCompiledShader, "uModelXformMatrix");</w:t>
      </w:r>
    </w:p>
    <w:p w14:paraId="0BEAD0CF" w14:textId="427396FE" w:rsidR="004E6871" w:rsidRPr="00C223E8" w:rsidRDefault="005B2C4F" w:rsidP="004E6871">
      <w:pPr>
        <w:pStyle w:val="NumList"/>
        <w:numPr>
          <w:ilvl w:val="0"/>
          <w:numId w:val="14"/>
        </w:numPr>
      </w:pPr>
      <w:r>
        <w:t xml:space="preserve">Modify the </w:t>
      </w:r>
      <w:proofErr w:type="gramStart"/>
      <w:r w:rsidRPr="00B41C1A">
        <w:rPr>
          <w:rStyle w:val="CodeInline"/>
        </w:rPr>
        <w:t>activate(</w:t>
      </w:r>
      <w:proofErr w:type="gramEnd"/>
      <w:r w:rsidRPr="00B41C1A">
        <w:rPr>
          <w:rStyle w:val="CodeInline"/>
        </w:rPr>
        <w:t>)</w:t>
      </w:r>
      <w:r>
        <w:t xml:space="preserve"> function to receive </w:t>
      </w:r>
      <w:r w:rsidR="00C20110">
        <w:t>a</w:t>
      </w:r>
      <w:r w:rsidR="007B6BFE">
        <w:t xml:space="preserve"> second</w:t>
      </w:r>
      <w:r w:rsidR="00C20110">
        <w:t xml:space="preserve"> parameter and load the value to </w:t>
      </w:r>
      <w:proofErr w:type="spellStart"/>
      <w:r w:rsidR="00C20110" w:rsidRPr="00B41C1A">
        <w:rPr>
          <w:rStyle w:val="CodeInline"/>
        </w:rPr>
        <w:t>uModelXformMatrix</w:t>
      </w:r>
      <w:proofErr w:type="spellEnd"/>
      <w:r w:rsidR="00C20110">
        <w:t xml:space="preserve"> via </w:t>
      </w:r>
      <w:proofErr w:type="spellStart"/>
      <w:r w:rsidR="00C20110" w:rsidRPr="00B41C1A">
        <w:rPr>
          <w:rStyle w:val="CodeInline"/>
        </w:rPr>
        <w:t>mModelMatrixRef</w:t>
      </w:r>
      <w:proofErr w:type="spellEnd"/>
      <w:r w:rsidR="00C20110">
        <w:t>:</w:t>
      </w:r>
    </w:p>
    <w:p w14:paraId="05428C4A" w14:textId="46BF7174" w:rsidR="007B6BFE" w:rsidRPr="007B6BFE" w:rsidRDefault="007B6BFE" w:rsidP="00B41C1A">
      <w:pPr>
        <w:pStyle w:val="Code"/>
      </w:pPr>
      <w:r w:rsidRPr="007B6BFE">
        <w:t xml:space="preserve">activate(pixelColor, </w:t>
      </w:r>
      <w:r w:rsidRPr="00B41C1A">
        <w:rPr>
          <w:rStyle w:val="CodeBold"/>
        </w:rPr>
        <w:t>trsMatrix</w:t>
      </w:r>
      <w:r w:rsidRPr="007B6BFE">
        <w:t>) {</w:t>
      </w:r>
    </w:p>
    <w:p w14:paraId="650CA322" w14:textId="0C877EF1" w:rsidR="007B6BFE" w:rsidRPr="007B6BFE" w:rsidRDefault="007B6BFE" w:rsidP="00B41C1A">
      <w:pPr>
        <w:pStyle w:val="Code"/>
      </w:pPr>
      <w:r w:rsidRPr="007B6BFE">
        <w:t xml:space="preserve">    let gl = glSys.get();</w:t>
      </w:r>
    </w:p>
    <w:p w14:paraId="30DB4EA8" w14:textId="0C314E64" w:rsidR="007B6BFE" w:rsidRPr="007B6BFE" w:rsidRDefault="007B6BFE" w:rsidP="00B41C1A">
      <w:pPr>
        <w:pStyle w:val="Code"/>
      </w:pPr>
      <w:r w:rsidRPr="007B6BFE">
        <w:t xml:space="preserve">    gl.useProgram(this.mCompiledShader);</w:t>
      </w:r>
    </w:p>
    <w:p w14:paraId="68654DCF" w14:textId="77777777" w:rsidR="007B6BFE" w:rsidRPr="007B6BFE" w:rsidRDefault="007B6BFE" w:rsidP="00B41C1A">
      <w:pPr>
        <w:pStyle w:val="Code"/>
      </w:pPr>
      <w:r w:rsidRPr="007B6BFE">
        <w:t xml:space="preserve">        </w:t>
      </w:r>
    </w:p>
    <w:p w14:paraId="1166E2AE" w14:textId="70494E48" w:rsidR="007B6BFE" w:rsidRPr="007B6BFE" w:rsidRDefault="007B6BFE" w:rsidP="00B41C1A">
      <w:pPr>
        <w:pStyle w:val="Code"/>
      </w:pPr>
      <w:r w:rsidRPr="007B6BFE">
        <w:t xml:space="preserve">    // bind vertex buffer</w:t>
      </w:r>
    </w:p>
    <w:p w14:paraId="3312F6F1" w14:textId="7228C660" w:rsidR="007B6BFE" w:rsidRPr="007B6BFE" w:rsidRDefault="007B6BFE" w:rsidP="00B41C1A">
      <w:pPr>
        <w:pStyle w:val="Code"/>
      </w:pPr>
      <w:r w:rsidRPr="007B6BFE">
        <w:t xml:space="preserve">    gl.bindBuffer(gl.ARRAY_BUFFER, vertexBuffer.get());</w:t>
      </w:r>
    </w:p>
    <w:p w14:paraId="79984B32" w14:textId="41D33AB0" w:rsidR="007B6BFE" w:rsidRPr="007B6BFE" w:rsidRDefault="007B6BFE" w:rsidP="00B41C1A">
      <w:pPr>
        <w:pStyle w:val="Code"/>
      </w:pPr>
      <w:r w:rsidRPr="007B6BFE">
        <w:t xml:space="preserve">    gl.vertexAttribPointer(this.mVertexPositionRef,</w:t>
      </w:r>
    </w:p>
    <w:p w14:paraId="6289C096" w14:textId="3F5B0D0B" w:rsidR="007B6BFE" w:rsidRPr="007B6BFE" w:rsidRDefault="007B6BFE" w:rsidP="00B41C1A">
      <w:pPr>
        <w:pStyle w:val="Code"/>
      </w:pPr>
      <w:r w:rsidRPr="007B6BFE">
        <w:t xml:space="preserve">        3,              // each element is a 3-float (x,y.z)</w:t>
      </w:r>
    </w:p>
    <w:p w14:paraId="59AE2B68" w14:textId="23104520" w:rsidR="007B6BFE" w:rsidRPr="007B6BFE" w:rsidRDefault="007B6BFE" w:rsidP="00B41C1A">
      <w:pPr>
        <w:pStyle w:val="Code"/>
      </w:pPr>
      <w:r w:rsidRPr="007B6BFE">
        <w:t xml:space="preserve">        gl.FLOAT,       // data type is FLOAT</w:t>
      </w:r>
    </w:p>
    <w:p w14:paraId="09C42AB9" w14:textId="6608D71C" w:rsidR="007B6BFE" w:rsidRPr="007B6BFE" w:rsidRDefault="007B6BFE" w:rsidP="00B41C1A">
      <w:pPr>
        <w:pStyle w:val="Code"/>
      </w:pPr>
      <w:r w:rsidRPr="007B6BFE">
        <w:t xml:space="preserve">        false,          // if the content is normalized vectors</w:t>
      </w:r>
    </w:p>
    <w:p w14:paraId="45A7AAF0" w14:textId="31454FC0" w:rsidR="007B6BFE" w:rsidRPr="007B6BFE" w:rsidRDefault="007B6BFE" w:rsidP="00B41C1A">
      <w:pPr>
        <w:pStyle w:val="Code"/>
      </w:pPr>
      <w:r w:rsidRPr="007B6BFE">
        <w:t xml:space="preserve">        0,              // number of bytes to skip in between elements</w:t>
      </w:r>
    </w:p>
    <w:p w14:paraId="4C5587B6" w14:textId="088B3867" w:rsidR="007B6BFE" w:rsidRPr="007B6BFE" w:rsidRDefault="007B6BFE" w:rsidP="00B41C1A">
      <w:pPr>
        <w:pStyle w:val="Code"/>
      </w:pPr>
      <w:r w:rsidRPr="007B6BFE">
        <w:t xml:space="preserve">        0);             // offsets to the first element</w:t>
      </w:r>
    </w:p>
    <w:p w14:paraId="084438BF" w14:textId="09793F8B" w:rsidR="007B6BFE" w:rsidRPr="007B6BFE" w:rsidRDefault="007B6BFE" w:rsidP="00B41C1A">
      <w:pPr>
        <w:pStyle w:val="Code"/>
      </w:pPr>
      <w:r w:rsidRPr="007B6BFE">
        <w:t xml:space="preserve">    gl.enableVertexAttribArray(this.mVertexPositionRef);</w:t>
      </w:r>
    </w:p>
    <w:p w14:paraId="3C41B2E1" w14:textId="77777777" w:rsidR="007B6BFE" w:rsidRPr="007B6BFE" w:rsidRDefault="007B6BFE" w:rsidP="00B41C1A">
      <w:pPr>
        <w:pStyle w:val="Code"/>
      </w:pPr>
      <w:r w:rsidRPr="007B6BFE">
        <w:t xml:space="preserve">        </w:t>
      </w:r>
    </w:p>
    <w:p w14:paraId="3F78441F" w14:textId="1C3AC7ED" w:rsidR="007B6BFE" w:rsidRPr="007B6BFE" w:rsidRDefault="007B6BFE" w:rsidP="00B41C1A">
      <w:pPr>
        <w:pStyle w:val="Code"/>
      </w:pPr>
      <w:r w:rsidRPr="007B6BFE">
        <w:lastRenderedPageBreak/>
        <w:t xml:space="preserve">    // load uniforms</w:t>
      </w:r>
    </w:p>
    <w:p w14:paraId="03DA1FB3" w14:textId="731C49DA" w:rsidR="007B6BFE" w:rsidRPr="007B6BFE" w:rsidRDefault="007B6BFE" w:rsidP="00B41C1A">
      <w:pPr>
        <w:pStyle w:val="Code"/>
      </w:pPr>
      <w:r w:rsidRPr="007B6BFE">
        <w:t xml:space="preserve">    gl.uniform4fv(this.mPixelColorRef, pixelColor);</w:t>
      </w:r>
    </w:p>
    <w:p w14:paraId="61FEBF9C" w14:textId="3BD7F7A7" w:rsidR="007B6BFE" w:rsidRPr="00B41C1A" w:rsidRDefault="007B6BFE" w:rsidP="00B41C1A">
      <w:pPr>
        <w:pStyle w:val="Code"/>
        <w:rPr>
          <w:rStyle w:val="CodeBold"/>
        </w:rPr>
      </w:pPr>
      <w:r w:rsidRPr="00B41C1A">
        <w:t xml:space="preserve">    </w:t>
      </w:r>
      <w:r w:rsidRPr="00B41C1A">
        <w:rPr>
          <w:rStyle w:val="CodeBold"/>
        </w:rPr>
        <w:t>gl.uniformMatrix4fv(this.mModelMatrixRef, false, trsMatrix);</w:t>
      </w:r>
    </w:p>
    <w:p w14:paraId="01E82956" w14:textId="2399A327" w:rsidR="00E21613" w:rsidRDefault="007B6BFE">
      <w:pPr>
        <w:pStyle w:val="Code"/>
        <w:rPr>
          <w:noProof w:val="0"/>
        </w:rPr>
      </w:pPr>
      <w:r w:rsidRPr="007B6BFE">
        <w:t>}</w:t>
      </w:r>
    </w:p>
    <w:p w14:paraId="4BEEE326" w14:textId="190433B1" w:rsidR="00383959" w:rsidRPr="00C223E8" w:rsidRDefault="00383959" w:rsidP="00F9439C">
      <w:pPr>
        <w:pStyle w:val="BodyTextFirst"/>
      </w:pPr>
      <w:r w:rsidRPr="00C223E8">
        <w:t xml:space="preserve">The </w:t>
      </w:r>
      <w:proofErr w:type="gramStart"/>
      <w:r w:rsidRPr="00C223E8">
        <w:rPr>
          <w:rStyle w:val="CodeInline"/>
        </w:rPr>
        <w:t>gl.uniformMatrix</w:t>
      </w:r>
      <w:proofErr w:type="gramEnd"/>
      <w:r w:rsidRPr="00C223E8">
        <w:rPr>
          <w:rStyle w:val="CodeInline"/>
        </w:rPr>
        <w:t>4fv()</w:t>
      </w:r>
      <w:r w:rsidRPr="00C223E8">
        <w:t xml:space="preserve"> function copies</w:t>
      </w:r>
      <w:r w:rsidR="003016D0">
        <w:t xml:space="preserve"> the values from </w:t>
      </w:r>
      <w:proofErr w:type="spellStart"/>
      <w:r w:rsidR="003016D0" w:rsidRPr="00B41C1A">
        <w:rPr>
          <w:rStyle w:val="CodeInline"/>
        </w:rPr>
        <w:t>trsMatrix</w:t>
      </w:r>
      <w:proofErr w:type="spellEnd"/>
      <w:r w:rsidR="003016D0">
        <w:t xml:space="preserve"> to</w:t>
      </w:r>
      <w:r w:rsidRPr="00C223E8">
        <w:t xml:space="preserve"> the vertex shader location identified by </w:t>
      </w:r>
      <w:proofErr w:type="spellStart"/>
      <w:r w:rsidR="00D26DD0">
        <w:rPr>
          <w:rStyle w:val="CodeInline"/>
        </w:rPr>
        <w:t>this.m</w:t>
      </w:r>
      <w:r w:rsidR="003016D0">
        <w:rPr>
          <w:rStyle w:val="CodeInline"/>
        </w:rPr>
        <w:t>ModelMatrixRef</w:t>
      </w:r>
      <w:proofErr w:type="spellEnd"/>
      <w:r w:rsidR="003016D0">
        <w:t xml:space="preserve"> o</w:t>
      </w:r>
      <w:r w:rsidRPr="00C223E8">
        <w:t xml:space="preserve">r the </w:t>
      </w:r>
      <w:proofErr w:type="spellStart"/>
      <w:r w:rsidRPr="00C223E8">
        <w:rPr>
          <w:rStyle w:val="CodeInline"/>
        </w:rPr>
        <w:t>uModel</w:t>
      </w:r>
      <w:r w:rsidR="00D26DD0">
        <w:rPr>
          <w:rStyle w:val="CodeInline"/>
        </w:rPr>
        <w:t>XfromMatrix</w:t>
      </w:r>
      <w:proofErr w:type="spellEnd"/>
      <w:r w:rsidRPr="00C223E8">
        <w:t xml:space="preserve"> operator in the vertex shader</w:t>
      </w:r>
      <w:r w:rsidR="005058E7">
        <w:fldChar w:fldCharType="begin"/>
      </w:r>
      <w:r w:rsidR="005058E7">
        <w:instrText xml:space="preserve"> XE "</w:instrText>
      </w:r>
      <w:r w:rsidR="005058E7" w:rsidRPr="0060661E">
        <w:rPr>
          <w:rStyle w:val="CodeInline"/>
        </w:rPr>
        <w:instrText>Matrix Transform Project:SimpleShader modification</w:instrText>
      </w:r>
      <w:r w:rsidR="005058E7">
        <w:instrText xml:space="preserve">" </w:instrText>
      </w:r>
      <w:r w:rsidR="005058E7">
        <w:fldChar w:fldCharType="end"/>
      </w:r>
      <w:r w:rsidRPr="00C223E8">
        <w:t>.</w:t>
      </w:r>
    </w:p>
    <w:p w14:paraId="268CFCBA" w14:textId="77777777" w:rsidR="00383959" w:rsidRPr="00C223E8" w:rsidRDefault="00383959" w:rsidP="00BC4335">
      <w:pPr>
        <w:pStyle w:val="Heading3"/>
      </w:pPr>
      <w:r w:rsidRPr="00C223E8">
        <w:t>Modify Renderable Object</w:t>
      </w:r>
      <w:r w:rsidR="009766EE">
        <w:fldChar w:fldCharType="begin"/>
      </w:r>
      <w:r w:rsidR="009766EE">
        <w:instrText xml:space="preserve"> XE "</w:instrText>
      </w:r>
      <w:r w:rsidR="009766EE" w:rsidRPr="0060661E">
        <w:instrText>Matrix Transform Project:Renderable Object modification</w:instrText>
      </w:r>
      <w:r w:rsidR="009766EE">
        <w:instrText xml:space="preserve">" </w:instrText>
      </w:r>
      <w:r w:rsidR="009766EE">
        <w:fldChar w:fldCharType="end"/>
      </w:r>
      <w:r w:rsidRPr="00C223E8">
        <w:t xml:space="preserve"> to </w:t>
      </w:r>
      <w:r w:rsidR="00F300EA" w:rsidRPr="00C223E8">
        <w:t>S</w:t>
      </w:r>
      <w:r w:rsidRPr="00C223E8">
        <w:t xml:space="preserve">et the </w:t>
      </w:r>
      <w:r w:rsidR="00F300EA" w:rsidRPr="00C223E8">
        <w:t>T</w:t>
      </w:r>
      <w:r w:rsidRPr="00C223E8">
        <w:t xml:space="preserve">ransform </w:t>
      </w:r>
      <w:r w:rsidR="00F300EA" w:rsidRPr="00C223E8">
        <w:t>O</w:t>
      </w:r>
      <w:r w:rsidRPr="00C223E8">
        <w:t>perator</w:t>
      </w:r>
    </w:p>
    <w:p w14:paraId="09C82FD5" w14:textId="0AF208F2" w:rsidR="00383959" w:rsidRPr="00C223E8" w:rsidRDefault="00383959" w:rsidP="00BC4335">
      <w:pPr>
        <w:pStyle w:val="BodyTextFirst"/>
      </w:pPr>
      <w:r w:rsidRPr="00C223E8">
        <w:t xml:space="preserve">Edit </w:t>
      </w:r>
      <w:r w:rsidR="00C04D6C">
        <w:rPr>
          <w:rStyle w:val="CodeInline"/>
        </w:rPr>
        <w:t>r</w:t>
      </w:r>
      <w:r w:rsidRPr="00C223E8">
        <w:rPr>
          <w:rStyle w:val="CodeInline"/>
        </w:rPr>
        <w:t>enderable.js</w:t>
      </w:r>
      <w:r w:rsidRPr="00C223E8">
        <w:t xml:space="preserve"> to modify the </w:t>
      </w:r>
      <w:proofErr w:type="gramStart"/>
      <w:r w:rsidR="006A3776" w:rsidRPr="00C223E8">
        <w:rPr>
          <w:rStyle w:val="CodeInline"/>
        </w:rPr>
        <w:t>draw</w:t>
      </w:r>
      <w:r w:rsidRPr="00C223E8">
        <w:rPr>
          <w:rStyle w:val="CodeInline"/>
        </w:rPr>
        <w:t>(</w:t>
      </w:r>
      <w:proofErr w:type="gramEnd"/>
      <w:r w:rsidRPr="00C223E8">
        <w:rPr>
          <w:rStyle w:val="CodeInline"/>
        </w:rPr>
        <w:t>)</w:t>
      </w:r>
      <w:r w:rsidRPr="00C223E8">
        <w:t xml:space="preserve"> function to receive and</w:t>
      </w:r>
      <w:r w:rsidR="00B84367" w:rsidRPr="00C223E8">
        <w:t xml:space="preserve"> </w:t>
      </w:r>
      <w:r w:rsidR="00215228">
        <w:t>to forward</w:t>
      </w:r>
      <w:r w:rsidR="00DD404E">
        <w:t xml:space="preserve"> </w:t>
      </w:r>
      <w:r w:rsidR="00601F85">
        <w:t xml:space="preserve">a </w:t>
      </w:r>
      <w:r w:rsidR="00215228">
        <w:t xml:space="preserve">transform </w:t>
      </w:r>
      <w:r w:rsidR="00DD404E">
        <w:t xml:space="preserve">operator to </w:t>
      </w:r>
      <w:r w:rsidRPr="00C223E8">
        <w:t xml:space="preserve">the </w:t>
      </w:r>
      <w:proofErr w:type="spellStart"/>
      <w:r w:rsidR="00BE681D" w:rsidRPr="00C223E8">
        <w:rPr>
          <w:rStyle w:val="CodeInline"/>
        </w:rPr>
        <w:t>m</w:t>
      </w:r>
      <w:r w:rsidRPr="00C223E8">
        <w:rPr>
          <w:rStyle w:val="CodeInline"/>
        </w:rPr>
        <w:t>Shader.</w:t>
      </w:r>
      <w:r w:rsidR="006A3776" w:rsidRPr="00C223E8">
        <w:rPr>
          <w:rStyle w:val="CodeInline"/>
        </w:rPr>
        <w:t>activate</w:t>
      </w:r>
      <w:proofErr w:type="spellEnd"/>
      <w:r w:rsidRPr="00C223E8">
        <w:rPr>
          <w:rStyle w:val="CodeInline"/>
        </w:rPr>
        <w:t>()</w:t>
      </w:r>
      <w:r w:rsidRPr="00C223E8">
        <w:t xml:space="preserve"> function</w:t>
      </w:r>
      <w:r w:rsidR="0029311C">
        <w:t xml:space="preserve"> to be loaded to the GLSL shader.</w:t>
      </w:r>
    </w:p>
    <w:p w14:paraId="241BBAF2" w14:textId="77777777" w:rsidR="00E21613" w:rsidRDefault="00E21613" w:rsidP="00E21613">
      <w:pPr>
        <w:pStyle w:val="Code"/>
        <w:rPr>
          <w:noProof w:val="0"/>
        </w:rPr>
      </w:pPr>
      <w:r>
        <w:rPr>
          <w:noProof w:val="0"/>
        </w:rPr>
        <w:t>draw(</w:t>
      </w:r>
      <w:proofErr w:type="spellStart"/>
      <w:r w:rsidRPr="00E21613">
        <w:rPr>
          <w:rStyle w:val="CodeBold"/>
        </w:rPr>
        <w:t>trsMatrix</w:t>
      </w:r>
      <w:proofErr w:type="spellEnd"/>
      <w:r>
        <w:rPr>
          <w:noProof w:val="0"/>
        </w:rPr>
        <w:t>) {</w:t>
      </w:r>
    </w:p>
    <w:p w14:paraId="56DF9C7F" w14:textId="024DE84F" w:rsidR="00E21613" w:rsidRDefault="00E21613" w:rsidP="00E21613">
      <w:pPr>
        <w:pStyle w:val="Code"/>
        <w:rPr>
          <w:noProof w:val="0"/>
        </w:rPr>
      </w:pPr>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5B839205" w14:textId="01D5E19D" w:rsidR="00E21613" w:rsidRPr="00E21613" w:rsidRDefault="00E21613" w:rsidP="00E21613">
      <w:pPr>
        <w:pStyle w:val="Code"/>
        <w:rPr>
          <w:rStyle w:val="CodeBold"/>
        </w:rPr>
      </w:pPr>
      <w:r>
        <w:rPr>
          <w:noProof w:val="0"/>
        </w:rPr>
        <w:t xml:space="preserve">    </w:t>
      </w:r>
      <w:r w:rsidRPr="00B41C1A">
        <w:t>this.mShader.activate(this.mColor,</w:t>
      </w:r>
      <w:r w:rsidRPr="00E21613">
        <w:rPr>
          <w:rStyle w:val="CodeBold"/>
        </w:rPr>
        <w:t xml:space="preserve"> trsMatrix</w:t>
      </w:r>
      <w:r w:rsidRPr="00B41C1A">
        <w:t>);</w:t>
      </w:r>
    </w:p>
    <w:p w14:paraId="6185BA82" w14:textId="053CFF62" w:rsidR="00E21613" w:rsidRDefault="00E21613" w:rsidP="00E21613">
      <w:pPr>
        <w:pStyle w:val="Code"/>
        <w:rPr>
          <w:noProof w:val="0"/>
        </w:rPr>
      </w:pPr>
      <w:r>
        <w:rPr>
          <w:noProof w:val="0"/>
        </w:rPr>
        <w:t xml:space="preserve">    </w:t>
      </w:r>
      <w:proofErr w:type="spellStart"/>
      <w:proofErr w:type="gramStart"/>
      <w:r>
        <w:rPr>
          <w:noProof w:val="0"/>
        </w:rPr>
        <w:t>gl.drawArrays</w:t>
      </w:r>
      <w:proofErr w:type="spellEnd"/>
      <w:proofErr w:type="gramEnd"/>
      <w:r>
        <w:rPr>
          <w:noProof w:val="0"/>
        </w:rPr>
        <w:t>(</w:t>
      </w:r>
      <w:proofErr w:type="spellStart"/>
      <w:r>
        <w:rPr>
          <w:noProof w:val="0"/>
        </w:rPr>
        <w:t>gl.TRIANGLE_STRIP</w:t>
      </w:r>
      <w:proofErr w:type="spellEnd"/>
      <w:r>
        <w:rPr>
          <w:noProof w:val="0"/>
        </w:rPr>
        <w:t>, 0, 4);</w:t>
      </w:r>
    </w:p>
    <w:p w14:paraId="2326B920" w14:textId="101E17AF" w:rsidR="00E21613" w:rsidRPr="00C223E8" w:rsidRDefault="00E21613" w:rsidP="00E21613">
      <w:pPr>
        <w:pStyle w:val="Code"/>
        <w:rPr>
          <w:noProof w:val="0"/>
        </w:rPr>
      </w:pPr>
      <w:r>
        <w:rPr>
          <w:noProof w:val="0"/>
        </w:rPr>
        <w:t>}</w:t>
      </w:r>
    </w:p>
    <w:p w14:paraId="08AC7BE9" w14:textId="2CD802A9" w:rsidR="00383959" w:rsidRDefault="00383959" w:rsidP="00F9439C">
      <w:pPr>
        <w:pStyle w:val="BodyTextFirst"/>
      </w:pPr>
      <w:r w:rsidRPr="00C223E8">
        <w:t xml:space="preserve">In this way, when the vertices of the unit square are processed by the vertex shader, the </w:t>
      </w:r>
      <w:proofErr w:type="spellStart"/>
      <w:r w:rsidR="004A2543" w:rsidRPr="00C223E8">
        <w:rPr>
          <w:rStyle w:val="CodeInline"/>
        </w:rPr>
        <w:t>uModel</w:t>
      </w:r>
      <w:r w:rsidR="004A2543">
        <w:rPr>
          <w:rStyle w:val="CodeInline"/>
        </w:rPr>
        <w:t>XformMatrix</w:t>
      </w:r>
      <w:proofErr w:type="spellEnd"/>
      <w:r w:rsidR="00854FF5">
        <w:rPr>
          <w:rStyle w:val="CodeInline"/>
        </w:rPr>
        <w:t xml:space="preserve"> </w:t>
      </w:r>
      <w:r w:rsidRPr="00C223E8">
        <w:t xml:space="preserve">will contain the proper operator for transforming the vertices and thus drawing the square </w:t>
      </w:r>
      <w:r w:rsidR="004A2543">
        <w:t>at</w:t>
      </w:r>
      <w:r w:rsidRPr="00C223E8">
        <w:t xml:space="preserve"> the desired location</w:t>
      </w:r>
      <w:r w:rsidR="009766EE">
        <w:fldChar w:fldCharType="begin"/>
      </w:r>
      <w:r w:rsidR="009766EE">
        <w:instrText xml:space="preserve"> XE "</w:instrText>
      </w:r>
      <w:r w:rsidR="009766EE" w:rsidRPr="0060661E">
        <w:instrText>Matrix Transform Project:Renderable Object modification</w:instrText>
      </w:r>
      <w:r w:rsidR="009766EE">
        <w:instrText xml:space="preserve">" </w:instrText>
      </w:r>
      <w:r w:rsidR="009766EE">
        <w:fldChar w:fldCharType="end"/>
      </w:r>
      <w:r w:rsidR="009A131D">
        <w:t>, size, and rotation.</w:t>
      </w:r>
    </w:p>
    <w:p w14:paraId="5C1A5177" w14:textId="77777777" w:rsidR="00383959" w:rsidRPr="00C223E8" w:rsidRDefault="00383959" w:rsidP="00BC4335">
      <w:pPr>
        <w:pStyle w:val="Heading3"/>
      </w:pPr>
      <w:r w:rsidRPr="00C223E8">
        <w:t xml:space="preserve">Testing the </w:t>
      </w:r>
      <w:r w:rsidR="00F300EA" w:rsidRPr="00C223E8">
        <w:t>T</w:t>
      </w:r>
      <w:r w:rsidRPr="00C223E8">
        <w:t>ransforms</w:t>
      </w:r>
      <w:r w:rsidR="009766EE">
        <w:fldChar w:fldCharType="begin"/>
      </w:r>
      <w:r w:rsidR="009766EE">
        <w:instrText xml:space="preserve"> XE "</w:instrText>
      </w:r>
      <w:r w:rsidR="009766EE" w:rsidRPr="0060661E">
        <w:instrText>Matrix Transform Project:testing</w:instrText>
      </w:r>
      <w:r w:rsidR="009766EE">
        <w:instrText xml:space="preserve">" </w:instrText>
      </w:r>
      <w:r w:rsidR="009766EE">
        <w:fldChar w:fldCharType="end"/>
      </w:r>
    </w:p>
    <w:p w14:paraId="78B4286E" w14:textId="77777777" w:rsidR="00383959" w:rsidRPr="00C223E8" w:rsidRDefault="00383959" w:rsidP="00BC4335">
      <w:pPr>
        <w:pStyle w:val="BodyTextFirst"/>
      </w:pPr>
      <w:r w:rsidRPr="00C223E8">
        <w:t>Now that the game engine supports transformation, you need to modify the client code to draw with it.</w:t>
      </w:r>
    </w:p>
    <w:p w14:paraId="327FFAE0" w14:textId="75EACDD4" w:rsidR="00383959" w:rsidRPr="00C223E8" w:rsidRDefault="00383959" w:rsidP="00383959">
      <w:pPr>
        <w:pStyle w:val="NumList"/>
        <w:numPr>
          <w:ilvl w:val="0"/>
          <w:numId w:val="15"/>
        </w:numPr>
      </w:pPr>
      <w:r w:rsidRPr="00C223E8">
        <w:t xml:space="preserve">Edit </w:t>
      </w:r>
      <w:r w:rsidR="00E21613">
        <w:rPr>
          <w:rStyle w:val="CodeInline"/>
        </w:rPr>
        <w:t>my_g</w:t>
      </w:r>
      <w:r w:rsidRPr="00C223E8">
        <w:rPr>
          <w:rStyle w:val="CodeInline"/>
        </w:rPr>
        <w:t>ame.js</w:t>
      </w:r>
      <w:r w:rsidR="00B84367" w:rsidRPr="00C223E8">
        <w:t>;</w:t>
      </w:r>
      <w:r w:rsidRPr="00C223E8">
        <w:t xml:space="preserve"> after </w:t>
      </w:r>
      <w:r w:rsidR="00B84367" w:rsidRPr="00C223E8">
        <w:t xml:space="preserve">step </w:t>
      </w:r>
      <w:r w:rsidR="00E21613">
        <w:t>C</w:t>
      </w:r>
      <w:r w:rsidRPr="00C223E8">
        <w:t xml:space="preserve">, instead of activating and drawing the two squares, replace </w:t>
      </w:r>
      <w:r w:rsidR="00B84367" w:rsidRPr="00C223E8">
        <w:t xml:space="preserve">steps </w:t>
      </w:r>
      <w:r w:rsidR="00E21613">
        <w:t>C</w:t>
      </w:r>
      <w:r w:rsidRPr="00C223E8">
        <w:t xml:space="preserve">1 and </w:t>
      </w:r>
      <w:r w:rsidR="00E21613">
        <w:t>C</w:t>
      </w:r>
      <w:r w:rsidRPr="00C223E8">
        <w:t>2 to create a new identity transform operator</w:t>
      </w:r>
      <w:r w:rsidR="00A14822">
        <w:t xml:space="preserve">, </w:t>
      </w:r>
      <w:proofErr w:type="spellStart"/>
      <w:r w:rsidR="00A14822" w:rsidRPr="00B41C1A">
        <w:rPr>
          <w:rStyle w:val="CodeInline"/>
        </w:rPr>
        <w:t>trsMatrix</w:t>
      </w:r>
      <w:proofErr w:type="spellEnd"/>
      <w:r w:rsidR="00A14822">
        <w:t xml:space="preserve">. The name of the variable, </w:t>
      </w:r>
      <w:proofErr w:type="spellStart"/>
      <w:r w:rsidR="00A14822" w:rsidRPr="00B41C1A">
        <w:rPr>
          <w:rStyle w:val="CodeInline"/>
        </w:rPr>
        <w:t>trsMatrix</w:t>
      </w:r>
      <w:proofErr w:type="spellEnd"/>
      <w:r w:rsidR="00A14822">
        <w:t xml:space="preserve">, signifies </w:t>
      </w:r>
      <w:r w:rsidR="00FD6927">
        <w:t xml:space="preserve">that </w:t>
      </w:r>
      <w:r w:rsidR="00A14822">
        <w:t xml:space="preserve">it is </w:t>
      </w:r>
      <w:r w:rsidR="00FD6927">
        <w:t xml:space="preserve">a matrix operator containing the </w:t>
      </w:r>
      <w:r w:rsidR="00A14822">
        <w:t xml:space="preserve">concatenated result of </w:t>
      </w:r>
      <w:r w:rsidR="00A14822" w:rsidRPr="00C223E8">
        <w:t>translation (</w:t>
      </w:r>
      <w:r w:rsidR="00A14822" w:rsidRPr="00C223E8">
        <w:rPr>
          <w:rStyle w:val="CodeInline"/>
        </w:rPr>
        <w:t>T</w:t>
      </w:r>
      <w:r w:rsidR="00A14822" w:rsidRPr="00C223E8">
        <w:t>), rotation (</w:t>
      </w:r>
      <w:r w:rsidR="00A14822" w:rsidRPr="00C223E8">
        <w:rPr>
          <w:rStyle w:val="CodeInline"/>
        </w:rPr>
        <w:t>R</w:t>
      </w:r>
      <w:r w:rsidR="00A14822" w:rsidRPr="00C223E8">
        <w:t>), and scaling (</w:t>
      </w:r>
      <w:r w:rsidR="00A14822" w:rsidRPr="00C223E8">
        <w:rPr>
          <w:rStyle w:val="CodeInline"/>
        </w:rPr>
        <w:t>S</w:t>
      </w:r>
      <w:r w:rsidR="00A14822" w:rsidRPr="00C223E8">
        <w:t xml:space="preserve">), or </w:t>
      </w:r>
      <w:r w:rsidR="00A14822" w:rsidRPr="00C223E8">
        <w:rPr>
          <w:rStyle w:val="CodeInline"/>
        </w:rPr>
        <w:t>TRS</w:t>
      </w:r>
      <w:r w:rsidR="00A14822">
        <w:t>.</w:t>
      </w:r>
    </w:p>
    <w:p w14:paraId="72C8210A" w14:textId="77777777" w:rsidR="00383959" w:rsidRPr="00C223E8" w:rsidRDefault="00F3579A" w:rsidP="00BC4335">
      <w:pPr>
        <w:pStyle w:val="Code"/>
        <w:rPr>
          <w:noProof w:val="0"/>
        </w:rPr>
      </w:pPr>
      <w:r w:rsidRPr="00F3579A">
        <w:rPr>
          <w:noProof w:val="0"/>
        </w:rPr>
        <w:t>// create a new identify transform operator</w:t>
      </w:r>
    </w:p>
    <w:p w14:paraId="02A86948" w14:textId="03C21C28" w:rsidR="00383959" w:rsidRPr="00C223E8" w:rsidRDefault="00E21613" w:rsidP="00BC4335">
      <w:pPr>
        <w:pStyle w:val="Code"/>
        <w:rPr>
          <w:noProof w:val="0"/>
        </w:rPr>
      </w:pPr>
      <w:r>
        <w:rPr>
          <w:noProof w:val="0"/>
        </w:rPr>
        <w:t>let</w:t>
      </w:r>
      <w:r w:rsidR="00F3579A" w:rsidRPr="00F3579A">
        <w:rPr>
          <w:noProof w:val="0"/>
        </w:rPr>
        <w:t xml:space="preserve"> </w:t>
      </w:r>
      <w:proofErr w:type="spellStart"/>
      <w:r>
        <w:rPr>
          <w:noProof w:val="0"/>
        </w:rPr>
        <w:t>trsMatrix</w:t>
      </w:r>
      <w:proofErr w:type="spellEnd"/>
      <w:r w:rsidR="00F3579A" w:rsidRPr="00F3579A">
        <w:rPr>
          <w:noProof w:val="0"/>
        </w:rPr>
        <w:t xml:space="preserve"> = mat4.create();</w:t>
      </w:r>
    </w:p>
    <w:p w14:paraId="11DBB152" w14:textId="78A6BBE9" w:rsidR="004E6871" w:rsidRPr="00C223E8" w:rsidRDefault="00383959" w:rsidP="004E6871">
      <w:pPr>
        <w:pStyle w:val="NumList"/>
        <w:numPr>
          <w:ilvl w:val="0"/>
          <w:numId w:val="15"/>
        </w:numPr>
      </w:pPr>
      <w:r w:rsidRPr="00C223E8">
        <w:t xml:space="preserve">Compute the concatenation of matrices to a single transform </w:t>
      </w:r>
      <w:r w:rsidR="009E68E4">
        <w:t xml:space="preserve">operator </w:t>
      </w:r>
      <w:r w:rsidRPr="00C223E8">
        <w:t>that implements translation (</w:t>
      </w:r>
      <w:r w:rsidRPr="00C223E8">
        <w:rPr>
          <w:rStyle w:val="CodeInline"/>
        </w:rPr>
        <w:t>T</w:t>
      </w:r>
      <w:r w:rsidRPr="00C223E8">
        <w:t>), rotation (</w:t>
      </w:r>
      <w:r w:rsidRPr="00C223E8">
        <w:rPr>
          <w:rStyle w:val="CodeInline"/>
        </w:rPr>
        <w:t>R</w:t>
      </w:r>
      <w:r w:rsidRPr="00C223E8">
        <w:t>), and scaling (</w:t>
      </w:r>
      <w:r w:rsidRPr="00C223E8">
        <w:rPr>
          <w:rStyle w:val="CodeInline"/>
        </w:rPr>
        <w:t>S</w:t>
      </w:r>
      <w:r w:rsidRPr="00C223E8">
        <w:t xml:space="preserve">), or </w:t>
      </w:r>
      <w:r w:rsidRPr="00C223E8">
        <w:rPr>
          <w:rStyle w:val="CodeInline"/>
        </w:rPr>
        <w:t>TRS</w:t>
      </w:r>
      <w:r w:rsidRPr="00C223E8">
        <w:t>.</w:t>
      </w:r>
    </w:p>
    <w:p w14:paraId="342E592E" w14:textId="7E94FE1F" w:rsidR="00383959" w:rsidRPr="00C223E8" w:rsidRDefault="00F3579A" w:rsidP="00BC4335">
      <w:pPr>
        <w:pStyle w:val="Code"/>
        <w:rPr>
          <w:noProof w:val="0"/>
        </w:rPr>
      </w:pPr>
      <w:r w:rsidRPr="00F3579A">
        <w:rPr>
          <w:noProof w:val="0"/>
        </w:rPr>
        <w:t xml:space="preserve">// Step </w:t>
      </w:r>
      <w:r w:rsidR="003C41A3">
        <w:rPr>
          <w:noProof w:val="0"/>
        </w:rPr>
        <w:t>D</w:t>
      </w:r>
      <w:r w:rsidRPr="00F3579A">
        <w:rPr>
          <w:noProof w:val="0"/>
        </w:rPr>
        <w:t xml:space="preserve">: compute the white square transform </w:t>
      </w:r>
    </w:p>
    <w:p w14:paraId="712001A4" w14:textId="53B18356" w:rsidR="00383959" w:rsidRPr="00C223E8" w:rsidRDefault="00F3579A" w:rsidP="00BC4335">
      <w:pPr>
        <w:pStyle w:val="Code"/>
        <w:rPr>
          <w:noProof w:val="0"/>
        </w:rPr>
      </w:pPr>
      <w:r w:rsidRPr="00F3579A">
        <w:rPr>
          <w:noProof w:val="0"/>
        </w:rPr>
        <w:t>mat4.translate(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vec3.fromValues(-0.25, 0.25, 0.0));</w:t>
      </w:r>
    </w:p>
    <w:p w14:paraId="73EBD8CD" w14:textId="61657703" w:rsidR="00383959" w:rsidRPr="00C223E8" w:rsidRDefault="00F3579A" w:rsidP="00BC4335">
      <w:pPr>
        <w:pStyle w:val="Code"/>
        <w:rPr>
          <w:noProof w:val="0"/>
        </w:rPr>
      </w:pPr>
      <w:r w:rsidRPr="00F3579A">
        <w:rPr>
          <w:noProof w:val="0"/>
        </w:rPr>
        <w:t>mat4.rotateZ(</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0.2</w:t>
      </w:r>
      <w:proofErr w:type="gramStart"/>
      <w:r w:rsidRPr="00F3579A">
        <w:rPr>
          <w:noProof w:val="0"/>
        </w:rPr>
        <w:t xml:space="preserve">);   </w:t>
      </w:r>
      <w:proofErr w:type="gramEnd"/>
      <w:r w:rsidRPr="00F3579A">
        <w:rPr>
          <w:noProof w:val="0"/>
        </w:rPr>
        <w:t xml:space="preserve">   // rotation is in radian</w:t>
      </w:r>
    </w:p>
    <w:p w14:paraId="39E923CA" w14:textId="12998A71" w:rsidR="00383959" w:rsidRPr="00C223E8" w:rsidRDefault="00F3579A" w:rsidP="00BC4335">
      <w:pPr>
        <w:pStyle w:val="Code"/>
        <w:rPr>
          <w:noProof w:val="0"/>
        </w:rPr>
      </w:pPr>
      <w:r w:rsidRPr="00F3579A">
        <w:rPr>
          <w:noProof w:val="0"/>
        </w:rPr>
        <w:t>mat4.scale(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vec3.fromValues(1.2, 1.2, 1.0));</w:t>
      </w:r>
    </w:p>
    <w:p w14:paraId="400EC4D7" w14:textId="77777777" w:rsidR="00383959" w:rsidRPr="00C223E8" w:rsidRDefault="00383959" w:rsidP="00BC4335">
      <w:pPr>
        <w:pStyle w:val="Code"/>
        <w:rPr>
          <w:noProof w:val="0"/>
        </w:rPr>
      </w:pPr>
    </w:p>
    <w:p w14:paraId="11A23863" w14:textId="4751B5DA" w:rsidR="00383959" w:rsidRPr="00C223E8" w:rsidRDefault="00F3579A" w:rsidP="00BC4335">
      <w:pPr>
        <w:pStyle w:val="Code"/>
        <w:rPr>
          <w:noProof w:val="0"/>
        </w:rPr>
      </w:pPr>
      <w:r w:rsidRPr="00F3579A">
        <w:rPr>
          <w:noProof w:val="0"/>
        </w:rPr>
        <w:t xml:space="preserve">// Step </w:t>
      </w:r>
      <w:r w:rsidR="003C41A3">
        <w:rPr>
          <w:noProof w:val="0"/>
        </w:rPr>
        <w:t>E</w:t>
      </w:r>
      <w:r w:rsidRPr="00F3579A">
        <w:rPr>
          <w:noProof w:val="0"/>
        </w:rPr>
        <w:t>: draw the white square with the computed transform</w:t>
      </w:r>
    </w:p>
    <w:p w14:paraId="1759DDFF" w14:textId="18E9DB46" w:rsidR="00383959" w:rsidRPr="00C223E8" w:rsidRDefault="00F3579A" w:rsidP="00BC4335">
      <w:pPr>
        <w:pStyle w:val="Code"/>
        <w:rPr>
          <w:noProof w:val="0"/>
        </w:rPr>
      </w:pPr>
      <w:proofErr w:type="spellStart"/>
      <w:proofErr w:type="gramStart"/>
      <w:r w:rsidRPr="00F3579A">
        <w:rPr>
          <w:noProof w:val="0"/>
        </w:rPr>
        <w:t>this.mWhiteSq.draw</w:t>
      </w:r>
      <w:proofErr w:type="spellEnd"/>
      <w:proofErr w:type="gramEnd"/>
      <w:r w:rsidRPr="00F3579A">
        <w:rPr>
          <w:noProof w:val="0"/>
        </w:rPr>
        <w:t>(</w:t>
      </w:r>
      <w:proofErr w:type="spellStart"/>
      <w:r w:rsidR="003C41A3">
        <w:rPr>
          <w:noProof w:val="0"/>
        </w:rPr>
        <w:t>trsMatrix</w:t>
      </w:r>
      <w:proofErr w:type="spellEnd"/>
      <w:r w:rsidRPr="00F3579A">
        <w:rPr>
          <w:noProof w:val="0"/>
        </w:rPr>
        <w:t>);</w:t>
      </w:r>
    </w:p>
    <w:p w14:paraId="6DA643AB" w14:textId="4BE7464F" w:rsidR="00383959" w:rsidRPr="00C223E8" w:rsidRDefault="00383959" w:rsidP="00F9439C">
      <w:pPr>
        <w:pStyle w:val="BodyTextFirst"/>
      </w:pPr>
      <w:r w:rsidRPr="00C223E8">
        <w:lastRenderedPageBreak/>
        <w:t xml:space="preserve">Step </w:t>
      </w:r>
      <w:r w:rsidR="003C41A3">
        <w:t>D</w:t>
      </w:r>
      <w:r w:rsidRPr="00C223E8">
        <w:t xml:space="preserve"> concatenates </w:t>
      </w:r>
      <w:proofErr w:type="gramStart"/>
      <w:r w:rsidRPr="00C223E8">
        <w:rPr>
          <w:rStyle w:val="CodeInline"/>
        </w:rPr>
        <w:t>T(</w:t>
      </w:r>
      <w:proofErr w:type="gramEnd"/>
      <w:r w:rsidRPr="00C223E8">
        <w:rPr>
          <w:rStyle w:val="CodeInline"/>
        </w:rPr>
        <w:t>-0.25, 0.25)</w:t>
      </w:r>
      <w:r w:rsidRPr="00C223E8">
        <w:t>, mov</w:t>
      </w:r>
      <w:r w:rsidR="008F5C57">
        <w:t>ing</w:t>
      </w:r>
      <w:r w:rsidRPr="00C223E8">
        <w:t xml:space="preserve"> to the left and up</w:t>
      </w:r>
      <w:r w:rsidR="008F5C57">
        <w:t>;</w:t>
      </w:r>
      <w:r w:rsidR="008F5C57" w:rsidRPr="00C223E8">
        <w:t xml:space="preserve"> </w:t>
      </w:r>
      <w:r w:rsidRPr="00C223E8">
        <w:t xml:space="preserve">with </w:t>
      </w:r>
      <w:r w:rsidRPr="00C223E8">
        <w:rPr>
          <w:rStyle w:val="CodeInline"/>
        </w:rPr>
        <w:t>R(0.2)</w:t>
      </w:r>
      <w:r w:rsidRPr="00C223E8">
        <w:t xml:space="preserve">, </w:t>
      </w:r>
      <w:r w:rsidR="008F5C57" w:rsidRPr="00C223E8">
        <w:t>rotat</w:t>
      </w:r>
      <w:r w:rsidR="008F5C57">
        <w:t>ing</w:t>
      </w:r>
      <w:r w:rsidR="008F5C57" w:rsidRPr="00C223E8">
        <w:t xml:space="preserve"> </w:t>
      </w:r>
      <w:r w:rsidRPr="00C223E8">
        <w:t xml:space="preserve">clockwise by 0.2 radians; and </w:t>
      </w:r>
      <w:r w:rsidRPr="00C223E8">
        <w:rPr>
          <w:rStyle w:val="CodeInline"/>
        </w:rPr>
        <w:t>S(1.2, 1.2)</w:t>
      </w:r>
      <w:r w:rsidRPr="00C223E8">
        <w:t>,</w:t>
      </w:r>
      <w:r w:rsidR="00215488" w:rsidRPr="00C223E8">
        <w:t xml:space="preserve"> </w:t>
      </w:r>
      <w:r w:rsidRPr="00C223E8">
        <w:t xml:space="preserve">increasing size by 1.2 times. The concatenation order applies the scaling operator first, followed by rotation, with translation being the last operation, or </w:t>
      </w:r>
      <w:proofErr w:type="spellStart"/>
      <w:r w:rsidR="003C41A3">
        <w:rPr>
          <w:rStyle w:val="CodeInline"/>
        </w:rPr>
        <w:t>trsMatrix</w:t>
      </w:r>
      <w:proofErr w:type="spellEnd"/>
      <w:r w:rsidRPr="00C223E8">
        <w:rPr>
          <w:rStyle w:val="CodeInline"/>
        </w:rPr>
        <w:t>=TRS</w:t>
      </w:r>
      <w:r w:rsidRPr="00C223E8">
        <w:t xml:space="preserve">. In </w:t>
      </w:r>
      <w:r w:rsidR="00B84367" w:rsidRPr="00C223E8">
        <w:t xml:space="preserve">step </w:t>
      </w:r>
      <w:r w:rsidR="003C41A3">
        <w:t>E</w:t>
      </w:r>
      <w:r w:rsidRPr="00C223E8">
        <w:t xml:space="preserve"> the </w:t>
      </w:r>
      <w:r w:rsidR="00910AE5">
        <w:rPr>
          <w:rStyle w:val="CodeInline"/>
        </w:rPr>
        <w:t>Renderable</w:t>
      </w:r>
      <w:r w:rsidRPr="00C223E8">
        <w:t xml:space="preserve"> </w:t>
      </w:r>
      <w:r w:rsidR="008F5C57">
        <w:t xml:space="preserve">object </w:t>
      </w:r>
      <w:r w:rsidRPr="00C223E8">
        <w:t xml:space="preserve">is drawn with the </w:t>
      </w:r>
      <w:proofErr w:type="spellStart"/>
      <w:r w:rsidR="003C41A3">
        <w:rPr>
          <w:rStyle w:val="CodeInline"/>
        </w:rPr>
        <w:t>trsMatrix</w:t>
      </w:r>
      <w:proofErr w:type="spellEnd"/>
      <w:r w:rsidRPr="00C223E8">
        <w:rPr>
          <w:rStyle w:val="CodeInline"/>
        </w:rPr>
        <w:t xml:space="preserve"> </w:t>
      </w:r>
      <w:r w:rsidRPr="00C223E8">
        <w:t>operator or a 1.2</w:t>
      </w:r>
      <w:r w:rsidR="00B84367" w:rsidRPr="00C223E8">
        <w:t>×</w:t>
      </w:r>
      <w:r w:rsidRPr="00C223E8">
        <w:t>1.2 white rectangle slightly rotated and located somewhat to the upper left from the center.</w:t>
      </w:r>
    </w:p>
    <w:p w14:paraId="1E7EF4A1" w14:textId="34ED727D" w:rsidR="004E6871" w:rsidRPr="00C223E8" w:rsidRDefault="00383959" w:rsidP="004E6871">
      <w:pPr>
        <w:pStyle w:val="NumList"/>
        <w:numPr>
          <w:ilvl w:val="0"/>
          <w:numId w:val="15"/>
        </w:numPr>
      </w:pPr>
      <w:r w:rsidRPr="00C223E8">
        <w:t xml:space="preserve">Finally, </w:t>
      </w:r>
      <w:r w:rsidR="00B84367" w:rsidRPr="00C223E8">
        <w:t xml:space="preserve">step </w:t>
      </w:r>
      <w:r w:rsidR="003C41A3">
        <w:t>F</w:t>
      </w:r>
      <w:r w:rsidRPr="00C223E8">
        <w:t xml:space="preserve"> </w:t>
      </w:r>
      <w:r w:rsidR="00F84F5E" w:rsidRPr="00F84F5E">
        <w:t>define</w:t>
      </w:r>
      <w:r w:rsidR="00F84F5E">
        <w:t>s</w:t>
      </w:r>
      <w:r w:rsidR="00F84F5E" w:rsidRPr="00F84F5E">
        <w:t xml:space="preserve"> the </w:t>
      </w:r>
      <w:proofErr w:type="spellStart"/>
      <w:r w:rsidR="00F84F5E" w:rsidRPr="00B41C1A">
        <w:rPr>
          <w:rStyle w:val="CodeInline"/>
        </w:rPr>
        <w:t>trsMatrix</w:t>
      </w:r>
      <w:proofErr w:type="spellEnd"/>
      <w:r w:rsidR="00F84F5E" w:rsidRPr="00F84F5E">
        <w:t xml:space="preserve"> operator that </w:t>
      </w:r>
      <w:r w:rsidR="00F84F5E">
        <w:t xml:space="preserve">to </w:t>
      </w:r>
      <w:r w:rsidR="00F84F5E" w:rsidRPr="00F84F5E">
        <w:t xml:space="preserve">draw a 0.4×0.4 square that is rotated by 45 degrees and located slightly toward the lower right from the center of the canvas </w:t>
      </w:r>
      <w:r w:rsidRPr="00C223E8">
        <w:t xml:space="preserve">and </w:t>
      </w:r>
      <w:r w:rsidR="00F84F5E">
        <w:t xml:space="preserve">step </w:t>
      </w:r>
      <w:r w:rsidR="003C41A3">
        <w:t>G</w:t>
      </w:r>
      <w:r w:rsidRPr="00C223E8">
        <w:t xml:space="preserve"> draw</w:t>
      </w:r>
      <w:r w:rsidR="00F84F5E">
        <w:t>s</w:t>
      </w:r>
      <w:r w:rsidRPr="00C223E8">
        <w:t xml:space="preserve"> the red square</w:t>
      </w:r>
      <w:r w:rsidR="00B84367" w:rsidRPr="00C223E8">
        <w:t>.</w:t>
      </w:r>
    </w:p>
    <w:p w14:paraId="077B818F" w14:textId="333B5D9B" w:rsidR="00383959" w:rsidRPr="00C223E8" w:rsidRDefault="00F3579A" w:rsidP="00BC4335">
      <w:pPr>
        <w:pStyle w:val="Code"/>
        <w:rPr>
          <w:noProof w:val="0"/>
        </w:rPr>
      </w:pPr>
      <w:r w:rsidRPr="00F3579A">
        <w:rPr>
          <w:noProof w:val="0"/>
        </w:rPr>
        <w:t xml:space="preserve">// Step </w:t>
      </w:r>
      <w:r w:rsidR="003C41A3">
        <w:rPr>
          <w:noProof w:val="0"/>
        </w:rPr>
        <w:t>F</w:t>
      </w:r>
      <w:r w:rsidRPr="00F3579A">
        <w:rPr>
          <w:noProof w:val="0"/>
        </w:rPr>
        <w:t>: compute the red square transform</w:t>
      </w:r>
    </w:p>
    <w:p w14:paraId="2825FFDA" w14:textId="1B72BC24" w:rsidR="00383959" w:rsidRPr="00C223E8" w:rsidRDefault="00F3579A" w:rsidP="00BC4335">
      <w:pPr>
        <w:pStyle w:val="Code"/>
        <w:rPr>
          <w:noProof w:val="0"/>
        </w:rPr>
      </w:pPr>
      <w:r w:rsidRPr="00F3579A">
        <w:rPr>
          <w:noProof w:val="0"/>
        </w:rPr>
        <w:t>mat4.identity(</w:t>
      </w:r>
      <w:proofErr w:type="spellStart"/>
      <w:r w:rsidR="003C41A3">
        <w:rPr>
          <w:noProof w:val="0"/>
        </w:rPr>
        <w:t>trsMatrix</w:t>
      </w:r>
      <w:proofErr w:type="spellEnd"/>
      <w:r w:rsidRPr="00F3579A">
        <w:rPr>
          <w:noProof w:val="0"/>
        </w:rPr>
        <w:t>); // restart</w:t>
      </w:r>
    </w:p>
    <w:p w14:paraId="54D50AD0" w14:textId="0B39CBB0" w:rsidR="00383959" w:rsidRPr="00C223E8" w:rsidRDefault="00F3579A" w:rsidP="00BC4335">
      <w:pPr>
        <w:pStyle w:val="Code"/>
        <w:rPr>
          <w:noProof w:val="0"/>
        </w:rPr>
      </w:pPr>
      <w:r w:rsidRPr="00F3579A">
        <w:rPr>
          <w:noProof w:val="0"/>
        </w:rPr>
        <w:t>mat4.translate(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vec3.fromValues(0.25, -0.25, 0.0));</w:t>
      </w:r>
    </w:p>
    <w:p w14:paraId="0C0CA562" w14:textId="710F44CB" w:rsidR="00383959" w:rsidRPr="00C223E8" w:rsidRDefault="00F3579A" w:rsidP="00BC4335">
      <w:pPr>
        <w:pStyle w:val="Code"/>
        <w:rPr>
          <w:noProof w:val="0"/>
        </w:rPr>
      </w:pPr>
      <w:r w:rsidRPr="00F3579A">
        <w:rPr>
          <w:noProof w:val="0"/>
        </w:rPr>
        <w:t>mat4.rotateZ(</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-0.785</w:t>
      </w:r>
      <w:proofErr w:type="gramStart"/>
      <w:r w:rsidRPr="00F3579A">
        <w:rPr>
          <w:noProof w:val="0"/>
        </w:rPr>
        <w:t xml:space="preserve">);   </w:t>
      </w:r>
      <w:proofErr w:type="gramEnd"/>
      <w:r w:rsidRPr="00F3579A">
        <w:rPr>
          <w:noProof w:val="0"/>
        </w:rPr>
        <w:t>// rotation of about -45-degrees</w:t>
      </w:r>
    </w:p>
    <w:p w14:paraId="5C314F95" w14:textId="37844117" w:rsidR="00383959" w:rsidRPr="00C223E8" w:rsidRDefault="00F3579A" w:rsidP="00BC4335">
      <w:pPr>
        <w:pStyle w:val="Code"/>
        <w:rPr>
          <w:noProof w:val="0"/>
        </w:rPr>
      </w:pPr>
      <w:r w:rsidRPr="00F3579A">
        <w:rPr>
          <w:noProof w:val="0"/>
        </w:rPr>
        <w:t>mat4.scale(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vec3.fromValues(0.4, 0.4, 1.0));</w:t>
      </w:r>
    </w:p>
    <w:p w14:paraId="6AC6DCB2" w14:textId="77777777" w:rsidR="00383959" w:rsidRPr="00C223E8" w:rsidRDefault="00383959" w:rsidP="00BC4335">
      <w:pPr>
        <w:pStyle w:val="Code"/>
        <w:rPr>
          <w:noProof w:val="0"/>
        </w:rPr>
      </w:pPr>
    </w:p>
    <w:p w14:paraId="6A0D8323" w14:textId="4198F5EB" w:rsidR="00383959" w:rsidRPr="00C223E8" w:rsidRDefault="00F3579A" w:rsidP="00BC4335">
      <w:pPr>
        <w:pStyle w:val="Code"/>
        <w:rPr>
          <w:noProof w:val="0"/>
        </w:rPr>
      </w:pPr>
      <w:r w:rsidRPr="00F3579A">
        <w:rPr>
          <w:noProof w:val="0"/>
        </w:rPr>
        <w:t xml:space="preserve">// Step </w:t>
      </w:r>
      <w:r w:rsidR="003C41A3">
        <w:rPr>
          <w:noProof w:val="0"/>
        </w:rPr>
        <w:t>G</w:t>
      </w:r>
      <w:r w:rsidRPr="00F3579A">
        <w:rPr>
          <w:noProof w:val="0"/>
        </w:rPr>
        <w:t xml:space="preserve">: draw the red square with the computed transform  </w:t>
      </w:r>
    </w:p>
    <w:p w14:paraId="236CB3E7" w14:textId="136CC83D" w:rsidR="00383959" w:rsidRPr="00C223E8" w:rsidRDefault="00F3579A" w:rsidP="00BC4335">
      <w:pPr>
        <w:pStyle w:val="Code"/>
        <w:rPr>
          <w:noProof w:val="0"/>
        </w:rPr>
      </w:pPr>
      <w:proofErr w:type="spellStart"/>
      <w:proofErr w:type="gramStart"/>
      <w:r w:rsidRPr="00F3579A">
        <w:rPr>
          <w:noProof w:val="0"/>
        </w:rPr>
        <w:t>this.mRedSq.draw</w:t>
      </w:r>
      <w:proofErr w:type="spellEnd"/>
      <w:proofErr w:type="gramEnd"/>
      <w:r w:rsidRPr="00F3579A">
        <w:rPr>
          <w:noProof w:val="0"/>
        </w:rPr>
        <w:t>(</w:t>
      </w:r>
      <w:proofErr w:type="spellStart"/>
      <w:r w:rsidR="003C41A3">
        <w:rPr>
          <w:noProof w:val="0"/>
        </w:rPr>
        <w:t>trsMatrix</w:t>
      </w:r>
      <w:proofErr w:type="spellEnd"/>
      <w:r w:rsidRPr="00F3579A">
        <w:rPr>
          <w:noProof w:val="0"/>
        </w:rPr>
        <w:t xml:space="preserve">); </w:t>
      </w:r>
    </w:p>
    <w:p w14:paraId="20AC3707" w14:textId="77777777" w:rsidR="00383959" w:rsidRPr="00C223E8" w:rsidRDefault="00383959" w:rsidP="00BC4335">
      <w:pPr>
        <w:pStyle w:val="Heading2"/>
      </w:pPr>
      <w:r w:rsidRPr="00C223E8">
        <w:t>Observations</w:t>
      </w:r>
    </w:p>
    <w:p w14:paraId="09C7C523" w14:textId="5B7F0E4C" w:rsidR="00383959" w:rsidRPr="00C223E8" w:rsidRDefault="00383959" w:rsidP="00BC4335">
      <w:pPr>
        <w:pStyle w:val="BodyTextFirst"/>
      </w:pPr>
      <w:r w:rsidRPr="00C223E8">
        <w:t>Run the project</w:t>
      </w:r>
      <w:r w:rsidR="00B84367" w:rsidRPr="00C223E8">
        <w:t>,</w:t>
      </w:r>
      <w:r w:rsidRPr="00C223E8">
        <w:t xml:space="preserve"> and you should see the corresponding white and red rectangles drawn on the canvas. You can gain some intuition of the operators by changing the values</w:t>
      </w:r>
      <w:r w:rsidR="00B84367" w:rsidRPr="00C223E8">
        <w:t>; for example,</w:t>
      </w:r>
      <w:r w:rsidRPr="00C223E8">
        <w:t xml:space="preserve"> move and scale the squares to different location</w:t>
      </w:r>
      <w:r w:rsidR="00E52A99">
        <w:t>s</w:t>
      </w:r>
      <w:r w:rsidRPr="00C223E8">
        <w:t xml:space="preserve"> with different sizes. You can try changing the order of concatenation by moving the corresponding line of code</w:t>
      </w:r>
      <w:r w:rsidR="00B84367" w:rsidRPr="00C223E8">
        <w:t>; for example,</w:t>
      </w:r>
      <w:r w:rsidRPr="00C223E8">
        <w:t xml:space="preserve"> move </w:t>
      </w:r>
      <w:r w:rsidRPr="00C223E8">
        <w:rPr>
          <w:rStyle w:val="CodeInline"/>
        </w:rPr>
        <w:t>mat4.scale()</w:t>
      </w:r>
      <w:r w:rsidRPr="00C223E8">
        <w:t xml:space="preserve"> to before </w:t>
      </w:r>
      <w:r w:rsidRPr="00C223E8">
        <w:rPr>
          <w:rStyle w:val="CodeInline"/>
        </w:rPr>
        <w:t>mat4.translate()</w:t>
      </w:r>
      <w:r w:rsidRPr="00C223E8">
        <w:t xml:space="preserve">. You will notice that, in general, the transformed results do not correspond to your intuition. In this book, </w:t>
      </w:r>
      <w:r w:rsidR="00E52A99">
        <w:t>you</w:t>
      </w:r>
      <w:r w:rsidR="00E52A99" w:rsidRPr="00C223E8">
        <w:t xml:space="preserve"> </w:t>
      </w:r>
      <w:r w:rsidRPr="00C223E8">
        <w:t xml:space="preserve">will always apply the transformation operators in the fixed </w:t>
      </w:r>
      <w:r w:rsidRPr="00C223E8">
        <w:rPr>
          <w:rStyle w:val="CodeInline"/>
        </w:rPr>
        <w:t>TRS</w:t>
      </w:r>
      <w:r w:rsidRPr="00C223E8">
        <w:t xml:space="preserve"> order.</w:t>
      </w:r>
      <w:r w:rsidR="00096050">
        <w:t xml:space="preserve"> This ordering of transformation operators corresponds to typical human intuition</w:t>
      </w:r>
      <w:r w:rsidR="00921E42">
        <w:t xml:space="preserve">. The </w:t>
      </w:r>
      <w:r w:rsidR="00921E42" w:rsidRPr="00B41C1A">
        <w:rPr>
          <w:rStyle w:val="CodeInline"/>
        </w:rPr>
        <w:t>TRS</w:t>
      </w:r>
      <w:r w:rsidR="00921E42">
        <w:t xml:space="preserve"> operation order is followed by most, if not all, graphical APIs and applications that support transformation operations.</w:t>
      </w:r>
    </w:p>
    <w:p w14:paraId="4FE28F07" w14:textId="77777777" w:rsidR="00383959" w:rsidRPr="00C223E8" w:rsidRDefault="00383959" w:rsidP="00B41C1A">
      <w:pPr>
        <w:pStyle w:val="BodyTextCont"/>
      </w:pPr>
      <w:r w:rsidRPr="00C223E8">
        <w:t>Now that you understand how to utilize the matrix transformation operators, it is time to abstract them and hide their details.</w:t>
      </w:r>
    </w:p>
    <w:p w14:paraId="4195EC0A" w14:textId="77777777" w:rsidR="00383959" w:rsidRPr="00C223E8" w:rsidRDefault="00383959" w:rsidP="00BC4335">
      <w:pPr>
        <w:pStyle w:val="Heading1"/>
      </w:pPr>
      <w:r w:rsidRPr="00C223E8">
        <w:t xml:space="preserve">Encapsulating the </w:t>
      </w:r>
      <w:r w:rsidR="00F300EA" w:rsidRPr="00C223E8">
        <w:t>T</w:t>
      </w:r>
      <w:r w:rsidRPr="00C223E8">
        <w:t xml:space="preserve">ransform </w:t>
      </w:r>
      <w:r w:rsidR="00F300EA" w:rsidRPr="00C223E8">
        <w:t>O</w:t>
      </w:r>
      <w:r w:rsidRPr="00C223E8">
        <w:t>perator</w:t>
      </w:r>
    </w:p>
    <w:p w14:paraId="2F8D1613" w14:textId="77777777" w:rsidR="00383959" w:rsidRPr="00C223E8" w:rsidRDefault="00383959">
      <w:pPr>
        <w:pStyle w:val="BodyTextFirst"/>
      </w:pPr>
      <w:r w:rsidRPr="00C223E8">
        <w:t>In the previous project, the transformation operators were computed directly based on the matrices. While the results were important, the computation involves distracting details and repetitive code. This project guides you to follow good coding practices to encapsulate the transformation operators by hiding the detailed computations with an object. In this way, you can maintain the modularity and accessibility of the game engine by supporting further expansion while maintaining programmability.</w:t>
      </w:r>
    </w:p>
    <w:p w14:paraId="52949398" w14:textId="77777777" w:rsidR="00383959" w:rsidRPr="00C223E8" w:rsidRDefault="00383959" w:rsidP="00BC4335">
      <w:pPr>
        <w:pStyle w:val="Heading2"/>
      </w:pPr>
      <w:r w:rsidRPr="00C223E8">
        <w:t xml:space="preserve">The Transform Objects </w:t>
      </w:r>
      <w:r w:rsidR="00F300EA" w:rsidRPr="00C223E8">
        <w:t>P</w:t>
      </w:r>
      <w:r w:rsidRPr="00C223E8">
        <w:t>roject</w:t>
      </w:r>
    </w:p>
    <w:p w14:paraId="28EF0D01" w14:textId="1CF2802F" w:rsidR="00383959" w:rsidRPr="00C223E8" w:rsidRDefault="00383959" w:rsidP="00BC4335">
      <w:pPr>
        <w:pStyle w:val="BodyTextFirst"/>
      </w:pPr>
      <w:r w:rsidRPr="00C223E8">
        <w:t xml:space="preserve">This project defines the </w:t>
      </w:r>
      <w:r w:rsidRPr="00C223E8">
        <w:rPr>
          <w:rStyle w:val="CodeInline"/>
        </w:rPr>
        <w:t>Transform</w:t>
      </w:r>
      <w:r w:rsidRPr="00C223E8">
        <w:t xml:space="preserve"> object to provide a logical interface for manipulating transformation operators and to hide the details of </w:t>
      </w:r>
      <w:r w:rsidR="00B06311">
        <w:t>working with</w:t>
      </w:r>
      <w:r w:rsidR="00B06311" w:rsidRPr="00C223E8">
        <w:t xml:space="preserve"> </w:t>
      </w:r>
      <w:r w:rsidRPr="00C223E8">
        <w:t>matrix transformation operators. Figure 3-7</w:t>
      </w:r>
      <w:r w:rsidR="0026333F">
        <w:fldChar w:fldCharType="begin"/>
      </w:r>
      <w:r w:rsidR="0026333F">
        <w:instrText xml:space="preserve"> XE "</w:instrText>
      </w:r>
      <w:r w:rsidR="0026333F" w:rsidRPr="0060661E">
        <w:instrText>Transform Objects Project:running of</w:instrText>
      </w:r>
      <w:r w:rsidR="0026333F">
        <w:instrText xml:space="preserve">" </w:instrText>
      </w:r>
      <w:r w:rsidR="0026333F">
        <w:fldChar w:fldCharType="end"/>
      </w:r>
      <w:r w:rsidRPr="00C223E8">
        <w:t xml:space="preserve"> shows the output of running the Matrix Transform project</w:t>
      </w:r>
      <w:r w:rsidR="00D60209">
        <w:t>.</w:t>
      </w:r>
      <w:r w:rsidR="00F03168" w:rsidRPr="00C223E8">
        <w:t xml:space="preserve"> </w:t>
      </w:r>
      <w:r w:rsidR="00D60209">
        <w:t>N</w:t>
      </w:r>
      <w:r w:rsidRPr="00C223E8">
        <w:t xml:space="preserve">otice that the output of this project is identical </w:t>
      </w:r>
      <w:r w:rsidRPr="00C223E8">
        <w:lastRenderedPageBreak/>
        <w:t>to that from the previous project.</w:t>
      </w:r>
      <w:r w:rsidR="006D3201" w:rsidRPr="00C223E8">
        <w:t xml:space="preserve"> The source code to this project is defined in the </w:t>
      </w:r>
      <w:r w:rsidR="000504F8">
        <w:rPr>
          <w:rStyle w:val="CodeInline"/>
        </w:rPr>
        <w:t>c</w:t>
      </w:r>
      <w:r w:rsidR="00A625A0" w:rsidRPr="00C223E8">
        <w:rPr>
          <w:rStyle w:val="CodeInline"/>
        </w:rPr>
        <w:t>hapter3/3.3</w:t>
      </w:r>
      <w:r w:rsidR="006D3201" w:rsidRPr="00C223E8">
        <w:rPr>
          <w:rStyle w:val="CodeInline"/>
        </w:rPr>
        <w:t>.</w:t>
      </w:r>
      <w:r w:rsidR="003C41A3">
        <w:rPr>
          <w:rStyle w:val="CodeInline"/>
        </w:rPr>
        <w:t>t</w:t>
      </w:r>
      <w:r w:rsidR="00A625A0" w:rsidRPr="00C223E8">
        <w:rPr>
          <w:rStyle w:val="CodeInline"/>
        </w:rPr>
        <w:t>ransform</w:t>
      </w:r>
      <w:r w:rsidR="003C41A3">
        <w:rPr>
          <w:rStyle w:val="CodeInline"/>
        </w:rPr>
        <w:t>_o</w:t>
      </w:r>
      <w:r w:rsidR="006D3201" w:rsidRPr="00C223E8">
        <w:rPr>
          <w:rStyle w:val="CodeInline"/>
        </w:rPr>
        <w:t>bjects</w:t>
      </w:r>
      <w:r w:rsidR="006D3201" w:rsidRPr="00C223E8">
        <w:t xml:space="preserve"> folder.</w:t>
      </w:r>
    </w:p>
    <w:p w14:paraId="75D2B095" w14:textId="77777777" w:rsidR="00383959" w:rsidRPr="00C223E8" w:rsidRDefault="009474D4" w:rsidP="00357AF9">
      <w:pPr>
        <w:pStyle w:val="Figure"/>
      </w:pPr>
      <w:r w:rsidRPr="00D12A1F">
        <w:rPr>
          <w:noProof/>
        </w:rPr>
        <w:drawing>
          <wp:inline distT="0" distB="0" distL="0" distR="0" wp14:anchorId="34ECB250" wp14:editId="77817669">
            <wp:extent cx="4105275" cy="3086100"/>
            <wp:effectExtent l="0" t="0" r="9525"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grayscl/>
                      <a:extLst>
                        <a:ext uri="{28A0092B-C50C-407E-A947-70E740481C1C}">
                          <a14:useLocalDpi xmlns:a14="http://schemas.microsoft.com/office/drawing/2010/main" val="0"/>
                        </a:ext>
                      </a:extLst>
                    </a:blip>
                    <a:srcRect/>
                    <a:stretch>
                      <a:fillRect/>
                    </a:stretch>
                  </pic:blipFill>
                  <pic:spPr bwMode="auto">
                    <a:xfrm>
                      <a:off x="0" y="0"/>
                      <a:ext cx="4105275" cy="3086100"/>
                    </a:xfrm>
                    <a:prstGeom prst="rect">
                      <a:avLst/>
                    </a:prstGeom>
                    <a:noFill/>
                    <a:ln>
                      <a:noFill/>
                    </a:ln>
                  </pic:spPr>
                </pic:pic>
              </a:graphicData>
            </a:graphic>
          </wp:inline>
        </w:drawing>
      </w:r>
    </w:p>
    <w:p w14:paraId="2ECD4070" w14:textId="77777777" w:rsidR="00383959" w:rsidRPr="00C223E8" w:rsidRDefault="00383959" w:rsidP="00BC4335">
      <w:pPr>
        <w:pStyle w:val="FigureCaption"/>
      </w:pPr>
      <w:r w:rsidRPr="00C223E8">
        <w:t>Figure 3-7</w:t>
      </w:r>
      <w:r w:rsidR="00C82AC2" w:rsidRPr="00C223E8">
        <w:t>. Running</w:t>
      </w:r>
      <w:r w:rsidR="0026333F">
        <w:fldChar w:fldCharType="begin"/>
      </w:r>
      <w:r w:rsidR="0026333F">
        <w:instrText xml:space="preserve"> XE "</w:instrText>
      </w:r>
      <w:r w:rsidR="0026333F" w:rsidRPr="0060661E">
        <w:instrText>Transform Objects Project:running of</w:instrText>
      </w:r>
      <w:r w:rsidR="0026333F">
        <w:instrText xml:space="preserve">" </w:instrText>
      </w:r>
      <w:r w:rsidR="0026333F">
        <w:fldChar w:fldCharType="end"/>
      </w:r>
      <w:r w:rsidR="00C82AC2" w:rsidRPr="00C223E8">
        <w:t xml:space="preserve"> the </w:t>
      </w:r>
      <w:r w:rsidRPr="00C223E8">
        <w:t>Transform Objects project</w:t>
      </w:r>
    </w:p>
    <w:p w14:paraId="132DC95B" w14:textId="77777777" w:rsidR="00383959" w:rsidRPr="00C223E8" w:rsidRDefault="00383959" w:rsidP="004E6871">
      <w:pPr>
        <w:pStyle w:val="BodyText"/>
      </w:pPr>
      <w:r w:rsidRPr="00C223E8">
        <w:t>The goals of</w:t>
      </w:r>
      <w:r w:rsidR="0026333F">
        <w:fldChar w:fldCharType="begin"/>
      </w:r>
      <w:r w:rsidR="0026333F">
        <w:instrText xml:space="preserve"> XE "</w:instrText>
      </w:r>
      <w:r w:rsidR="0026333F" w:rsidRPr="0060661E">
        <w:instrText>Transform Objects Project:goals of</w:instrText>
      </w:r>
      <w:r w:rsidR="0026333F">
        <w:instrText xml:space="preserve">" </w:instrText>
      </w:r>
      <w:r w:rsidR="0026333F">
        <w:fldChar w:fldCharType="end"/>
      </w:r>
      <w:r w:rsidRPr="00C223E8">
        <w:t xml:space="preserve"> the project are as follows:</w:t>
      </w:r>
    </w:p>
    <w:p w14:paraId="5E92522B" w14:textId="39BC5F98" w:rsidR="00383959" w:rsidRPr="00C223E8" w:rsidRDefault="00383959" w:rsidP="00BC4335">
      <w:pPr>
        <w:pStyle w:val="Bullet"/>
      </w:pPr>
      <w:r w:rsidRPr="00C223E8">
        <w:t xml:space="preserve">To create the </w:t>
      </w:r>
      <w:r w:rsidR="003C41A3">
        <w:rPr>
          <w:rStyle w:val="CodeInline"/>
        </w:rPr>
        <w:t>T</w:t>
      </w:r>
      <w:r w:rsidRPr="00C223E8">
        <w:rPr>
          <w:rStyle w:val="CodeInline"/>
        </w:rPr>
        <w:t>ransform</w:t>
      </w:r>
      <w:r w:rsidRPr="00C223E8">
        <w:t xml:space="preserve"> object so it can encapsulate the matrix transformation functionality</w:t>
      </w:r>
    </w:p>
    <w:p w14:paraId="2E67189C" w14:textId="05892C50" w:rsidR="00383959" w:rsidRPr="00C223E8" w:rsidRDefault="00383959" w:rsidP="00BC4335">
      <w:pPr>
        <w:pStyle w:val="Bullet"/>
      </w:pPr>
      <w:r w:rsidRPr="00C223E8">
        <w:t xml:space="preserve">To integrate the </w:t>
      </w:r>
      <w:r w:rsidR="003C41A3">
        <w:rPr>
          <w:rStyle w:val="CodeInline"/>
        </w:rPr>
        <w:t>T</w:t>
      </w:r>
      <w:r w:rsidRPr="00C223E8">
        <w:rPr>
          <w:rStyle w:val="CodeInline"/>
        </w:rPr>
        <w:t>ransform</w:t>
      </w:r>
      <w:r w:rsidRPr="00C223E8">
        <w:t xml:space="preserve"> object into the game engine</w:t>
      </w:r>
    </w:p>
    <w:p w14:paraId="4427DC1B" w14:textId="0CBFBA75" w:rsidR="00383959" w:rsidRPr="00C223E8" w:rsidRDefault="00383959" w:rsidP="00BC4335">
      <w:pPr>
        <w:pStyle w:val="Bullet"/>
      </w:pPr>
      <w:r w:rsidRPr="00C223E8">
        <w:t xml:space="preserve">To demonstrate how to work with the </w:t>
      </w:r>
      <w:r w:rsidR="003C41A3">
        <w:rPr>
          <w:rStyle w:val="CodeInline"/>
        </w:rPr>
        <w:t>T</w:t>
      </w:r>
      <w:r w:rsidRPr="00C223E8">
        <w:rPr>
          <w:rStyle w:val="CodeInline"/>
        </w:rPr>
        <w:t>ransform</w:t>
      </w:r>
      <w:r w:rsidRPr="00C223E8">
        <w:t xml:space="preserve"> object</w:t>
      </w:r>
    </w:p>
    <w:p w14:paraId="4833E3EE" w14:textId="77777777" w:rsidR="00383959" w:rsidRPr="00C223E8" w:rsidRDefault="00383959" w:rsidP="00B41C1A">
      <w:pPr>
        <w:pStyle w:val="Heading3"/>
      </w:pPr>
      <w:r w:rsidRPr="00C223E8">
        <w:t xml:space="preserve">The Transform </w:t>
      </w:r>
      <w:r w:rsidR="00F300EA" w:rsidRPr="00C223E8">
        <w:t>O</w:t>
      </w:r>
      <w:r w:rsidRPr="00C223E8">
        <w:t>bject</w:t>
      </w:r>
    </w:p>
    <w:p w14:paraId="09BBFF6D" w14:textId="77777777" w:rsidR="00383959" w:rsidRPr="00C223E8" w:rsidRDefault="00383959" w:rsidP="00BC4335">
      <w:pPr>
        <w:pStyle w:val="BodyTextFirst"/>
      </w:pPr>
      <w:r w:rsidRPr="00C223E8">
        <w:t xml:space="preserve">Continue working with the previous project. </w:t>
      </w:r>
    </w:p>
    <w:p w14:paraId="0C42A389" w14:textId="10B2F99C" w:rsidR="00383959" w:rsidRPr="00C223E8" w:rsidRDefault="00383959" w:rsidP="00383959">
      <w:pPr>
        <w:pStyle w:val="NumList"/>
        <w:numPr>
          <w:ilvl w:val="0"/>
          <w:numId w:val="16"/>
        </w:numPr>
      </w:pPr>
      <w:r w:rsidRPr="00C223E8">
        <w:t xml:space="preserve">Define the </w:t>
      </w:r>
      <w:r w:rsidRPr="00C223E8">
        <w:rPr>
          <w:rStyle w:val="CodeInline"/>
        </w:rPr>
        <w:t>Transform</w:t>
      </w:r>
      <w:r w:rsidRPr="00C223E8">
        <w:t xml:space="preserve"> object in the game engine by creating a new source code file in the </w:t>
      </w:r>
      <w:proofErr w:type="spellStart"/>
      <w:r w:rsidRPr="00C223E8">
        <w:rPr>
          <w:rStyle w:val="CodeInline"/>
        </w:rPr>
        <w:t>src</w:t>
      </w:r>
      <w:proofErr w:type="spellEnd"/>
      <w:r w:rsidRPr="00C223E8">
        <w:rPr>
          <w:rStyle w:val="CodeInline"/>
        </w:rPr>
        <w:t>/</w:t>
      </w:r>
      <w:r w:rsidR="005F007C">
        <w:rPr>
          <w:rStyle w:val="CodeInline"/>
        </w:rPr>
        <w:t>e</w:t>
      </w:r>
      <w:r w:rsidRPr="00C223E8">
        <w:rPr>
          <w:rStyle w:val="CodeInline"/>
        </w:rPr>
        <w:t>ngine</w:t>
      </w:r>
      <w:r w:rsidRPr="00C223E8">
        <w:t xml:space="preserve"> folder</w:t>
      </w:r>
      <w:r w:rsidR="0026333F">
        <w:fldChar w:fldCharType="begin"/>
      </w:r>
      <w:r w:rsidR="0026333F">
        <w:instrText xml:space="preserve"> XE "</w:instrText>
      </w:r>
      <w:r w:rsidR="0026333F" w:rsidRPr="0060661E">
        <w:rPr>
          <w:rStyle w:val="CodeInline"/>
        </w:rPr>
        <w:instrText>Transform Objects Project:src/Engine</w:instrText>
      </w:r>
      <w:r w:rsidR="0026333F" w:rsidRPr="0060661E">
        <w:instrText xml:space="preserve"> folder</w:instrText>
      </w:r>
      <w:r w:rsidR="0026333F">
        <w:instrText xml:space="preserve">" </w:instrText>
      </w:r>
      <w:r w:rsidR="0026333F">
        <w:fldChar w:fldCharType="end"/>
      </w:r>
      <w:r w:rsidR="00E52A99">
        <w:t>,</w:t>
      </w:r>
      <w:r w:rsidRPr="00C223E8">
        <w:t xml:space="preserve"> </w:t>
      </w:r>
      <w:r w:rsidRPr="009517D7">
        <w:t>and name the</w:t>
      </w:r>
      <w:r w:rsidRPr="00C223E8">
        <w:t xml:space="preserve"> file</w:t>
      </w:r>
      <w:r w:rsidRPr="00C223E8">
        <w:rPr>
          <w:rStyle w:val="CodeInline"/>
        </w:rPr>
        <w:t xml:space="preserve"> </w:t>
      </w:r>
      <w:r w:rsidR="003C41A3">
        <w:rPr>
          <w:rStyle w:val="CodeInline"/>
        </w:rPr>
        <w:t>t</w:t>
      </w:r>
      <w:r w:rsidRPr="00C223E8">
        <w:rPr>
          <w:rStyle w:val="CodeInline"/>
        </w:rPr>
        <w:t>ransform.js</w:t>
      </w:r>
      <w:r w:rsidRPr="00C223E8">
        <w:t xml:space="preserve">. </w:t>
      </w:r>
    </w:p>
    <w:p w14:paraId="5A768BA7" w14:textId="5B48FCE4" w:rsidR="001E2D22" w:rsidRPr="00C223E8" w:rsidRDefault="00DF4E5F" w:rsidP="00B41C1A">
      <w:pPr>
        <w:pStyle w:val="NumList"/>
        <w:numPr>
          <w:ilvl w:val="0"/>
          <w:numId w:val="16"/>
        </w:numPr>
      </w:pPr>
      <w:r>
        <w:t>Define the class and a</w:t>
      </w:r>
      <w:r w:rsidR="00383959" w:rsidRPr="00C223E8">
        <w:t xml:space="preserve">dd the constructor for </w:t>
      </w:r>
      <w:r w:rsidR="00383959" w:rsidRPr="00C223E8">
        <w:rPr>
          <w:rStyle w:val="CodeInline"/>
        </w:rPr>
        <w:t>Transform</w:t>
      </w:r>
      <w:r w:rsidR="001E2D22">
        <w:t xml:space="preserve"> </w:t>
      </w:r>
      <w:r>
        <w:t xml:space="preserve">to </w:t>
      </w:r>
      <w:r w:rsidR="001E2D22">
        <w:t>initializ</w:t>
      </w:r>
      <w:r>
        <w:t>e</w:t>
      </w:r>
      <w:r w:rsidR="001E2D22" w:rsidRPr="00C223E8">
        <w:t xml:space="preserve"> instance variables </w:t>
      </w:r>
      <w:r>
        <w:t xml:space="preserve">that </w:t>
      </w:r>
      <w:r w:rsidR="001E2D22" w:rsidRPr="00C223E8">
        <w:t>correspond</w:t>
      </w:r>
      <w:r>
        <w:t xml:space="preserve"> to the</w:t>
      </w:r>
      <w:r w:rsidR="001E2D22" w:rsidRPr="00C223E8">
        <w:t xml:space="preserve"> operators: </w:t>
      </w:r>
      <w:proofErr w:type="spellStart"/>
      <w:r w:rsidR="001E2D22" w:rsidRPr="00C223E8">
        <w:rPr>
          <w:rStyle w:val="CodeInline"/>
        </w:rPr>
        <w:t>mPosition</w:t>
      </w:r>
      <w:proofErr w:type="spellEnd"/>
      <w:r w:rsidR="001E2D22" w:rsidRPr="00C223E8">
        <w:t xml:space="preserve"> for translation, </w:t>
      </w:r>
      <w:proofErr w:type="spellStart"/>
      <w:r w:rsidR="001E2D22" w:rsidRPr="00C223E8">
        <w:rPr>
          <w:rStyle w:val="CodeInline"/>
        </w:rPr>
        <w:t>mScale</w:t>
      </w:r>
      <w:proofErr w:type="spellEnd"/>
      <w:r w:rsidR="001E2D22" w:rsidRPr="00C223E8">
        <w:t xml:space="preserve"> for scaling, and </w:t>
      </w:r>
      <w:proofErr w:type="spellStart"/>
      <w:r w:rsidR="001E2D22" w:rsidRPr="00C223E8">
        <w:rPr>
          <w:rStyle w:val="CodeInline"/>
        </w:rPr>
        <w:t>mRotationInRad</w:t>
      </w:r>
      <w:proofErr w:type="spellEnd"/>
      <w:r w:rsidR="001E2D22" w:rsidRPr="00C223E8">
        <w:t xml:space="preserve"> for rotation.</w:t>
      </w:r>
    </w:p>
    <w:p w14:paraId="6F459843" w14:textId="1A1AAEDE" w:rsidR="00DF4E5F" w:rsidRDefault="00DF4E5F" w:rsidP="00DF4E5F">
      <w:pPr>
        <w:pStyle w:val="Code"/>
        <w:rPr>
          <w:noProof w:val="0"/>
        </w:rPr>
      </w:pPr>
      <w:r>
        <w:rPr>
          <w:noProof w:val="0"/>
        </w:rPr>
        <w:t xml:space="preserve">class Transform {   </w:t>
      </w:r>
    </w:p>
    <w:p w14:paraId="5BEF3700" w14:textId="77777777" w:rsidR="00DF4E5F" w:rsidRDefault="00DF4E5F" w:rsidP="00DF4E5F">
      <w:pPr>
        <w:pStyle w:val="Code"/>
        <w:rPr>
          <w:noProof w:val="0"/>
        </w:rPr>
      </w:pPr>
      <w:r>
        <w:rPr>
          <w:noProof w:val="0"/>
        </w:rPr>
        <w:t xml:space="preserve">    </w:t>
      </w:r>
      <w:proofErr w:type="gramStart"/>
      <w:r>
        <w:rPr>
          <w:noProof w:val="0"/>
        </w:rPr>
        <w:t>constructor(</w:t>
      </w:r>
      <w:proofErr w:type="gramEnd"/>
      <w:r>
        <w:rPr>
          <w:noProof w:val="0"/>
        </w:rPr>
        <w:t>) {</w:t>
      </w:r>
    </w:p>
    <w:p w14:paraId="031DF42A" w14:textId="77777777" w:rsidR="00DF4E5F" w:rsidRDefault="00DF4E5F" w:rsidP="00DF4E5F">
      <w:pPr>
        <w:pStyle w:val="Code"/>
        <w:rPr>
          <w:noProof w:val="0"/>
        </w:rPr>
      </w:pPr>
      <w:r>
        <w:rPr>
          <w:noProof w:val="0"/>
        </w:rPr>
        <w:t xml:space="preserve">        </w:t>
      </w:r>
      <w:proofErr w:type="spellStart"/>
      <w:proofErr w:type="gramStart"/>
      <w:r>
        <w:rPr>
          <w:noProof w:val="0"/>
        </w:rPr>
        <w:t>this.mPosition</w:t>
      </w:r>
      <w:proofErr w:type="spellEnd"/>
      <w:proofErr w:type="gramEnd"/>
      <w:r>
        <w:rPr>
          <w:noProof w:val="0"/>
        </w:rPr>
        <w:t xml:space="preserve"> = vec2.fromValues(0, 0);  // this is the translation</w:t>
      </w:r>
    </w:p>
    <w:p w14:paraId="2F2C97B8" w14:textId="77777777" w:rsidR="00DF4E5F" w:rsidRDefault="00DF4E5F" w:rsidP="00DF4E5F">
      <w:pPr>
        <w:pStyle w:val="Code"/>
        <w:rPr>
          <w:noProof w:val="0"/>
        </w:rPr>
      </w:pPr>
      <w:r>
        <w:rPr>
          <w:noProof w:val="0"/>
        </w:rPr>
        <w:t xml:space="preserve">        </w:t>
      </w:r>
      <w:proofErr w:type="spellStart"/>
      <w:proofErr w:type="gramStart"/>
      <w:r>
        <w:rPr>
          <w:noProof w:val="0"/>
        </w:rPr>
        <w:t>this.mScale</w:t>
      </w:r>
      <w:proofErr w:type="spellEnd"/>
      <w:proofErr w:type="gramEnd"/>
      <w:r>
        <w:rPr>
          <w:noProof w:val="0"/>
        </w:rPr>
        <w:t xml:space="preserve"> = vec2.fromValues(1, 1);     // this is the width (x) and height (y)</w:t>
      </w:r>
    </w:p>
    <w:p w14:paraId="5CC54AFB" w14:textId="77777777" w:rsidR="00DF4E5F" w:rsidRDefault="00DF4E5F" w:rsidP="00DF4E5F">
      <w:pPr>
        <w:pStyle w:val="Code"/>
        <w:rPr>
          <w:noProof w:val="0"/>
        </w:rPr>
      </w:pPr>
      <w:r>
        <w:rPr>
          <w:noProof w:val="0"/>
        </w:rPr>
        <w:t xml:space="preserve">        </w:t>
      </w:r>
      <w:proofErr w:type="spellStart"/>
      <w:proofErr w:type="gramStart"/>
      <w:r>
        <w:rPr>
          <w:noProof w:val="0"/>
        </w:rPr>
        <w:t>this.mRotationInRad</w:t>
      </w:r>
      <w:proofErr w:type="spellEnd"/>
      <w:proofErr w:type="gramEnd"/>
      <w:r>
        <w:rPr>
          <w:noProof w:val="0"/>
        </w:rPr>
        <w:t xml:space="preserve"> = 0.0;               // in radians!</w:t>
      </w:r>
    </w:p>
    <w:p w14:paraId="45F25331" w14:textId="7830669C" w:rsidR="003C41A3" w:rsidRDefault="00DF4E5F" w:rsidP="00DF4E5F">
      <w:pPr>
        <w:pStyle w:val="Code"/>
        <w:rPr>
          <w:noProof w:val="0"/>
        </w:rPr>
      </w:pPr>
      <w:r>
        <w:rPr>
          <w:noProof w:val="0"/>
        </w:rPr>
        <w:lastRenderedPageBreak/>
        <w:t xml:space="preserve">    }</w:t>
      </w:r>
    </w:p>
    <w:p w14:paraId="35F71020" w14:textId="0AEAC503" w:rsidR="00DF4E5F" w:rsidRDefault="00DF4E5F">
      <w:pPr>
        <w:pStyle w:val="Code"/>
        <w:rPr>
          <w:noProof w:val="0"/>
        </w:rPr>
      </w:pPr>
      <w:r>
        <w:rPr>
          <w:noProof w:val="0"/>
        </w:rPr>
        <w:t xml:space="preserve">    …</w:t>
      </w:r>
    </w:p>
    <w:p w14:paraId="736E6823" w14:textId="73DD6116" w:rsidR="003C41A3" w:rsidRDefault="003C41A3" w:rsidP="003C41A3">
      <w:pPr>
        <w:pStyle w:val="Code"/>
        <w:rPr>
          <w:noProof w:val="0"/>
        </w:rPr>
      </w:pPr>
      <w:r>
        <w:rPr>
          <w:noProof w:val="0"/>
        </w:rPr>
        <w:t>}</w:t>
      </w:r>
    </w:p>
    <w:p w14:paraId="73CBF253" w14:textId="77777777" w:rsidR="004E6871" w:rsidRPr="00C223E8" w:rsidRDefault="00383959" w:rsidP="004E6871">
      <w:pPr>
        <w:pStyle w:val="NumList"/>
        <w:numPr>
          <w:ilvl w:val="0"/>
          <w:numId w:val="16"/>
        </w:numPr>
      </w:pPr>
      <w:r w:rsidRPr="00C223E8">
        <w:t>Add getters and setters</w:t>
      </w:r>
      <w:r w:rsidR="0026333F">
        <w:fldChar w:fldCharType="begin"/>
      </w:r>
      <w:r w:rsidR="0026333F">
        <w:instrText xml:space="preserve"> XE "</w:instrText>
      </w:r>
      <w:r w:rsidR="0026333F" w:rsidRPr="0060661E">
        <w:instrText>Transform Objects Project:getters and setters</w:instrText>
      </w:r>
      <w:r w:rsidR="0026333F">
        <w:instrText xml:space="preserve">" </w:instrText>
      </w:r>
      <w:r w:rsidR="0026333F">
        <w:fldChar w:fldCharType="end"/>
      </w:r>
      <w:r w:rsidRPr="00C223E8">
        <w:t xml:space="preserve"> for the values of each operator</w:t>
      </w:r>
      <w:r w:rsidR="00F03168" w:rsidRPr="00C223E8">
        <w:t>.</w:t>
      </w:r>
    </w:p>
    <w:p w14:paraId="721C53E8" w14:textId="77777777" w:rsidR="00383959" w:rsidRPr="00C223E8" w:rsidRDefault="00F3579A" w:rsidP="00BC4335">
      <w:pPr>
        <w:pStyle w:val="Code"/>
        <w:rPr>
          <w:noProof w:val="0"/>
        </w:rPr>
      </w:pPr>
      <w:r w:rsidRPr="00F3579A">
        <w:rPr>
          <w:noProof w:val="0"/>
        </w:rPr>
        <w:t>// Position getters and setters</w:t>
      </w:r>
    </w:p>
    <w:p w14:paraId="77C90F2B" w14:textId="77777777" w:rsidR="003C41A3" w:rsidRDefault="003C41A3" w:rsidP="003C41A3">
      <w:pPr>
        <w:pStyle w:val="Code"/>
        <w:rPr>
          <w:noProof w:val="0"/>
        </w:rPr>
      </w:pPr>
      <w:proofErr w:type="spellStart"/>
      <w:proofErr w:type="gramStart"/>
      <w:r>
        <w:rPr>
          <w:noProof w:val="0"/>
        </w:rPr>
        <w:t>setPosition</w:t>
      </w:r>
      <w:proofErr w:type="spellEnd"/>
      <w:r>
        <w:rPr>
          <w:noProof w:val="0"/>
        </w:rPr>
        <w:t>(</w:t>
      </w:r>
      <w:proofErr w:type="spellStart"/>
      <w:proofErr w:type="gramEnd"/>
      <w:r>
        <w:rPr>
          <w:noProof w:val="0"/>
        </w:rPr>
        <w:t>xPos</w:t>
      </w:r>
      <w:proofErr w:type="spellEnd"/>
      <w:r>
        <w:rPr>
          <w:noProof w:val="0"/>
        </w:rPr>
        <w:t xml:space="preserve">, </w:t>
      </w:r>
      <w:proofErr w:type="spellStart"/>
      <w:r>
        <w:rPr>
          <w:noProof w:val="0"/>
        </w:rPr>
        <w:t>yPos</w:t>
      </w:r>
      <w:proofErr w:type="spellEnd"/>
      <w:r>
        <w:rPr>
          <w:noProof w:val="0"/>
        </w:rPr>
        <w:t xml:space="preserve">) { </w:t>
      </w:r>
      <w:proofErr w:type="spellStart"/>
      <w:r>
        <w:rPr>
          <w:noProof w:val="0"/>
        </w:rPr>
        <w:t>this.setXPos</w:t>
      </w:r>
      <w:proofErr w:type="spellEnd"/>
      <w:r>
        <w:rPr>
          <w:noProof w:val="0"/>
        </w:rPr>
        <w:t>(</w:t>
      </w:r>
      <w:proofErr w:type="spellStart"/>
      <w:r>
        <w:rPr>
          <w:noProof w:val="0"/>
        </w:rPr>
        <w:t>xPos</w:t>
      </w:r>
      <w:proofErr w:type="spellEnd"/>
      <w:r>
        <w:rPr>
          <w:noProof w:val="0"/>
        </w:rPr>
        <w:t xml:space="preserve">); </w:t>
      </w:r>
      <w:proofErr w:type="spellStart"/>
      <w:r>
        <w:rPr>
          <w:noProof w:val="0"/>
        </w:rPr>
        <w:t>this.setYPos</w:t>
      </w:r>
      <w:proofErr w:type="spellEnd"/>
      <w:r>
        <w:rPr>
          <w:noProof w:val="0"/>
        </w:rPr>
        <w:t>(</w:t>
      </w:r>
      <w:proofErr w:type="spellStart"/>
      <w:r>
        <w:rPr>
          <w:noProof w:val="0"/>
        </w:rPr>
        <w:t>yPos</w:t>
      </w:r>
      <w:proofErr w:type="spellEnd"/>
      <w:r>
        <w:rPr>
          <w:noProof w:val="0"/>
        </w:rPr>
        <w:t>); }</w:t>
      </w:r>
    </w:p>
    <w:p w14:paraId="020CFAAD" w14:textId="13BEF745" w:rsidR="00383959" w:rsidRPr="00C223E8" w:rsidRDefault="003C41A3" w:rsidP="003C41A3">
      <w:pPr>
        <w:pStyle w:val="Code"/>
        <w:rPr>
          <w:noProof w:val="0"/>
        </w:rPr>
      </w:pPr>
      <w:proofErr w:type="spellStart"/>
      <w:proofErr w:type="gramStart"/>
      <w:r>
        <w:rPr>
          <w:noProof w:val="0"/>
        </w:rPr>
        <w:t>getPosition</w:t>
      </w:r>
      <w:proofErr w:type="spellEnd"/>
      <w:r>
        <w:rPr>
          <w:noProof w:val="0"/>
        </w:rPr>
        <w:t>(</w:t>
      </w:r>
      <w:proofErr w:type="gramEnd"/>
      <w:r>
        <w:rPr>
          <w:noProof w:val="0"/>
        </w:rPr>
        <w:t xml:space="preserve">) { return </w:t>
      </w:r>
      <w:proofErr w:type="spellStart"/>
      <w:r>
        <w:rPr>
          <w:noProof w:val="0"/>
        </w:rPr>
        <w:t>this.mPosition</w:t>
      </w:r>
      <w:proofErr w:type="spellEnd"/>
      <w:r>
        <w:rPr>
          <w:noProof w:val="0"/>
        </w:rPr>
        <w:t>; }</w:t>
      </w:r>
      <w:r w:rsidRPr="00F3579A">
        <w:rPr>
          <w:noProof w:val="0"/>
        </w:rPr>
        <w:t xml:space="preserve"> </w:t>
      </w:r>
      <w:r w:rsidR="00F3579A" w:rsidRPr="00F3579A">
        <w:rPr>
          <w:noProof w:val="0"/>
        </w:rPr>
        <w:t xml:space="preserve">= function() { return </w:t>
      </w:r>
      <w:proofErr w:type="spellStart"/>
      <w:r w:rsidR="00F3579A" w:rsidRPr="00F3579A">
        <w:rPr>
          <w:noProof w:val="0"/>
        </w:rPr>
        <w:t>this.mPosition</w:t>
      </w:r>
      <w:proofErr w:type="spellEnd"/>
      <w:r w:rsidR="00F3579A" w:rsidRPr="00F3579A">
        <w:rPr>
          <w:noProof w:val="0"/>
        </w:rPr>
        <w:t>;};</w:t>
      </w:r>
    </w:p>
    <w:p w14:paraId="46F96FB3" w14:textId="77777777" w:rsidR="00383959" w:rsidRPr="00C223E8" w:rsidRDefault="00F3579A" w:rsidP="00BC4335">
      <w:pPr>
        <w:pStyle w:val="Code"/>
        <w:rPr>
          <w:noProof w:val="0"/>
        </w:rPr>
      </w:pPr>
      <w:r w:rsidRPr="00F3579A">
        <w:rPr>
          <w:noProof w:val="0"/>
        </w:rPr>
        <w:t>// … additional get and set functions for position not shown</w:t>
      </w:r>
    </w:p>
    <w:p w14:paraId="6A3F105A" w14:textId="77777777" w:rsidR="00383959" w:rsidRPr="00C223E8" w:rsidRDefault="00F3579A" w:rsidP="00BC4335">
      <w:pPr>
        <w:pStyle w:val="Code"/>
        <w:rPr>
          <w:noProof w:val="0"/>
        </w:rPr>
      </w:pPr>
      <w:r w:rsidRPr="00F3579A">
        <w:rPr>
          <w:noProof w:val="0"/>
        </w:rPr>
        <w:t>// Size setters and getters</w:t>
      </w:r>
    </w:p>
    <w:p w14:paraId="598DFEA6" w14:textId="77777777" w:rsidR="003C41A3" w:rsidRDefault="003C41A3" w:rsidP="003C41A3">
      <w:pPr>
        <w:pStyle w:val="Code"/>
        <w:rPr>
          <w:noProof w:val="0"/>
        </w:rPr>
      </w:pPr>
      <w:proofErr w:type="spellStart"/>
      <w:proofErr w:type="gramStart"/>
      <w:r>
        <w:rPr>
          <w:noProof w:val="0"/>
        </w:rPr>
        <w:t>setSize</w:t>
      </w:r>
      <w:proofErr w:type="spellEnd"/>
      <w:r>
        <w:rPr>
          <w:noProof w:val="0"/>
        </w:rPr>
        <w:t>(</w:t>
      </w:r>
      <w:proofErr w:type="gramEnd"/>
      <w:r>
        <w:rPr>
          <w:noProof w:val="0"/>
        </w:rPr>
        <w:t>width, height) {</w:t>
      </w:r>
    </w:p>
    <w:p w14:paraId="376F09E3" w14:textId="1A516E0F" w:rsidR="003C41A3" w:rsidRDefault="003C41A3" w:rsidP="003C41A3">
      <w:pPr>
        <w:pStyle w:val="Code"/>
        <w:rPr>
          <w:noProof w:val="0"/>
        </w:rPr>
      </w:pPr>
      <w:r>
        <w:rPr>
          <w:noProof w:val="0"/>
        </w:rPr>
        <w:t xml:space="preserve">    </w:t>
      </w:r>
      <w:proofErr w:type="spellStart"/>
      <w:proofErr w:type="gramStart"/>
      <w:r>
        <w:rPr>
          <w:noProof w:val="0"/>
        </w:rPr>
        <w:t>this.setWidth</w:t>
      </w:r>
      <w:proofErr w:type="spellEnd"/>
      <w:proofErr w:type="gramEnd"/>
      <w:r>
        <w:rPr>
          <w:noProof w:val="0"/>
        </w:rPr>
        <w:t>(width);</w:t>
      </w:r>
    </w:p>
    <w:p w14:paraId="39DB0C4D" w14:textId="40F80433" w:rsidR="003C41A3" w:rsidRDefault="003C41A3" w:rsidP="003C41A3">
      <w:pPr>
        <w:pStyle w:val="Code"/>
        <w:rPr>
          <w:noProof w:val="0"/>
        </w:rPr>
      </w:pPr>
      <w:r>
        <w:rPr>
          <w:noProof w:val="0"/>
        </w:rPr>
        <w:t xml:space="preserve">    </w:t>
      </w:r>
      <w:proofErr w:type="spellStart"/>
      <w:proofErr w:type="gramStart"/>
      <w:r>
        <w:rPr>
          <w:noProof w:val="0"/>
        </w:rPr>
        <w:t>this.setHeight</w:t>
      </w:r>
      <w:proofErr w:type="spellEnd"/>
      <w:proofErr w:type="gramEnd"/>
      <w:r>
        <w:rPr>
          <w:noProof w:val="0"/>
        </w:rPr>
        <w:t>(height);</w:t>
      </w:r>
    </w:p>
    <w:p w14:paraId="2373C0B6" w14:textId="05C5EEB3" w:rsidR="003C41A3" w:rsidRDefault="003C41A3" w:rsidP="003C41A3">
      <w:pPr>
        <w:pStyle w:val="Code"/>
        <w:rPr>
          <w:noProof w:val="0"/>
        </w:rPr>
      </w:pPr>
      <w:r>
        <w:rPr>
          <w:noProof w:val="0"/>
        </w:rPr>
        <w:t>}</w:t>
      </w:r>
    </w:p>
    <w:p w14:paraId="558AAFF0" w14:textId="1562F829" w:rsidR="003C41A3" w:rsidRDefault="003C41A3" w:rsidP="003C41A3">
      <w:pPr>
        <w:pStyle w:val="Code"/>
        <w:rPr>
          <w:noProof w:val="0"/>
        </w:rPr>
      </w:pPr>
      <w:proofErr w:type="spellStart"/>
      <w:proofErr w:type="gramStart"/>
      <w:r>
        <w:rPr>
          <w:noProof w:val="0"/>
        </w:rPr>
        <w:t>getSize</w:t>
      </w:r>
      <w:proofErr w:type="spellEnd"/>
      <w:r>
        <w:rPr>
          <w:noProof w:val="0"/>
        </w:rPr>
        <w:t>(</w:t>
      </w:r>
      <w:proofErr w:type="gramEnd"/>
      <w:r>
        <w:rPr>
          <w:noProof w:val="0"/>
        </w:rPr>
        <w:t xml:space="preserve">) { return </w:t>
      </w:r>
      <w:proofErr w:type="spellStart"/>
      <w:r>
        <w:rPr>
          <w:noProof w:val="0"/>
        </w:rPr>
        <w:t>this.mScale</w:t>
      </w:r>
      <w:proofErr w:type="spellEnd"/>
      <w:r>
        <w:rPr>
          <w:noProof w:val="0"/>
        </w:rPr>
        <w:t>; }</w:t>
      </w:r>
      <w:r w:rsidRPr="00F3579A">
        <w:rPr>
          <w:noProof w:val="0"/>
        </w:rPr>
        <w:t xml:space="preserve"> </w:t>
      </w:r>
    </w:p>
    <w:p w14:paraId="014D93FC" w14:textId="754E3D18" w:rsidR="00B11F2F" w:rsidRPr="00C223E8" w:rsidRDefault="00F3579A" w:rsidP="003C41A3">
      <w:pPr>
        <w:pStyle w:val="Code"/>
        <w:rPr>
          <w:noProof w:val="0"/>
        </w:rPr>
      </w:pPr>
      <w:r w:rsidRPr="00F3579A">
        <w:rPr>
          <w:noProof w:val="0"/>
        </w:rPr>
        <w:t>// … additional get and set functions for size not shown</w:t>
      </w:r>
    </w:p>
    <w:p w14:paraId="1832C85F" w14:textId="77777777" w:rsidR="00383959" w:rsidRPr="00C223E8" w:rsidRDefault="00F3579A" w:rsidP="00BC4335">
      <w:pPr>
        <w:pStyle w:val="Code"/>
        <w:rPr>
          <w:noProof w:val="0"/>
        </w:rPr>
      </w:pPr>
      <w:r w:rsidRPr="00F3579A">
        <w:rPr>
          <w:noProof w:val="0"/>
        </w:rPr>
        <w:t>// Rotation getters and setters</w:t>
      </w:r>
    </w:p>
    <w:p w14:paraId="40F2175E" w14:textId="77777777" w:rsidR="003C41A3" w:rsidRDefault="003C41A3" w:rsidP="003C41A3">
      <w:pPr>
        <w:pStyle w:val="Code"/>
        <w:rPr>
          <w:noProof w:val="0"/>
        </w:rPr>
      </w:pPr>
      <w:proofErr w:type="spellStart"/>
      <w:r>
        <w:rPr>
          <w:noProof w:val="0"/>
        </w:rPr>
        <w:t>setRotationInRad</w:t>
      </w:r>
      <w:proofErr w:type="spellEnd"/>
      <w:r>
        <w:rPr>
          <w:noProof w:val="0"/>
        </w:rPr>
        <w:t>(</w:t>
      </w:r>
      <w:proofErr w:type="spellStart"/>
      <w:r>
        <w:rPr>
          <w:noProof w:val="0"/>
        </w:rPr>
        <w:t>rotationInRadians</w:t>
      </w:r>
      <w:proofErr w:type="spellEnd"/>
      <w:r>
        <w:rPr>
          <w:noProof w:val="0"/>
        </w:rPr>
        <w:t>) {</w:t>
      </w:r>
    </w:p>
    <w:p w14:paraId="2277387B" w14:textId="10D6FA0A" w:rsidR="003C41A3" w:rsidRDefault="003C41A3" w:rsidP="003C41A3">
      <w:pPr>
        <w:pStyle w:val="Code"/>
        <w:rPr>
          <w:noProof w:val="0"/>
        </w:rPr>
      </w:pPr>
      <w:r>
        <w:rPr>
          <w:noProof w:val="0"/>
        </w:rPr>
        <w:t xml:space="preserve">    </w:t>
      </w:r>
      <w:proofErr w:type="spellStart"/>
      <w:proofErr w:type="gramStart"/>
      <w:r>
        <w:rPr>
          <w:noProof w:val="0"/>
        </w:rPr>
        <w:t>this.mRotationInRad</w:t>
      </w:r>
      <w:proofErr w:type="spellEnd"/>
      <w:proofErr w:type="gramEnd"/>
      <w:r>
        <w:rPr>
          <w:noProof w:val="0"/>
        </w:rPr>
        <w:t xml:space="preserve"> = </w:t>
      </w:r>
      <w:proofErr w:type="spellStart"/>
      <w:r>
        <w:rPr>
          <w:noProof w:val="0"/>
        </w:rPr>
        <w:t>rotationInRadians</w:t>
      </w:r>
      <w:proofErr w:type="spellEnd"/>
      <w:r>
        <w:rPr>
          <w:noProof w:val="0"/>
        </w:rPr>
        <w:t>;</w:t>
      </w:r>
    </w:p>
    <w:p w14:paraId="52BE9D86" w14:textId="22430D81" w:rsidR="003C41A3" w:rsidRDefault="003C41A3" w:rsidP="003C41A3">
      <w:pPr>
        <w:pStyle w:val="Code"/>
        <w:rPr>
          <w:noProof w:val="0"/>
        </w:rPr>
      </w:pPr>
      <w:r>
        <w:rPr>
          <w:noProof w:val="0"/>
        </w:rPr>
        <w:t xml:space="preserve">    while (</w:t>
      </w:r>
      <w:proofErr w:type="spellStart"/>
      <w:proofErr w:type="gramStart"/>
      <w:r>
        <w:rPr>
          <w:noProof w:val="0"/>
        </w:rPr>
        <w:t>this.mRotationInRad</w:t>
      </w:r>
      <w:proofErr w:type="spellEnd"/>
      <w:proofErr w:type="gramEnd"/>
      <w:r>
        <w:rPr>
          <w:noProof w:val="0"/>
        </w:rPr>
        <w:t xml:space="preserve"> &gt; (2 * </w:t>
      </w:r>
      <w:proofErr w:type="spellStart"/>
      <w:r>
        <w:rPr>
          <w:noProof w:val="0"/>
        </w:rPr>
        <w:t>Math.PI</w:t>
      </w:r>
      <w:proofErr w:type="spellEnd"/>
      <w:r>
        <w:rPr>
          <w:noProof w:val="0"/>
        </w:rPr>
        <w:t>)) {</w:t>
      </w:r>
    </w:p>
    <w:p w14:paraId="75AE0B86" w14:textId="0169C65D" w:rsidR="003C41A3" w:rsidRDefault="003C41A3" w:rsidP="003C41A3">
      <w:pPr>
        <w:pStyle w:val="Code"/>
        <w:rPr>
          <w:noProof w:val="0"/>
        </w:rPr>
      </w:pPr>
      <w:r>
        <w:rPr>
          <w:noProof w:val="0"/>
        </w:rPr>
        <w:t xml:space="preserve">        </w:t>
      </w:r>
      <w:proofErr w:type="spellStart"/>
      <w:proofErr w:type="gramStart"/>
      <w:r>
        <w:rPr>
          <w:noProof w:val="0"/>
        </w:rPr>
        <w:t>this.mRotationInRad</w:t>
      </w:r>
      <w:proofErr w:type="spellEnd"/>
      <w:proofErr w:type="gramEnd"/>
      <w:r>
        <w:rPr>
          <w:noProof w:val="0"/>
        </w:rPr>
        <w:t xml:space="preserve"> -= (2 * </w:t>
      </w:r>
      <w:proofErr w:type="spellStart"/>
      <w:r>
        <w:rPr>
          <w:noProof w:val="0"/>
        </w:rPr>
        <w:t>Math.PI</w:t>
      </w:r>
      <w:proofErr w:type="spellEnd"/>
      <w:r>
        <w:rPr>
          <w:noProof w:val="0"/>
        </w:rPr>
        <w:t>);</w:t>
      </w:r>
    </w:p>
    <w:p w14:paraId="30FCF876" w14:textId="51EB8F9D" w:rsidR="003C41A3" w:rsidRDefault="003C41A3" w:rsidP="003C41A3">
      <w:pPr>
        <w:pStyle w:val="Code"/>
        <w:rPr>
          <w:noProof w:val="0"/>
        </w:rPr>
      </w:pPr>
      <w:r>
        <w:rPr>
          <w:noProof w:val="0"/>
        </w:rPr>
        <w:t xml:space="preserve">    }</w:t>
      </w:r>
    </w:p>
    <w:p w14:paraId="1889DF5C" w14:textId="54F14BDB" w:rsidR="003C41A3" w:rsidRDefault="003C41A3" w:rsidP="003C41A3">
      <w:pPr>
        <w:pStyle w:val="Code"/>
        <w:rPr>
          <w:noProof w:val="0"/>
        </w:rPr>
      </w:pPr>
      <w:r>
        <w:rPr>
          <w:noProof w:val="0"/>
        </w:rPr>
        <w:t>}</w:t>
      </w:r>
      <w:r w:rsidRPr="00F3579A">
        <w:rPr>
          <w:noProof w:val="0"/>
        </w:rPr>
        <w:t xml:space="preserve"> </w:t>
      </w:r>
    </w:p>
    <w:p w14:paraId="47D3C9D3" w14:textId="77777777" w:rsidR="003C41A3" w:rsidRDefault="003C41A3" w:rsidP="003C41A3">
      <w:pPr>
        <w:pStyle w:val="Code"/>
        <w:rPr>
          <w:noProof w:val="0"/>
        </w:rPr>
      </w:pPr>
      <w:proofErr w:type="spellStart"/>
      <w:r>
        <w:rPr>
          <w:noProof w:val="0"/>
        </w:rPr>
        <w:t>setRotationInDegree</w:t>
      </w:r>
      <w:proofErr w:type="spellEnd"/>
      <w:r>
        <w:rPr>
          <w:noProof w:val="0"/>
        </w:rPr>
        <w:t>(</w:t>
      </w:r>
      <w:proofErr w:type="spellStart"/>
      <w:r>
        <w:rPr>
          <w:noProof w:val="0"/>
        </w:rPr>
        <w:t>rotationInDegree</w:t>
      </w:r>
      <w:proofErr w:type="spellEnd"/>
      <w:r>
        <w:rPr>
          <w:noProof w:val="0"/>
        </w:rPr>
        <w:t>) {</w:t>
      </w:r>
    </w:p>
    <w:p w14:paraId="22F284C3" w14:textId="47F80359" w:rsidR="003C41A3" w:rsidRDefault="003C41A3" w:rsidP="003C41A3">
      <w:pPr>
        <w:pStyle w:val="Code"/>
        <w:rPr>
          <w:noProof w:val="0"/>
        </w:rPr>
      </w:pPr>
      <w:r>
        <w:rPr>
          <w:noProof w:val="0"/>
        </w:rPr>
        <w:t xml:space="preserve">    </w:t>
      </w:r>
      <w:proofErr w:type="spellStart"/>
      <w:proofErr w:type="gramStart"/>
      <w:r>
        <w:rPr>
          <w:noProof w:val="0"/>
        </w:rPr>
        <w:t>this.setRotationInRad</w:t>
      </w:r>
      <w:proofErr w:type="spellEnd"/>
      <w:proofErr w:type="gramEnd"/>
      <w:r>
        <w:rPr>
          <w:noProof w:val="0"/>
        </w:rPr>
        <w:t>(</w:t>
      </w:r>
      <w:proofErr w:type="spellStart"/>
      <w:r>
        <w:rPr>
          <w:noProof w:val="0"/>
        </w:rPr>
        <w:t>rotationInDegree</w:t>
      </w:r>
      <w:proofErr w:type="spellEnd"/>
      <w:r>
        <w:rPr>
          <w:noProof w:val="0"/>
        </w:rPr>
        <w:t xml:space="preserve"> * </w:t>
      </w:r>
      <w:proofErr w:type="spellStart"/>
      <w:r>
        <w:rPr>
          <w:noProof w:val="0"/>
        </w:rPr>
        <w:t>Math.PI</w:t>
      </w:r>
      <w:proofErr w:type="spellEnd"/>
      <w:r>
        <w:rPr>
          <w:noProof w:val="0"/>
        </w:rPr>
        <w:t xml:space="preserve"> / 180.0);</w:t>
      </w:r>
    </w:p>
    <w:p w14:paraId="7A7C0F5B" w14:textId="10A551AA" w:rsidR="003C41A3" w:rsidRDefault="003C41A3" w:rsidP="003C41A3">
      <w:pPr>
        <w:pStyle w:val="Code"/>
        <w:rPr>
          <w:noProof w:val="0"/>
        </w:rPr>
      </w:pPr>
      <w:r>
        <w:rPr>
          <w:noProof w:val="0"/>
        </w:rPr>
        <w:t>}</w:t>
      </w:r>
      <w:r w:rsidRPr="00F3579A">
        <w:rPr>
          <w:noProof w:val="0"/>
        </w:rPr>
        <w:t xml:space="preserve"> </w:t>
      </w:r>
    </w:p>
    <w:p w14:paraId="318F90F2" w14:textId="0DB882BC" w:rsidR="00383959" w:rsidRPr="00C223E8" w:rsidRDefault="00F3579A" w:rsidP="003C41A3">
      <w:pPr>
        <w:pStyle w:val="Code"/>
        <w:rPr>
          <w:noProof w:val="0"/>
        </w:rPr>
      </w:pPr>
      <w:r w:rsidRPr="00F3579A">
        <w:rPr>
          <w:noProof w:val="0"/>
        </w:rPr>
        <w:t>// … additional get and set functions for rotation not shown</w:t>
      </w:r>
    </w:p>
    <w:p w14:paraId="6BB863C9" w14:textId="317AD31D" w:rsidR="004E6871" w:rsidRPr="00C223E8" w:rsidRDefault="001304EC" w:rsidP="004E6871">
      <w:pPr>
        <w:pStyle w:val="NumList"/>
        <w:numPr>
          <w:ilvl w:val="0"/>
          <w:numId w:val="16"/>
        </w:numPr>
      </w:pPr>
      <w:r>
        <w:t xml:space="preserve">Define the </w:t>
      </w:r>
      <w:proofErr w:type="spellStart"/>
      <w:proofErr w:type="gramStart"/>
      <w:r w:rsidRPr="00B41C1A">
        <w:rPr>
          <w:rStyle w:val="CodeInline"/>
        </w:rPr>
        <w:t>getTRSMatrix</w:t>
      </w:r>
      <w:proofErr w:type="spellEnd"/>
      <w:r w:rsidRPr="00B41C1A">
        <w:rPr>
          <w:rStyle w:val="CodeInline"/>
        </w:rPr>
        <w:t>(</w:t>
      </w:r>
      <w:proofErr w:type="gramEnd"/>
      <w:r w:rsidRPr="00B41C1A">
        <w:rPr>
          <w:rStyle w:val="CodeInline"/>
        </w:rPr>
        <w:t>)</w:t>
      </w:r>
      <w:r>
        <w:t xml:space="preserve"> </w:t>
      </w:r>
      <w:r w:rsidR="00383959" w:rsidRPr="00C223E8">
        <w:t xml:space="preserve">function to compute and return the concatenated transform operator, </w:t>
      </w:r>
      <w:r w:rsidR="00383959" w:rsidRPr="00C223E8">
        <w:rPr>
          <w:rStyle w:val="CodeInline"/>
        </w:rPr>
        <w:t>TRS</w:t>
      </w:r>
      <w:r w:rsidR="0026333F">
        <w:rPr>
          <w:rStyle w:val="CodeInline"/>
        </w:rPr>
        <w:fldChar w:fldCharType="begin"/>
      </w:r>
      <w:r w:rsidR="0026333F">
        <w:instrText xml:space="preserve"> XE "</w:instrText>
      </w:r>
      <w:r w:rsidR="0026333F" w:rsidRPr="0060661E">
        <w:instrText xml:space="preserve">Transform Objects Project:concatenated transform operator, </w:instrText>
      </w:r>
      <w:r w:rsidR="0026333F" w:rsidRPr="0060661E">
        <w:rPr>
          <w:rStyle w:val="CodeInline"/>
        </w:rPr>
        <w:instrText>TRS</w:instrText>
      </w:r>
      <w:r w:rsidR="0026333F">
        <w:instrText xml:space="preserve">" </w:instrText>
      </w:r>
      <w:r w:rsidR="0026333F">
        <w:rPr>
          <w:rStyle w:val="CodeInline"/>
        </w:rPr>
        <w:fldChar w:fldCharType="end"/>
      </w:r>
      <w:r w:rsidR="00F03168" w:rsidRPr="00C223E8">
        <w:t>.</w:t>
      </w:r>
    </w:p>
    <w:p w14:paraId="1B11BC62" w14:textId="5001DBD9" w:rsidR="003C41A3" w:rsidRPr="003C41A3" w:rsidRDefault="003C41A3" w:rsidP="00B41C1A">
      <w:pPr>
        <w:pStyle w:val="Code"/>
      </w:pPr>
      <w:r w:rsidRPr="003C41A3">
        <w:t>getTRSMatrix() {</w:t>
      </w:r>
    </w:p>
    <w:p w14:paraId="1274B201" w14:textId="4A77BFA4" w:rsidR="003C41A3" w:rsidRPr="003C41A3" w:rsidRDefault="003C41A3" w:rsidP="00B41C1A">
      <w:pPr>
        <w:pStyle w:val="Code"/>
      </w:pPr>
      <w:r w:rsidRPr="003C41A3">
        <w:t xml:space="preserve">    // Creates a blank identity matrix</w:t>
      </w:r>
    </w:p>
    <w:p w14:paraId="21DD7EE5" w14:textId="6EFFD150" w:rsidR="003C41A3" w:rsidRPr="003C41A3" w:rsidRDefault="003C41A3" w:rsidP="00B41C1A">
      <w:pPr>
        <w:pStyle w:val="Code"/>
      </w:pPr>
      <w:r w:rsidRPr="003C41A3">
        <w:t xml:space="preserve">    let matrix = mat4.create();</w:t>
      </w:r>
    </w:p>
    <w:p w14:paraId="3F20EBDF" w14:textId="77777777" w:rsidR="003C41A3" w:rsidRPr="003C41A3" w:rsidRDefault="003C41A3" w:rsidP="00B41C1A">
      <w:pPr>
        <w:pStyle w:val="Code"/>
      </w:pPr>
    </w:p>
    <w:p w14:paraId="6D05A74C" w14:textId="670DE8FD" w:rsidR="003C41A3" w:rsidRPr="003C41A3" w:rsidRDefault="003C41A3" w:rsidP="00B41C1A">
      <w:pPr>
        <w:pStyle w:val="Code"/>
      </w:pPr>
      <w:r w:rsidRPr="003C41A3">
        <w:t xml:space="preserve">    // Step A: compute translation, for now z is always at 0.0</w:t>
      </w:r>
    </w:p>
    <w:p w14:paraId="0CEFEDEC" w14:textId="1BB026BA" w:rsidR="003C41A3" w:rsidRPr="003C41A3" w:rsidRDefault="003C41A3" w:rsidP="00B41C1A">
      <w:pPr>
        <w:pStyle w:val="Code"/>
      </w:pPr>
      <w:r w:rsidRPr="003C41A3">
        <w:t xml:space="preserve">    mat4.translate(matrix, matrix, vec3.fromValues(this.getXPos(), this.getYPos(), 0.0));</w:t>
      </w:r>
    </w:p>
    <w:p w14:paraId="6B872C02" w14:textId="4FCA67DD" w:rsidR="003C41A3" w:rsidRPr="003C41A3" w:rsidRDefault="003C41A3" w:rsidP="00B41C1A">
      <w:pPr>
        <w:pStyle w:val="Code"/>
      </w:pPr>
      <w:r w:rsidRPr="003C41A3">
        <w:t xml:space="preserve">    // Step B: concatenate with rotation.</w:t>
      </w:r>
    </w:p>
    <w:p w14:paraId="3BB02830" w14:textId="22FF6F44" w:rsidR="003C41A3" w:rsidRPr="003C41A3" w:rsidRDefault="003C41A3" w:rsidP="00B41C1A">
      <w:pPr>
        <w:pStyle w:val="Code"/>
      </w:pPr>
      <w:r w:rsidRPr="003C41A3">
        <w:t xml:space="preserve">    mat4.rotateZ(matrix, matrix, this.getRotationInRad());</w:t>
      </w:r>
    </w:p>
    <w:p w14:paraId="70027CCC" w14:textId="3C5C3F59" w:rsidR="003C41A3" w:rsidRPr="003C41A3" w:rsidRDefault="003C41A3" w:rsidP="00B41C1A">
      <w:pPr>
        <w:pStyle w:val="Code"/>
      </w:pPr>
      <w:r w:rsidRPr="003C41A3">
        <w:t xml:space="preserve">    // Step C: concatenate with scaling</w:t>
      </w:r>
    </w:p>
    <w:p w14:paraId="2A7A8344" w14:textId="39F70349" w:rsidR="003C41A3" w:rsidRPr="003C41A3" w:rsidRDefault="003C41A3" w:rsidP="00B41C1A">
      <w:pPr>
        <w:pStyle w:val="Code"/>
      </w:pPr>
      <w:r w:rsidRPr="003C41A3">
        <w:t xml:space="preserve">    mat4.scale(matrix, matrix, vec3.fromValues(this.getWidth(), this.getHeight(), 1.0));</w:t>
      </w:r>
    </w:p>
    <w:p w14:paraId="390A8392" w14:textId="77777777" w:rsidR="003C41A3" w:rsidRPr="003C41A3" w:rsidRDefault="003C41A3" w:rsidP="00B41C1A">
      <w:pPr>
        <w:pStyle w:val="Code"/>
      </w:pPr>
    </w:p>
    <w:p w14:paraId="636656E5" w14:textId="5445EC13" w:rsidR="003C41A3" w:rsidRPr="003C41A3" w:rsidRDefault="003C41A3" w:rsidP="00B41C1A">
      <w:pPr>
        <w:pStyle w:val="Code"/>
      </w:pPr>
      <w:r w:rsidRPr="003C41A3">
        <w:t xml:space="preserve">    return matrix;</w:t>
      </w:r>
    </w:p>
    <w:p w14:paraId="72870C1C" w14:textId="210C907A" w:rsidR="003C41A3" w:rsidRDefault="003C41A3" w:rsidP="00B41C1A">
      <w:pPr>
        <w:pStyle w:val="Code"/>
      </w:pPr>
      <w:r w:rsidRPr="003C41A3">
        <w:t xml:space="preserve">} </w:t>
      </w:r>
    </w:p>
    <w:p w14:paraId="73DBFF82" w14:textId="38659C93" w:rsidR="00383959" w:rsidRPr="00C223E8" w:rsidRDefault="00383959" w:rsidP="00F9439C">
      <w:pPr>
        <w:pStyle w:val="BodyTextFirst"/>
      </w:pPr>
      <w:r w:rsidRPr="00C223E8">
        <w:t xml:space="preserve">This code is similar to </w:t>
      </w:r>
      <w:r w:rsidR="00F03168" w:rsidRPr="00C223E8">
        <w:t xml:space="preserve">steps </w:t>
      </w:r>
      <w:r w:rsidR="003C41A3">
        <w:t>D</w:t>
      </w:r>
      <w:r w:rsidRPr="00C223E8">
        <w:t xml:space="preserve"> and </w:t>
      </w:r>
      <w:r w:rsidR="003C41A3">
        <w:t>F</w:t>
      </w:r>
      <w:r w:rsidRPr="00C223E8">
        <w:t xml:space="preserve"> in </w:t>
      </w:r>
      <w:r w:rsidR="00F1613E">
        <w:rPr>
          <w:rStyle w:val="CodeInline"/>
        </w:rPr>
        <w:t>m</w:t>
      </w:r>
      <w:r w:rsidRPr="00C223E8">
        <w:rPr>
          <w:rStyle w:val="CodeInline"/>
        </w:rPr>
        <w:t>y</w:t>
      </w:r>
      <w:r w:rsidR="00F1613E">
        <w:rPr>
          <w:rStyle w:val="CodeInline"/>
        </w:rPr>
        <w:t>_g</w:t>
      </w:r>
      <w:r w:rsidRPr="00C223E8">
        <w:rPr>
          <w:rStyle w:val="CodeInline"/>
        </w:rPr>
        <w:t>ame.js</w:t>
      </w:r>
      <w:r w:rsidRPr="00C223E8">
        <w:t xml:space="preserve"> from the previous project. The concatenated operator </w:t>
      </w:r>
      <w:r w:rsidRPr="00C223E8">
        <w:rPr>
          <w:rStyle w:val="CodeInline"/>
        </w:rPr>
        <w:t>TRS</w:t>
      </w:r>
      <w:r w:rsidRPr="00C223E8">
        <w:t xml:space="preserve"> performs scaling first, followed by rotation, and last by translation.</w:t>
      </w:r>
    </w:p>
    <w:p w14:paraId="59E61E21" w14:textId="77777777" w:rsidR="00383959" w:rsidRPr="00C223E8" w:rsidRDefault="00383959">
      <w:pPr>
        <w:pStyle w:val="Heading3"/>
      </w:pPr>
      <w:r w:rsidRPr="00C223E8">
        <w:lastRenderedPageBreak/>
        <w:t>Transformable Renderable Objects</w:t>
      </w:r>
      <w:r w:rsidR="0026333F">
        <w:fldChar w:fldCharType="begin"/>
      </w:r>
      <w:r w:rsidR="0026333F">
        <w:instrText xml:space="preserve"> XE "</w:instrText>
      </w:r>
      <w:r w:rsidR="0026333F" w:rsidRPr="0060661E">
        <w:instrText>Transform Objects Project:transformable renderable objects</w:instrText>
      </w:r>
      <w:r w:rsidR="0026333F">
        <w:instrText xml:space="preserve">" </w:instrText>
      </w:r>
      <w:r w:rsidR="0026333F">
        <w:fldChar w:fldCharType="end"/>
      </w:r>
    </w:p>
    <w:p w14:paraId="6C1EB439" w14:textId="7A35ACC2" w:rsidR="00383959" w:rsidRPr="00C223E8" w:rsidRDefault="00383959" w:rsidP="00BC4335">
      <w:pPr>
        <w:pStyle w:val="BodyTextFirst"/>
      </w:pPr>
      <w:r w:rsidRPr="00C223E8">
        <w:t xml:space="preserve">By integrating a </w:t>
      </w:r>
      <w:r w:rsidRPr="00C223E8">
        <w:rPr>
          <w:rStyle w:val="CodeInline"/>
        </w:rPr>
        <w:t>Transform</w:t>
      </w:r>
      <w:r w:rsidR="009517D7">
        <w:rPr>
          <w:rStyle w:val="CodeInline"/>
        </w:rPr>
        <w:t xml:space="preserve"> </w:t>
      </w:r>
      <w:r w:rsidR="009517D7" w:rsidRPr="009517D7">
        <w:t>object</w:t>
      </w:r>
      <w:r w:rsidRPr="009517D7">
        <w:t>,</w:t>
      </w:r>
      <w:r w:rsidRPr="00C223E8">
        <w:t xml:space="preserve"> a </w:t>
      </w:r>
      <w:r w:rsidR="00910AE5">
        <w:rPr>
          <w:rStyle w:val="CodeInline"/>
        </w:rPr>
        <w:t>Renderable</w:t>
      </w:r>
      <w:r w:rsidRPr="00C223E8">
        <w:t xml:space="preserve"> can now have a position, size (scale), and orientation (rotation). This integration can be easily accomplished through the following:</w:t>
      </w:r>
    </w:p>
    <w:p w14:paraId="70F4DF8C" w14:textId="088579BE" w:rsidR="00383959" w:rsidRPr="00C223E8" w:rsidRDefault="00383959" w:rsidP="00383959">
      <w:pPr>
        <w:pStyle w:val="NumList"/>
        <w:numPr>
          <w:ilvl w:val="0"/>
          <w:numId w:val="17"/>
        </w:numPr>
      </w:pPr>
      <w:r w:rsidRPr="00C223E8">
        <w:t xml:space="preserve">Edit </w:t>
      </w:r>
      <w:r w:rsidR="00C04D6C">
        <w:rPr>
          <w:rStyle w:val="CodeInline"/>
        </w:rPr>
        <w:t>r</w:t>
      </w:r>
      <w:r w:rsidRPr="00C223E8">
        <w:rPr>
          <w:rStyle w:val="CodeInline"/>
        </w:rPr>
        <w:t>enderable.js</w:t>
      </w:r>
      <w:r w:rsidRPr="00C223E8">
        <w:t xml:space="preserve"> and add a </w:t>
      </w:r>
      <w:r w:rsidR="00F1613E">
        <w:t xml:space="preserve">new </w:t>
      </w:r>
      <w:r w:rsidRPr="00C223E8">
        <w:t>instance variable</w:t>
      </w:r>
      <w:r w:rsidR="00F1613E">
        <w:t xml:space="preserve"> to reference a </w:t>
      </w:r>
      <w:r w:rsidR="00F1613E" w:rsidRPr="00C223E8">
        <w:rPr>
          <w:rStyle w:val="CodeInline"/>
        </w:rPr>
        <w:t>Transform</w:t>
      </w:r>
      <w:r w:rsidR="00F1613E">
        <w:rPr>
          <w:rStyle w:val="CodeInline"/>
        </w:rPr>
        <w:t xml:space="preserve"> </w:t>
      </w:r>
      <w:r w:rsidR="00F1613E">
        <w:t>object</w:t>
      </w:r>
      <w:r w:rsidR="00EE59BA">
        <w:t>.</w:t>
      </w:r>
    </w:p>
    <w:p w14:paraId="7D30ECFA" w14:textId="77777777" w:rsidR="00383959" w:rsidRPr="00C223E8" w:rsidRDefault="00F3579A" w:rsidP="00BC4335">
      <w:pPr>
        <w:pStyle w:val="Code"/>
        <w:rPr>
          <w:noProof w:val="0"/>
        </w:rPr>
      </w:pPr>
      <w:proofErr w:type="spellStart"/>
      <w:proofErr w:type="gramStart"/>
      <w:r w:rsidRPr="00F3579A">
        <w:rPr>
          <w:noProof w:val="0"/>
        </w:rPr>
        <w:t>this.mXform</w:t>
      </w:r>
      <w:proofErr w:type="spellEnd"/>
      <w:proofErr w:type="gramEnd"/>
      <w:r w:rsidRPr="00F3579A">
        <w:rPr>
          <w:noProof w:val="0"/>
        </w:rPr>
        <w:t xml:space="preserve"> = new Transform();     // transform operator for the object</w:t>
      </w:r>
    </w:p>
    <w:p w14:paraId="4D62271D" w14:textId="709D17CA" w:rsidR="009A4CFE" w:rsidRDefault="00383959" w:rsidP="009A4CFE">
      <w:pPr>
        <w:pStyle w:val="NumList"/>
        <w:numPr>
          <w:ilvl w:val="0"/>
          <w:numId w:val="17"/>
        </w:numPr>
      </w:pPr>
      <w:r w:rsidRPr="00C223E8">
        <w:t xml:space="preserve">Define an </w:t>
      </w:r>
      <w:r w:rsidRPr="00E542E1">
        <w:t>a</w:t>
      </w:r>
      <w:r w:rsidR="00086919" w:rsidRPr="00E542E1">
        <w:t>cc</w:t>
      </w:r>
      <w:r w:rsidRPr="009A4CFE">
        <w:t>essor</w:t>
      </w:r>
      <w:r w:rsidRPr="00C223E8">
        <w:t xml:space="preserve"> for the transform operator</w:t>
      </w:r>
      <w:r w:rsidR="009A4CFE">
        <w:t>.</w:t>
      </w:r>
    </w:p>
    <w:p w14:paraId="73FB5134" w14:textId="77777777" w:rsidR="009A4CFE" w:rsidRDefault="009A4CFE" w:rsidP="00B41C1A">
      <w:pPr>
        <w:pStyle w:val="Code"/>
      </w:pPr>
      <w:r w:rsidRPr="00312BC5">
        <w:t>getXform() { return this.mXform; }</w:t>
      </w:r>
    </w:p>
    <w:p w14:paraId="59001B0B" w14:textId="32B127F4" w:rsidR="004E6871" w:rsidRDefault="009A4CFE" w:rsidP="00E542E1">
      <w:pPr>
        <w:pStyle w:val="NumList"/>
        <w:numPr>
          <w:ilvl w:val="0"/>
          <w:numId w:val="17"/>
        </w:numPr>
      </w:pPr>
      <w:r w:rsidRPr="00D42245">
        <w:t>Modify</w:t>
      </w:r>
      <w:r w:rsidRPr="00C223E8">
        <w:t xml:space="preserve"> the </w:t>
      </w:r>
      <w:proofErr w:type="gramStart"/>
      <w:r w:rsidRPr="00C223E8">
        <w:rPr>
          <w:rStyle w:val="CodeInline"/>
        </w:rPr>
        <w:t>draw(</w:t>
      </w:r>
      <w:proofErr w:type="gramEnd"/>
      <w:r w:rsidRPr="00C223E8">
        <w:rPr>
          <w:rStyle w:val="CodeInline"/>
        </w:rPr>
        <w:t>)</w:t>
      </w:r>
      <w:r w:rsidRPr="00C223E8">
        <w:t xml:space="preserve"> function to </w:t>
      </w:r>
      <w:r>
        <w:t xml:space="preserve">pass </w:t>
      </w:r>
      <w:r w:rsidRPr="00C223E8">
        <w:t>the</w:t>
      </w:r>
      <w:r>
        <w:t xml:space="preserve"> </w:t>
      </w:r>
      <w:proofErr w:type="spellStart"/>
      <w:r w:rsidRPr="00D42245">
        <w:rPr>
          <w:rStyle w:val="CodeInline"/>
        </w:rPr>
        <w:t>trsMatrix</w:t>
      </w:r>
      <w:proofErr w:type="spellEnd"/>
      <w:r>
        <w:t xml:space="preserve"> of the </w:t>
      </w:r>
      <w:proofErr w:type="spellStart"/>
      <w:r w:rsidRPr="00D649C3">
        <w:rPr>
          <w:rStyle w:val="CodeInline"/>
        </w:rPr>
        <w:t>mXform</w:t>
      </w:r>
      <w:proofErr w:type="spellEnd"/>
      <w:r w:rsidRPr="00C223E8">
        <w:t xml:space="preserve"> operator to </w:t>
      </w:r>
      <w:r>
        <w:t xml:space="preserve">activate </w:t>
      </w:r>
      <w:r w:rsidRPr="00C223E8">
        <w:t xml:space="preserve">the shader before </w:t>
      </w:r>
      <w:r>
        <w:t xml:space="preserve">drawing </w:t>
      </w:r>
      <w:r w:rsidRPr="00C223E8">
        <w:t>the unit square.</w:t>
      </w:r>
    </w:p>
    <w:p w14:paraId="3FE6084B" w14:textId="77777777" w:rsidR="00312BC5" w:rsidRPr="00312BC5" w:rsidRDefault="00312BC5" w:rsidP="00B41C1A">
      <w:pPr>
        <w:pStyle w:val="Code"/>
      </w:pPr>
      <w:r w:rsidRPr="00312BC5">
        <w:t>draw() {</w:t>
      </w:r>
    </w:p>
    <w:p w14:paraId="76D904A0" w14:textId="0D4DB0B2" w:rsidR="00312BC5" w:rsidRPr="00312BC5" w:rsidRDefault="00312BC5" w:rsidP="00B41C1A">
      <w:pPr>
        <w:pStyle w:val="Code"/>
      </w:pPr>
      <w:r w:rsidRPr="00312BC5">
        <w:t xml:space="preserve">    let gl = glSys.get();</w:t>
      </w:r>
    </w:p>
    <w:p w14:paraId="7E937717" w14:textId="78804F9D" w:rsidR="00312BC5" w:rsidRPr="00312BC5" w:rsidRDefault="00312BC5" w:rsidP="00B41C1A">
      <w:pPr>
        <w:pStyle w:val="Code"/>
      </w:pPr>
      <w:r w:rsidRPr="00312BC5">
        <w:t xml:space="preserve">    this.mShader.activate(this.mColor, </w:t>
      </w:r>
      <w:r w:rsidRPr="00B41C1A">
        <w:rPr>
          <w:rStyle w:val="CodeBold"/>
        </w:rPr>
        <w:t>this.mXform.getTRSMatrix()</w:t>
      </w:r>
      <w:r w:rsidRPr="00312BC5">
        <w:t>);</w:t>
      </w:r>
    </w:p>
    <w:p w14:paraId="7A4CAF0E" w14:textId="6D7B27A7" w:rsidR="00312BC5" w:rsidRPr="00312BC5" w:rsidRDefault="00312BC5" w:rsidP="00B41C1A">
      <w:pPr>
        <w:pStyle w:val="Code"/>
      </w:pPr>
      <w:r w:rsidRPr="00312BC5">
        <w:t xml:space="preserve">    gl.drawArrays(gl.TRIANGLE_STRIP, 0, 4);</w:t>
      </w:r>
    </w:p>
    <w:p w14:paraId="2A48F6CA" w14:textId="28AD27FB" w:rsidR="00312BC5" w:rsidRDefault="00312BC5" w:rsidP="00B41C1A">
      <w:pPr>
        <w:pStyle w:val="Code"/>
      </w:pPr>
      <w:r w:rsidRPr="00312BC5">
        <w:t xml:space="preserve">} </w:t>
      </w:r>
    </w:p>
    <w:p w14:paraId="490B9C95" w14:textId="1260E54A" w:rsidR="00383959" w:rsidRPr="00C223E8" w:rsidRDefault="00383959" w:rsidP="00F9439C">
      <w:pPr>
        <w:pStyle w:val="BodyTextFirst"/>
      </w:pPr>
      <w:r w:rsidRPr="00C223E8">
        <w:t xml:space="preserve">With this simple modification, </w:t>
      </w:r>
      <w:r w:rsidR="00910AE5">
        <w:rPr>
          <w:rStyle w:val="CodeInline"/>
        </w:rPr>
        <w:t>Renderable</w:t>
      </w:r>
      <w:r w:rsidR="00134ED7" w:rsidRPr="00C223E8">
        <w:t xml:space="preserve"> objects </w:t>
      </w:r>
      <w:r w:rsidRPr="00C223E8">
        <w:t>will be drawn with characteristics defined by the values of its own transformation operators</w:t>
      </w:r>
      <w:r w:rsidR="0026333F">
        <w:fldChar w:fldCharType="begin"/>
      </w:r>
      <w:r w:rsidR="0026333F">
        <w:instrText xml:space="preserve"> XE "</w:instrText>
      </w:r>
      <w:r w:rsidR="0026333F" w:rsidRPr="0060661E">
        <w:instrText>Transform Objects Project:transformable renderable objects</w:instrText>
      </w:r>
      <w:r w:rsidR="0026333F">
        <w:instrText xml:space="preserve">" </w:instrText>
      </w:r>
      <w:r w:rsidR="0026333F">
        <w:fldChar w:fldCharType="end"/>
      </w:r>
      <w:r w:rsidRPr="00C223E8">
        <w:t>.</w:t>
      </w:r>
    </w:p>
    <w:p w14:paraId="1B7F6224" w14:textId="6222005F" w:rsidR="00695A51" w:rsidRPr="00C223E8" w:rsidRDefault="00695A51" w:rsidP="00695A51">
      <w:pPr>
        <w:pStyle w:val="Heading3"/>
      </w:pPr>
      <w:r>
        <w:t>Modify the Client Interface File to Export Transform</w:t>
      </w:r>
    </w:p>
    <w:p w14:paraId="00E4B914" w14:textId="15E39AD5" w:rsidR="00695A51" w:rsidRDefault="00695A51" w:rsidP="00695A51">
      <w:pPr>
        <w:pStyle w:val="BodyTextFirst"/>
      </w:pPr>
      <w:r>
        <w:t xml:space="preserve">It is important to keep the client interface file, </w:t>
      </w:r>
      <w:r w:rsidRPr="00D42245">
        <w:rPr>
          <w:rStyle w:val="CodeInline"/>
        </w:rPr>
        <w:t>index.js</w:t>
      </w:r>
      <w:r>
        <w:t xml:space="preserve">, up to date such that the newly defined </w:t>
      </w:r>
      <w:r w:rsidRPr="00B41C1A">
        <w:rPr>
          <w:rStyle w:val="CodeInline"/>
        </w:rPr>
        <w:t>Transform</w:t>
      </w:r>
      <w:r>
        <w:t xml:space="preserve"> object can be accessed by </w:t>
      </w:r>
      <w:r w:rsidR="0014152D">
        <w:t xml:space="preserve">the </w:t>
      </w:r>
      <w:r>
        <w:t xml:space="preserve">game developer. </w:t>
      </w:r>
    </w:p>
    <w:p w14:paraId="2CD4E59D" w14:textId="13137483" w:rsidR="00251E0D" w:rsidRDefault="00695A51" w:rsidP="00251E0D">
      <w:pPr>
        <w:pStyle w:val="NumList"/>
        <w:numPr>
          <w:ilvl w:val="0"/>
          <w:numId w:val="52"/>
        </w:numPr>
      </w:pPr>
      <w:r w:rsidRPr="00C223E8">
        <w:t xml:space="preserve">Edit </w:t>
      </w:r>
      <w:r>
        <w:rPr>
          <w:rStyle w:val="CodeInline"/>
        </w:rPr>
        <w:t>index</w:t>
      </w:r>
      <w:r w:rsidRPr="00C223E8">
        <w:rPr>
          <w:rStyle w:val="CodeInline"/>
        </w:rPr>
        <w:t>.js</w:t>
      </w:r>
      <w:r w:rsidRPr="00C223E8">
        <w:t xml:space="preserve">; </w:t>
      </w:r>
      <w:r w:rsidR="00251E0D">
        <w:t xml:space="preserve">import </w:t>
      </w:r>
      <w:r w:rsidR="0052694B">
        <w:t xml:space="preserve">from </w:t>
      </w:r>
      <w:r w:rsidR="00251E0D">
        <w:t xml:space="preserve">the newly define </w:t>
      </w:r>
      <w:r w:rsidR="0052694B" w:rsidRPr="00B41C1A">
        <w:rPr>
          <w:rStyle w:val="CodeInline"/>
        </w:rPr>
        <w:t>transform.js</w:t>
      </w:r>
      <w:r w:rsidR="00251E0D">
        <w:t xml:space="preserve"> file.</w:t>
      </w:r>
    </w:p>
    <w:p w14:paraId="2FC46163" w14:textId="77777777" w:rsidR="00251E0D" w:rsidRDefault="00251E0D" w:rsidP="00B41C1A">
      <w:pPr>
        <w:pStyle w:val="Code"/>
      </w:pPr>
      <w:r>
        <w:t>// general utiities</w:t>
      </w:r>
    </w:p>
    <w:p w14:paraId="1BD8E6D0" w14:textId="77777777" w:rsidR="00251E0D" w:rsidRPr="00B41C1A" w:rsidRDefault="00251E0D" w:rsidP="00B41C1A">
      <w:pPr>
        <w:pStyle w:val="Code"/>
        <w:rPr>
          <w:rStyle w:val="CodeBold"/>
        </w:rPr>
      </w:pPr>
      <w:r w:rsidRPr="00B41C1A">
        <w:rPr>
          <w:rStyle w:val="CodeBold"/>
        </w:rPr>
        <w:t>import Transform from "./transform.js";</w:t>
      </w:r>
    </w:p>
    <w:p w14:paraId="60F63EDB" w14:textId="6B1B76DA" w:rsidR="00251E0D" w:rsidRPr="007F1FBE" w:rsidRDefault="00251E0D" w:rsidP="00B41C1A">
      <w:pPr>
        <w:pStyle w:val="Code"/>
      </w:pPr>
      <w:r>
        <w:t>import Renderable from "./renderable.js";</w:t>
      </w:r>
    </w:p>
    <w:p w14:paraId="619CD801" w14:textId="69ADCA48" w:rsidR="00695A51" w:rsidRDefault="00251E0D" w:rsidP="00695A51">
      <w:pPr>
        <w:pStyle w:val="NumList"/>
        <w:numPr>
          <w:ilvl w:val="0"/>
          <w:numId w:val="52"/>
        </w:numPr>
      </w:pPr>
      <w:r>
        <w:t xml:space="preserve">Export </w:t>
      </w:r>
      <w:r w:rsidRPr="00B41C1A">
        <w:rPr>
          <w:rStyle w:val="CodeInline"/>
        </w:rPr>
        <w:t>Transform</w:t>
      </w:r>
      <w:r>
        <w:t xml:space="preserve"> for client’s access.</w:t>
      </w:r>
    </w:p>
    <w:p w14:paraId="14FD303C" w14:textId="77777777" w:rsidR="00251E0D" w:rsidRDefault="00251E0D" w:rsidP="00B41C1A">
      <w:pPr>
        <w:pStyle w:val="Code"/>
      </w:pPr>
      <w:r>
        <w:t>export default {</w:t>
      </w:r>
    </w:p>
    <w:p w14:paraId="503036DA" w14:textId="77777777" w:rsidR="00251E0D" w:rsidRDefault="00251E0D" w:rsidP="00B41C1A">
      <w:pPr>
        <w:pStyle w:val="Code"/>
      </w:pPr>
      <w:r>
        <w:t xml:space="preserve">    // Util classes</w:t>
      </w:r>
    </w:p>
    <w:p w14:paraId="64B526DB" w14:textId="77777777" w:rsidR="00251E0D" w:rsidRDefault="00251E0D" w:rsidP="00B41C1A">
      <w:pPr>
        <w:pStyle w:val="Code"/>
      </w:pPr>
      <w:r>
        <w:t xml:space="preserve">    </w:t>
      </w:r>
      <w:r w:rsidRPr="00B41C1A">
        <w:rPr>
          <w:rStyle w:val="CodeBold"/>
        </w:rPr>
        <w:t>Transform</w:t>
      </w:r>
      <w:r>
        <w:t>, Renderable,</w:t>
      </w:r>
    </w:p>
    <w:p w14:paraId="14A07B59" w14:textId="77777777" w:rsidR="00251E0D" w:rsidRDefault="00251E0D" w:rsidP="00B41C1A">
      <w:pPr>
        <w:pStyle w:val="Code"/>
      </w:pPr>
    </w:p>
    <w:p w14:paraId="6BA8CC5D" w14:textId="77777777" w:rsidR="00251E0D" w:rsidRDefault="00251E0D" w:rsidP="00B41C1A">
      <w:pPr>
        <w:pStyle w:val="Code"/>
      </w:pPr>
      <w:r>
        <w:t xml:space="preserve">    // functions</w:t>
      </w:r>
    </w:p>
    <w:p w14:paraId="45B4ED1E" w14:textId="77777777" w:rsidR="00251E0D" w:rsidRDefault="00251E0D" w:rsidP="00B41C1A">
      <w:pPr>
        <w:pStyle w:val="Code"/>
      </w:pPr>
      <w:r>
        <w:t xml:space="preserve">    init, clearCanvas</w:t>
      </w:r>
    </w:p>
    <w:p w14:paraId="1C1B674D" w14:textId="48F96FF0" w:rsidR="00251E0D" w:rsidRPr="007F1FBE" w:rsidRDefault="00251E0D" w:rsidP="00B41C1A">
      <w:pPr>
        <w:pStyle w:val="Code"/>
      </w:pPr>
      <w:r>
        <w:t>}</w:t>
      </w:r>
    </w:p>
    <w:p w14:paraId="5D82CEBA" w14:textId="36424A70" w:rsidR="00383959" w:rsidRPr="00C223E8" w:rsidRDefault="00383959" w:rsidP="00BC4335">
      <w:pPr>
        <w:pStyle w:val="Heading3"/>
      </w:pPr>
      <w:r w:rsidRPr="00C223E8">
        <w:lastRenderedPageBreak/>
        <w:t xml:space="preserve">Modify </w:t>
      </w:r>
      <w:r w:rsidR="00F300EA" w:rsidRPr="00C223E8">
        <w:t>D</w:t>
      </w:r>
      <w:r w:rsidRPr="00C223E8">
        <w:t>rawing to</w:t>
      </w:r>
      <w:r w:rsidR="00C847F2">
        <w:fldChar w:fldCharType="begin"/>
      </w:r>
      <w:r w:rsidR="00C847F2">
        <w:instrText xml:space="preserve"> XE "</w:instrText>
      </w:r>
      <w:r w:rsidR="00C847F2" w:rsidRPr="0060661E">
        <w:instrText>Transform Objects Project:drawing modification</w:instrText>
      </w:r>
      <w:r w:rsidR="00C847F2">
        <w:instrText xml:space="preserve">" </w:instrText>
      </w:r>
      <w:r w:rsidR="00C847F2">
        <w:fldChar w:fldCharType="end"/>
      </w:r>
      <w:r w:rsidRPr="00C223E8">
        <w:t xml:space="preserve"> </w:t>
      </w:r>
      <w:r w:rsidR="00F300EA" w:rsidRPr="00C223E8">
        <w:t>S</w:t>
      </w:r>
      <w:r w:rsidRPr="00C223E8">
        <w:t xml:space="preserve">upport Transform </w:t>
      </w:r>
      <w:r w:rsidR="00F300EA" w:rsidRPr="00C223E8">
        <w:t>O</w:t>
      </w:r>
      <w:r w:rsidRPr="00C223E8">
        <w:t>bject</w:t>
      </w:r>
    </w:p>
    <w:p w14:paraId="7E41A429" w14:textId="63FD2C31" w:rsidR="00383959" w:rsidRPr="00C223E8" w:rsidRDefault="00383959">
      <w:pPr>
        <w:pStyle w:val="BodyTextFirst"/>
      </w:pPr>
      <w:r w:rsidRPr="00C223E8">
        <w:t xml:space="preserve">To test the </w:t>
      </w:r>
      <w:r w:rsidRPr="00C223E8">
        <w:rPr>
          <w:rStyle w:val="CodeInline"/>
        </w:rPr>
        <w:t>Transform</w:t>
      </w:r>
      <w:r w:rsidRPr="00C223E8">
        <w:t xml:space="preserve"> object and the modified </w:t>
      </w:r>
      <w:proofErr w:type="spellStart"/>
      <w:r w:rsidR="00910AE5">
        <w:rPr>
          <w:rStyle w:val="CodeInline"/>
        </w:rPr>
        <w:t>Renderable</w:t>
      </w:r>
      <w:proofErr w:type="spellEnd"/>
      <w:r w:rsidRPr="00C223E8">
        <w:t xml:space="preserve"> object, the </w:t>
      </w:r>
      <w:proofErr w:type="spellStart"/>
      <w:r w:rsidRPr="00C223E8">
        <w:rPr>
          <w:rStyle w:val="CodeInline"/>
        </w:rPr>
        <w:t>MyGame</w:t>
      </w:r>
      <w:proofErr w:type="spellEnd"/>
      <w:r w:rsidRPr="00C223E8">
        <w:t xml:space="preserve"> constructor can be modified to set the transform operators in each of the </w:t>
      </w:r>
      <w:r w:rsidR="00910AE5">
        <w:rPr>
          <w:rStyle w:val="CodeInline"/>
        </w:rPr>
        <w:t>Renderable</w:t>
      </w:r>
      <w:r w:rsidRPr="00C223E8">
        <w:t xml:space="preserve"> objects accordingly</w:t>
      </w:r>
      <w:r w:rsidR="00F03168" w:rsidRPr="00C223E8">
        <w:t>.</w:t>
      </w:r>
    </w:p>
    <w:p w14:paraId="3743BCFE" w14:textId="799198C6" w:rsidR="00383959" w:rsidRPr="00C223E8" w:rsidRDefault="00F3579A" w:rsidP="00BC4335">
      <w:pPr>
        <w:pStyle w:val="Code"/>
        <w:rPr>
          <w:noProof w:val="0"/>
        </w:rPr>
      </w:pPr>
      <w:r w:rsidRPr="00F3579A">
        <w:rPr>
          <w:noProof w:val="0"/>
        </w:rPr>
        <w:t xml:space="preserve">// Step </w:t>
      </w:r>
      <w:r w:rsidR="00312BC5">
        <w:rPr>
          <w:noProof w:val="0"/>
        </w:rPr>
        <w:t>D</w:t>
      </w:r>
      <w:r w:rsidRPr="00F3579A">
        <w:rPr>
          <w:noProof w:val="0"/>
        </w:rPr>
        <w:t xml:space="preserve">: sets the white </w:t>
      </w:r>
      <w:r w:rsidR="00910AE5">
        <w:rPr>
          <w:noProof w:val="0"/>
        </w:rPr>
        <w:t>Renderable</w:t>
      </w:r>
      <w:r w:rsidRPr="00F3579A">
        <w:rPr>
          <w:noProof w:val="0"/>
        </w:rPr>
        <w:t xml:space="preserve"> object's transform</w:t>
      </w:r>
    </w:p>
    <w:p w14:paraId="3CB63F1B" w14:textId="77777777" w:rsidR="00383959" w:rsidRPr="00C223E8" w:rsidRDefault="00F3579A" w:rsidP="00BC4335">
      <w:pPr>
        <w:pStyle w:val="Code"/>
        <w:rPr>
          <w:noProof w:val="0"/>
        </w:rPr>
      </w:pPr>
      <w:proofErr w:type="spellStart"/>
      <w:proofErr w:type="gramStart"/>
      <w:r w:rsidRPr="00F3579A">
        <w:rPr>
          <w:noProof w:val="0"/>
        </w:rPr>
        <w:t>this.mWhiteSq.getXform</w:t>
      </w:r>
      <w:proofErr w:type="spellEnd"/>
      <w:proofErr w:type="gramEnd"/>
      <w:r w:rsidRPr="00F3579A">
        <w:rPr>
          <w:noProof w:val="0"/>
        </w:rPr>
        <w:t>().</w:t>
      </w:r>
      <w:proofErr w:type="spellStart"/>
      <w:r w:rsidRPr="00F3579A">
        <w:rPr>
          <w:noProof w:val="0"/>
        </w:rPr>
        <w:t>setPosition</w:t>
      </w:r>
      <w:proofErr w:type="spellEnd"/>
      <w:r w:rsidRPr="00F3579A">
        <w:rPr>
          <w:noProof w:val="0"/>
        </w:rPr>
        <w:t>(-0.25, 0.25);</w:t>
      </w:r>
    </w:p>
    <w:p w14:paraId="369FB8B0" w14:textId="77777777" w:rsidR="00383959" w:rsidRPr="00C223E8" w:rsidRDefault="00F3579A" w:rsidP="00BC4335">
      <w:pPr>
        <w:pStyle w:val="Code"/>
        <w:rPr>
          <w:noProof w:val="0"/>
        </w:rPr>
      </w:pPr>
      <w:proofErr w:type="spellStart"/>
      <w:proofErr w:type="gramStart"/>
      <w:r w:rsidRPr="00F3579A">
        <w:rPr>
          <w:noProof w:val="0"/>
        </w:rPr>
        <w:t>this.mWhiteSq.getXform</w:t>
      </w:r>
      <w:proofErr w:type="spellEnd"/>
      <w:proofErr w:type="gramEnd"/>
      <w:r w:rsidRPr="00F3579A">
        <w:rPr>
          <w:noProof w:val="0"/>
        </w:rPr>
        <w:t>().</w:t>
      </w:r>
      <w:proofErr w:type="spellStart"/>
      <w:r w:rsidRPr="00F3579A">
        <w:rPr>
          <w:noProof w:val="0"/>
        </w:rPr>
        <w:t>setRotationInRad</w:t>
      </w:r>
      <w:proofErr w:type="spellEnd"/>
      <w:r w:rsidRPr="00F3579A">
        <w:rPr>
          <w:noProof w:val="0"/>
        </w:rPr>
        <w:t>(0.2); // In Radians</w:t>
      </w:r>
    </w:p>
    <w:p w14:paraId="287D1586" w14:textId="77777777" w:rsidR="00383959" w:rsidRPr="00C223E8" w:rsidRDefault="00F3579A" w:rsidP="00BC4335">
      <w:pPr>
        <w:pStyle w:val="Code"/>
        <w:rPr>
          <w:noProof w:val="0"/>
        </w:rPr>
      </w:pPr>
      <w:proofErr w:type="spellStart"/>
      <w:proofErr w:type="gramStart"/>
      <w:r w:rsidRPr="00F3579A">
        <w:rPr>
          <w:noProof w:val="0"/>
        </w:rPr>
        <w:t>this.mWhiteSq.getXform</w:t>
      </w:r>
      <w:proofErr w:type="spellEnd"/>
      <w:proofErr w:type="gramEnd"/>
      <w:r w:rsidRPr="00F3579A">
        <w:rPr>
          <w:noProof w:val="0"/>
        </w:rPr>
        <w:t>().</w:t>
      </w:r>
      <w:proofErr w:type="spellStart"/>
      <w:r w:rsidRPr="00F3579A">
        <w:rPr>
          <w:noProof w:val="0"/>
        </w:rPr>
        <w:t>setSize</w:t>
      </w:r>
      <w:proofErr w:type="spellEnd"/>
      <w:r w:rsidRPr="00F3579A">
        <w:rPr>
          <w:noProof w:val="0"/>
        </w:rPr>
        <w:t>(1.2, 1.2);</w:t>
      </w:r>
    </w:p>
    <w:p w14:paraId="61AF8A7F" w14:textId="28383760" w:rsidR="00383959" w:rsidRPr="00C223E8" w:rsidRDefault="00F3579A" w:rsidP="00BC4335">
      <w:pPr>
        <w:pStyle w:val="Code"/>
        <w:rPr>
          <w:noProof w:val="0"/>
        </w:rPr>
      </w:pPr>
      <w:r w:rsidRPr="00F3579A">
        <w:rPr>
          <w:noProof w:val="0"/>
        </w:rPr>
        <w:t xml:space="preserve">// Step </w:t>
      </w:r>
      <w:r w:rsidR="00312BC5">
        <w:rPr>
          <w:noProof w:val="0"/>
        </w:rPr>
        <w:t>E</w:t>
      </w:r>
      <w:r w:rsidRPr="00F3579A">
        <w:rPr>
          <w:noProof w:val="0"/>
        </w:rPr>
        <w:t>: draws the white square (transform behavior in the object)</w:t>
      </w:r>
    </w:p>
    <w:p w14:paraId="26611BA8" w14:textId="77777777" w:rsidR="00383959" w:rsidRPr="00C223E8" w:rsidRDefault="00F3579A" w:rsidP="00BC4335">
      <w:pPr>
        <w:pStyle w:val="Code"/>
        <w:rPr>
          <w:noProof w:val="0"/>
        </w:rPr>
      </w:pPr>
      <w:proofErr w:type="spellStart"/>
      <w:proofErr w:type="gramStart"/>
      <w:r w:rsidRPr="00F3579A">
        <w:rPr>
          <w:noProof w:val="0"/>
        </w:rPr>
        <w:t>this.mWhiteSq.draw</w:t>
      </w:r>
      <w:proofErr w:type="spellEnd"/>
      <w:proofErr w:type="gramEnd"/>
      <w:r w:rsidRPr="00F3579A">
        <w:rPr>
          <w:noProof w:val="0"/>
        </w:rPr>
        <w:t>();</w:t>
      </w:r>
    </w:p>
    <w:p w14:paraId="766EB69F" w14:textId="77777777" w:rsidR="00383959" w:rsidRPr="00C223E8" w:rsidRDefault="00383959" w:rsidP="00BC4335">
      <w:pPr>
        <w:pStyle w:val="Code"/>
        <w:rPr>
          <w:noProof w:val="0"/>
        </w:rPr>
      </w:pPr>
    </w:p>
    <w:p w14:paraId="1060F39E" w14:textId="1A4EF4B4" w:rsidR="00383959" w:rsidRPr="00C223E8" w:rsidRDefault="00F3579A" w:rsidP="00BC4335">
      <w:pPr>
        <w:pStyle w:val="Code"/>
        <w:rPr>
          <w:noProof w:val="0"/>
        </w:rPr>
      </w:pPr>
      <w:r w:rsidRPr="00F3579A">
        <w:rPr>
          <w:noProof w:val="0"/>
        </w:rPr>
        <w:t xml:space="preserve">// Step </w:t>
      </w:r>
      <w:r w:rsidR="00312BC5">
        <w:rPr>
          <w:noProof w:val="0"/>
        </w:rPr>
        <w:t>F</w:t>
      </w:r>
      <w:r w:rsidRPr="00F3579A">
        <w:rPr>
          <w:noProof w:val="0"/>
        </w:rPr>
        <w:t xml:space="preserve">: sets the red square transform    </w:t>
      </w:r>
    </w:p>
    <w:p w14:paraId="726E9FA1" w14:textId="77777777" w:rsidR="00383959" w:rsidRPr="00C223E8" w:rsidRDefault="00F3579A" w:rsidP="00BC4335">
      <w:pPr>
        <w:pStyle w:val="Code"/>
        <w:rPr>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setXPos</w:t>
      </w:r>
      <w:proofErr w:type="spellEnd"/>
      <w:r w:rsidRPr="00F3579A">
        <w:rPr>
          <w:noProof w:val="0"/>
        </w:rPr>
        <w:t xml:space="preserve">(0.25);    // to show alternative to </w:t>
      </w:r>
      <w:proofErr w:type="spellStart"/>
      <w:r w:rsidRPr="00F3579A">
        <w:rPr>
          <w:noProof w:val="0"/>
        </w:rPr>
        <w:t>setPosition</w:t>
      </w:r>
      <w:proofErr w:type="spellEnd"/>
    </w:p>
    <w:p w14:paraId="18EEDC47" w14:textId="77777777" w:rsidR="00383959" w:rsidRPr="00C223E8" w:rsidRDefault="00F3579A" w:rsidP="00BC4335">
      <w:pPr>
        <w:pStyle w:val="Code"/>
        <w:rPr>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setYPos</w:t>
      </w:r>
      <w:proofErr w:type="spellEnd"/>
      <w:r w:rsidRPr="00F3579A">
        <w:rPr>
          <w:noProof w:val="0"/>
        </w:rPr>
        <w:t xml:space="preserve">(-0.25);   // it is possible to </w:t>
      </w:r>
      <w:proofErr w:type="spellStart"/>
      <w:r w:rsidRPr="00F3579A">
        <w:rPr>
          <w:noProof w:val="0"/>
        </w:rPr>
        <w:t>setX</w:t>
      </w:r>
      <w:proofErr w:type="spellEnd"/>
      <w:r w:rsidRPr="00F3579A">
        <w:rPr>
          <w:noProof w:val="0"/>
        </w:rPr>
        <w:t>/Y separately</w:t>
      </w:r>
    </w:p>
    <w:p w14:paraId="1E853BC7" w14:textId="77777777" w:rsidR="00383959" w:rsidRPr="00C223E8" w:rsidRDefault="00F3579A" w:rsidP="00BC4335">
      <w:pPr>
        <w:pStyle w:val="Code"/>
        <w:rPr>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setRotationInDegree</w:t>
      </w:r>
      <w:proofErr w:type="spellEnd"/>
      <w:r w:rsidRPr="00F3579A">
        <w:rPr>
          <w:noProof w:val="0"/>
        </w:rPr>
        <w:t>(45);  // this is in Degree</w:t>
      </w:r>
    </w:p>
    <w:p w14:paraId="78530CAB" w14:textId="77777777" w:rsidR="00383959" w:rsidRPr="00C223E8" w:rsidRDefault="00F3579A" w:rsidP="00BC4335">
      <w:pPr>
        <w:pStyle w:val="Code"/>
        <w:rPr>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setWidth</w:t>
      </w:r>
      <w:proofErr w:type="spellEnd"/>
      <w:r w:rsidRPr="00F3579A">
        <w:rPr>
          <w:noProof w:val="0"/>
        </w:rPr>
        <w:t xml:space="preserve">(0.4);     // to show alternative to </w:t>
      </w:r>
      <w:proofErr w:type="spellStart"/>
      <w:r w:rsidRPr="00F3579A">
        <w:rPr>
          <w:noProof w:val="0"/>
        </w:rPr>
        <w:t>setSize</w:t>
      </w:r>
      <w:proofErr w:type="spellEnd"/>
    </w:p>
    <w:p w14:paraId="2519F1FC" w14:textId="77777777" w:rsidR="00383959" w:rsidRPr="00C223E8" w:rsidRDefault="00F3579A" w:rsidP="00BC4335">
      <w:pPr>
        <w:pStyle w:val="Code"/>
        <w:rPr>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setHeight</w:t>
      </w:r>
      <w:proofErr w:type="spellEnd"/>
      <w:r w:rsidRPr="00F3579A">
        <w:rPr>
          <w:noProof w:val="0"/>
        </w:rPr>
        <w:t>(0.4);    // that it is possible to width/height separately</w:t>
      </w:r>
    </w:p>
    <w:p w14:paraId="6F651FBE" w14:textId="59808EFC" w:rsidR="00383959" w:rsidRPr="00C223E8" w:rsidRDefault="00F3579A" w:rsidP="00BC4335">
      <w:pPr>
        <w:pStyle w:val="Code"/>
        <w:rPr>
          <w:noProof w:val="0"/>
        </w:rPr>
      </w:pPr>
      <w:r w:rsidRPr="00F3579A">
        <w:rPr>
          <w:noProof w:val="0"/>
        </w:rPr>
        <w:t xml:space="preserve">// Step </w:t>
      </w:r>
      <w:r w:rsidR="00312BC5">
        <w:rPr>
          <w:noProof w:val="0"/>
        </w:rPr>
        <w:t>G</w:t>
      </w:r>
      <w:r w:rsidRPr="00F3579A">
        <w:rPr>
          <w:noProof w:val="0"/>
        </w:rPr>
        <w:t>: draw the red square (transform in the object)</w:t>
      </w:r>
    </w:p>
    <w:p w14:paraId="157FBC01" w14:textId="77777777" w:rsidR="00383959" w:rsidRPr="00C223E8" w:rsidRDefault="00F3579A" w:rsidP="00BC4335">
      <w:pPr>
        <w:pStyle w:val="Code"/>
        <w:rPr>
          <w:noProof w:val="0"/>
        </w:rPr>
      </w:pPr>
      <w:proofErr w:type="spellStart"/>
      <w:proofErr w:type="gramStart"/>
      <w:r w:rsidRPr="00F3579A">
        <w:rPr>
          <w:noProof w:val="0"/>
        </w:rPr>
        <w:t>this.mRedSq.draw</w:t>
      </w:r>
      <w:proofErr w:type="spellEnd"/>
      <w:proofErr w:type="gramEnd"/>
      <w:r w:rsidRPr="00F3579A">
        <w:rPr>
          <w:noProof w:val="0"/>
        </w:rPr>
        <w:t>();</w:t>
      </w:r>
    </w:p>
    <w:p w14:paraId="605C2F21" w14:textId="57B79E44" w:rsidR="00383959" w:rsidRPr="00C223E8" w:rsidRDefault="00383959" w:rsidP="00B41C1A">
      <w:pPr>
        <w:pStyle w:val="BodyTextCont"/>
      </w:pPr>
      <w:r w:rsidRPr="00C223E8">
        <w:t xml:space="preserve">Run the project to observe identical output as from the previous project. You can </w:t>
      </w:r>
      <w:r w:rsidR="00F40021">
        <w:t xml:space="preserve">now </w:t>
      </w:r>
      <w:r w:rsidRPr="00C223E8">
        <w:t xml:space="preserve">create and draw a </w:t>
      </w:r>
      <w:r w:rsidR="00910AE5">
        <w:rPr>
          <w:rStyle w:val="CodeInline"/>
        </w:rPr>
        <w:t>Renderable</w:t>
      </w:r>
      <w:r w:rsidRPr="00C223E8">
        <w:t xml:space="preserve"> at any location in the canvas</w:t>
      </w:r>
      <w:r w:rsidR="00E52A99">
        <w:t>,</w:t>
      </w:r>
      <w:r w:rsidRPr="00C223E8">
        <w:t xml:space="preserve"> and the transform operator has now been properly encapsulated. </w:t>
      </w:r>
    </w:p>
    <w:p w14:paraId="4B88EABE" w14:textId="30880241" w:rsidR="00383959" w:rsidRPr="00C223E8" w:rsidRDefault="00F40021" w:rsidP="00BC4335">
      <w:pPr>
        <w:pStyle w:val="Heading1"/>
      </w:pPr>
      <w:r>
        <w:t xml:space="preserve">The Camera </w:t>
      </w:r>
      <w:r w:rsidR="00EB18DA">
        <w:t xml:space="preserve">Transform </w:t>
      </w:r>
      <w:r w:rsidR="00383959" w:rsidRPr="00C223E8">
        <w:t>and Viewports</w:t>
      </w:r>
    </w:p>
    <w:p w14:paraId="5EA24820" w14:textId="1008AC28" w:rsidR="009517D7" w:rsidRDefault="00383959" w:rsidP="009517D7">
      <w:pPr>
        <w:pStyle w:val="BodyTextFirst"/>
      </w:pPr>
      <w:r w:rsidRPr="00C223E8">
        <w:t>When designing and building a video</w:t>
      </w:r>
      <w:r w:rsidR="00560236" w:rsidRPr="00C223E8">
        <w:t xml:space="preserve"> </w:t>
      </w:r>
      <w:r w:rsidRPr="00C223E8">
        <w:t>game, the game programmers must be able to focus on the intrinsic logic and presentation of the games themselves. To facilitate this, it is important that the programmer can formulate solutions in a convenient dimension and space. For example, continuing with the soccer game idea, consider the task of creating a soccer field itself. How big is the field? What is the unit of measurement? In general, when building a game world, it is often easier to design a solution by referring to the real world. In the real world, soccer fields are around 100 meters long. However, in the game or graphics world</w:t>
      </w:r>
      <w:r w:rsidR="00560236" w:rsidRPr="00C223E8">
        <w:t>,</w:t>
      </w:r>
      <w:r w:rsidRPr="00C223E8">
        <w:t xml:space="preserve"> units are arbitrary. So</w:t>
      </w:r>
      <w:r w:rsidR="00560236" w:rsidRPr="00C223E8">
        <w:t>,</w:t>
      </w:r>
      <w:r w:rsidRPr="00C223E8">
        <w:t xml:space="preserve"> a simple solution may be to create a field that is 100 units in meters and a coordinate space where the origin is located at the center of the soccer field. This way, opposing sides of the fields can simply be determined by the sign of the x-value, and drawing a player at location (0, 1) would mean drawing the player </w:t>
      </w:r>
      <w:r w:rsidR="00560236" w:rsidRPr="00C223E8">
        <w:t xml:space="preserve">1 </w:t>
      </w:r>
      <w:r w:rsidRPr="00C223E8">
        <w:t>meter to the right from the center of the soccer field. A contrasting example would be when building a chess-like board game</w:t>
      </w:r>
      <w:r w:rsidR="00E52A99">
        <w:t>,</w:t>
      </w:r>
      <w:r w:rsidRPr="00C223E8">
        <w:t xml:space="preserve"> it may be more convenient to design the solution based on a unit-less </w:t>
      </w:r>
      <w:proofErr w:type="spellStart"/>
      <w:r w:rsidRPr="00C223E8">
        <w:t>n</w:t>
      </w:r>
      <w:r w:rsidR="00560236" w:rsidRPr="00C223E8">
        <w:t>×</w:t>
      </w:r>
      <w:r w:rsidRPr="00C223E8">
        <w:t>n</w:t>
      </w:r>
      <w:proofErr w:type="spellEnd"/>
      <w:r w:rsidRPr="00C223E8">
        <w:t xml:space="preserve"> grid with the origin located at the lower-left corner of the board. In this scenario, drawing a piece at location (0, 1) would mean drawing the piece at the location one cell or unit toward the right from the lower-left corner of the board. </w:t>
      </w:r>
      <w:r w:rsidR="00C274AC" w:rsidRPr="00C223E8">
        <w:t xml:space="preserve">As will be discussed, the ability to define specific coordinate systems is often accomplished by computing </w:t>
      </w:r>
      <w:r w:rsidR="001D5885" w:rsidRPr="00C223E8">
        <w:t xml:space="preserve">and </w:t>
      </w:r>
      <w:r w:rsidR="00CC7605" w:rsidRPr="00C223E8">
        <w:t xml:space="preserve">working with </w:t>
      </w:r>
      <w:r w:rsidR="00325551">
        <w:t xml:space="preserve">a </w:t>
      </w:r>
      <w:r w:rsidR="00C274AC" w:rsidRPr="00C223E8">
        <w:t>matri</w:t>
      </w:r>
      <w:r w:rsidR="00A75C7E">
        <w:t xml:space="preserve">x representing the view </w:t>
      </w:r>
      <w:r w:rsidR="001A714A">
        <w:t xml:space="preserve">from </w:t>
      </w:r>
      <w:r w:rsidR="00A75C7E">
        <w:t>a came</w:t>
      </w:r>
      <w:r w:rsidR="001A714A">
        <w:t>r</w:t>
      </w:r>
      <w:r w:rsidR="00A75C7E">
        <w:t>a</w:t>
      </w:r>
      <w:r w:rsidR="00C274AC" w:rsidRPr="00C223E8">
        <w:t>.</w:t>
      </w:r>
    </w:p>
    <w:p w14:paraId="12B5C9F2" w14:textId="436CEB5B" w:rsidR="00383959" w:rsidRPr="009517D7" w:rsidRDefault="00383959" w:rsidP="00B41C1A">
      <w:pPr>
        <w:pStyle w:val="BodyTextCont"/>
      </w:pPr>
      <w:r w:rsidRPr="009517D7">
        <w:t xml:space="preserve">In all cases, to support </w:t>
      </w:r>
      <w:r w:rsidR="007823AA">
        <w:t xml:space="preserve">a </w:t>
      </w:r>
      <w:r w:rsidRPr="009517D7">
        <w:t xml:space="preserve">proper presentation of the game, it is important to allow the programmer to control the drawing of the contents to any location on the canvas. For example, you may </w:t>
      </w:r>
      <w:r w:rsidR="00560236" w:rsidRPr="009517D7">
        <w:t xml:space="preserve">want </w:t>
      </w:r>
      <w:r w:rsidRPr="009517D7">
        <w:t xml:space="preserve">to draw the soccer field and players to one </w:t>
      </w:r>
      <w:r w:rsidR="00924C50" w:rsidRPr="009517D7">
        <w:t>subregion</w:t>
      </w:r>
      <w:r w:rsidRPr="009517D7">
        <w:t xml:space="preserve"> and </w:t>
      </w:r>
      <w:r w:rsidR="00E52A99" w:rsidRPr="009517D7">
        <w:t xml:space="preserve">draw </w:t>
      </w:r>
      <w:r w:rsidRPr="009517D7">
        <w:t xml:space="preserve">a mini-map into another </w:t>
      </w:r>
      <w:r w:rsidR="00924C50" w:rsidRPr="009517D7">
        <w:t>subregion</w:t>
      </w:r>
      <w:r w:rsidRPr="009517D7">
        <w:t xml:space="preserve">. </w:t>
      </w:r>
      <w:r w:rsidR="00C17200" w:rsidRPr="009517D7">
        <w:t xml:space="preserve">These axis-aligned rectangular drawing areas or </w:t>
      </w:r>
      <w:r w:rsidR="00924C50" w:rsidRPr="009517D7">
        <w:t>subregion</w:t>
      </w:r>
      <w:r w:rsidR="00C17200" w:rsidRPr="009517D7">
        <w:t xml:space="preserve">s of the canvas are referred to as </w:t>
      </w:r>
      <w:r w:rsidR="00F3579A" w:rsidRPr="009517D7">
        <w:t>viewports</w:t>
      </w:r>
      <w:r w:rsidR="00C17200" w:rsidRPr="009517D7">
        <w:t>.</w:t>
      </w:r>
    </w:p>
    <w:p w14:paraId="631105FB" w14:textId="37C13906" w:rsidR="00383959" w:rsidRPr="00C223E8" w:rsidRDefault="00383959" w:rsidP="00B41C1A">
      <w:pPr>
        <w:pStyle w:val="BodyTextCont"/>
      </w:pPr>
      <w:r w:rsidRPr="00C223E8">
        <w:lastRenderedPageBreak/>
        <w:t xml:space="preserve">In this section, you will learn about coordinate systems and how to use the matrix transformation as a tool to define a drawing area that conforms to the fixed </w:t>
      </w:r>
      <w:r w:rsidR="007823AA">
        <w:t>±</w:t>
      </w:r>
      <w:r w:rsidRPr="00C223E8">
        <w:t xml:space="preserve">1 drawing range of the WebGL in order to draw geometries proportionally. </w:t>
      </w:r>
    </w:p>
    <w:p w14:paraId="1F1F4973" w14:textId="77777777" w:rsidR="00383959" w:rsidRPr="00C223E8" w:rsidRDefault="00383959" w:rsidP="00BC4335">
      <w:pPr>
        <w:pStyle w:val="Heading2"/>
      </w:pPr>
      <w:r w:rsidRPr="00C223E8">
        <w:t>Coordinate Systems and Transformations</w:t>
      </w:r>
    </w:p>
    <w:p w14:paraId="0E517D66" w14:textId="77777777" w:rsidR="00383959" w:rsidRPr="00C223E8" w:rsidRDefault="00383959" w:rsidP="00BC4335">
      <w:pPr>
        <w:pStyle w:val="BodyTextFirst"/>
      </w:pPr>
      <w:r w:rsidRPr="00C223E8">
        <w:t>A 2D coordinate system uniquely identifies every position on a 2D plane. For example, as illustrated in Figure 3-8</w:t>
      </w:r>
      <w:r w:rsidR="006D3577">
        <w:fldChar w:fldCharType="begin"/>
      </w:r>
      <w:r w:rsidR="006D3577">
        <w:instrText xml:space="preserve"> XE "</w:instrText>
      </w:r>
      <w:r w:rsidR="006D3577" w:rsidRPr="0060661E">
        <w:instrText>Coordinate systems and transformations:2D Cartesian</w:instrText>
      </w:r>
      <w:r w:rsidR="006D3577">
        <w:instrText xml:space="preserve">" </w:instrText>
      </w:r>
      <w:r w:rsidR="006D3577">
        <w:fldChar w:fldCharType="end"/>
      </w:r>
      <w:r w:rsidRPr="00C223E8">
        <w:t xml:space="preserve">, all projects in this book follow the Cartesian coordinate system where positions are defined according to perpendicular distances from a reference point known as the </w:t>
      </w:r>
      <w:r w:rsidR="00F3579A" w:rsidRPr="00F3579A">
        <w:rPr>
          <w:i/>
        </w:rPr>
        <w:t>origin</w:t>
      </w:r>
      <w:r w:rsidR="006D3577">
        <w:rPr>
          <w:i/>
        </w:rPr>
        <w:fldChar w:fldCharType="begin"/>
      </w:r>
      <w:r w:rsidR="006D3577">
        <w:instrText xml:space="preserve"> XE "</w:instrText>
      </w:r>
      <w:r w:rsidR="006D3577" w:rsidRPr="0060661E">
        <w:instrText>Coordinate systems and transformations:origin</w:instrText>
      </w:r>
      <w:r w:rsidR="006D3577">
        <w:instrText xml:space="preserve">" </w:instrText>
      </w:r>
      <w:r w:rsidR="006D3577">
        <w:rPr>
          <w:i/>
        </w:rPr>
        <w:fldChar w:fldCharType="end"/>
      </w:r>
      <w:r w:rsidRPr="00C223E8">
        <w:t xml:space="preserve">. The perpendicular directions for measuring the distances are known as the </w:t>
      </w:r>
      <w:r w:rsidR="00F3579A" w:rsidRPr="00F3579A">
        <w:rPr>
          <w:i/>
        </w:rPr>
        <w:t>major axes</w:t>
      </w:r>
      <w:r w:rsidR="006D3577">
        <w:rPr>
          <w:i/>
        </w:rPr>
        <w:fldChar w:fldCharType="begin"/>
      </w:r>
      <w:r w:rsidR="006D3577">
        <w:instrText xml:space="preserve"> XE "</w:instrText>
      </w:r>
      <w:r w:rsidR="006D3577" w:rsidRPr="0060661E">
        <w:instrText>Coordinate systems and transformatio</w:instrText>
      </w:r>
      <w:r w:rsidR="006D3577">
        <w:instrText>n:</w:instrText>
      </w:r>
      <w:r w:rsidR="006D3577" w:rsidRPr="0060661E">
        <w:instrText>major axes</w:instrText>
      </w:r>
      <w:r w:rsidR="006D3577">
        <w:instrText xml:space="preserve">" </w:instrText>
      </w:r>
      <w:r w:rsidR="006D3577">
        <w:rPr>
          <w:i/>
        </w:rPr>
        <w:fldChar w:fldCharType="end"/>
      </w:r>
      <w:r w:rsidRPr="00C223E8">
        <w:t xml:space="preserve">. In 2D space, these are the familiar </w:t>
      </w:r>
      <w:r w:rsidR="00560236" w:rsidRPr="00C223E8">
        <w:t>x- and y-axes</w:t>
      </w:r>
      <w:r w:rsidRPr="00C223E8">
        <w:t>.</w:t>
      </w:r>
    </w:p>
    <w:p w14:paraId="67446381" w14:textId="77777777" w:rsidR="00383959" w:rsidRPr="00C223E8" w:rsidRDefault="009517D7" w:rsidP="00357AF9">
      <w:pPr>
        <w:pStyle w:val="Figure"/>
      </w:pPr>
      <w:r>
        <w:rPr>
          <w:noProof/>
        </w:rPr>
        <w:drawing>
          <wp:inline distT="0" distB="0" distL="0" distR="0" wp14:anchorId="3CA881B2" wp14:editId="278464B4">
            <wp:extent cx="1477010" cy="1452245"/>
            <wp:effectExtent l="0" t="0" r="8890" b="0"/>
            <wp:docPr id="9" name="Picture 9" descr="C:\Users\kelvinad\Desktop\Dropbox\1.Projects\2014.11.HTML5_WebGL\Images\Chapter3\Submitted-Images\Figu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elvinad\Desktop\Dropbox\1.Projects\2014.11.HTML5_WebGL\Images\Chapter3\Submitted-Images\Figure-3-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77010" cy="1452245"/>
                    </a:xfrm>
                    <a:prstGeom prst="rect">
                      <a:avLst/>
                    </a:prstGeom>
                    <a:noFill/>
                    <a:ln>
                      <a:noFill/>
                    </a:ln>
                  </pic:spPr>
                </pic:pic>
              </a:graphicData>
            </a:graphic>
          </wp:inline>
        </w:drawing>
      </w:r>
    </w:p>
    <w:p w14:paraId="45AA4792" w14:textId="77777777" w:rsidR="00383959" w:rsidRPr="00C223E8" w:rsidRDefault="00383959" w:rsidP="00BC4335">
      <w:pPr>
        <w:pStyle w:val="FigureCaption"/>
      </w:pPr>
      <w:r w:rsidRPr="00C223E8">
        <w:t>Figure 3-8</w:t>
      </w:r>
      <w:r w:rsidR="00560236" w:rsidRPr="00C223E8">
        <w:t>.</w:t>
      </w:r>
      <w:r w:rsidRPr="00C223E8">
        <w:t xml:space="preserve"> Working with a 2D Cartesian</w:t>
      </w:r>
      <w:r w:rsidR="006D3577">
        <w:fldChar w:fldCharType="begin"/>
      </w:r>
      <w:r w:rsidR="006D3577">
        <w:instrText xml:space="preserve"> XE "</w:instrText>
      </w:r>
      <w:r w:rsidR="006D3577" w:rsidRPr="0060661E">
        <w:instrText>Coordinate systems and transformations:2D Cartesian</w:instrText>
      </w:r>
      <w:r w:rsidR="006D3577">
        <w:instrText xml:space="preserve">" </w:instrText>
      </w:r>
      <w:r w:rsidR="006D3577">
        <w:fldChar w:fldCharType="end"/>
      </w:r>
      <w:r w:rsidRPr="00C223E8">
        <w:t xml:space="preserve"> coordinate system</w:t>
      </w:r>
    </w:p>
    <w:p w14:paraId="3088819C" w14:textId="77777777" w:rsidR="00383959" w:rsidRPr="00C223E8" w:rsidRDefault="00383959" w:rsidP="00BC4335">
      <w:pPr>
        <w:pStyle w:val="Heading3"/>
      </w:pPr>
      <w:r w:rsidRPr="00C223E8">
        <w:t>Modeling and Normalized Device Coordinate Systems</w:t>
      </w:r>
      <w:r w:rsidR="00A352A0">
        <w:fldChar w:fldCharType="begin"/>
      </w:r>
      <w:r w:rsidR="00A352A0">
        <w:instrText xml:space="preserve"> XE "</w:instrText>
      </w:r>
      <w:r w:rsidR="00A352A0" w:rsidRPr="00C62ECC">
        <w:instrText>Normalized Device Coordinates (NDC) System</w:instrText>
      </w:r>
      <w:r w:rsidR="00A352A0">
        <w:instrText xml:space="preserve">" </w:instrText>
      </w:r>
      <w:r w:rsidR="00A352A0">
        <w:fldChar w:fldCharType="end"/>
      </w:r>
    </w:p>
    <w:p w14:paraId="7FE101C7" w14:textId="0AB56164" w:rsidR="00383959" w:rsidRPr="00C223E8" w:rsidRDefault="00383959" w:rsidP="00BC4335">
      <w:pPr>
        <w:pStyle w:val="BodyTextFirst"/>
      </w:pPr>
      <w:r w:rsidRPr="00C223E8">
        <w:t xml:space="preserve">So far in this book, you have experience with two distinct coordinate systems. </w:t>
      </w:r>
      <w:r w:rsidR="007A5FDA" w:rsidRPr="00C223E8">
        <w:t>The f</w:t>
      </w:r>
      <w:r w:rsidRPr="00C223E8">
        <w:t>irst</w:t>
      </w:r>
      <w:r w:rsidR="007A5FDA" w:rsidRPr="00C223E8">
        <w:t xml:space="preserve"> is</w:t>
      </w:r>
      <w:r w:rsidR="005734CA" w:rsidRPr="00C223E8">
        <w:t xml:space="preserve"> </w:t>
      </w:r>
      <w:r w:rsidRPr="00C223E8">
        <w:t>the coordinate system that defines the vertices for the 1</w:t>
      </w:r>
      <w:r w:rsidR="00560236" w:rsidRPr="00C223E8">
        <w:t>×</w:t>
      </w:r>
      <w:r w:rsidRPr="00C223E8">
        <w:t>1 square in the vertex buffer. This is referred to as the Modeling Coordinate System</w:t>
      </w:r>
      <w:r w:rsidR="00560236" w:rsidRPr="00C223E8">
        <w:t>,</w:t>
      </w:r>
      <w:r w:rsidRPr="00C223E8">
        <w:t xml:space="preserve"> which defines the Model Space. The Model Space is unique for each geometric object, as in the case of the unit square. The Model Space is defined to describe the geometry of a single model. Second, the coordinate space that the WebGL draws to, the one where the x/y</w:t>
      </w:r>
      <w:r w:rsidR="00E52A99">
        <w:t>-</w:t>
      </w:r>
      <w:r w:rsidRPr="00C223E8">
        <w:t xml:space="preserve">axes ranges are bounded to ±1.0, is defined </w:t>
      </w:r>
      <w:r w:rsidR="00533BF3">
        <w:t>as</w:t>
      </w:r>
      <w:r w:rsidRPr="00C223E8">
        <w:t xml:space="preserve"> the Normalized Device Coordinates (NDC</w:t>
      </w:r>
      <w:r w:rsidR="00A352A0">
        <w:fldChar w:fldCharType="begin"/>
      </w:r>
      <w:r w:rsidR="00A352A0">
        <w:instrText xml:space="preserve"> XE "</w:instrText>
      </w:r>
      <w:r w:rsidR="00A352A0" w:rsidRPr="00C62ECC">
        <w:instrText>NDC</w:instrText>
      </w:r>
      <w:r w:rsidR="00A352A0">
        <w:instrText>" \t "</w:instrText>
      </w:r>
      <w:r w:rsidR="00A352A0" w:rsidRPr="00355EBD">
        <w:rPr>
          <w:i/>
        </w:rPr>
        <w:instrText>See</w:instrText>
      </w:r>
      <w:r w:rsidR="00A352A0" w:rsidRPr="00355EBD">
        <w:instrText xml:space="preserve"> Normalized Device Coordinates (NDC) System</w:instrText>
      </w:r>
      <w:r w:rsidR="00A352A0">
        <w:instrText xml:space="preserve">" </w:instrText>
      </w:r>
      <w:r w:rsidR="00A352A0">
        <w:fldChar w:fldCharType="end"/>
      </w:r>
      <w:r w:rsidRPr="00C223E8">
        <w:t>) System</w:t>
      </w:r>
      <w:r w:rsidR="00A352A0">
        <w:fldChar w:fldCharType="begin"/>
      </w:r>
      <w:r w:rsidR="00A352A0">
        <w:instrText xml:space="preserve"> XE "</w:instrText>
      </w:r>
      <w:r w:rsidR="00A352A0" w:rsidRPr="00C62ECC">
        <w:instrText>Coordinate systems and transformations:NDC</w:instrText>
      </w:r>
      <w:r w:rsidR="00A352A0">
        <w:instrText>" \t "</w:instrText>
      </w:r>
      <w:r w:rsidR="00A352A0" w:rsidRPr="00355EBD">
        <w:rPr>
          <w:i/>
        </w:rPr>
        <w:instrText>see</w:instrText>
      </w:r>
      <w:r w:rsidR="00A352A0" w:rsidRPr="00355EBD">
        <w:instrText xml:space="preserve"> Normalized Device Coordinates (NDC) System</w:instrText>
      </w:r>
      <w:r w:rsidR="00A352A0">
        <w:instrText xml:space="preserve">" </w:instrText>
      </w:r>
      <w:r w:rsidR="00A352A0">
        <w:fldChar w:fldCharType="end"/>
      </w:r>
      <w:r w:rsidRPr="00C223E8">
        <w:t xml:space="preserve">. As you have experienced, WebGL always draws to NDC space and shows the results in the canvas. </w:t>
      </w:r>
    </w:p>
    <w:p w14:paraId="760E33C3" w14:textId="6B65F45F" w:rsidR="00383959" w:rsidRPr="00C223E8" w:rsidRDefault="00383959" w:rsidP="008626AF">
      <w:pPr>
        <w:pStyle w:val="BodyTextCont"/>
      </w:pPr>
      <w:r w:rsidRPr="0081522C">
        <w:rPr>
          <w:rStyle w:val="BodyTextChar"/>
        </w:rPr>
        <w:t xml:space="preserve">The Modeling </w:t>
      </w:r>
      <w:r w:rsidR="00F763B0" w:rsidRPr="0081522C">
        <w:rPr>
          <w:rStyle w:val="BodyTextChar"/>
        </w:rPr>
        <w:t>t</w:t>
      </w:r>
      <w:r w:rsidRPr="0081522C">
        <w:rPr>
          <w:rStyle w:val="BodyTextChar"/>
        </w:rPr>
        <w:t>ransform, typically defined by a matrix transformation operator</w:t>
      </w:r>
      <w:r w:rsidR="00560236" w:rsidRPr="0081522C">
        <w:rPr>
          <w:rStyle w:val="BodyTextChar"/>
        </w:rPr>
        <w:t>,</w:t>
      </w:r>
      <w:r w:rsidRPr="0081522C">
        <w:rPr>
          <w:rStyle w:val="BodyTextChar"/>
        </w:rPr>
        <w:t xml:space="preserve"> is the operation that transforms geometries from its Model Space into another coordinate space that is convenient for drawing. In the previous project, the</w:t>
      </w:r>
      <w:r w:rsidRPr="00C223E8">
        <w:t xml:space="preserve"> </w:t>
      </w:r>
      <w:proofErr w:type="spellStart"/>
      <w:r w:rsidR="00312BC5" w:rsidRPr="00312BC5">
        <w:rPr>
          <w:rStyle w:val="CodeInline"/>
        </w:rPr>
        <w:t>uModelXformMatrix</w:t>
      </w:r>
      <w:proofErr w:type="spellEnd"/>
      <w:r w:rsidRPr="00C223E8">
        <w:t xml:space="preserve"> variable in </w:t>
      </w:r>
      <w:proofErr w:type="spellStart"/>
      <w:r w:rsidR="00984104">
        <w:rPr>
          <w:rStyle w:val="CodeInline"/>
        </w:rPr>
        <w:t>s</w:t>
      </w:r>
      <w:r w:rsidRPr="00C223E8">
        <w:rPr>
          <w:rStyle w:val="CodeInline"/>
        </w:rPr>
        <w:t>imple</w:t>
      </w:r>
      <w:r w:rsidR="00984104">
        <w:rPr>
          <w:rStyle w:val="CodeInline"/>
        </w:rPr>
        <w:t>_</w:t>
      </w:r>
      <w:proofErr w:type="gramStart"/>
      <w:r w:rsidR="00984104">
        <w:rPr>
          <w:rStyle w:val="CodeInline"/>
        </w:rPr>
        <w:t>vs</w:t>
      </w:r>
      <w:r w:rsidRPr="00C223E8">
        <w:rPr>
          <w:rStyle w:val="CodeInline"/>
        </w:rPr>
        <w:t>.glsl</w:t>
      </w:r>
      <w:proofErr w:type="spellEnd"/>
      <w:proofErr w:type="gramEnd"/>
      <w:r w:rsidRPr="00C223E8">
        <w:t xml:space="preserve"> </w:t>
      </w:r>
      <w:r w:rsidRPr="0081522C">
        <w:rPr>
          <w:rStyle w:val="BodyTextChar"/>
        </w:rPr>
        <w:t xml:space="preserve">is the Modeling </w:t>
      </w:r>
      <w:r w:rsidR="00F763B0" w:rsidRPr="0081522C">
        <w:rPr>
          <w:rStyle w:val="BodyTextChar"/>
        </w:rPr>
        <w:t>transform</w:t>
      </w:r>
      <w:r w:rsidRPr="0081522C">
        <w:rPr>
          <w:rStyle w:val="BodyTextChar"/>
        </w:rPr>
        <w:t xml:space="preserve">. As illustrated in Figure 3-9, in that case, the Modeling </w:t>
      </w:r>
      <w:r w:rsidR="00F763B0" w:rsidRPr="0081522C">
        <w:rPr>
          <w:rStyle w:val="BodyTextChar"/>
        </w:rPr>
        <w:t>transform</w:t>
      </w:r>
      <w:r w:rsidRPr="0081522C">
        <w:rPr>
          <w:rStyle w:val="BodyTextChar"/>
        </w:rPr>
        <w:t xml:space="preserve"> transformed the unit square into the</w:t>
      </w:r>
      <w:r w:rsidRPr="00C223E8">
        <w:t xml:space="preserve"> </w:t>
      </w:r>
      <w:r w:rsidRPr="0081522C">
        <w:rPr>
          <w:rStyle w:val="BodyTextChar"/>
        </w:rPr>
        <w:t>WebGL</w:t>
      </w:r>
      <w:r w:rsidR="00560236" w:rsidRPr="0081522C">
        <w:rPr>
          <w:rStyle w:val="BodyTextChar"/>
        </w:rPr>
        <w:t>’</w:t>
      </w:r>
      <w:r w:rsidRPr="0081522C">
        <w:rPr>
          <w:rStyle w:val="BodyTextChar"/>
        </w:rPr>
        <w:t>s NDC space</w:t>
      </w:r>
      <w:r w:rsidRPr="00C223E8">
        <w:t xml:space="preserve">. </w:t>
      </w:r>
      <w:r w:rsidR="00533BF3">
        <w:t xml:space="preserve">The rightmost arrow </w:t>
      </w:r>
      <w:r w:rsidR="0041314C">
        <w:t xml:space="preserve">annotated with the </w:t>
      </w:r>
      <w:r w:rsidR="00533BF3" w:rsidRPr="00B41C1A">
        <w:rPr>
          <w:rStyle w:val="Emphasis"/>
        </w:rPr>
        <w:t>Fixed Mapping</w:t>
      </w:r>
      <w:r w:rsidR="00533BF3">
        <w:t xml:space="preserve"> label in Figure 3-9 that points from </w:t>
      </w:r>
      <w:r w:rsidR="00533BF3" w:rsidRPr="00B41C1A">
        <w:rPr>
          <w:rStyle w:val="Emphasis"/>
        </w:rPr>
        <w:t>WebGL NDC</w:t>
      </w:r>
      <w:r w:rsidR="00533BF3">
        <w:t xml:space="preserve"> to </w:t>
      </w:r>
      <w:r w:rsidR="00533BF3" w:rsidRPr="00B41C1A">
        <w:rPr>
          <w:rStyle w:val="Emphasis"/>
        </w:rPr>
        <w:t>Canvas Coordinates</w:t>
      </w:r>
      <w:r w:rsidR="00533BF3">
        <w:t xml:space="preserve"> signifies that WebGL always displays the entire content of the NDC space in the canvas. </w:t>
      </w:r>
    </w:p>
    <w:p w14:paraId="19E4C571" w14:textId="77777777" w:rsidR="00383959" w:rsidRPr="00C223E8" w:rsidRDefault="009517D7" w:rsidP="00357AF9">
      <w:pPr>
        <w:pStyle w:val="Figure"/>
      </w:pPr>
      <w:r>
        <w:rPr>
          <w:noProof/>
        </w:rPr>
        <w:lastRenderedPageBreak/>
        <w:drawing>
          <wp:inline distT="0" distB="0" distL="0" distR="0" wp14:anchorId="1D181B78" wp14:editId="40E28869">
            <wp:extent cx="4022090" cy="1514475"/>
            <wp:effectExtent l="0" t="0" r="0" b="0"/>
            <wp:docPr id="10" name="Picture 10" descr="C:\Users\kelvinad\Desktop\Dropbox\1.Projects\2014.11.HTML5_WebGL\Images\Chapter3\Submitted-Images\Figur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elvinad\Desktop\Dropbox\1.Projects\2014.11.HTML5_WebGL\Images\Chapter3\Submitted-Images\Figure-3-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22090" cy="1514475"/>
                    </a:xfrm>
                    <a:prstGeom prst="rect">
                      <a:avLst/>
                    </a:prstGeom>
                    <a:noFill/>
                    <a:ln>
                      <a:noFill/>
                    </a:ln>
                  </pic:spPr>
                </pic:pic>
              </a:graphicData>
            </a:graphic>
          </wp:inline>
        </w:drawing>
      </w:r>
    </w:p>
    <w:p w14:paraId="78772E6E" w14:textId="77777777" w:rsidR="00383959" w:rsidRPr="00C223E8" w:rsidRDefault="00383959" w:rsidP="00BC4335">
      <w:pPr>
        <w:pStyle w:val="FigureCaption"/>
      </w:pPr>
      <w:r w:rsidRPr="00C223E8">
        <w:t>Figure 3-9</w:t>
      </w:r>
      <w:r w:rsidR="00560236" w:rsidRPr="00C223E8">
        <w:t>.</w:t>
      </w:r>
      <w:r w:rsidRPr="00C223E8">
        <w:t xml:space="preserve"> Transforming the square from Model to NDC space</w:t>
      </w:r>
      <w:r w:rsidR="00A352A0">
        <w:fldChar w:fldCharType="begin"/>
      </w:r>
      <w:r w:rsidR="00A352A0">
        <w:instrText xml:space="preserve"> XE "</w:instrText>
      </w:r>
      <w:r w:rsidR="00A352A0" w:rsidRPr="00C62ECC">
        <w:instrText xml:space="preserve">Normalized </w:instrText>
      </w:r>
      <w:r w:rsidR="00A352A0">
        <w:instrText xml:space="preserve">Device Coordinates (NDC) System" </w:instrText>
      </w:r>
      <w:r w:rsidR="00A352A0">
        <w:fldChar w:fldCharType="end"/>
      </w:r>
    </w:p>
    <w:p w14:paraId="0F3D1C83" w14:textId="77777777" w:rsidR="00383959" w:rsidRPr="00C223E8" w:rsidRDefault="00383959" w:rsidP="00BC4335">
      <w:pPr>
        <w:pStyle w:val="Heading3"/>
      </w:pPr>
      <w:r w:rsidRPr="00C223E8">
        <w:t>The World Coordinate System</w:t>
      </w:r>
      <w:r w:rsidR="0066187D">
        <w:fldChar w:fldCharType="begin"/>
      </w:r>
      <w:r w:rsidR="0066187D">
        <w:instrText xml:space="preserve"> XE "</w:instrText>
      </w:r>
      <w:r w:rsidR="0066187D" w:rsidRPr="00C62ECC">
        <w:instrText>Coordinate systems and transformations:WC system</w:instrText>
      </w:r>
      <w:r w:rsidR="0066187D">
        <w:instrText>" \t "</w:instrText>
      </w:r>
      <w:r w:rsidR="0066187D" w:rsidRPr="00355EBD">
        <w:rPr>
          <w:i/>
        </w:rPr>
        <w:instrText>see</w:instrText>
      </w:r>
      <w:r w:rsidR="0066187D" w:rsidRPr="00355EBD">
        <w:instrText xml:space="preserve"> World Coordinate (WC) System</w:instrText>
      </w:r>
      <w:r w:rsidR="0066187D">
        <w:instrText xml:space="preserve">" </w:instrText>
      </w:r>
      <w:r w:rsidR="0066187D">
        <w:fldChar w:fldCharType="end"/>
      </w:r>
    </w:p>
    <w:p w14:paraId="367B8C75" w14:textId="77777777" w:rsidR="00383959" w:rsidRPr="00C223E8" w:rsidRDefault="00383959">
      <w:pPr>
        <w:pStyle w:val="BodyTextFirst"/>
      </w:pPr>
      <w:r w:rsidRPr="00C223E8">
        <w:t xml:space="preserve">Although it is possible to draw to any location with the Modeling </w:t>
      </w:r>
      <w:r w:rsidR="00F763B0" w:rsidRPr="00C223E8">
        <w:t>transform</w:t>
      </w:r>
      <w:r w:rsidRPr="00C223E8">
        <w:t xml:space="preserve">, the disproportional scaling </w:t>
      </w:r>
      <w:r w:rsidR="00560236" w:rsidRPr="00C223E8">
        <w:t xml:space="preserve">that </w:t>
      </w:r>
      <w:r w:rsidRPr="00C223E8">
        <w:t>draws squares as rectangles is still a problem. In addition, the fixed -1.0 and 1.0 NDC space is not a convenient coordinate space for designing games. The World Coordinate (WC) System</w:t>
      </w:r>
      <w:r w:rsidR="0066187D">
        <w:fldChar w:fldCharType="begin"/>
      </w:r>
      <w:r w:rsidR="0066187D">
        <w:instrText xml:space="preserve"> XE "</w:instrText>
      </w:r>
      <w:r w:rsidR="0066187D" w:rsidRPr="00C62ECC">
        <w:instrText>World Coordinate (WC) System:description</w:instrText>
      </w:r>
      <w:r w:rsidR="0066187D">
        <w:instrText xml:space="preserve">" </w:instrText>
      </w:r>
      <w:r w:rsidR="0066187D">
        <w:fldChar w:fldCharType="end"/>
      </w:r>
      <w:r w:rsidRPr="00C223E8">
        <w:t xml:space="preserve"> describing a convenient World Space </w:t>
      </w:r>
      <w:r w:rsidR="00E52A99">
        <w:t>was</w:t>
      </w:r>
      <w:r w:rsidR="00E52A99" w:rsidRPr="00C223E8">
        <w:t xml:space="preserve"> </w:t>
      </w:r>
      <w:r w:rsidRPr="00C223E8">
        <w:t>introduced to remedy these issues.</w:t>
      </w:r>
      <w:r w:rsidR="00046773" w:rsidRPr="00C223E8">
        <w:t xml:space="preserve"> For convenience</w:t>
      </w:r>
      <w:r w:rsidR="00DA318D" w:rsidRPr="00C223E8">
        <w:t xml:space="preserve"> and readability</w:t>
      </w:r>
      <w:r w:rsidR="00046773" w:rsidRPr="00C223E8">
        <w:t xml:space="preserve">, </w:t>
      </w:r>
      <w:r w:rsidR="00DA318D" w:rsidRPr="00C223E8">
        <w:t xml:space="preserve">in the rest of this book </w:t>
      </w:r>
      <w:r w:rsidR="00046773" w:rsidRPr="00C223E8">
        <w:t xml:space="preserve">WC will </w:t>
      </w:r>
      <w:r w:rsidR="00B56D12" w:rsidRPr="00C223E8">
        <w:t xml:space="preserve">also </w:t>
      </w:r>
      <w:r w:rsidR="00046773" w:rsidRPr="00C223E8">
        <w:t xml:space="preserve">be used to refer to the World Space that is defined by a specific </w:t>
      </w:r>
      <w:r w:rsidR="00DA318D" w:rsidRPr="00C223E8">
        <w:t>World C</w:t>
      </w:r>
      <w:r w:rsidR="00046773" w:rsidRPr="00C223E8">
        <w:t>oordinate system.</w:t>
      </w:r>
    </w:p>
    <w:p w14:paraId="3CC82731" w14:textId="77777777" w:rsidR="00383959" w:rsidRPr="00C223E8" w:rsidRDefault="00383959" w:rsidP="00B41C1A">
      <w:pPr>
        <w:pStyle w:val="BodyTextCont"/>
      </w:pPr>
      <w:r w:rsidRPr="00C223E8">
        <w:t>As illustrated in Figure 3-10</w:t>
      </w:r>
      <w:r w:rsidR="0066187D">
        <w:fldChar w:fldCharType="begin"/>
      </w:r>
      <w:r w:rsidR="0066187D">
        <w:instrText xml:space="preserve"> XE "</w:instrText>
      </w:r>
      <w:r w:rsidR="0066187D" w:rsidRPr="00C62ECC">
        <w:instrText>World Coordinate (WC) System:working with\</w:instrText>
      </w:r>
      <w:r w:rsidR="0066187D">
        <w:instrText xml:space="preserve">" </w:instrText>
      </w:r>
      <w:r w:rsidR="0066187D">
        <w:fldChar w:fldCharType="end"/>
      </w:r>
      <w:r w:rsidRPr="00C223E8">
        <w:t xml:space="preserve">, with a </w:t>
      </w:r>
      <w:r w:rsidR="001C70CD" w:rsidRPr="00C223E8">
        <w:t xml:space="preserve">WC </w:t>
      </w:r>
      <w:r w:rsidRPr="00C223E8">
        <w:t>instead of the fixed NDC space, Model</w:t>
      </w:r>
      <w:r w:rsidR="00F763B0" w:rsidRPr="00C223E8">
        <w:t>ing</w:t>
      </w:r>
      <w:r w:rsidRPr="00C223E8">
        <w:t xml:space="preserve"> </w:t>
      </w:r>
      <w:r w:rsidR="00B04D37" w:rsidRPr="00C223E8">
        <w:t>t</w:t>
      </w:r>
      <w:r w:rsidRPr="00C223E8">
        <w:t>ransforms can transform models into a convenient coordinate system that lends itself to game designs. For the soccer game example</w:t>
      </w:r>
      <w:r w:rsidR="009346DD" w:rsidRPr="00C223E8">
        <w:t>,</w:t>
      </w:r>
      <w:r w:rsidRPr="00C223E8">
        <w:t xml:space="preserve"> the World Space dimension can be the size of the soccer field. As in any Cartesian coordinate system, the WC system is defined by a reference position and its dimensions</w:t>
      </w:r>
      <w:r w:rsidRPr="00C223E8" w:rsidDel="003046D7">
        <w:t xml:space="preserve"> </w:t>
      </w:r>
      <w:r w:rsidRPr="00C223E8">
        <w:t>or width and height. The reference position can be</w:t>
      </w:r>
      <w:r w:rsidR="00560236" w:rsidRPr="00C223E8">
        <w:t xml:space="preserve"> either</w:t>
      </w:r>
      <w:r w:rsidRPr="00C223E8">
        <w:t xml:space="preserve"> the lower-left corner or the center of the</w:t>
      </w:r>
      <w:r w:rsidR="00751B12" w:rsidRPr="00C223E8">
        <w:t xml:space="preserve"> </w:t>
      </w:r>
      <w:r w:rsidR="00D87624" w:rsidRPr="00C223E8">
        <w:t>WC</w:t>
      </w:r>
      <w:r w:rsidRPr="00C223E8">
        <w:t xml:space="preserve">. </w:t>
      </w:r>
    </w:p>
    <w:p w14:paraId="65944F9A" w14:textId="77777777" w:rsidR="00383959" w:rsidRPr="00C223E8" w:rsidRDefault="009517D7" w:rsidP="00357AF9">
      <w:pPr>
        <w:pStyle w:val="Figure"/>
      </w:pPr>
      <w:r>
        <w:rPr>
          <w:noProof/>
        </w:rPr>
        <w:drawing>
          <wp:inline distT="0" distB="0" distL="0" distR="0" wp14:anchorId="4D97F85D" wp14:editId="5A1FE7EB">
            <wp:extent cx="2636520" cy="1363345"/>
            <wp:effectExtent l="0" t="0" r="0" b="0"/>
            <wp:docPr id="11" name="Picture 11" descr="C:\Users\kelvinad\Desktop\Dropbox\1.Projects\2014.11.HTML5_WebGL\Images\Chapter3\Submitted-Images\Figure-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kelvinad\Desktop\Dropbox\1.Projects\2014.11.HTML5_WebGL\Images\Chapter3\Submitted-Images\Figure-3-1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36520" cy="1363345"/>
                    </a:xfrm>
                    <a:prstGeom prst="rect">
                      <a:avLst/>
                    </a:prstGeom>
                    <a:noFill/>
                    <a:ln>
                      <a:noFill/>
                    </a:ln>
                  </pic:spPr>
                </pic:pic>
              </a:graphicData>
            </a:graphic>
          </wp:inline>
        </w:drawing>
      </w:r>
    </w:p>
    <w:p w14:paraId="05BEA7C2" w14:textId="77777777" w:rsidR="00383959" w:rsidRPr="00C223E8" w:rsidRDefault="00383959" w:rsidP="00357AF9">
      <w:pPr>
        <w:pStyle w:val="FigureCaption"/>
      </w:pPr>
      <w:r w:rsidRPr="00C223E8">
        <w:t>Figure 3-10</w:t>
      </w:r>
      <w:r w:rsidR="00560236" w:rsidRPr="00C223E8">
        <w:t>.</w:t>
      </w:r>
      <w:r w:rsidRPr="00C223E8">
        <w:t xml:space="preserve"> Working with</w:t>
      </w:r>
      <w:r w:rsidR="0066187D">
        <w:fldChar w:fldCharType="begin"/>
      </w:r>
      <w:r w:rsidR="0066187D">
        <w:instrText xml:space="preserve"> XE "</w:instrText>
      </w:r>
      <w:r w:rsidR="0066187D" w:rsidRPr="00C62ECC">
        <w:instrText>World Coordinate (WC) System:working with</w:instrText>
      </w:r>
      <w:r w:rsidR="0066187D">
        <w:instrText xml:space="preserve">" </w:instrText>
      </w:r>
      <w:r w:rsidR="0066187D">
        <w:fldChar w:fldCharType="end"/>
      </w:r>
      <w:r w:rsidRPr="00C223E8">
        <w:t xml:space="preserve"> a World Coordinate (WC) System</w:t>
      </w:r>
    </w:p>
    <w:p w14:paraId="0335096C" w14:textId="1E2957A6" w:rsidR="005F35F2" w:rsidRDefault="00383959" w:rsidP="00F9439C">
      <w:pPr>
        <w:pStyle w:val="BodyTextFirst"/>
      </w:pPr>
      <w:r w:rsidRPr="00C223E8">
        <w:t>The WC is a convenient coordinate system for designing games. However, it is not the space that WebGL draws to. For this reason, it is important to transform</w:t>
      </w:r>
      <w:r w:rsidR="003128AA">
        <w:t xml:space="preserve"> from</w:t>
      </w:r>
      <w:r w:rsidRPr="00C223E8">
        <w:t xml:space="preserve"> WC to NDC. </w:t>
      </w:r>
      <w:r w:rsidR="003128AA">
        <w:t>In this book, t</w:t>
      </w:r>
      <w:r w:rsidRPr="00C223E8">
        <w:t xml:space="preserve">his transform is referred to as the </w:t>
      </w:r>
      <w:r w:rsidR="005F35F2">
        <w:t>C</w:t>
      </w:r>
      <w:r w:rsidR="003128AA">
        <w:t xml:space="preserve">amera </w:t>
      </w:r>
      <w:r w:rsidRPr="00C223E8">
        <w:t xml:space="preserve">transform. To accomplish this transform, you </w:t>
      </w:r>
      <w:r w:rsidR="003128AA">
        <w:t xml:space="preserve">will have to construct an operator to align </w:t>
      </w:r>
      <w:r w:rsidR="00931F8B">
        <w:t xml:space="preserve">WC </w:t>
      </w:r>
      <w:r w:rsidR="003128AA">
        <w:t>center</w:t>
      </w:r>
      <w:r w:rsidR="00931F8B">
        <w:t xml:space="preserve"> with that of the NDC,</w:t>
      </w:r>
      <w:r w:rsidR="003128AA">
        <w:t xml:space="preserve"> </w:t>
      </w:r>
      <w:r w:rsidR="005F35F2">
        <w:t xml:space="preserve">and then </w:t>
      </w:r>
      <w:r w:rsidR="00931F8B">
        <w:t xml:space="preserve">to </w:t>
      </w:r>
      <w:r w:rsidR="005F35F2">
        <w:t xml:space="preserve">scale </w:t>
      </w:r>
      <w:r w:rsidR="00931F8B">
        <w:t xml:space="preserve">the WC </w:t>
      </w:r>
      <w:proofErr w:type="spellStart"/>
      <w:r w:rsidR="00931F8B">
        <w:t>WxH</w:t>
      </w:r>
      <w:proofErr w:type="spellEnd"/>
      <w:r w:rsidR="00931F8B">
        <w:t xml:space="preserve"> dimension </w:t>
      </w:r>
      <w:r w:rsidR="005F35F2">
        <w:t xml:space="preserve">to match the </w:t>
      </w:r>
      <w:r w:rsidR="00931F8B">
        <w:t>NDC width and height</w:t>
      </w:r>
      <w:r w:rsidR="005F35F2">
        <w:t xml:space="preserve">. </w:t>
      </w:r>
      <w:r w:rsidR="00931F8B">
        <w:t>Note that the NDC space has a constant range of -1 to +1 and thus a fixed dimension of 2x2.</w:t>
      </w:r>
      <w:r w:rsidR="000865B2">
        <w:t xml:space="preserve"> In this way, the Camera transform is simply a translation followed by a scaling operation:</w:t>
      </w:r>
    </w:p>
    <w:p w14:paraId="10217FCA" w14:textId="420B8FB2" w:rsidR="003128AA" w:rsidRDefault="000865B2">
      <w:pPr>
        <w:pStyle w:val="BodyText"/>
      </w:pPr>
      <m:oMathPara>
        <m:oMath>
          <m:r>
            <w:rPr>
              <w:rFonts w:ascii="Cambria Math"/>
              <w:noProof/>
            </w:rPr>
            <m:t>M=S(</m:t>
          </m:r>
          <m:f>
            <m:fPr>
              <m:ctrlPr>
                <w:rPr>
                  <w:rFonts w:ascii="Cambria Math" w:hAnsi="Cambria Math"/>
                  <w:i/>
                  <w:noProof/>
                </w:rPr>
              </m:ctrlPr>
            </m:fPr>
            <m:num>
              <m:r>
                <w:rPr>
                  <w:rFonts w:ascii="Cambria Math"/>
                  <w:noProof/>
                </w:rPr>
                <m:t>2</m:t>
              </m:r>
            </m:num>
            <m:den>
              <m:r>
                <w:rPr>
                  <w:rFonts w:ascii="Cambria Math"/>
                  <w:noProof/>
                </w:rPr>
                <m:t>W</m:t>
              </m:r>
            </m:den>
          </m:f>
          <m:r>
            <w:rPr>
              <w:rFonts w:ascii="Cambria Math"/>
              <w:noProof/>
            </w:rPr>
            <m:t>,</m:t>
          </m:r>
          <m:f>
            <m:fPr>
              <m:ctrlPr>
                <w:rPr>
                  <w:rFonts w:ascii="Cambria Math" w:hAnsi="Cambria Math"/>
                  <w:i/>
                  <w:noProof/>
                </w:rPr>
              </m:ctrlPr>
            </m:fPr>
            <m:num>
              <m:r>
                <w:rPr>
                  <w:rFonts w:ascii="Cambria Math"/>
                  <w:noProof/>
                </w:rPr>
                <m:t>2</m:t>
              </m:r>
            </m:num>
            <m:den>
              <m:r>
                <w:rPr>
                  <w:rFonts w:ascii="Cambria Math"/>
                  <w:noProof/>
                </w:rPr>
                <m:t>H</m:t>
              </m:r>
            </m:den>
          </m:f>
          <m:r>
            <w:rPr>
              <w:rFonts w:ascii="Cambria Math"/>
              <w:noProof/>
            </w:rPr>
            <m:t>)T(center.x, center.y)</m:t>
          </m:r>
        </m:oMath>
      </m:oMathPara>
    </w:p>
    <w:p w14:paraId="27C3951A" w14:textId="33144FFA" w:rsidR="003128AA" w:rsidRDefault="008D6D3F" w:rsidP="00F9439C">
      <w:pPr>
        <w:pStyle w:val="BodyTextFirst"/>
      </w:pPr>
      <w:r>
        <w:t xml:space="preserve">In this case, </w:t>
      </w:r>
      <w:r w:rsidRPr="00B41C1A">
        <w:rPr>
          <w:rStyle w:val="CodeInline"/>
        </w:rPr>
        <w:t>(</w:t>
      </w:r>
      <w:proofErr w:type="spellStart"/>
      <w:r w:rsidRPr="00B41C1A">
        <w:rPr>
          <w:rStyle w:val="CodeInline"/>
        </w:rPr>
        <w:t>center.x</w:t>
      </w:r>
      <w:proofErr w:type="spellEnd"/>
      <w:r w:rsidRPr="00B41C1A">
        <w:rPr>
          <w:rStyle w:val="CodeInline"/>
        </w:rPr>
        <w:t xml:space="preserve">, </w:t>
      </w:r>
      <w:proofErr w:type="spellStart"/>
      <w:proofErr w:type="gramStart"/>
      <w:r w:rsidRPr="00B41C1A">
        <w:rPr>
          <w:rStyle w:val="CodeInline"/>
        </w:rPr>
        <w:t>center.y</w:t>
      </w:r>
      <w:proofErr w:type="spellEnd"/>
      <w:proofErr w:type="gramEnd"/>
      <w:r w:rsidRPr="00B41C1A">
        <w:rPr>
          <w:rStyle w:val="CodeInline"/>
        </w:rPr>
        <w:t>)</w:t>
      </w:r>
      <w:r>
        <w:t xml:space="preserve"> and </w:t>
      </w:r>
      <w:proofErr w:type="spellStart"/>
      <w:r w:rsidRPr="00B41C1A">
        <w:rPr>
          <w:rStyle w:val="CodeInline"/>
        </w:rPr>
        <w:t>WxH</w:t>
      </w:r>
      <w:proofErr w:type="spellEnd"/>
      <w:r>
        <w:t xml:space="preserve"> are the center and the dimension of the WC system.</w:t>
      </w:r>
    </w:p>
    <w:p w14:paraId="69F3D175" w14:textId="77777777" w:rsidR="00383959" w:rsidRPr="00C223E8" w:rsidRDefault="00383959" w:rsidP="00BC4335">
      <w:pPr>
        <w:pStyle w:val="Heading3"/>
      </w:pPr>
      <w:r w:rsidRPr="00C223E8">
        <w:lastRenderedPageBreak/>
        <w:t>The Viewport</w:t>
      </w:r>
    </w:p>
    <w:p w14:paraId="49B768D1" w14:textId="77777777" w:rsidR="00383959" w:rsidRPr="00C223E8" w:rsidRDefault="00383959" w:rsidP="00BC4335">
      <w:pPr>
        <w:pStyle w:val="BodyTextFirst"/>
      </w:pPr>
      <w:r w:rsidRPr="00C223E8">
        <w:t>A viewport is an area</w:t>
      </w:r>
      <w:r w:rsidR="00AC1339">
        <w:fldChar w:fldCharType="begin"/>
      </w:r>
      <w:r w:rsidR="00AC1339">
        <w:instrText xml:space="preserve"> XE "</w:instrText>
      </w:r>
      <w:r w:rsidR="00AC1339" w:rsidRPr="00C62ECC">
        <w:instrText>Viewport:description</w:instrText>
      </w:r>
      <w:r w:rsidR="00AC1339">
        <w:instrText xml:space="preserve">" </w:instrText>
      </w:r>
      <w:r w:rsidR="00AC1339">
        <w:fldChar w:fldCharType="end"/>
      </w:r>
      <w:r w:rsidRPr="00C223E8">
        <w:t xml:space="preserve"> to be drawn to. As you have experienced, by default WebGL defines the entire canvas to be the viewport for drawing. Fortunately, WebGL provides a function to override this default behavior</w:t>
      </w:r>
      <w:r w:rsidR="00560236" w:rsidRPr="00C223E8">
        <w:t>.</w:t>
      </w:r>
    </w:p>
    <w:p w14:paraId="1C3D08AC" w14:textId="77777777" w:rsidR="00383959" w:rsidRPr="00C223E8" w:rsidRDefault="00F3579A" w:rsidP="00BC4335">
      <w:pPr>
        <w:pStyle w:val="Code"/>
        <w:rPr>
          <w:noProof w:val="0"/>
        </w:rPr>
      </w:pPr>
      <w:proofErr w:type="spellStart"/>
      <w:proofErr w:type="gramStart"/>
      <w:r w:rsidRPr="00F3579A">
        <w:rPr>
          <w:noProof w:val="0"/>
        </w:rPr>
        <w:t>gl.viewport</w:t>
      </w:r>
      <w:proofErr w:type="spellEnd"/>
      <w:proofErr w:type="gramEnd"/>
      <w:r w:rsidRPr="00F3579A">
        <w:rPr>
          <w:noProof w:val="0"/>
        </w:rPr>
        <w:t>(</w:t>
      </w:r>
    </w:p>
    <w:p w14:paraId="6C8273CA" w14:textId="77777777" w:rsidR="00383959" w:rsidRPr="00C223E8" w:rsidRDefault="00F3579A" w:rsidP="00BC4335">
      <w:pPr>
        <w:pStyle w:val="Code"/>
        <w:rPr>
          <w:noProof w:val="0"/>
        </w:rPr>
      </w:pPr>
      <w:r w:rsidRPr="00F3579A">
        <w:rPr>
          <w:noProof w:val="0"/>
        </w:rPr>
        <w:t xml:space="preserve">    </w:t>
      </w:r>
      <w:proofErr w:type="gramStart"/>
      <w:r w:rsidRPr="00F3579A">
        <w:rPr>
          <w:noProof w:val="0"/>
        </w:rPr>
        <w:t xml:space="preserve">x,   </w:t>
      </w:r>
      <w:proofErr w:type="gramEnd"/>
      <w:r w:rsidRPr="00F3579A">
        <w:rPr>
          <w:noProof w:val="0"/>
        </w:rPr>
        <w:t xml:space="preserve">  // x position of bottom-left corner of the area to be drawn</w:t>
      </w:r>
    </w:p>
    <w:p w14:paraId="63A10D42" w14:textId="77777777" w:rsidR="00383959" w:rsidRPr="00C223E8" w:rsidRDefault="00F3579A" w:rsidP="00BC4335">
      <w:pPr>
        <w:pStyle w:val="Code"/>
        <w:rPr>
          <w:noProof w:val="0"/>
        </w:rPr>
      </w:pPr>
      <w:r w:rsidRPr="00F3579A">
        <w:rPr>
          <w:noProof w:val="0"/>
        </w:rPr>
        <w:t xml:space="preserve">    </w:t>
      </w:r>
      <w:proofErr w:type="gramStart"/>
      <w:r w:rsidRPr="00F3579A">
        <w:rPr>
          <w:noProof w:val="0"/>
        </w:rPr>
        <w:t xml:space="preserve">y,   </w:t>
      </w:r>
      <w:proofErr w:type="gramEnd"/>
      <w:r w:rsidRPr="00F3579A">
        <w:rPr>
          <w:noProof w:val="0"/>
        </w:rPr>
        <w:t xml:space="preserve">  // y position of bottom-left corner of the area to be drawn</w:t>
      </w:r>
    </w:p>
    <w:p w14:paraId="34868700" w14:textId="77777777" w:rsidR="00383959" w:rsidRPr="00C223E8" w:rsidRDefault="00F3579A" w:rsidP="00BC4335">
      <w:pPr>
        <w:pStyle w:val="Code"/>
        <w:rPr>
          <w:noProof w:val="0"/>
        </w:rPr>
      </w:pPr>
      <w:r w:rsidRPr="00F3579A">
        <w:rPr>
          <w:noProof w:val="0"/>
        </w:rPr>
        <w:t xml:space="preserve">    width, // width of the area to be drawn</w:t>
      </w:r>
    </w:p>
    <w:p w14:paraId="27F5E5AA" w14:textId="77777777" w:rsidR="00383959" w:rsidRPr="00C223E8" w:rsidRDefault="00F3579A" w:rsidP="00BC4335">
      <w:pPr>
        <w:pStyle w:val="Code"/>
        <w:rPr>
          <w:noProof w:val="0"/>
        </w:rPr>
      </w:pPr>
      <w:r w:rsidRPr="00F3579A">
        <w:rPr>
          <w:noProof w:val="0"/>
        </w:rPr>
        <w:t xml:space="preserve">    height // height of the area to be drawn</w:t>
      </w:r>
    </w:p>
    <w:p w14:paraId="1F787C5B" w14:textId="77777777" w:rsidR="00383959" w:rsidRPr="00C223E8" w:rsidRDefault="00F3579A" w:rsidP="00BC4335">
      <w:pPr>
        <w:pStyle w:val="Code"/>
        <w:rPr>
          <w:noProof w:val="0"/>
        </w:rPr>
      </w:pPr>
      <w:r w:rsidRPr="00F3579A">
        <w:rPr>
          <w:noProof w:val="0"/>
        </w:rPr>
        <w:t>);</w:t>
      </w:r>
    </w:p>
    <w:p w14:paraId="0E3F1E08" w14:textId="1D1EA486" w:rsidR="00383959" w:rsidRDefault="00383959" w:rsidP="00F9439C">
      <w:pPr>
        <w:pStyle w:val="BodyTextFirst"/>
      </w:pPr>
      <w:r w:rsidRPr="00C223E8">
        <w:t xml:space="preserve">The </w:t>
      </w:r>
      <w:proofErr w:type="spellStart"/>
      <w:proofErr w:type="gramStart"/>
      <w:r w:rsidRPr="00C223E8">
        <w:rPr>
          <w:rStyle w:val="CodeInline"/>
        </w:rPr>
        <w:t>gl.viewport</w:t>
      </w:r>
      <w:proofErr w:type="spellEnd"/>
      <w:proofErr w:type="gramEnd"/>
      <w:r w:rsidRPr="00C223E8">
        <w:rPr>
          <w:rStyle w:val="CodeInline"/>
        </w:rPr>
        <w:t>()</w:t>
      </w:r>
      <w:r w:rsidRPr="00C223E8">
        <w:t xml:space="preserve"> function defines a viewport for all subsequent drawings. Figure 3-11</w:t>
      </w:r>
      <w:r w:rsidR="00AC1339">
        <w:fldChar w:fldCharType="begin"/>
      </w:r>
      <w:r w:rsidR="00AC1339">
        <w:instrText xml:space="preserve"> XE "</w:instrText>
      </w:r>
      <w:r w:rsidR="00AC1339" w:rsidRPr="00C62ECC">
        <w:instrText>Viewport:working with</w:instrText>
      </w:r>
      <w:r w:rsidR="00AC1339">
        <w:instrText xml:space="preserve">" </w:instrText>
      </w:r>
      <w:r w:rsidR="00AC1339">
        <w:fldChar w:fldCharType="end"/>
      </w:r>
      <w:r w:rsidRPr="00C223E8">
        <w:t xml:space="preserve"> illustrates the </w:t>
      </w:r>
      <w:r w:rsidR="00CC7159">
        <w:t>Camera</w:t>
      </w:r>
      <w:r w:rsidRPr="00C223E8">
        <w:t xml:space="preserve"> transform and drawing with a </w:t>
      </w:r>
      <w:r w:rsidR="00074EE6" w:rsidRPr="00C223E8">
        <w:t>v</w:t>
      </w:r>
      <w:r w:rsidRPr="00C223E8">
        <w:t>iewport</w:t>
      </w:r>
      <w:r w:rsidR="00560236" w:rsidRPr="00C223E8">
        <w:t>.</w:t>
      </w:r>
    </w:p>
    <w:p w14:paraId="2D5269DA" w14:textId="4735DBFC" w:rsidR="005E3A42" w:rsidRPr="00E542E1" w:rsidRDefault="005E3A42" w:rsidP="00B41C1A">
      <w:r>
        <w:rPr>
          <w:noProof/>
        </w:rPr>
        <w:drawing>
          <wp:inline distT="0" distB="0" distL="0" distR="0" wp14:anchorId="28ED1D22" wp14:editId="6D24EC89">
            <wp:extent cx="3977784" cy="1502127"/>
            <wp:effectExtent l="0" t="0" r="381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0">
                      <a:extLst>
                        <a:ext uri="{28A0092B-C50C-407E-A947-70E740481C1C}">
                          <a14:useLocalDpi xmlns:a14="http://schemas.microsoft.com/office/drawing/2010/main" val="0"/>
                        </a:ext>
                      </a:extLst>
                    </a:blip>
                    <a:srcRect l="2529" t="19448" r="2576" b="14134"/>
                    <a:stretch/>
                  </pic:blipFill>
                  <pic:spPr bwMode="auto">
                    <a:xfrm>
                      <a:off x="0" y="0"/>
                      <a:ext cx="4029988" cy="1521841"/>
                    </a:xfrm>
                    <a:prstGeom prst="rect">
                      <a:avLst/>
                    </a:prstGeom>
                    <a:noFill/>
                    <a:ln>
                      <a:noFill/>
                    </a:ln>
                    <a:extLst>
                      <a:ext uri="{53640926-AAD7-44D8-BBD7-CCE9431645EC}">
                        <a14:shadowObscured xmlns:a14="http://schemas.microsoft.com/office/drawing/2010/main"/>
                      </a:ext>
                    </a:extLst>
                  </pic:spPr>
                </pic:pic>
              </a:graphicData>
            </a:graphic>
          </wp:inline>
        </w:drawing>
      </w:r>
    </w:p>
    <w:p w14:paraId="266FE45C" w14:textId="77777777" w:rsidR="00383959" w:rsidRPr="00C223E8" w:rsidRDefault="00383959" w:rsidP="00BC4335">
      <w:pPr>
        <w:pStyle w:val="FigureCaption"/>
      </w:pPr>
      <w:r w:rsidRPr="00C223E8">
        <w:t>Figure 3-11</w:t>
      </w:r>
      <w:r w:rsidR="00560236" w:rsidRPr="00C223E8">
        <w:t>.</w:t>
      </w:r>
      <w:r w:rsidRPr="00C223E8">
        <w:t xml:space="preserve"> Working with</w:t>
      </w:r>
      <w:r w:rsidR="00AC1339">
        <w:fldChar w:fldCharType="begin"/>
      </w:r>
      <w:r w:rsidR="00AC1339">
        <w:instrText xml:space="preserve"> XE "</w:instrText>
      </w:r>
      <w:r w:rsidR="00AC1339" w:rsidRPr="00C62ECC">
        <w:instrText>Viewport:working with</w:instrText>
      </w:r>
      <w:r w:rsidR="00AC1339">
        <w:instrText xml:space="preserve">" </w:instrText>
      </w:r>
      <w:r w:rsidR="00AC1339">
        <w:fldChar w:fldCharType="end"/>
      </w:r>
      <w:r w:rsidRPr="00C223E8">
        <w:t xml:space="preserve"> the WebGL viewport</w:t>
      </w:r>
    </w:p>
    <w:p w14:paraId="2D9873E4" w14:textId="1E4AE69F" w:rsidR="00383959" w:rsidRPr="00C223E8" w:rsidRDefault="00383959" w:rsidP="00BC4335">
      <w:pPr>
        <w:pStyle w:val="Heading2"/>
      </w:pPr>
      <w:r w:rsidRPr="00C223E8">
        <w:t xml:space="preserve">The </w:t>
      </w:r>
      <w:r w:rsidR="002B7E4A">
        <w:t xml:space="preserve">Camera Transform </w:t>
      </w:r>
      <w:r w:rsidRPr="00C223E8">
        <w:t>and Viewport Project</w:t>
      </w:r>
    </w:p>
    <w:p w14:paraId="4CA2BCD5" w14:textId="66D247B4" w:rsidR="00383959" w:rsidRPr="00C223E8" w:rsidRDefault="00383959" w:rsidP="00BC4335">
      <w:pPr>
        <w:pStyle w:val="BodyTextFirst"/>
      </w:pPr>
      <w:r w:rsidRPr="00C223E8">
        <w:t xml:space="preserve">This project demonstrates how to use </w:t>
      </w:r>
      <w:r w:rsidR="007922B5">
        <w:t xml:space="preserve">the Camera </w:t>
      </w:r>
      <w:r w:rsidRPr="00C223E8">
        <w:t xml:space="preserve">transform to draw from any desired coordinate location to any </w:t>
      </w:r>
      <w:r w:rsidR="00924C50" w:rsidRPr="00C223E8">
        <w:t>subregion</w:t>
      </w:r>
      <w:r w:rsidRPr="00C223E8">
        <w:t xml:space="preserve"> of the canvas, or a viewport. Figure 3-12</w:t>
      </w:r>
      <w:r w:rsidR="00DC383E">
        <w:fldChar w:fldCharType="begin"/>
      </w:r>
      <w:r w:rsidR="00DC383E">
        <w:instrText xml:space="preserve"> XE "</w:instrText>
      </w:r>
      <w:r w:rsidR="00DC383E" w:rsidRPr="00C62ECC">
        <w:instrText>View-Projection transform:running of</w:instrText>
      </w:r>
      <w:r w:rsidR="00DC383E">
        <w:instrText xml:space="preserve">" </w:instrText>
      </w:r>
      <w:r w:rsidR="00DC383E">
        <w:fldChar w:fldCharType="end"/>
      </w:r>
      <w:r w:rsidRPr="00C223E8">
        <w:t xml:space="preserve"> shows the output of running the </w:t>
      </w:r>
      <w:r w:rsidR="007922B5">
        <w:t xml:space="preserve">Camera Transform </w:t>
      </w:r>
      <w:r w:rsidRPr="00C223E8">
        <w:t>and Viewport project.</w:t>
      </w:r>
      <w:r w:rsidR="0009026D" w:rsidRPr="00C223E8">
        <w:t xml:space="preserve"> The source code to this project is defined in the </w:t>
      </w:r>
      <w:r w:rsidR="00494E15">
        <w:rPr>
          <w:rStyle w:val="CodeInline"/>
        </w:rPr>
        <w:t>c</w:t>
      </w:r>
      <w:r w:rsidR="0009026D" w:rsidRPr="00C223E8">
        <w:rPr>
          <w:rStyle w:val="CodeInline"/>
        </w:rPr>
        <w:t>hapter3/3.4.</w:t>
      </w:r>
      <w:r w:rsidR="00312BC5" w:rsidRPr="00312BC5">
        <w:rPr>
          <w:rStyle w:val="CodeInline"/>
        </w:rPr>
        <w:t>camera_transform_and_viewport</w:t>
      </w:r>
      <w:r w:rsidR="0009026D" w:rsidRPr="00C223E8">
        <w:rPr>
          <w:rStyle w:val="CodeInline"/>
        </w:rPr>
        <w:t xml:space="preserve"> </w:t>
      </w:r>
      <w:r w:rsidR="0009026D" w:rsidRPr="00C223E8">
        <w:t>folder.</w:t>
      </w:r>
    </w:p>
    <w:p w14:paraId="1A330A67" w14:textId="77777777" w:rsidR="00383959" w:rsidRPr="00C223E8" w:rsidRDefault="009474D4" w:rsidP="00357AF9">
      <w:pPr>
        <w:pStyle w:val="Figure"/>
      </w:pPr>
      <w:r w:rsidRPr="00D12A1F">
        <w:rPr>
          <w:noProof/>
        </w:rPr>
        <w:lastRenderedPageBreak/>
        <w:drawing>
          <wp:inline distT="0" distB="0" distL="0" distR="0" wp14:anchorId="0CFBF4C3" wp14:editId="38E98D52">
            <wp:extent cx="5286375" cy="39909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grayscl/>
                      <a:extLst>
                        <a:ext uri="{28A0092B-C50C-407E-A947-70E740481C1C}">
                          <a14:useLocalDpi xmlns:a14="http://schemas.microsoft.com/office/drawing/2010/main" val="0"/>
                        </a:ext>
                      </a:extLst>
                    </a:blip>
                    <a:srcRect/>
                    <a:stretch>
                      <a:fillRect/>
                    </a:stretch>
                  </pic:blipFill>
                  <pic:spPr bwMode="auto">
                    <a:xfrm>
                      <a:off x="0" y="0"/>
                      <a:ext cx="5286375" cy="3990975"/>
                    </a:xfrm>
                    <a:prstGeom prst="rect">
                      <a:avLst/>
                    </a:prstGeom>
                    <a:noFill/>
                    <a:ln>
                      <a:noFill/>
                    </a:ln>
                  </pic:spPr>
                </pic:pic>
              </a:graphicData>
            </a:graphic>
          </wp:inline>
        </w:drawing>
      </w:r>
    </w:p>
    <w:p w14:paraId="3322CEC9" w14:textId="2C15A13A" w:rsidR="00383959" w:rsidRPr="00C223E8" w:rsidRDefault="00383959" w:rsidP="00BC4335">
      <w:pPr>
        <w:pStyle w:val="FigureCaption"/>
      </w:pPr>
      <w:r w:rsidRPr="00C223E8">
        <w:t>Figure 3-12</w:t>
      </w:r>
      <w:r w:rsidR="00C82AC2" w:rsidRPr="00C223E8">
        <w:t>. Running</w:t>
      </w:r>
      <w:r w:rsidR="00DC383E">
        <w:fldChar w:fldCharType="begin"/>
      </w:r>
      <w:r w:rsidR="00DC383E">
        <w:instrText xml:space="preserve"> XE "</w:instrText>
      </w:r>
      <w:r w:rsidR="00DC383E" w:rsidRPr="00C62ECC">
        <w:instrText>View-Projection transform:running of</w:instrText>
      </w:r>
      <w:r w:rsidR="00DC383E">
        <w:instrText xml:space="preserve">" </w:instrText>
      </w:r>
      <w:r w:rsidR="00DC383E">
        <w:fldChar w:fldCharType="end"/>
      </w:r>
      <w:r w:rsidR="00C82AC2" w:rsidRPr="00C223E8">
        <w:t xml:space="preserve"> the </w:t>
      </w:r>
      <w:r w:rsidR="009F4D7C">
        <w:t xml:space="preserve">Camera Transform </w:t>
      </w:r>
      <w:r w:rsidRPr="00C223E8">
        <w:t>and Viewport project</w:t>
      </w:r>
    </w:p>
    <w:p w14:paraId="5963C5CA" w14:textId="77777777" w:rsidR="00383959" w:rsidRPr="00C223E8" w:rsidRDefault="00383959" w:rsidP="004E6871">
      <w:pPr>
        <w:pStyle w:val="BodyText"/>
      </w:pPr>
      <w:r w:rsidRPr="00C223E8">
        <w:t>The goals of</w:t>
      </w:r>
      <w:r w:rsidR="00DC383E">
        <w:fldChar w:fldCharType="begin"/>
      </w:r>
      <w:r w:rsidR="00DC383E">
        <w:instrText xml:space="preserve"> XE "</w:instrText>
      </w:r>
      <w:r w:rsidR="00DC383E" w:rsidRPr="00C62ECC">
        <w:instrText>View-Projection transform:goals of</w:instrText>
      </w:r>
      <w:r w:rsidR="00DC383E">
        <w:instrText xml:space="preserve">" </w:instrText>
      </w:r>
      <w:r w:rsidR="00DC383E">
        <w:fldChar w:fldCharType="end"/>
      </w:r>
      <w:r w:rsidRPr="00C223E8">
        <w:t xml:space="preserve"> the project are as follows:</w:t>
      </w:r>
    </w:p>
    <w:p w14:paraId="63A7CF3E" w14:textId="77777777" w:rsidR="00383959" w:rsidRPr="00C223E8" w:rsidRDefault="00383959" w:rsidP="00BC4335">
      <w:pPr>
        <w:pStyle w:val="Bullet"/>
      </w:pPr>
      <w:r w:rsidRPr="00C223E8">
        <w:t>To understand the different coordinate systems</w:t>
      </w:r>
    </w:p>
    <w:p w14:paraId="37C656D7" w14:textId="77777777" w:rsidR="00383959" w:rsidRPr="00C223E8" w:rsidRDefault="00383959" w:rsidP="00BC4335">
      <w:pPr>
        <w:pStyle w:val="Bullet"/>
      </w:pPr>
      <w:r w:rsidRPr="00C223E8">
        <w:t>To experience working with a WebGL viewport</w:t>
      </w:r>
      <w:r w:rsidR="009517D7">
        <w:t>,</w:t>
      </w:r>
      <w:r w:rsidRPr="00C223E8">
        <w:t xml:space="preserve"> define and draw to </w:t>
      </w:r>
      <w:r w:rsidR="00924C50" w:rsidRPr="00C223E8">
        <w:t>subregion</w:t>
      </w:r>
      <w:r w:rsidRPr="00C223E8">
        <w:t>s within the canvas</w:t>
      </w:r>
    </w:p>
    <w:p w14:paraId="4EFE3D5D" w14:textId="58A4E3D3" w:rsidR="00383959" w:rsidRPr="00C223E8" w:rsidRDefault="00383959" w:rsidP="00BC4335">
      <w:pPr>
        <w:pStyle w:val="Bullet"/>
      </w:pPr>
      <w:r w:rsidRPr="00C223E8">
        <w:t xml:space="preserve">To understand </w:t>
      </w:r>
      <w:r w:rsidR="00A92A3B">
        <w:t xml:space="preserve">the </w:t>
      </w:r>
      <w:r w:rsidR="00F60496">
        <w:t xml:space="preserve">Camera </w:t>
      </w:r>
      <w:r w:rsidRPr="00C223E8">
        <w:t>transform</w:t>
      </w:r>
    </w:p>
    <w:p w14:paraId="0A84E8AA" w14:textId="77777777" w:rsidR="00383959" w:rsidRPr="00C223E8" w:rsidRDefault="00383959" w:rsidP="00BC4335">
      <w:pPr>
        <w:pStyle w:val="Bullet"/>
      </w:pPr>
      <w:r w:rsidRPr="00C223E8">
        <w:t xml:space="preserve">To begin drawing to </w:t>
      </w:r>
      <w:r w:rsidR="00A92A3B">
        <w:t xml:space="preserve">the </w:t>
      </w:r>
      <w:r w:rsidRPr="00C223E8">
        <w:t>user</w:t>
      </w:r>
      <w:r w:rsidR="00A92A3B">
        <w:t>-</w:t>
      </w:r>
      <w:r w:rsidRPr="00C223E8">
        <w:t>defined World Coordinate System</w:t>
      </w:r>
    </w:p>
    <w:p w14:paraId="27DE6700" w14:textId="48C4F2DD" w:rsidR="00383959" w:rsidRPr="00C223E8" w:rsidRDefault="00383959" w:rsidP="00B41C1A">
      <w:pPr>
        <w:pStyle w:val="BodyTextCont"/>
      </w:pPr>
      <w:r w:rsidRPr="00C223E8">
        <w:t xml:space="preserve">You are now ready to modify the game engine to support the </w:t>
      </w:r>
      <w:r w:rsidR="00F60496">
        <w:t xml:space="preserve">Camera </w:t>
      </w:r>
      <w:r w:rsidRPr="00C223E8">
        <w:t>transform to define your own WC and the corresponding viewport for drawing. The first step is to modify the shaders to support a new transform operator.</w:t>
      </w:r>
    </w:p>
    <w:p w14:paraId="1A22290B" w14:textId="64A739E2" w:rsidR="00383959" w:rsidRPr="00C223E8" w:rsidRDefault="00383959" w:rsidP="00BC4335">
      <w:pPr>
        <w:pStyle w:val="Heading3"/>
      </w:pPr>
      <w:r w:rsidRPr="00C223E8">
        <w:t xml:space="preserve">Modify the </w:t>
      </w:r>
      <w:r w:rsidR="00BB226D">
        <w:t>V</w:t>
      </w:r>
      <w:r w:rsidR="00BB226D" w:rsidRPr="00C223E8">
        <w:t xml:space="preserve">ertex </w:t>
      </w:r>
      <w:r w:rsidR="00BB226D">
        <w:t>S</w:t>
      </w:r>
      <w:r w:rsidR="00BB226D" w:rsidRPr="00C223E8">
        <w:t>hader</w:t>
      </w:r>
      <w:r w:rsidR="00DC383E">
        <w:fldChar w:fldCharType="begin"/>
      </w:r>
      <w:r w:rsidR="00DC383E">
        <w:instrText xml:space="preserve"> XE "</w:instrText>
      </w:r>
      <w:r w:rsidR="00DC383E" w:rsidRPr="00C62ECC">
        <w:instrText>View-Projection transform:vertex shader modification</w:instrText>
      </w:r>
      <w:r w:rsidR="00DC383E">
        <w:instrText xml:space="preserve">" </w:instrText>
      </w:r>
      <w:r w:rsidR="00DC383E">
        <w:fldChar w:fldCharType="end"/>
      </w:r>
      <w:r w:rsidR="00BB226D" w:rsidRPr="00C223E8">
        <w:t xml:space="preserve"> </w:t>
      </w:r>
      <w:r w:rsidRPr="00C223E8">
        <w:t xml:space="preserve">to </w:t>
      </w:r>
      <w:r w:rsidR="00F300EA" w:rsidRPr="00C223E8">
        <w:t>S</w:t>
      </w:r>
      <w:r w:rsidRPr="00C223E8">
        <w:t xml:space="preserve">upport the </w:t>
      </w:r>
      <w:r w:rsidR="001C4E1B">
        <w:t xml:space="preserve">Camera </w:t>
      </w:r>
      <w:r w:rsidR="00F300EA" w:rsidRPr="00C223E8">
        <w:t>T</w:t>
      </w:r>
      <w:r w:rsidRPr="00C223E8">
        <w:t>ransform</w:t>
      </w:r>
    </w:p>
    <w:p w14:paraId="2B8D4DC2" w14:textId="7E64722F" w:rsidR="00383959" w:rsidRPr="00C223E8" w:rsidRDefault="00383959" w:rsidP="00BC4335">
      <w:pPr>
        <w:pStyle w:val="BodyTextFirst"/>
      </w:pPr>
      <w:r w:rsidRPr="00C223E8">
        <w:t xml:space="preserve">Relatively minor changes are required to add the support for the </w:t>
      </w:r>
      <w:r w:rsidR="004C50A8">
        <w:t xml:space="preserve">Camera </w:t>
      </w:r>
      <w:r w:rsidRPr="00C223E8">
        <w:t>transform</w:t>
      </w:r>
      <w:r w:rsidR="00A92A3B">
        <w:t>.</w:t>
      </w:r>
    </w:p>
    <w:p w14:paraId="66ECDF3F" w14:textId="5B2BF771" w:rsidR="00383959" w:rsidRPr="00C223E8" w:rsidRDefault="00383959" w:rsidP="00383959">
      <w:pPr>
        <w:pStyle w:val="NumList"/>
        <w:numPr>
          <w:ilvl w:val="0"/>
          <w:numId w:val="18"/>
        </w:numPr>
      </w:pPr>
      <w:r w:rsidRPr="00C223E8">
        <w:t xml:space="preserve">Edit </w:t>
      </w:r>
      <w:proofErr w:type="spellStart"/>
      <w:r w:rsidR="00984104">
        <w:rPr>
          <w:rStyle w:val="CodeInline"/>
        </w:rPr>
        <w:t>s</w:t>
      </w:r>
      <w:r w:rsidRPr="00C223E8">
        <w:rPr>
          <w:rStyle w:val="CodeInline"/>
        </w:rPr>
        <w:t>imple</w:t>
      </w:r>
      <w:r w:rsidR="00984104">
        <w:rPr>
          <w:rStyle w:val="CodeInline"/>
        </w:rPr>
        <w:t>_</w:t>
      </w:r>
      <w:proofErr w:type="gramStart"/>
      <w:r w:rsidR="00984104">
        <w:rPr>
          <w:rStyle w:val="CodeInline"/>
        </w:rPr>
        <w:t>vs</w:t>
      </w:r>
      <w:r w:rsidRPr="00C223E8">
        <w:rPr>
          <w:rStyle w:val="CodeInline"/>
        </w:rPr>
        <w:t>.glsl</w:t>
      </w:r>
      <w:proofErr w:type="spellEnd"/>
      <w:proofErr w:type="gramEnd"/>
      <w:r w:rsidR="00BC2F7C" w:rsidRPr="00C223E8">
        <w:t xml:space="preserve"> to</w:t>
      </w:r>
      <w:r w:rsidRPr="00C223E8">
        <w:t xml:space="preserve"> add a new </w:t>
      </w:r>
      <w:r w:rsidRPr="00C223E8">
        <w:rPr>
          <w:rStyle w:val="CodeInline"/>
        </w:rPr>
        <w:t>uniform</w:t>
      </w:r>
      <w:r w:rsidRPr="00C223E8">
        <w:t xml:space="preserve"> matrix operator to represent the </w:t>
      </w:r>
      <w:r w:rsidR="004C50A8">
        <w:t xml:space="preserve">Camera </w:t>
      </w:r>
      <w:r w:rsidRPr="00C223E8">
        <w:t>transform</w:t>
      </w:r>
      <w:r w:rsidR="00560236" w:rsidRPr="00C223E8">
        <w:t>.</w:t>
      </w:r>
    </w:p>
    <w:p w14:paraId="283D5093" w14:textId="7CE82D09" w:rsidR="00383959" w:rsidRPr="00C223E8" w:rsidRDefault="00312BC5" w:rsidP="00BC4335">
      <w:pPr>
        <w:pStyle w:val="Code"/>
        <w:rPr>
          <w:noProof w:val="0"/>
        </w:rPr>
      </w:pPr>
      <w:r w:rsidRPr="00312BC5">
        <w:rPr>
          <w:noProof w:val="0"/>
        </w:rPr>
        <w:t xml:space="preserve">uniform mat4 </w:t>
      </w:r>
      <w:proofErr w:type="spellStart"/>
      <w:r w:rsidRPr="00312BC5">
        <w:rPr>
          <w:noProof w:val="0"/>
        </w:rPr>
        <w:t>uCameraXformMatrix</w:t>
      </w:r>
      <w:proofErr w:type="spellEnd"/>
      <w:r w:rsidR="00F3579A" w:rsidRPr="00F3579A">
        <w:rPr>
          <w:noProof w:val="0"/>
        </w:rPr>
        <w:t>;</w:t>
      </w:r>
    </w:p>
    <w:p w14:paraId="5348E554" w14:textId="77777777" w:rsidR="004E6871" w:rsidRPr="00C223E8" w:rsidRDefault="00383959" w:rsidP="004E6871">
      <w:pPr>
        <w:pStyle w:val="NumList"/>
        <w:numPr>
          <w:ilvl w:val="0"/>
          <w:numId w:val="18"/>
        </w:numPr>
      </w:pPr>
      <w:r w:rsidRPr="00C223E8">
        <w:lastRenderedPageBreak/>
        <w:t>Make sure to apply the operator on the vertex positions in the vertex shader program</w:t>
      </w:r>
      <w:r w:rsidR="00560236" w:rsidRPr="00C223E8">
        <w:t>.</w:t>
      </w:r>
    </w:p>
    <w:p w14:paraId="25255F34" w14:textId="77777777" w:rsidR="00312BC5" w:rsidRDefault="00312BC5" w:rsidP="004E6871">
      <w:pPr>
        <w:pStyle w:val="BodyText"/>
        <w:rPr>
          <w:rFonts w:ascii="TheSansMonoConNormal" w:hAnsi="TheSansMonoConNormal"/>
          <w:lang w:val="fr-FR"/>
        </w:rPr>
      </w:pPr>
      <w:proofErr w:type="spellStart"/>
      <w:proofErr w:type="gramStart"/>
      <w:r w:rsidRPr="00312BC5">
        <w:rPr>
          <w:rFonts w:ascii="TheSansMonoConNormal" w:hAnsi="TheSansMonoConNormal"/>
          <w:lang w:val="fr-FR"/>
        </w:rPr>
        <w:t>gl</w:t>
      </w:r>
      <w:proofErr w:type="gramEnd"/>
      <w:r w:rsidRPr="00312BC5">
        <w:rPr>
          <w:rFonts w:ascii="TheSansMonoConNormal" w:hAnsi="TheSansMonoConNormal"/>
          <w:lang w:val="fr-FR"/>
        </w:rPr>
        <w:t>_Position</w:t>
      </w:r>
      <w:proofErr w:type="spellEnd"/>
      <w:r w:rsidRPr="00312BC5">
        <w:rPr>
          <w:rFonts w:ascii="TheSansMonoConNormal" w:hAnsi="TheSansMonoConNormal"/>
          <w:lang w:val="fr-FR"/>
        </w:rPr>
        <w:t xml:space="preserve"> = </w:t>
      </w:r>
      <w:proofErr w:type="spellStart"/>
      <w:r w:rsidRPr="00312BC5">
        <w:rPr>
          <w:rStyle w:val="CodeBold"/>
          <w:lang w:val="fr-FR"/>
        </w:rPr>
        <w:t>uCameraXformMatrix</w:t>
      </w:r>
      <w:proofErr w:type="spellEnd"/>
      <w:r w:rsidRPr="00312BC5">
        <w:rPr>
          <w:rFonts w:ascii="TheSansMonoConNormal" w:hAnsi="TheSansMonoConNormal"/>
          <w:lang w:val="fr-FR"/>
        </w:rPr>
        <w:t xml:space="preserve"> * </w:t>
      </w:r>
      <w:proofErr w:type="spellStart"/>
      <w:r w:rsidRPr="00312BC5">
        <w:rPr>
          <w:rFonts w:ascii="TheSansMonoConNormal" w:hAnsi="TheSansMonoConNormal"/>
          <w:lang w:val="fr-FR"/>
        </w:rPr>
        <w:t>uModelXformMatrix</w:t>
      </w:r>
      <w:proofErr w:type="spellEnd"/>
      <w:r w:rsidRPr="00312BC5">
        <w:rPr>
          <w:rFonts w:ascii="TheSansMonoConNormal" w:hAnsi="TheSansMonoConNormal"/>
          <w:lang w:val="fr-FR"/>
        </w:rPr>
        <w:t xml:space="preserve"> * vec4(</w:t>
      </w:r>
      <w:proofErr w:type="spellStart"/>
      <w:r w:rsidRPr="00312BC5">
        <w:rPr>
          <w:rFonts w:ascii="TheSansMonoConNormal" w:hAnsi="TheSansMonoConNormal"/>
          <w:lang w:val="fr-FR"/>
        </w:rPr>
        <w:t>aVertexPosition</w:t>
      </w:r>
      <w:proofErr w:type="spellEnd"/>
      <w:r w:rsidRPr="00312BC5">
        <w:rPr>
          <w:rFonts w:ascii="TheSansMonoConNormal" w:hAnsi="TheSansMonoConNormal"/>
          <w:lang w:val="fr-FR"/>
        </w:rPr>
        <w:t xml:space="preserve">, 1.0) </w:t>
      </w:r>
    </w:p>
    <w:p w14:paraId="49BAF7F0" w14:textId="11403953" w:rsidR="00383959" w:rsidRPr="00C223E8" w:rsidRDefault="00383959" w:rsidP="00F9439C">
      <w:pPr>
        <w:pStyle w:val="BodyTextFirst"/>
      </w:pPr>
      <w:r w:rsidRPr="00C223E8">
        <w:t xml:space="preserve">Recall that the order of matrix operations is important. In this case, the </w:t>
      </w:r>
      <w:proofErr w:type="spellStart"/>
      <w:r w:rsidRPr="00C223E8">
        <w:rPr>
          <w:rStyle w:val="CodeInline"/>
        </w:rPr>
        <w:t>uModel</w:t>
      </w:r>
      <w:r w:rsidR="00312BC5">
        <w:rPr>
          <w:rStyle w:val="CodeInline"/>
        </w:rPr>
        <w:t>XformMatrix</w:t>
      </w:r>
      <w:proofErr w:type="spellEnd"/>
      <w:r w:rsidRPr="00C223E8">
        <w:t xml:space="preserve"> first transforms the vertex positions </w:t>
      </w:r>
      <w:r w:rsidR="00F97C04" w:rsidRPr="00C223E8">
        <w:t xml:space="preserve">from Model Space to </w:t>
      </w:r>
      <w:r w:rsidRPr="00C223E8">
        <w:t xml:space="preserve">WC, and then the </w:t>
      </w:r>
      <w:proofErr w:type="spellStart"/>
      <w:r w:rsidR="00560236" w:rsidRPr="00C223E8">
        <w:rPr>
          <w:rStyle w:val="CodeInline"/>
        </w:rPr>
        <w:t>u</w:t>
      </w:r>
      <w:r w:rsidR="00312BC5">
        <w:rPr>
          <w:rStyle w:val="CodeInline"/>
        </w:rPr>
        <w:t>CameraXformMatrix</w:t>
      </w:r>
      <w:proofErr w:type="spellEnd"/>
      <w:r w:rsidRPr="00C223E8">
        <w:t xml:space="preserve"> transforms from WC to NDC. The order of </w:t>
      </w:r>
      <w:proofErr w:type="spellStart"/>
      <w:r w:rsidRPr="00C223E8">
        <w:rPr>
          <w:rStyle w:val="CodeInline"/>
        </w:rPr>
        <w:t>uModel</w:t>
      </w:r>
      <w:r w:rsidR="00312BC5">
        <w:rPr>
          <w:rStyle w:val="CodeInline"/>
        </w:rPr>
        <w:t>xformMatrix</w:t>
      </w:r>
      <w:proofErr w:type="spellEnd"/>
      <w:r w:rsidRPr="00C223E8">
        <w:t xml:space="preserve"> and </w:t>
      </w:r>
      <w:proofErr w:type="spellStart"/>
      <w:r w:rsidRPr="00C223E8">
        <w:rPr>
          <w:rStyle w:val="CodeInline"/>
        </w:rPr>
        <w:t>u</w:t>
      </w:r>
      <w:r w:rsidR="00312BC5">
        <w:rPr>
          <w:rStyle w:val="CodeInline"/>
        </w:rPr>
        <w:t>CameraXformMatrix</w:t>
      </w:r>
      <w:proofErr w:type="spellEnd"/>
      <w:r w:rsidRPr="00C223E8">
        <w:t xml:space="preserve"> cannot be switched.</w:t>
      </w:r>
      <w:r w:rsidR="00DC383E">
        <w:fldChar w:fldCharType="begin"/>
      </w:r>
      <w:r w:rsidR="00DC383E">
        <w:instrText xml:space="preserve"> XE "</w:instrText>
      </w:r>
      <w:r w:rsidR="00DC383E" w:rsidRPr="00C62ECC">
        <w:rPr>
          <w:rStyle w:val="CodeInline"/>
        </w:rPr>
        <w:instrText>View-Projection transform:vertex shader modification</w:instrText>
      </w:r>
      <w:r w:rsidR="00DC383E">
        <w:instrText xml:space="preserve">" </w:instrText>
      </w:r>
      <w:r w:rsidR="00DC383E">
        <w:fldChar w:fldCharType="end"/>
      </w:r>
      <w:r w:rsidRPr="00C223E8">
        <w:t xml:space="preserve"> </w:t>
      </w:r>
    </w:p>
    <w:p w14:paraId="24C69193" w14:textId="54359C29" w:rsidR="00383959" w:rsidRPr="00C223E8" w:rsidRDefault="00383959" w:rsidP="00BC4335">
      <w:pPr>
        <w:pStyle w:val="Heading3"/>
      </w:pPr>
      <w:r w:rsidRPr="00C223E8">
        <w:t xml:space="preserve">Modify </w:t>
      </w:r>
      <w:r w:rsidR="004C50A8" w:rsidRPr="00C223E8">
        <w:t>Simple</w:t>
      </w:r>
      <w:r w:rsidR="004C50A8">
        <w:t xml:space="preserve">Shader </w:t>
      </w:r>
      <w:r w:rsidRPr="00C223E8">
        <w:t xml:space="preserve">to </w:t>
      </w:r>
      <w:r w:rsidR="00F300EA" w:rsidRPr="00C223E8">
        <w:t>S</w:t>
      </w:r>
      <w:r w:rsidRPr="00C223E8">
        <w:t xml:space="preserve">upport </w:t>
      </w:r>
      <w:r w:rsidR="00BB226D">
        <w:t xml:space="preserve">the </w:t>
      </w:r>
      <w:r w:rsidR="004C50A8">
        <w:t xml:space="preserve">Camera </w:t>
      </w:r>
      <w:r w:rsidR="00F300EA" w:rsidRPr="00C223E8">
        <w:t>T</w:t>
      </w:r>
      <w:r w:rsidRPr="00C223E8">
        <w:t>ransform</w:t>
      </w:r>
    </w:p>
    <w:p w14:paraId="70CB70A4" w14:textId="6EB529ED" w:rsidR="00383959" w:rsidRPr="00C223E8" w:rsidRDefault="00383959" w:rsidP="00BC4335">
      <w:pPr>
        <w:pStyle w:val="BodyTextFirst"/>
      </w:pPr>
      <w:r w:rsidRPr="00C223E8">
        <w:t xml:space="preserve">The </w:t>
      </w:r>
      <w:r w:rsidR="00B174B4">
        <w:rPr>
          <w:rStyle w:val="CodeInline"/>
        </w:rPr>
        <w:t>S</w:t>
      </w:r>
      <w:r w:rsidR="00C04D6C">
        <w:rPr>
          <w:rStyle w:val="CodeInline"/>
        </w:rPr>
        <w:t>imple</w:t>
      </w:r>
      <w:r w:rsidR="00B174B4">
        <w:rPr>
          <w:rStyle w:val="CodeInline"/>
        </w:rPr>
        <w:t>S</w:t>
      </w:r>
      <w:r w:rsidR="00C04D6C">
        <w:rPr>
          <w:rStyle w:val="CodeInline"/>
        </w:rPr>
        <w:t>hader</w:t>
      </w:r>
      <w:r w:rsidRPr="00C223E8">
        <w:t xml:space="preserve"> object must be modified to </w:t>
      </w:r>
      <w:r w:rsidR="003C5DCF">
        <w:t xml:space="preserve">access and </w:t>
      </w:r>
      <w:r w:rsidRPr="00C223E8">
        <w:t xml:space="preserve">pass the </w:t>
      </w:r>
      <w:r w:rsidR="003C5DCF">
        <w:t xml:space="preserve">Camera transform </w:t>
      </w:r>
      <w:r w:rsidRPr="00C223E8">
        <w:t>matrix to the vertex shader.</w:t>
      </w:r>
    </w:p>
    <w:p w14:paraId="47AD4547" w14:textId="37165765" w:rsidR="00383959" w:rsidRPr="00C223E8" w:rsidRDefault="00383959" w:rsidP="00383959">
      <w:pPr>
        <w:pStyle w:val="NumList"/>
        <w:numPr>
          <w:ilvl w:val="0"/>
          <w:numId w:val="32"/>
        </w:numPr>
      </w:pPr>
      <w:r w:rsidRPr="00C223E8">
        <w:t xml:space="preserve">Edit </w:t>
      </w:r>
      <w:r w:rsidR="00C04D6C">
        <w:rPr>
          <w:rStyle w:val="CodeInline"/>
        </w:rPr>
        <w:t>simple_shader</w:t>
      </w:r>
      <w:r w:rsidRPr="00C223E8">
        <w:rPr>
          <w:rStyle w:val="CodeInline"/>
        </w:rPr>
        <w:t>.js</w:t>
      </w:r>
      <w:r w:rsidR="008C7A49" w:rsidRPr="00C223E8">
        <w:t xml:space="preserve"> </w:t>
      </w:r>
      <w:r w:rsidR="00BD671F" w:rsidRPr="00C223E8">
        <w:t xml:space="preserve">and </w:t>
      </w:r>
      <w:r w:rsidRPr="00C223E8">
        <w:t xml:space="preserve">in </w:t>
      </w:r>
      <w:r w:rsidR="00BD671F" w:rsidRPr="00C223E8">
        <w:t xml:space="preserve">the </w:t>
      </w:r>
      <w:r w:rsidRPr="00C223E8">
        <w:t xml:space="preserve">constructor add an instance variable for storing the reference to the </w:t>
      </w:r>
      <w:r w:rsidR="00E90848">
        <w:t xml:space="preserve">Camera </w:t>
      </w:r>
      <w:r w:rsidRPr="00C223E8">
        <w:t xml:space="preserve">transform operator in </w:t>
      </w:r>
      <w:proofErr w:type="spellStart"/>
      <w:r w:rsidR="00984104">
        <w:rPr>
          <w:rStyle w:val="CodeInline"/>
        </w:rPr>
        <w:t>s</w:t>
      </w:r>
      <w:r w:rsidRPr="00C223E8">
        <w:rPr>
          <w:rStyle w:val="CodeInline"/>
        </w:rPr>
        <w:t>imple</w:t>
      </w:r>
      <w:r w:rsidR="00984104">
        <w:rPr>
          <w:rStyle w:val="CodeInline"/>
        </w:rPr>
        <w:t>_</w:t>
      </w:r>
      <w:proofErr w:type="gramStart"/>
      <w:r w:rsidR="00984104">
        <w:rPr>
          <w:rStyle w:val="CodeInline"/>
        </w:rPr>
        <w:t>vs</w:t>
      </w:r>
      <w:r w:rsidRPr="00C223E8">
        <w:rPr>
          <w:rStyle w:val="CodeInline"/>
        </w:rPr>
        <w:t>.glsl</w:t>
      </w:r>
      <w:proofErr w:type="spellEnd"/>
      <w:proofErr w:type="gramEnd"/>
      <w:r w:rsidRPr="00C223E8">
        <w:t>.</w:t>
      </w:r>
    </w:p>
    <w:p w14:paraId="5D479ED1" w14:textId="7E350240" w:rsidR="00383959" w:rsidRPr="00C223E8" w:rsidRDefault="00312BC5" w:rsidP="00BC4335">
      <w:pPr>
        <w:pStyle w:val="Code"/>
        <w:rPr>
          <w:noProof w:val="0"/>
        </w:rPr>
      </w:pPr>
      <w:proofErr w:type="spellStart"/>
      <w:proofErr w:type="gramStart"/>
      <w:r w:rsidRPr="00312BC5">
        <w:rPr>
          <w:noProof w:val="0"/>
        </w:rPr>
        <w:t>this.mCameraMatrixRef</w:t>
      </w:r>
      <w:proofErr w:type="spellEnd"/>
      <w:proofErr w:type="gramEnd"/>
      <w:r w:rsidRPr="00312BC5">
        <w:rPr>
          <w:noProof w:val="0"/>
        </w:rPr>
        <w:t xml:space="preserve"> = null</w:t>
      </w:r>
      <w:r w:rsidR="00F3579A" w:rsidRPr="00F3579A">
        <w:rPr>
          <w:noProof w:val="0"/>
        </w:rPr>
        <w:t xml:space="preserve">; </w:t>
      </w:r>
    </w:p>
    <w:p w14:paraId="5B159B19" w14:textId="53ACA980" w:rsidR="00774352" w:rsidRPr="00C223E8" w:rsidRDefault="009D2E01" w:rsidP="00774352">
      <w:pPr>
        <w:pStyle w:val="NumList"/>
        <w:numPr>
          <w:ilvl w:val="0"/>
          <w:numId w:val="11"/>
        </w:numPr>
      </w:pPr>
      <w:r>
        <w:t xml:space="preserve">At </w:t>
      </w:r>
      <w:r w:rsidR="00821A4E" w:rsidRPr="00C223E8">
        <w:t xml:space="preserve">the </w:t>
      </w:r>
      <w:r w:rsidR="00774352" w:rsidRPr="00C223E8">
        <w:t xml:space="preserve">end of the </w:t>
      </w:r>
      <w:r w:rsidR="00774352">
        <w:rPr>
          <w:rStyle w:val="CodeInline"/>
        </w:rPr>
        <w:t xml:space="preserve">SimpleShader </w:t>
      </w:r>
      <w:r w:rsidR="00774352" w:rsidRPr="00C223E8">
        <w:t xml:space="preserve">constructor, retrieve the reference to the </w:t>
      </w:r>
      <w:r w:rsidR="00774352">
        <w:t xml:space="preserve">Camera </w:t>
      </w:r>
      <w:r w:rsidR="00774352" w:rsidRPr="00C223E8">
        <w:t>transform operator</w:t>
      </w:r>
      <w:r w:rsidR="00774352">
        <w:t xml:space="preserve">, </w:t>
      </w:r>
      <w:proofErr w:type="spellStart"/>
      <w:r w:rsidR="00774352" w:rsidRPr="00774352">
        <w:rPr>
          <w:rStyle w:val="CodeInline"/>
        </w:rPr>
        <w:t>uCameraXformMatrix</w:t>
      </w:r>
      <w:proofErr w:type="spellEnd"/>
      <w:r w:rsidR="00774352">
        <w:t>,</w:t>
      </w:r>
      <w:r w:rsidR="00774352" w:rsidRPr="00C223E8">
        <w:t xml:space="preserve"> after retrieving those for the </w:t>
      </w:r>
      <w:proofErr w:type="spellStart"/>
      <w:r w:rsidR="00774352" w:rsidRPr="00094C81">
        <w:rPr>
          <w:rFonts w:ascii="TheSansMonoConNormal" w:hAnsi="TheSansMonoConNormal"/>
        </w:rPr>
        <w:t>uModelXformMatrix</w:t>
      </w:r>
      <w:proofErr w:type="spellEnd"/>
      <w:r w:rsidR="00774352" w:rsidRPr="00C223E8">
        <w:t xml:space="preserve"> and </w:t>
      </w:r>
      <w:proofErr w:type="spellStart"/>
      <w:r w:rsidR="00774352" w:rsidRPr="00C223E8">
        <w:rPr>
          <w:rStyle w:val="CodeInline"/>
        </w:rPr>
        <w:t>uPixelColor</w:t>
      </w:r>
      <w:proofErr w:type="spellEnd"/>
      <w:r w:rsidR="00774352">
        <w:t>.</w:t>
      </w:r>
    </w:p>
    <w:p w14:paraId="66EBED9D" w14:textId="77777777" w:rsidR="00774352" w:rsidRDefault="00774352" w:rsidP="00774352">
      <w:pPr>
        <w:pStyle w:val="Code"/>
        <w:rPr>
          <w:noProof w:val="0"/>
        </w:rPr>
      </w:pPr>
      <w:r>
        <w:rPr>
          <w:noProof w:val="0"/>
        </w:rPr>
        <w:t>// Step E: Gets a reference to the uniform variables in the fragment shader</w:t>
      </w:r>
    </w:p>
    <w:p w14:paraId="04079C0C" w14:textId="5E7A7F02" w:rsidR="00774352" w:rsidRDefault="00774352" w:rsidP="00774352">
      <w:pPr>
        <w:pStyle w:val="Code"/>
        <w:rPr>
          <w:noProof w:val="0"/>
        </w:rPr>
      </w:pPr>
      <w:proofErr w:type="spellStart"/>
      <w:proofErr w:type="gramStart"/>
      <w:r>
        <w:rPr>
          <w:noProof w:val="0"/>
        </w:rPr>
        <w:t>this.mPixelColorRef</w:t>
      </w:r>
      <w:proofErr w:type="spellEnd"/>
      <w:proofErr w:type="gramEnd"/>
      <w:r>
        <w:rPr>
          <w:noProof w:val="0"/>
        </w:rPr>
        <w:t xml:space="preserve"> = </w:t>
      </w:r>
      <w:proofErr w:type="spellStart"/>
      <w:r>
        <w:rPr>
          <w:noProof w:val="0"/>
        </w:rPr>
        <w:t>gl.getUniformLocation</w:t>
      </w:r>
      <w:proofErr w:type="spellEnd"/>
      <w:r>
        <w:rPr>
          <w:noProof w:val="0"/>
        </w:rPr>
        <w:t>(</w:t>
      </w:r>
      <w:proofErr w:type="spellStart"/>
      <w:r>
        <w:rPr>
          <w:noProof w:val="0"/>
        </w:rPr>
        <w:t>this.mCompiledShader</w:t>
      </w:r>
      <w:proofErr w:type="spellEnd"/>
      <w:r>
        <w:rPr>
          <w:noProof w:val="0"/>
        </w:rPr>
        <w:t>, "</w:t>
      </w:r>
      <w:proofErr w:type="spellStart"/>
      <w:r>
        <w:rPr>
          <w:noProof w:val="0"/>
        </w:rPr>
        <w:t>uPixelColor</w:t>
      </w:r>
      <w:proofErr w:type="spellEnd"/>
      <w:r>
        <w:rPr>
          <w:noProof w:val="0"/>
        </w:rPr>
        <w:t>");</w:t>
      </w:r>
    </w:p>
    <w:p w14:paraId="32FA1D13" w14:textId="62CFBCC9" w:rsidR="00774352" w:rsidRDefault="00774352" w:rsidP="00774352">
      <w:pPr>
        <w:pStyle w:val="Code"/>
        <w:rPr>
          <w:noProof w:val="0"/>
        </w:rPr>
      </w:pPr>
      <w:proofErr w:type="spellStart"/>
      <w:proofErr w:type="gramStart"/>
      <w:r>
        <w:rPr>
          <w:noProof w:val="0"/>
        </w:rPr>
        <w:t>this.mModelMatrixRef</w:t>
      </w:r>
      <w:proofErr w:type="spellEnd"/>
      <w:proofErr w:type="gramEnd"/>
      <w:r>
        <w:rPr>
          <w:noProof w:val="0"/>
        </w:rPr>
        <w:t xml:space="preserve"> = </w:t>
      </w:r>
      <w:proofErr w:type="spellStart"/>
      <w:r>
        <w:rPr>
          <w:noProof w:val="0"/>
        </w:rPr>
        <w:t>gl.getUniformLocation</w:t>
      </w:r>
      <w:proofErr w:type="spellEnd"/>
      <w:r>
        <w:rPr>
          <w:noProof w:val="0"/>
        </w:rPr>
        <w:t>(</w:t>
      </w:r>
      <w:proofErr w:type="spellStart"/>
      <w:r>
        <w:rPr>
          <w:noProof w:val="0"/>
        </w:rPr>
        <w:t>this.mCompiledShader</w:t>
      </w:r>
      <w:proofErr w:type="spellEnd"/>
      <w:r>
        <w:rPr>
          <w:noProof w:val="0"/>
        </w:rPr>
        <w:t>, "</w:t>
      </w:r>
      <w:proofErr w:type="spellStart"/>
      <w:r>
        <w:rPr>
          <w:noProof w:val="0"/>
        </w:rPr>
        <w:t>uModelXformMatrix</w:t>
      </w:r>
      <w:proofErr w:type="spellEnd"/>
      <w:r>
        <w:rPr>
          <w:noProof w:val="0"/>
        </w:rPr>
        <w:t>");</w:t>
      </w:r>
    </w:p>
    <w:p w14:paraId="403A3BE4" w14:textId="0BCC4ADC" w:rsidR="00774352" w:rsidRPr="00094C81" w:rsidRDefault="00774352" w:rsidP="00774352">
      <w:pPr>
        <w:pStyle w:val="Code"/>
        <w:rPr>
          <w:rStyle w:val="CodeBold"/>
        </w:rPr>
      </w:pPr>
      <w:r w:rsidRPr="00094C81">
        <w:rPr>
          <w:rStyle w:val="CodeBold"/>
        </w:rPr>
        <w:t>this.mCameraMatrixRef = gl.getUniformLocation(this.mCompiledShader,</w:t>
      </w:r>
      <w:r w:rsidR="00001FF1">
        <w:rPr>
          <w:rStyle w:val="CodeBold"/>
        </w:rPr>
        <w:t xml:space="preserve"> </w:t>
      </w:r>
      <w:r w:rsidRPr="00094C81">
        <w:rPr>
          <w:rStyle w:val="CodeBold"/>
        </w:rPr>
        <w:t>"uCameraXformMatrix");</w:t>
      </w:r>
    </w:p>
    <w:p w14:paraId="15187971" w14:textId="56D9748C" w:rsidR="00774352" w:rsidRPr="00C223E8" w:rsidRDefault="00774352" w:rsidP="00774352">
      <w:pPr>
        <w:pStyle w:val="NumList"/>
        <w:numPr>
          <w:ilvl w:val="0"/>
          <w:numId w:val="11"/>
        </w:numPr>
      </w:pPr>
      <w:r w:rsidRPr="00C223E8">
        <w:t xml:space="preserve">Modify the </w:t>
      </w:r>
      <w:r w:rsidRPr="00C223E8">
        <w:rPr>
          <w:rStyle w:val="CodeInline"/>
        </w:rPr>
        <w:t>activate</w:t>
      </w:r>
      <w:r w:rsidRPr="00C223E8">
        <w:t xml:space="preserve"> function to receive a </w:t>
      </w:r>
      <w:r w:rsidR="00001FF1">
        <w:t xml:space="preserve">Camera </w:t>
      </w:r>
      <w:r w:rsidRPr="00C223E8">
        <w:t>matrix and pass it to the shader</w:t>
      </w:r>
      <w:r w:rsidR="00001FF1">
        <w:t>.</w:t>
      </w:r>
    </w:p>
    <w:p w14:paraId="66F78ED5" w14:textId="77777777" w:rsidR="00774352" w:rsidRDefault="00774352" w:rsidP="00774352">
      <w:pPr>
        <w:pStyle w:val="Code"/>
        <w:rPr>
          <w:noProof w:val="0"/>
        </w:rPr>
      </w:pPr>
      <w:proofErr w:type="gramStart"/>
      <w:r>
        <w:rPr>
          <w:noProof w:val="0"/>
        </w:rPr>
        <w:t>activate(</w:t>
      </w:r>
      <w:proofErr w:type="spellStart"/>
      <w:proofErr w:type="gramEnd"/>
      <w:r>
        <w:rPr>
          <w:noProof w:val="0"/>
        </w:rPr>
        <w:t>pixelColor</w:t>
      </w:r>
      <w:proofErr w:type="spellEnd"/>
      <w:r w:rsidRPr="00001FF1">
        <w:t xml:space="preserve">, trsMatrix, </w:t>
      </w:r>
      <w:r w:rsidRPr="00867CEC">
        <w:rPr>
          <w:rStyle w:val="CodeBold"/>
        </w:rPr>
        <w:t>cameraMatrix</w:t>
      </w:r>
      <w:r>
        <w:rPr>
          <w:noProof w:val="0"/>
        </w:rPr>
        <w:t>) {</w:t>
      </w:r>
    </w:p>
    <w:p w14:paraId="422F76B8" w14:textId="3F39ECEC" w:rsidR="00774352" w:rsidRDefault="00774352" w:rsidP="00774352">
      <w:pPr>
        <w:pStyle w:val="Code"/>
        <w:rPr>
          <w:noProof w:val="0"/>
        </w:rPr>
      </w:pPr>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31EA358E" w14:textId="256EF5D7" w:rsidR="00774352" w:rsidRDefault="00774352" w:rsidP="00774352">
      <w:pPr>
        <w:pStyle w:val="Code"/>
        <w:rPr>
          <w:noProof w:val="0"/>
        </w:rPr>
      </w:pPr>
      <w:r>
        <w:rPr>
          <w:noProof w:val="0"/>
        </w:rPr>
        <w:t xml:space="preserve">    </w:t>
      </w:r>
      <w:proofErr w:type="spellStart"/>
      <w:proofErr w:type="gramStart"/>
      <w:r>
        <w:rPr>
          <w:noProof w:val="0"/>
        </w:rPr>
        <w:t>gl.useProgram</w:t>
      </w:r>
      <w:proofErr w:type="spellEnd"/>
      <w:proofErr w:type="gramEnd"/>
      <w:r>
        <w:rPr>
          <w:noProof w:val="0"/>
        </w:rPr>
        <w:t>(</w:t>
      </w:r>
      <w:proofErr w:type="spellStart"/>
      <w:r>
        <w:rPr>
          <w:noProof w:val="0"/>
        </w:rPr>
        <w:t>this.mCompiledShader</w:t>
      </w:r>
      <w:proofErr w:type="spellEnd"/>
      <w:r>
        <w:rPr>
          <w:noProof w:val="0"/>
        </w:rPr>
        <w:t>);</w:t>
      </w:r>
    </w:p>
    <w:p w14:paraId="011551B8" w14:textId="77777777" w:rsidR="00774352" w:rsidRDefault="00774352" w:rsidP="00774352">
      <w:pPr>
        <w:pStyle w:val="Code"/>
        <w:rPr>
          <w:noProof w:val="0"/>
        </w:rPr>
      </w:pPr>
      <w:r>
        <w:rPr>
          <w:noProof w:val="0"/>
        </w:rPr>
        <w:t xml:space="preserve">        </w:t>
      </w:r>
    </w:p>
    <w:p w14:paraId="29ECBE1C" w14:textId="3B8B2576" w:rsidR="00774352" w:rsidRDefault="00774352" w:rsidP="00774352">
      <w:pPr>
        <w:pStyle w:val="Code"/>
        <w:rPr>
          <w:noProof w:val="0"/>
        </w:rPr>
      </w:pPr>
      <w:r>
        <w:rPr>
          <w:noProof w:val="0"/>
        </w:rPr>
        <w:t xml:space="preserve">    // bind vertex buffer</w:t>
      </w:r>
    </w:p>
    <w:p w14:paraId="7A460FD6" w14:textId="0534331B" w:rsidR="00774352" w:rsidRDefault="00774352" w:rsidP="00774352">
      <w:pPr>
        <w:pStyle w:val="Code"/>
        <w:rPr>
          <w:noProof w:val="0"/>
        </w:rPr>
      </w:pPr>
      <w:r>
        <w:rPr>
          <w:noProof w:val="0"/>
        </w:rPr>
        <w:t xml:space="preserve">    </w:t>
      </w:r>
      <w:proofErr w:type="spellStart"/>
      <w:proofErr w:type="gramStart"/>
      <w:r>
        <w:rPr>
          <w:noProof w:val="0"/>
        </w:rPr>
        <w:t>gl.bindBuffer</w:t>
      </w:r>
      <w:proofErr w:type="spellEnd"/>
      <w:proofErr w:type="gramEnd"/>
      <w:r>
        <w:rPr>
          <w:noProof w:val="0"/>
        </w:rPr>
        <w:t>(</w:t>
      </w:r>
      <w:proofErr w:type="spellStart"/>
      <w:r>
        <w:rPr>
          <w:noProof w:val="0"/>
        </w:rPr>
        <w:t>gl.ARRAY_BUFFER</w:t>
      </w:r>
      <w:proofErr w:type="spellEnd"/>
      <w:r>
        <w:rPr>
          <w:noProof w:val="0"/>
        </w:rPr>
        <w:t xml:space="preserve">, </w:t>
      </w:r>
      <w:proofErr w:type="spellStart"/>
      <w:r>
        <w:rPr>
          <w:noProof w:val="0"/>
        </w:rPr>
        <w:t>vertexBuffer.get</w:t>
      </w:r>
      <w:proofErr w:type="spellEnd"/>
      <w:r>
        <w:rPr>
          <w:noProof w:val="0"/>
        </w:rPr>
        <w:t>());</w:t>
      </w:r>
    </w:p>
    <w:p w14:paraId="6CDA7E03" w14:textId="6CB6C6B6" w:rsidR="00774352" w:rsidRDefault="00774352" w:rsidP="00774352">
      <w:pPr>
        <w:pStyle w:val="Code"/>
        <w:rPr>
          <w:noProof w:val="0"/>
        </w:rPr>
      </w:pPr>
      <w:r>
        <w:rPr>
          <w:noProof w:val="0"/>
        </w:rPr>
        <w:t xml:space="preserve">    </w:t>
      </w:r>
      <w:proofErr w:type="spellStart"/>
      <w:proofErr w:type="gramStart"/>
      <w:r>
        <w:rPr>
          <w:noProof w:val="0"/>
        </w:rPr>
        <w:t>gl.vertexAttribPointer</w:t>
      </w:r>
      <w:proofErr w:type="spellEnd"/>
      <w:proofErr w:type="gramEnd"/>
      <w:r>
        <w:rPr>
          <w:noProof w:val="0"/>
        </w:rPr>
        <w:t>(</w:t>
      </w:r>
      <w:proofErr w:type="spellStart"/>
      <w:r>
        <w:rPr>
          <w:noProof w:val="0"/>
        </w:rPr>
        <w:t>this.mVertexPositionRef</w:t>
      </w:r>
      <w:proofErr w:type="spellEnd"/>
      <w:r>
        <w:rPr>
          <w:noProof w:val="0"/>
        </w:rPr>
        <w:t>,</w:t>
      </w:r>
    </w:p>
    <w:p w14:paraId="152125AA" w14:textId="27C0C4E7" w:rsidR="00774352" w:rsidRDefault="00774352" w:rsidP="00774352">
      <w:pPr>
        <w:pStyle w:val="Code"/>
        <w:rPr>
          <w:noProof w:val="0"/>
        </w:rPr>
      </w:pPr>
      <w:r>
        <w:rPr>
          <w:noProof w:val="0"/>
        </w:rPr>
        <w:t xml:space="preserve">        </w:t>
      </w:r>
      <w:proofErr w:type="gramStart"/>
      <w:r>
        <w:rPr>
          <w:noProof w:val="0"/>
        </w:rPr>
        <w:t xml:space="preserve">3,   </w:t>
      </w:r>
      <w:proofErr w:type="gramEnd"/>
      <w:r>
        <w:rPr>
          <w:noProof w:val="0"/>
        </w:rPr>
        <w:t xml:space="preserve">           // each element is a 3-float (</w:t>
      </w:r>
      <w:proofErr w:type="spellStart"/>
      <w:r>
        <w:rPr>
          <w:noProof w:val="0"/>
        </w:rPr>
        <w:t>x,y.z</w:t>
      </w:r>
      <w:proofErr w:type="spellEnd"/>
      <w:r>
        <w:rPr>
          <w:noProof w:val="0"/>
        </w:rPr>
        <w:t>)</w:t>
      </w:r>
    </w:p>
    <w:p w14:paraId="33AEA5E1" w14:textId="2CE12DA2" w:rsidR="00774352" w:rsidRDefault="00774352" w:rsidP="00774352">
      <w:pPr>
        <w:pStyle w:val="Code"/>
        <w:rPr>
          <w:noProof w:val="0"/>
        </w:rPr>
      </w:pPr>
      <w:r>
        <w:rPr>
          <w:noProof w:val="0"/>
        </w:rPr>
        <w:t xml:space="preserve">        </w:t>
      </w:r>
      <w:proofErr w:type="spellStart"/>
      <w:proofErr w:type="gramStart"/>
      <w:r>
        <w:rPr>
          <w:noProof w:val="0"/>
        </w:rPr>
        <w:t>gl.FLOAT</w:t>
      </w:r>
      <w:proofErr w:type="spellEnd"/>
      <w:proofErr w:type="gramEnd"/>
      <w:r>
        <w:rPr>
          <w:noProof w:val="0"/>
        </w:rPr>
        <w:t>,       // data type is FLOAT</w:t>
      </w:r>
    </w:p>
    <w:p w14:paraId="4E1E6847" w14:textId="08165CC8" w:rsidR="00774352" w:rsidRDefault="00774352" w:rsidP="00774352">
      <w:pPr>
        <w:pStyle w:val="Code"/>
        <w:rPr>
          <w:noProof w:val="0"/>
        </w:rPr>
      </w:pPr>
      <w:r>
        <w:rPr>
          <w:noProof w:val="0"/>
        </w:rPr>
        <w:t xml:space="preserve">        </w:t>
      </w:r>
      <w:proofErr w:type="gramStart"/>
      <w:r>
        <w:rPr>
          <w:noProof w:val="0"/>
        </w:rPr>
        <w:t xml:space="preserve">false,   </w:t>
      </w:r>
      <w:proofErr w:type="gramEnd"/>
      <w:r>
        <w:rPr>
          <w:noProof w:val="0"/>
        </w:rPr>
        <w:t xml:space="preserve">       // if the content is normalized vectors</w:t>
      </w:r>
    </w:p>
    <w:p w14:paraId="7F9346D4" w14:textId="32C9D39F" w:rsidR="00774352" w:rsidRDefault="00774352" w:rsidP="00774352">
      <w:pPr>
        <w:pStyle w:val="Code"/>
        <w:rPr>
          <w:noProof w:val="0"/>
        </w:rPr>
      </w:pPr>
      <w:r>
        <w:rPr>
          <w:noProof w:val="0"/>
        </w:rPr>
        <w:t xml:space="preserve">        </w:t>
      </w:r>
      <w:proofErr w:type="gramStart"/>
      <w:r>
        <w:rPr>
          <w:noProof w:val="0"/>
        </w:rPr>
        <w:t xml:space="preserve">0,   </w:t>
      </w:r>
      <w:proofErr w:type="gramEnd"/>
      <w:r>
        <w:rPr>
          <w:noProof w:val="0"/>
        </w:rPr>
        <w:t xml:space="preserve">           // number of bytes to skip in between elements</w:t>
      </w:r>
    </w:p>
    <w:p w14:paraId="50112774" w14:textId="7D62E592" w:rsidR="00774352" w:rsidRDefault="00774352" w:rsidP="00774352">
      <w:pPr>
        <w:pStyle w:val="Code"/>
        <w:rPr>
          <w:noProof w:val="0"/>
        </w:rPr>
      </w:pPr>
      <w:r>
        <w:rPr>
          <w:noProof w:val="0"/>
        </w:rPr>
        <w:t xml:space="preserve">        </w:t>
      </w:r>
      <w:proofErr w:type="gramStart"/>
      <w:r>
        <w:rPr>
          <w:noProof w:val="0"/>
        </w:rPr>
        <w:t xml:space="preserve">0);   </w:t>
      </w:r>
      <w:proofErr w:type="gramEnd"/>
      <w:r>
        <w:rPr>
          <w:noProof w:val="0"/>
        </w:rPr>
        <w:t xml:space="preserve">          // offsets to the first element</w:t>
      </w:r>
    </w:p>
    <w:p w14:paraId="3D237178" w14:textId="0D99261E" w:rsidR="00774352" w:rsidRDefault="00774352" w:rsidP="00774352">
      <w:pPr>
        <w:pStyle w:val="Code"/>
        <w:rPr>
          <w:noProof w:val="0"/>
        </w:rPr>
      </w:pPr>
      <w:r>
        <w:rPr>
          <w:noProof w:val="0"/>
        </w:rPr>
        <w:t xml:space="preserve">    </w:t>
      </w:r>
      <w:proofErr w:type="spellStart"/>
      <w:proofErr w:type="gramStart"/>
      <w:r>
        <w:rPr>
          <w:noProof w:val="0"/>
        </w:rPr>
        <w:t>gl.enableVertexAttribArray</w:t>
      </w:r>
      <w:proofErr w:type="spellEnd"/>
      <w:proofErr w:type="gramEnd"/>
      <w:r>
        <w:rPr>
          <w:noProof w:val="0"/>
        </w:rPr>
        <w:t>(</w:t>
      </w:r>
      <w:proofErr w:type="spellStart"/>
      <w:r>
        <w:rPr>
          <w:noProof w:val="0"/>
        </w:rPr>
        <w:t>this.mVertexPositionRef</w:t>
      </w:r>
      <w:proofErr w:type="spellEnd"/>
      <w:r>
        <w:rPr>
          <w:noProof w:val="0"/>
        </w:rPr>
        <w:t>);</w:t>
      </w:r>
    </w:p>
    <w:p w14:paraId="13C4EAC1" w14:textId="77777777" w:rsidR="00774352" w:rsidRDefault="00774352" w:rsidP="00774352">
      <w:pPr>
        <w:pStyle w:val="Code"/>
        <w:rPr>
          <w:noProof w:val="0"/>
        </w:rPr>
      </w:pPr>
      <w:r>
        <w:rPr>
          <w:noProof w:val="0"/>
        </w:rPr>
        <w:t xml:space="preserve">        </w:t>
      </w:r>
    </w:p>
    <w:p w14:paraId="046E9FA5" w14:textId="66682E28" w:rsidR="00774352" w:rsidRDefault="00774352" w:rsidP="00774352">
      <w:pPr>
        <w:pStyle w:val="Code"/>
        <w:rPr>
          <w:noProof w:val="0"/>
        </w:rPr>
      </w:pPr>
      <w:r>
        <w:rPr>
          <w:noProof w:val="0"/>
        </w:rPr>
        <w:t xml:space="preserve">    // load uniforms</w:t>
      </w:r>
    </w:p>
    <w:p w14:paraId="22EF32E4" w14:textId="74CE4FBF" w:rsidR="00774352" w:rsidRDefault="00774352" w:rsidP="00774352">
      <w:pPr>
        <w:pStyle w:val="Code"/>
        <w:rPr>
          <w:noProof w:val="0"/>
        </w:rPr>
      </w:pPr>
      <w:r>
        <w:rPr>
          <w:noProof w:val="0"/>
        </w:rPr>
        <w:t xml:space="preserve">    </w:t>
      </w:r>
      <w:proofErr w:type="gramStart"/>
      <w:r>
        <w:rPr>
          <w:noProof w:val="0"/>
        </w:rPr>
        <w:t>gl.uniform</w:t>
      </w:r>
      <w:proofErr w:type="gramEnd"/>
      <w:r>
        <w:rPr>
          <w:noProof w:val="0"/>
        </w:rPr>
        <w:t>4fv(</w:t>
      </w:r>
      <w:proofErr w:type="spellStart"/>
      <w:r>
        <w:rPr>
          <w:noProof w:val="0"/>
        </w:rPr>
        <w:t>this.mPixelColorRef</w:t>
      </w:r>
      <w:proofErr w:type="spellEnd"/>
      <w:r>
        <w:rPr>
          <w:noProof w:val="0"/>
        </w:rPr>
        <w:t xml:space="preserve">, </w:t>
      </w:r>
      <w:proofErr w:type="spellStart"/>
      <w:r>
        <w:rPr>
          <w:noProof w:val="0"/>
        </w:rPr>
        <w:t>pixelColor</w:t>
      </w:r>
      <w:proofErr w:type="spellEnd"/>
      <w:r>
        <w:rPr>
          <w:noProof w:val="0"/>
        </w:rPr>
        <w:t>);</w:t>
      </w:r>
    </w:p>
    <w:p w14:paraId="4D802646" w14:textId="676D5813" w:rsidR="00774352" w:rsidRPr="00001FF1" w:rsidRDefault="00774352" w:rsidP="00001FF1">
      <w:pPr>
        <w:pStyle w:val="Code"/>
        <w:rPr>
          <w:rStyle w:val="CodeBold"/>
          <w:rFonts w:ascii="TheSansMonoConNormal" w:hAnsi="TheSansMonoConNormal"/>
        </w:rPr>
      </w:pPr>
      <w:r w:rsidRPr="00867CEC">
        <w:rPr>
          <w:rStyle w:val="CodeBold"/>
        </w:rPr>
        <w:t xml:space="preserve">       </w:t>
      </w:r>
      <w:ins w:id="14" w:author="Jeb Pavleas" w:date="2021-04-12T21:52:00Z">
        <w:r w:rsidR="0052144A">
          <w:rPr>
            <w:rStyle w:val="CodeBold"/>
          </w:rPr>
          <w:t xml:space="preserve"> </w:t>
        </w:r>
      </w:ins>
      <w:r w:rsidRPr="00001FF1">
        <w:rPr>
          <w:rStyle w:val="CodeBold"/>
          <w:rFonts w:ascii="TheSansMonoConNormal" w:hAnsi="TheSansMonoConNormal"/>
        </w:rPr>
        <w:t>gl.uniformMatrix4fv(this.mModelMatrixRef, false, trsMatrix);</w:t>
      </w:r>
    </w:p>
    <w:p w14:paraId="48493647" w14:textId="1E271E3B" w:rsidR="00774352" w:rsidRPr="00867CEC" w:rsidRDefault="00001FF1" w:rsidP="00774352">
      <w:pPr>
        <w:pStyle w:val="Code"/>
        <w:rPr>
          <w:rStyle w:val="CodeBold"/>
        </w:rPr>
      </w:pPr>
      <w:r w:rsidRPr="00001FF1">
        <w:lastRenderedPageBreak/>
        <w:t xml:space="preserve">    </w:t>
      </w:r>
      <w:r w:rsidR="00774352" w:rsidRPr="00867CEC">
        <w:rPr>
          <w:rStyle w:val="CodeBold"/>
        </w:rPr>
        <w:t>gl.uniformMatrix4fv(this.mCameraMatrixRef, false, cameraMatrix);</w:t>
      </w:r>
    </w:p>
    <w:p w14:paraId="3BB41C62" w14:textId="167A1CB5" w:rsidR="00774352" w:rsidRDefault="00774352" w:rsidP="00774352">
      <w:pPr>
        <w:pStyle w:val="Code"/>
        <w:rPr>
          <w:noProof w:val="0"/>
        </w:rPr>
      </w:pPr>
      <w:r>
        <w:rPr>
          <w:noProof w:val="0"/>
        </w:rPr>
        <w:t>}</w:t>
      </w:r>
    </w:p>
    <w:p w14:paraId="07B1A63C" w14:textId="4835DF09" w:rsidR="00774352" w:rsidRPr="00C223E8" w:rsidRDefault="00774352" w:rsidP="00F9439C">
      <w:pPr>
        <w:pStyle w:val="BodyTextFirst"/>
      </w:pPr>
      <w:r w:rsidRPr="00C223E8">
        <w:t xml:space="preserve">As you have seen previously, the </w:t>
      </w:r>
      <w:proofErr w:type="gramStart"/>
      <w:r w:rsidRPr="00C223E8">
        <w:rPr>
          <w:rStyle w:val="CodeInline"/>
        </w:rPr>
        <w:t>gl.uniformMatrix</w:t>
      </w:r>
      <w:proofErr w:type="gramEnd"/>
      <w:r w:rsidRPr="00C223E8">
        <w:rPr>
          <w:rStyle w:val="CodeInline"/>
        </w:rPr>
        <w:t>4fv()</w:t>
      </w:r>
      <w:r w:rsidRPr="00C223E8">
        <w:t xml:space="preserve"> function copies the content of </w:t>
      </w:r>
      <w:proofErr w:type="spellStart"/>
      <w:r w:rsidR="00001FF1">
        <w:rPr>
          <w:rStyle w:val="CodeInline"/>
        </w:rPr>
        <w:t>cameraMatrix</w:t>
      </w:r>
      <w:proofErr w:type="spellEnd"/>
      <w:r w:rsidRPr="00C223E8">
        <w:t xml:space="preserve"> to the </w:t>
      </w:r>
      <w:proofErr w:type="spellStart"/>
      <w:r w:rsidRPr="00C223E8">
        <w:rPr>
          <w:rStyle w:val="CodeInline"/>
        </w:rPr>
        <w:t>u</w:t>
      </w:r>
      <w:r w:rsidR="00001FF1">
        <w:rPr>
          <w:rStyle w:val="CodeInline"/>
        </w:rPr>
        <w:t>CameraXformMatrix</w:t>
      </w:r>
      <w:proofErr w:type="spellEnd"/>
      <w:r w:rsidRPr="00C223E8">
        <w:t xml:space="preserve"> operator</w:t>
      </w:r>
      <w:r>
        <w:fldChar w:fldCharType="begin"/>
      </w:r>
      <w:r>
        <w:instrText xml:space="preserve"> XE "</w:instrText>
      </w:r>
      <w:r w:rsidRPr="00C62ECC">
        <w:instrText>View-Projection transform:SimpleVertex modification</w:instrText>
      </w:r>
      <w:r>
        <w:instrText xml:space="preserve">" </w:instrText>
      </w:r>
      <w:r>
        <w:fldChar w:fldCharType="end"/>
      </w:r>
      <w:r w:rsidRPr="00C223E8">
        <w:t>.</w:t>
      </w:r>
    </w:p>
    <w:p w14:paraId="4542FBFA" w14:textId="6F237F8D" w:rsidR="00774352" w:rsidRPr="00C223E8" w:rsidRDefault="00774352" w:rsidP="00774352">
      <w:pPr>
        <w:pStyle w:val="Heading3"/>
      </w:pPr>
      <w:r w:rsidRPr="00C223E8">
        <w:t>Modify Render</w:t>
      </w:r>
      <w:r>
        <w:t>able</w:t>
      </w:r>
      <w:r>
        <w:fldChar w:fldCharType="begin"/>
      </w:r>
      <w:r>
        <w:instrText xml:space="preserve"> XE "</w:instrText>
      </w:r>
      <w:r w:rsidRPr="00C62ECC">
        <w:instrText>View-Projection transform:RenderObject  modification</w:instrText>
      </w:r>
      <w:r>
        <w:instrText xml:space="preserve">" </w:instrText>
      </w:r>
      <w:r>
        <w:fldChar w:fldCharType="end"/>
      </w:r>
      <w:r w:rsidRPr="00C223E8">
        <w:t xml:space="preserve"> to Support </w:t>
      </w:r>
      <w:r>
        <w:t xml:space="preserve">the </w:t>
      </w:r>
      <w:r w:rsidR="00AF23D8">
        <w:t xml:space="preserve">Camera </w:t>
      </w:r>
      <w:r w:rsidRPr="00C223E8">
        <w:t>Transform</w:t>
      </w:r>
    </w:p>
    <w:p w14:paraId="35C977CB" w14:textId="37FAB379" w:rsidR="00774352" w:rsidRPr="00C223E8" w:rsidRDefault="00774352" w:rsidP="00774352">
      <w:pPr>
        <w:pStyle w:val="BodyTextFirst"/>
      </w:pPr>
      <w:r w:rsidRPr="00C223E8">
        <w:t xml:space="preserve">Recall that shaders are activated in the </w:t>
      </w:r>
      <w:proofErr w:type="gramStart"/>
      <w:r w:rsidRPr="00C223E8">
        <w:rPr>
          <w:rStyle w:val="CodeInline"/>
        </w:rPr>
        <w:t>draw(</w:t>
      </w:r>
      <w:proofErr w:type="gramEnd"/>
      <w:r w:rsidRPr="00C223E8">
        <w:rPr>
          <w:rStyle w:val="CodeInline"/>
        </w:rPr>
        <w:t>)</w:t>
      </w:r>
      <w:r w:rsidRPr="00C223E8">
        <w:t xml:space="preserve"> function</w:t>
      </w:r>
      <w:r w:rsidR="009E1988">
        <w:t xml:space="preserve"> of the </w:t>
      </w:r>
      <w:r w:rsidR="009E1988">
        <w:rPr>
          <w:rStyle w:val="CodeInline"/>
        </w:rPr>
        <w:t>Renderable</w:t>
      </w:r>
      <w:r w:rsidR="009E1988" w:rsidRPr="00C223E8">
        <w:t xml:space="preserve"> object</w:t>
      </w:r>
      <w:r w:rsidRPr="00C223E8">
        <w:t>; as such,</w:t>
      </w:r>
      <w:r w:rsidRPr="00C223E8">
        <w:rPr>
          <w:rStyle w:val="CodeInline"/>
        </w:rPr>
        <w:t xml:space="preserve"> </w:t>
      </w:r>
      <w:r>
        <w:rPr>
          <w:rStyle w:val="CodeInline"/>
        </w:rPr>
        <w:t>Renderable</w:t>
      </w:r>
      <w:r w:rsidRPr="00C223E8">
        <w:rPr>
          <w:rStyle w:val="CodeInline"/>
        </w:rPr>
        <w:t xml:space="preserve"> </w:t>
      </w:r>
      <w:r w:rsidRPr="00C223E8">
        <w:t xml:space="preserve">must also be modified to receive and pass </w:t>
      </w:r>
      <w:proofErr w:type="spellStart"/>
      <w:r>
        <w:rPr>
          <w:rStyle w:val="CodeInline"/>
        </w:rPr>
        <w:t>cameraMatrix</w:t>
      </w:r>
      <w:proofErr w:type="spellEnd"/>
      <w:r w:rsidRPr="00C223E8">
        <w:t xml:space="preserve"> to activate the shader.</w:t>
      </w:r>
    </w:p>
    <w:p w14:paraId="0D0575A6" w14:textId="77777777" w:rsidR="00774352" w:rsidRDefault="00774352" w:rsidP="00774352">
      <w:pPr>
        <w:pStyle w:val="Code"/>
        <w:rPr>
          <w:noProof w:val="0"/>
        </w:rPr>
      </w:pPr>
      <w:r>
        <w:rPr>
          <w:noProof w:val="0"/>
        </w:rPr>
        <w:t>draw(</w:t>
      </w:r>
      <w:proofErr w:type="spellStart"/>
      <w:r w:rsidRPr="00604F2D">
        <w:rPr>
          <w:rStyle w:val="CodeBold"/>
        </w:rPr>
        <w:t>cameraMatrix</w:t>
      </w:r>
      <w:proofErr w:type="spellEnd"/>
      <w:r>
        <w:rPr>
          <w:noProof w:val="0"/>
        </w:rPr>
        <w:t>) {</w:t>
      </w:r>
    </w:p>
    <w:p w14:paraId="257F1F0C" w14:textId="656E8ECD" w:rsidR="00774352" w:rsidRDefault="00774352" w:rsidP="00774352">
      <w:pPr>
        <w:pStyle w:val="Code"/>
        <w:rPr>
          <w:noProof w:val="0"/>
        </w:rPr>
      </w:pPr>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18D6DC9D" w14:textId="51422591" w:rsidR="00774352" w:rsidRDefault="00774352" w:rsidP="00774352">
      <w:pPr>
        <w:pStyle w:val="Code"/>
        <w:rPr>
          <w:noProof w:val="0"/>
        </w:rPr>
      </w:pPr>
      <w:r>
        <w:rPr>
          <w:noProof w:val="0"/>
        </w:rPr>
        <w:t xml:space="preserve">    </w:t>
      </w:r>
      <w:proofErr w:type="spellStart"/>
      <w:proofErr w:type="gramStart"/>
      <w:r>
        <w:rPr>
          <w:noProof w:val="0"/>
        </w:rPr>
        <w:t>this.mShader.activate</w:t>
      </w:r>
      <w:proofErr w:type="spellEnd"/>
      <w:proofErr w:type="gramEnd"/>
      <w:r>
        <w:rPr>
          <w:noProof w:val="0"/>
        </w:rPr>
        <w:t>(</w:t>
      </w:r>
      <w:proofErr w:type="spellStart"/>
      <w:r>
        <w:rPr>
          <w:noProof w:val="0"/>
        </w:rPr>
        <w:t>this.mColor</w:t>
      </w:r>
      <w:proofErr w:type="spellEnd"/>
      <w:r>
        <w:rPr>
          <w:noProof w:val="0"/>
        </w:rPr>
        <w:t xml:space="preserve">, </w:t>
      </w:r>
      <w:proofErr w:type="spellStart"/>
      <w:r>
        <w:rPr>
          <w:noProof w:val="0"/>
        </w:rPr>
        <w:t>this.mXform.getTRSMatrix</w:t>
      </w:r>
      <w:proofErr w:type="spellEnd"/>
      <w:r>
        <w:rPr>
          <w:noProof w:val="0"/>
        </w:rPr>
        <w:t xml:space="preserve">(), </w:t>
      </w:r>
      <w:r w:rsidRPr="00604F2D">
        <w:rPr>
          <w:rStyle w:val="CodeBold"/>
        </w:rPr>
        <w:t>cameraMatrix</w:t>
      </w:r>
      <w:r>
        <w:rPr>
          <w:noProof w:val="0"/>
        </w:rPr>
        <w:t>);</w:t>
      </w:r>
    </w:p>
    <w:p w14:paraId="05DA30EE" w14:textId="052085D2" w:rsidR="00774352" w:rsidRDefault="00774352" w:rsidP="00774352">
      <w:pPr>
        <w:pStyle w:val="Code"/>
        <w:rPr>
          <w:noProof w:val="0"/>
        </w:rPr>
      </w:pPr>
      <w:r>
        <w:rPr>
          <w:noProof w:val="0"/>
        </w:rPr>
        <w:t xml:space="preserve">    </w:t>
      </w:r>
      <w:proofErr w:type="spellStart"/>
      <w:proofErr w:type="gramStart"/>
      <w:r>
        <w:rPr>
          <w:noProof w:val="0"/>
        </w:rPr>
        <w:t>gl.drawArrays</w:t>
      </w:r>
      <w:proofErr w:type="spellEnd"/>
      <w:proofErr w:type="gramEnd"/>
      <w:r>
        <w:rPr>
          <w:noProof w:val="0"/>
        </w:rPr>
        <w:t>(</w:t>
      </w:r>
      <w:proofErr w:type="spellStart"/>
      <w:r>
        <w:rPr>
          <w:noProof w:val="0"/>
        </w:rPr>
        <w:t>gl.TRIANGLE_STRIP</w:t>
      </w:r>
      <w:proofErr w:type="spellEnd"/>
      <w:r>
        <w:rPr>
          <w:noProof w:val="0"/>
        </w:rPr>
        <w:t>, 0, 4);</w:t>
      </w:r>
    </w:p>
    <w:p w14:paraId="1E93CF4A" w14:textId="5C81B98C" w:rsidR="00774352" w:rsidRPr="00C223E8" w:rsidRDefault="00774352" w:rsidP="00774352">
      <w:pPr>
        <w:pStyle w:val="Code"/>
      </w:pPr>
      <w:r>
        <w:rPr>
          <w:noProof w:val="0"/>
        </w:rPr>
        <w:t>}</w:t>
      </w:r>
    </w:p>
    <w:p w14:paraId="2783FF89" w14:textId="5F50FC32" w:rsidR="00774352" w:rsidRPr="00C223E8" w:rsidRDefault="00774352" w:rsidP="00F9439C">
      <w:pPr>
        <w:pStyle w:val="BodyTextFirst"/>
      </w:pPr>
      <w:r w:rsidRPr="00C223E8">
        <w:t xml:space="preserve">It is now possible to set up a WC for drawing and define a subarea in the canvas to draw to. </w:t>
      </w:r>
    </w:p>
    <w:p w14:paraId="0DEEE059" w14:textId="3FE13776" w:rsidR="00774352" w:rsidRPr="00C223E8" w:rsidRDefault="00774352" w:rsidP="00B41C1A">
      <w:pPr>
        <w:pStyle w:val="Heading3"/>
      </w:pPr>
      <w:r w:rsidRPr="00C223E8">
        <w:t>Design the Scene</w:t>
      </w:r>
      <w:r w:rsidRPr="004D6FDB">
        <w:fldChar w:fldCharType="begin"/>
      </w:r>
      <w:r w:rsidRPr="004D6FDB">
        <w:instrText xml:space="preserve"> XE "View-Projection transform:testing:scene designing" </w:instrText>
      </w:r>
      <w:r w:rsidRPr="004D6FDB">
        <w:fldChar w:fldCharType="end"/>
      </w:r>
    </w:p>
    <w:p w14:paraId="202164F1" w14:textId="36DA5A6F" w:rsidR="00774352" w:rsidRPr="00C223E8" w:rsidRDefault="00774352" w:rsidP="00774352">
      <w:pPr>
        <w:pStyle w:val="BodyTextFirst"/>
      </w:pPr>
      <w:r w:rsidRPr="00C223E8">
        <w:t>As illustrated in Figure 3-13, for testing purposes, a</w:t>
      </w:r>
      <w:r w:rsidR="00604F2D">
        <w:t xml:space="preserve"> </w:t>
      </w:r>
      <w:r w:rsidRPr="00C223E8">
        <w:t>World Space (WC) will be defined to be centered at (20, 60) with a dimension of 20</w:t>
      </w:r>
      <w:r>
        <w:t>×</w:t>
      </w:r>
      <w:r w:rsidRPr="00C223E8">
        <w:t xml:space="preserve">10. Two rotated squares, a 5x5 blue square and a 2×2 red square, will be drawn at the center of the WC. To verify the coordinate bounds, a 1×1 square with a distinct color will be drawn at each of the </w:t>
      </w:r>
      <w:r w:rsidR="00604F2D">
        <w:t xml:space="preserve">WC </w:t>
      </w:r>
      <w:r w:rsidRPr="00C223E8">
        <w:t>corners.</w:t>
      </w:r>
    </w:p>
    <w:p w14:paraId="3C2A2447" w14:textId="77777777" w:rsidR="00774352" w:rsidRPr="00C223E8" w:rsidRDefault="00774352" w:rsidP="00774352">
      <w:pPr>
        <w:pStyle w:val="Figure"/>
      </w:pPr>
      <w:r>
        <w:rPr>
          <w:noProof/>
        </w:rPr>
        <w:drawing>
          <wp:inline distT="0" distB="0" distL="0" distR="0" wp14:anchorId="66F1C761" wp14:editId="647AC71A">
            <wp:extent cx="2294255" cy="1834515"/>
            <wp:effectExtent l="0" t="0" r="0" b="0"/>
            <wp:docPr id="1" name="Picture 1" descr="C:\Users\kelvinad\Desktop\Dropbox\1.Projects\2014.11.HTML5_WebGL\Images\Chapter3\Submitted-Images\Figure-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kelvinad\Desktop\Dropbox\1.Projects\2014.11.HTML5_WebGL\Images\Chapter3\Submitted-Images\Figure-3-1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94255" cy="1834515"/>
                    </a:xfrm>
                    <a:prstGeom prst="rect">
                      <a:avLst/>
                    </a:prstGeom>
                    <a:noFill/>
                    <a:ln>
                      <a:noFill/>
                    </a:ln>
                  </pic:spPr>
                </pic:pic>
              </a:graphicData>
            </a:graphic>
          </wp:inline>
        </w:drawing>
      </w:r>
    </w:p>
    <w:p w14:paraId="37BE9082" w14:textId="77777777" w:rsidR="00774352" w:rsidRPr="00C223E8" w:rsidRDefault="00774352" w:rsidP="00774352">
      <w:pPr>
        <w:pStyle w:val="FigureCaption"/>
      </w:pPr>
      <w:r w:rsidRPr="00C223E8">
        <w:t xml:space="preserve"> Figure 3-13. Designing a WC to support drawing</w:t>
      </w:r>
    </w:p>
    <w:p w14:paraId="24BAA777" w14:textId="19E491D7" w:rsidR="00774352" w:rsidRDefault="00774352" w:rsidP="00F9439C">
      <w:pPr>
        <w:pStyle w:val="BodyTextFirst"/>
      </w:pPr>
      <w:r w:rsidRPr="00C223E8">
        <w:t xml:space="preserve">As illustrated in Figure 3-14, the WC will be drawn into a viewport with </w:t>
      </w:r>
      <w:r>
        <w:t xml:space="preserve">the </w:t>
      </w:r>
      <w:r w:rsidRPr="00C223E8">
        <w:t xml:space="preserve">lower-left corner located at (20, 40) and a dimension of 600×300 pixels. It is important to note that in order for squares to show up proportionally, the width-to-height aspect ratio of the WC must match that of the viewport. In this case, the WC has a 20:10 aspect ratio, and this 2:1 </w:t>
      </w:r>
      <w:r w:rsidR="001379C8">
        <w:t xml:space="preserve">ratio </w:t>
      </w:r>
      <w:r w:rsidRPr="00C223E8">
        <w:t>matches that of the 600:300</w:t>
      </w:r>
      <w:r>
        <w:fldChar w:fldCharType="begin"/>
      </w:r>
      <w:r>
        <w:instrText xml:space="preserve"> XE "</w:instrText>
      </w:r>
      <w:r w:rsidRPr="00C62ECC">
        <w:instrText>View-Projection transform:testing:scene designing</w:instrText>
      </w:r>
      <w:r>
        <w:instrText xml:space="preserve">" </w:instrText>
      </w:r>
      <w:r>
        <w:fldChar w:fldCharType="end"/>
      </w:r>
      <w:r w:rsidRPr="00C223E8">
        <w:t>.</w:t>
      </w:r>
    </w:p>
    <w:p w14:paraId="27B74AB6" w14:textId="77777777" w:rsidR="00774352" w:rsidRPr="00C223E8" w:rsidRDefault="00774352" w:rsidP="00774352">
      <w:pPr>
        <w:pStyle w:val="Figure"/>
      </w:pPr>
      <w:r>
        <w:rPr>
          <w:noProof/>
        </w:rPr>
        <w:lastRenderedPageBreak/>
        <w:drawing>
          <wp:inline distT="0" distB="0" distL="0" distR="0" wp14:anchorId="55351BBE" wp14:editId="7176260E">
            <wp:extent cx="2272030" cy="1632585"/>
            <wp:effectExtent l="0" t="0" r="0" b="0"/>
            <wp:docPr id="3" name="Picture 3" descr="C:\Users\kelvinad\Desktop\Dropbox\1.Projects\2014.11.HTML5_WebGL\Images\Chapter3\Submitted-Images\Figure-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kelvinad\Desktop\Dropbox\1.Projects\2014.11.HTML5_WebGL\Images\Chapter3\Submitted-Images\Figure-3-1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72030" cy="1632585"/>
                    </a:xfrm>
                    <a:prstGeom prst="rect">
                      <a:avLst/>
                    </a:prstGeom>
                    <a:noFill/>
                    <a:ln>
                      <a:noFill/>
                    </a:ln>
                  </pic:spPr>
                </pic:pic>
              </a:graphicData>
            </a:graphic>
          </wp:inline>
        </w:drawing>
      </w:r>
    </w:p>
    <w:p w14:paraId="3DB9F0B9" w14:textId="77777777" w:rsidR="00774352" w:rsidRPr="00C223E8" w:rsidRDefault="00774352" w:rsidP="00774352">
      <w:pPr>
        <w:pStyle w:val="FigureCaption"/>
      </w:pPr>
      <w:r w:rsidRPr="00C223E8">
        <w:t>Figure 3-14. Drawing the WC to the viewport</w:t>
      </w:r>
      <w:r>
        <w:fldChar w:fldCharType="begin"/>
      </w:r>
      <w:r>
        <w:instrText xml:space="preserve"> XE "</w:instrText>
      </w:r>
      <w:r w:rsidRPr="00C62ECC">
        <w:instrText>View-Projection transform:testing:scene designing</w:instrText>
      </w:r>
      <w:r>
        <w:instrText xml:space="preserve">" </w:instrText>
      </w:r>
      <w:r>
        <w:fldChar w:fldCharType="end"/>
      </w:r>
      <w:r w:rsidRPr="00C223E8">
        <w:t xml:space="preserve"> </w:t>
      </w:r>
    </w:p>
    <w:p w14:paraId="7132F216" w14:textId="2FCDDE1E" w:rsidR="001379C8" w:rsidRPr="00C223E8" w:rsidRDefault="001379C8" w:rsidP="00F9439C">
      <w:pPr>
        <w:pStyle w:val="BodyTextFirst"/>
      </w:pPr>
      <w:r>
        <w:t>Note that the details of the WC, centered at (20, 60) with dimension 20x10, and the viewport, lower-left corner at (20, 40) and dimension of 600x300, are chosen rather randomly.  These are simply reasonable values that can demonstrate the correctness of the implementation.</w:t>
      </w:r>
    </w:p>
    <w:p w14:paraId="2154C36C" w14:textId="71CC1C54" w:rsidR="00774352" w:rsidRPr="00C223E8" w:rsidRDefault="00774352" w:rsidP="00774352">
      <w:pPr>
        <w:pStyle w:val="Heading4"/>
      </w:pPr>
      <w:r w:rsidRPr="00C223E8">
        <w:t>Implement the Design</w:t>
      </w:r>
      <w:r w:rsidRPr="004D6FDB">
        <w:rPr>
          <w:b w:val="0"/>
        </w:rPr>
        <w:fldChar w:fldCharType="begin"/>
      </w:r>
      <w:r w:rsidRPr="004D6FDB">
        <w:rPr>
          <w:b w:val="0"/>
        </w:rPr>
        <w:instrText xml:space="preserve"> XE "View-Projection transform:testing:design implementation" </w:instrText>
      </w:r>
      <w:r w:rsidRPr="004D6FDB">
        <w:rPr>
          <w:b w:val="0"/>
        </w:rPr>
        <w:fldChar w:fldCharType="end"/>
      </w:r>
    </w:p>
    <w:p w14:paraId="4BD9D462" w14:textId="77777777" w:rsidR="00774352" w:rsidRPr="00C223E8" w:rsidRDefault="00774352" w:rsidP="00774352">
      <w:pPr>
        <w:pStyle w:val="BodyTextFirst"/>
      </w:pPr>
      <w:r w:rsidRPr="00C223E8">
        <w:t xml:space="preserve">The </w:t>
      </w:r>
      <w:proofErr w:type="spellStart"/>
      <w:r w:rsidRPr="00C223E8">
        <w:rPr>
          <w:rStyle w:val="CodeInline"/>
        </w:rPr>
        <w:t>MyGame</w:t>
      </w:r>
      <w:proofErr w:type="spellEnd"/>
      <w:r w:rsidRPr="00C223E8">
        <w:t xml:space="preserve"> object will be modified to implement the design.</w:t>
      </w:r>
    </w:p>
    <w:p w14:paraId="7EB59EBF" w14:textId="4F50AB2A" w:rsidR="00774352" w:rsidRPr="00C223E8" w:rsidRDefault="00774352" w:rsidP="00B41C1A">
      <w:pPr>
        <w:pStyle w:val="NumList"/>
        <w:numPr>
          <w:ilvl w:val="0"/>
          <w:numId w:val="47"/>
        </w:numPr>
      </w:pPr>
      <w:r w:rsidRPr="00C223E8">
        <w:t xml:space="preserve">Edit </w:t>
      </w:r>
      <w:r>
        <w:rPr>
          <w:rStyle w:val="CodeInline"/>
        </w:rPr>
        <w:t>my_game</w:t>
      </w:r>
      <w:r w:rsidRPr="00C223E8">
        <w:rPr>
          <w:rStyle w:val="CodeInline"/>
        </w:rPr>
        <w:t>.js</w:t>
      </w:r>
      <w:r w:rsidRPr="00C223E8">
        <w:t xml:space="preserve"> </w:t>
      </w:r>
      <w:r w:rsidR="00DC0A4C">
        <w:t>in the constructor perform</w:t>
      </w:r>
      <w:r w:rsidR="00B27482">
        <w:t xml:space="preserve"> </w:t>
      </w:r>
      <w:r w:rsidR="00B0370C">
        <w:t>step A</w:t>
      </w:r>
      <w:r w:rsidRPr="00C223E8">
        <w:t xml:space="preserve"> </w:t>
      </w:r>
      <w:r w:rsidR="00DC0A4C">
        <w:t xml:space="preserve">to </w:t>
      </w:r>
      <w:r w:rsidRPr="00C223E8">
        <w:t xml:space="preserve">initialize the </w:t>
      </w:r>
      <w:r w:rsidR="001379C8">
        <w:t>game engine</w:t>
      </w:r>
      <w:r w:rsidRPr="00C223E8">
        <w:t xml:space="preserve"> and </w:t>
      </w:r>
      <w:r w:rsidR="00B0370C">
        <w:t xml:space="preserve">step B </w:t>
      </w:r>
      <w:r w:rsidR="00DC0A4C">
        <w:t xml:space="preserve">to </w:t>
      </w:r>
      <w:r w:rsidRPr="00C223E8">
        <w:t xml:space="preserve">create six </w:t>
      </w:r>
      <w:r>
        <w:rPr>
          <w:rStyle w:val="CodeInline"/>
        </w:rPr>
        <w:t>Renderable</w:t>
      </w:r>
      <w:r w:rsidRPr="00C223E8">
        <w:t xml:space="preserve"> objects (two to be drawn at the center, with four at each corner of the WC) with corresponding colors.   </w:t>
      </w:r>
    </w:p>
    <w:p w14:paraId="1897FBDA" w14:textId="77777777" w:rsidR="00774352" w:rsidRDefault="00774352" w:rsidP="00774352">
      <w:pPr>
        <w:pStyle w:val="Code"/>
        <w:rPr>
          <w:noProof w:val="0"/>
        </w:rPr>
      </w:pPr>
      <w:r>
        <w:rPr>
          <w:noProof w:val="0"/>
        </w:rPr>
        <w:t>constructor(</w:t>
      </w:r>
      <w:proofErr w:type="spellStart"/>
      <w:r>
        <w:rPr>
          <w:noProof w:val="0"/>
        </w:rPr>
        <w:t>htmlCanvasID</w:t>
      </w:r>
      <w:proofErr w:type="spellEnd"/>
      <w:r>
        <w:rPr>
          <w:noProof w:val="0"/>
        </w:rPr>
        <w:t>) {</w:t>
      </w:r>
    </w:p>
    <w:p w14:paraId="19A5946B" w14:textId="64C35627" w:rsidR="00774352" w:rsidRDefault="00774352" w:rsidP="00774352">
      <w:pPr>
        <w:pStyle w:val="Code"/>
        <w:rPr>
          <w:noProof w:val="0"/>
        </w:rPr>
      </w:pPr>
      <w:r>
        <w:rPr>
          <w:noProof w:val="0"/>
        </w:rPr>
        <w:t xml:space="preserve">    // Step A: Initialize the game engine</w:t>
      </w:r>
    </w:p>
    <w:p w14:paraId="067DFF16" w14:textId="385C2927" w:rsidR="00774352" w:rsidRDefault="00774352" w:rsidP="00774352">
      <w:pPr>
        <w:pStyle w:val="Code"/>
        <w:rPr>
          <w:noProof w:val="0"/>
        </w:rPr>
      </w:pPr>
      <w:r>
        <w:rPr>
          <w:noProof w:val="0"/>
        </w:rPr>
        <w:t xml:space="preserve">    </w:t>
      </w:r>
      <w:proofErr w:type="spellStart"/>
      <w:proofErr w:type="gramStart"/>
      <w:r>
        <w:rPr>
          <w:noProof w:val="0"/>
        </w:rPr>
        <w:t>engine.init</w:t>
      </w:r>
      <w:proofErr w:type="spellEnd"/>
      <w:proofErr w:type="gramEnd"/>
      <w:r>
        <w:rPr>
          <w:noProof w:val="0"/>
        </w:rPr>
        <w:t>(</w:t>
      </w:r>
      <w:proofErr w:type="spellStart"/>
      <w:r>
        <w:rPr>
          <w:noProof w:val="0"/>
        </w:rPr>
        <w:t>htmlCanvasID</w:t>
      </w:r>
      <w:proofErr w:type="spellEnd"/>
      <w:r>
        <w:rPr>
          <w:noProof w:val="0"/>
        </w:rPr>
        <w:t>);</w:t>
      </w:r>
    </w:p>
    <w:p w14:paraId="2AAF9236" w14:textId="77777777" w:rsidR="00774352" w:rsidRDefault="00774352" w:rsidP="00774352">
      <w:pPr>
        <w:pStyle w:val="Code"/>
        <w:rPr>
          <w:noProof w:val="0"/>
        </w:rPr>
      </w:pPr>
    </w:p>
    <w:p w14:paraId="2C88F1B4" w14:textId="42A398F5" w:rsidR="00774352" w:rsidRDefault="00774352" w:rsidP="00774352">
      <w:pPr>
        <w:pStyle w:val="Code"/>
        <w:rPr>
          <w:noProof w:val="0"/>
        </w:rPr>
      </w:pPr>
      <w:r>
        <w:rPr>
          <w:noProof w:val="0"/>
        </w:rPr>
        <w:t xml:space="preserve">    // Step B: Create the Renderable objects:</w:t>
      </w:r>
    </w:p>
    <w:p w14:paraId="1CAD5003" w14:textId="192FB60A" w:rsidR="00774352" w:rsidRDefault="00774352" w:rsidP="00774352">
      <w:pPr>
        <w:pStyle w:val="Code"/>
        <w:rPr>
          <w:noProof w:val="0"/>
        </w:rPr>
      </w:pPr>
      <w:r>
        <w:rPr>
          <w:noProof w:val="0"/>
        </w:rPr>
        <w:t xml:space="preserve">    </w:t>
      </w:r>
      <w:proofErr w:type="spellStart"/>
      <w:proofErr w:type="gramStart"/>
      <w:r>
        <w:rPr>
          <w:noProof w:val="0"/>
        </w:rPr>
        <w:t>this.mBlueSq</w:t>
      </w:r>
      <w:proofErr w:type="spellEnd"/>
      <w:proofErr w:type="gramEnd"/>
      <w:r>
        <w:rPr>
          <w:noProof w:val="0"/>
        </w:rPr>
        <w:t xml:space="preserve"> = new </w:t>
      </w:r>
      <w:proofErr w:type="spellStart"/>
      <w:r>
        <w:rPr>
          <w:noProof w:val="0"/>
        </w:rPr>
        <w:t>engine.Renderable</w:t>
      </w:r>
      <w:proofErr w:type="spellEnd"/>
      <w:r>
        <w:rPr>
          <w:noProof w:val="0"/>
        </w:rPr>
        <w:t>();</w:t>
      </w:r>
    </w:p>
    <w:p w14:paraId="3FE3351B" w14:textId="5667589A" w:rsidR="00774352" w:rsidRDefault="00774352" w:rsidP="00774352">
      <w:pPr>
        <w:pStyle w:val="Code"/>
        <w:rPr>
          <w:noProof w:val="0"/>
        </w:rPr>
      </w:pPr>
      <w:r>
        <w:rPr>
          <w:noProof w:val="0"/>
        </w:rPr>
        <w:t xml:space="preserve">    </w:t>
      </w:r>
      <w:proofErr w:type="spellStart"/>
      <w:proofErr w:type="gramStart"/>
      <w:r>
        <w:rPr>
          <w:noProof w:val="0"/>
        </w:rPr>
        <w:t>this.mBlueSq.setColor</w:t>
      </w:r>
      <w:proofErr w:type="spellEnd"/>
      <w:proofErr w:type="gramEnd"/>
      <w:r>
        <w:rPr>
          <w:noProof w:val="0"/>
        </w:rPr>
        <w:t>([0.25, 0.25, 0.95, 1]);</w:t>
      </w:r>
    </w:p>
    <w:p w14:paraId="0A791CE0" w14:textId="55BEE3E9" w:rsidR="00774352" w:rsidRDefault="00774352" w:rsidP="00774352">
      <w:pPr>
        <w:pStyle w:val="Code"/>
        <w:rPr>
          <w:noProof w:val="0"/>
        </w:rPr>
      </w:pPr>
      <w:r>
        <w:rPr>
          <w:noProof w:val="0"/>
        </w:rPr>
        <w:t xml:space="preserve">    </w:t>
      </w:r>
      <w:proofErr w:type="spellStart"/>
      <w:proofErr w:type="gramStart"/>
      <w:r>
        <w:rPr>
          <w:noProof w:val="0"/>
        </w:rPr>
        <w:t>this.mRedSq</w:t>
      </w:r>
      <w:proofErr w:type="spellEnd"/>
      <w:proofErr w:type="gramEnd"/>
      <w:r>
        <w:rPr>
          <w:noProof w:val="0"/>
        </w:rPr>
        <w:t xml:space="preserve"> = new </w:t>
      </w:r>
      <w:proofErr w:type="spellStart"/>
      <w:r>
        <w:rPr>
          <w:noProof w:val="0"/>
        </w:rPr>
        <w:t>engine.Renderable</w:t>
      </w:r>
      <w:proofErr w:type="spellEnd"/>
      <w:r>
        <w:rPr>
          <w:noProof w:val="0"/>
        </w:rPr>
        <w:t>();</w:t>
      </w:r>
    </w:p>
    <w:p w14:paraId="635560E4" w14:textId="173A44ED" w:rsidR="00774352" w:rsidRDefault="00774352" w:rsidP="00774352">
      <w:pPr>
        <w:pStyle w:val="Code"/>
        <w:rPr>
          <w:noProof w:val="0"/>
        </w:rPr>
      </w:pPr>
      <w:r>
        <w:rPr>
          <w:noProof w:val="0"/>
        </w:rPr>
        <w:t xml:space="preserve">    </w:t>
      </w:r>
      <w:proofErr w:type="spellStart"/>
      <w:proofErr w:type="gramStart"/>
      <w:r>
        <w:rPr>
          <w:noProof w:val="0"/>
        </w:rPr>
        <w:t>this.mRedSq.setColor</w:t>
      </w:r>
      <w:proofErr w:type="spellEnd"/>
      <w:proofErr w:type="gramEnd"/>
      <w:r>
        <w:rPr>
          <w:noProof w:val="0"/>
        </w:rPr>
        <w:t>([1, 0.25, 0.25, 1]);</w:t>
      </w:r>
    </w:p>
    <w:p w14:paraId="5D72E869" w14:textId="3173056D" w:rsidR="00774352" w:rsidRDefault="00774352" w:rsidP="00774352">
      <w:pPr>
        <w:pStyle w:val="Code"/>
        <w:rPr>
          <w:noProof w:val="0"/>
        </w:rPr>
      </w:pPr>
      <w:r>
        <w:rPr>
          <w:noProof w:val="0"/>
        </w:rPr>
        <w:t xml:space="preserve">    </w:t>
      </w:r>
      <w:proofErr w:type="spellStart"/>
      <w:proofErr w:type="gramStart"/>
      <w:r>
        <w:rPr>
          <w:noProof w:val="0"/>
        </w:rPr>
        <w:t>this.mTLSq</w:t>
      </w:r>
      <w:proofErr w:type="spellEnd"/>
      <w:proofErr w:type="gramEnd"/>
      <w:r>
        <w:rPr>
          <w:noProof w:val="0"/>
        </w:rPr>
        <w:t xml:space="preserve"> = new </w:t>
      </w:r>
      <w:proofErr w:type="spellStart"/>
      <w:r>
        <w:rPr>
          <w:noProof w:val="0"/>
        </w:rPr>
        <w:t>engine.Renderable</w:t>
      </w:r>
      <w:proofErr w:type="spellEnd"/>
      <w:r>
        <w:rPr>
          <w:noProof w:val="0"/>
        </w:rPr>
        <w:t>();</w:t>
      </w:r>
    </w:p>
    <w:p w14:paraId="1C4AFF54" w14:textId="24A3EB75" w:rsidR="00774352" w:rsidRDefault="00774352" w:rsidP="00774352">
      <w:pPr>
        <w:pStyle w:val="Code"/>
        <w:rPr>
          <w:noProof w:val="0"/>
        </w:rPr>
      </w:pPr>
      <w:r>
        <w:rPr>
          <w:noProof w:val="0"/>
        </w:rPr>
        <w:t xml:space="preserve">    </w:t>
      </w:r>
      <w:proofErr w:type="spellStart"/>
      <w:proofErr w:type="gramStart"/>
      <w:r>
        <w:rPr>
          <w:noProof w:val="0"/>
        </w:rPr>
        <w:t>this.mTLSq.setColor</w:t>
      </w:r>
      <w:proofErr w:type="spellEnd"/>
      <w:proofErr w:type="gramEnd"/>
      <w:r>
        <w:rPr>
          <w:noProof w:val="0"/>
        </w:rPr>
        <w:t>([0.9, 0.1, 0.1, 1]);</w:t>
      </w:r>
    </w:p>
    <w:p w14:paraId="043204AC" w14:textId="3F8CBE92" w:rsidR="00774352" w:rsidRDefault="00774352" w:rsidP="00774352">
      <w:pPr>
        <w:pStyle w:val="Code"/>
        <w:rPr>
          <w:noProof w:val="0"/>
        </w:rPr>
      </w:pPr>
      <w:r>
        <w:rPr>
          <w:noProof w:val="0"/>
        </w:rPr>
        <w:t xml:space="preserve">    </w:t>
      </w:r>
      <w:proofErr w:type="spellStart"/>
      <w:proofErr w:type="gramStart"/>
      <w:r>
        <w:rPr>
          <w:noProof w:val="0"/>
        </w:rPr>
        <w:t>this.mTRSq</w:t>
      </w:r>
      <w:proofErr w:type="spellEnd"/>
      <w:proofErr w:type="gramEnd"/>
      <w:r>
        <w:rPr>
          <w:noProof w:val="0"/>
        </w:rPr>
        <w:t xml:space="preserve"> = new </w:t>
      </w:r>
      <w:proofErr w:type="spellStart"/>
      <w:r>
        <w:rPr>
          <w:noProof w:val="0"/>
        </w:rPr>
        <w:t>engine.Renderable</w:t>
      </w:r>
      <w:proofErr w:type="spellEnd"/>
      <w:r>
        <w:rPr>
          <w:noProof w:val="0"/>
        </w:rPr>
        <w:t>();</w:t>
      </w:r>
    </w:p>
    <w:p w14:paraId="0DE9F515" w14:textId="1577C36E" w:rsidR="00774352" w:rsidRDefault="00774352" w:rsidP="00774352">
      <w:pPr>
        <w:pStyle w:val="Code"/>
        <w:rPr>
          <w:noProof w:val="0"/>
        </w:rPr>
      </w:pPr>
      <w:r>
        <w:rPr>
          <w:noProof w:val="0"/>
        </w:rPr>
        <w:t xml:space="preserve">    </w:t>
      </w:r>
      <w:proofErr w:type="spellStart"/>
      <w:proofErr w:type="gramStart"/>
      <w:r>
        <w:rPr>
          <w:noProof w:val="0"/>
        </w:rPr>
        <w:t>this.mTRSq.setColor</w:t>
      </w:r>
      <w:proofErr w:type="spellEnd"/>
      <w:proofErr w:type="gramEnd"/>
      <w:r>
        <w:rPr>
          <w:noProof w:val="0"/>
        </w:rPr>
        <w:t>([0.1, 0.9, 0.1, 1]);</w:t>
      </w:r>
    </w:p>
    <w:p w14:paraId="636BDBC0" w14:textId="2E910504" w:rsidR="00774352" w:rsidRDefault="00774352" w:rsidP="00774352">
      <w:pPr>
        <w:pStyle w:val="Code"/>
        <w:rPr>
          <w:noProof w:val="0"/>
        </w:rPr>
      </w:pPr>
      <w:r>
        <w:rPr>
          <w:noProof w:val="0"/>
        </w:rPr>
        <w:t xml:space="preserve">    </w:t>
      </w:r>
      <w:proofErr w:type="spellStart"/>
      <w:proofErr w:type="gramStart"/>
      <w:r>
        <w:rPr>
          <w:noProof w:val="0"/>
        </w:rPr>
        <w:t>this.mBRSq</w:t>
      </w:r>
      <w:proofErr w:type="spellEnd"/>
      <w:proofErr w:type="gramEnd"/>
      <w:r>
        <w:rPr>
          <w:noProof w:val="0"/>
        </w:rPr>
        <w:t xml:space="preserve"> = new </w:t>
      </w:r>
      <w:proofErr w:type="spellStart"/>
      <w:r>
        <w:rPr>
          <w:noProof w:val="0"/>
        </w:rPr>
        <w:t>engine.Renderable</w:t>
      </w:r>
      <w:proofErr w:type="spellEnd"/>
      <w:r>
        <w:rPr>
          <w:noProof w:val="0"/>
        </w:rPr>
        <w:t>();</w:t>
      </w:r>
    </w:p>
    <w:p w14:paraId="3BDA4CA3" w14:textId="0C7A2AD2" w:rsidR="00774352" w:rsidRDefault="00774352" w:rsidP="00774352">
      <w:pPr>
        <w:pStyle w:val="Code"/>
        <w:rPr>
          <w:noProof w:val="0"/>
        </w:rPr>
      </w:pPr>
      <w:r>
        <w:rPr>
          <w:noProof w:val="0"/>
        </w:rPr>
        <w:t xml:space="preserve">    </w:t>
      </w:r>
      <w:proofErr w:type="spellStart"/>
      <w:proofErr w:type="gramStart"/>
      <w:r>
        <w:rPr>
          <w:noProof w:val="0"/>
        </w:rPr>
        <w:t>this.mBRSq.setColor</w:t>
      </w:r>
      <w:proofErr w:type="spellEnd"/>
      <w:proofErr w:type="gramEnd"/>
      <w:r>
        <w:rPr>
          <w:noProof w:val="0"/>
        </w:rPr>
        <w:t>([0.1, 0.1, 0.9, 1]);</w:t>
      </w:r>
    </w:p>
    <w:p w14:paraId="40BAD4AB" w14:textId="45C96EE4" w:rsidR="00774352" w:rsidRDefault="00774352" w:rsidP="00774352">
      <w:pPr>
        <w:pStyle w:val="Code"/>
        <w:rPr>
          <w:noProof w:val="0"/>
        </w:rPr>
      </w:pPr>
      <w:r>
        <w:rPr>
          <w:noProof w:val="0"/>
        </w:rPr>
        <w:t xml:space="preserve">    </w:t>
      </w:r>
      <w:proofErr w:type="spellStart"/>
      <w:proofErr w:type="gramStart"/>
      <w:r>
        <w:rPr>
          <w:noProof w:val="0"/>
        </w:rPr>
        <w:t>this.mBLSq</w:t>
      </w:r>
      <w:proofErr w:type="spellEnd"/>
      <w:proofErr w:type="gramEnd"/>
      <w:r>
        <w:rPr>
          <w:noProof w:val="0"/>
        </w:rPr>
        <w:t xml:space="preserve"> = new </w:t>
      </w:r>
      <w:proofErr w:type="spellStart"/>
      <w:r>
        <w:rPr>
          <w:noProof w:val="0"/>
        </w:rPr>
        <w:t>engine.Renderable</w:t>
      </w:r>
      <w:proofErr w:type="spellEnd"/>
      <w:r>
        <w:rPr>
          <w:noProof w:val="0"/>
        </w:rPr>
        <w:t>();</w:t>
      </w:r>
    </w:p>
    <w:p w14:paraId="5A7D7A96" w14:textId="5BAFE7EF" w:rsidR="00774352" w:rsidRDefault="00774352" w:rsidP="00B41C1A">
      <w:pPr>
        <w:pStyle w:val="Code"/>
        <w:ind w:firstLine="360"/>
        <w:rPr>
          <w:noProof w:val="0"/>
        </w:rPr>
      </w:pPr>
      <w:proofErr w:type="spellStart"/>
      <w:proofErr w:type="gramStart"/>
      <w:r>
        <w:rPr>
          <w:noProof w:val="0"/>
        </w:rPr>
        <w:t>this.mBLSq.setColor</w:t>
      </w:r>
      <w:proofErr w:type="spellEnd"/>
      <w:proofErr w:type="gramEnd"/>
      <w:r>
        <w:rPr>
          <w:noProof w:val="0"/>
        </w:rPr>
        <w:t>([0.1, 0.1, 0.1, 1]);</w:t>
      </w:r>
      <w:r w:rsidRPr="00F3579A">
        <w:rPr>
          <w:noProof w:val="0"/>
        </w:rPr>
        <w:t xml:space="preserve">    </w:t>
      </w:r>
    </w:p>
    <w:p w14:paraId="00CAB76E" w14:textId="79E405B1" w:rsidR="00987011" w:rsidRDefault="00987011" w:rsidP="00987011">
      <w:pPr>
        <w:pStyle w:val="Code"/>
        <w:ind w:firstLine="360"/>
        <w:rPr>
          <w:noProof w:val="0"/>
        </w:rPr>
      </w:pPr>
      <w:commentRangeStart w:id="15"/>
      <w:r>
        <w:rPr>
          <w:noProof w:val="0"/>
        </w:rPr>
        <w:t>…</w:t>
      </w:r>
      <w:commentRangeEnd w:id="15"/>
      <w:r w:rsidR="0052144A">
        <w:rPr>
          <w:rStyle w:val="CommentReference"/>
          <w:rFonts w:asciiTheme="minorHAnsi" w:hAnsiTheme="minorHAnsi"/>
          <w:noProof w:val="0"/>
        </w:rPr>
        <w:commentReference w:id="15"/>
      </w:r>
    </w:p>
    <w:p w14:paraId="3BBB41ED" w14:textId="19DCE6DC" w:rsidR="00987011" w:rsidRPr="00C223E8" w:rsidRDefault="00987011" w:rsidP="00E542E1">
      <w:pPr>
        <w:pStyle w:val="Code"/>
        <w:rPr>
          <w:noProof w:val="0"/>
        </w:rPr>
      </w:pPr>
      <w:r>
        <w:rPr>
          <w:noProof w:val="0"/>
        </w:rPr>
        <w:t>}</w:t>
      </w:r>
    </w:p>
    <w:p w14:paraId="1AD4BDDC" w14:textId="12BF0273" w:rsidR="00774352" w:rsidRPr="00C223E8" w:rsidRDefault="00321E47" w:rsidP="00B41C1A">
      <w:pPr>
        <w:pStyle w:val="NumList"/>
        <w:numPr>
          <w:ilvl w:val="0"/>
          <w:numId w:val="47"/>
        </w:numPr>
      </w:pPr>
      <w:r>
        <w:t>Steps C and D</w:t>
      </w:r>
      <w:r w:rsidR="0043117B">
        <w:t xml:space="preserve"> </w:t>
      </w:r>
      <w:r>
        <w:t>c</w:t>
      </w:r>
      <w:r w:rsidR="00774352" w:rsidRPr="00C223E8">
        <w:t>lear the entire canvas, setup the viewport, and clear the viewport to a different color</w:t>
      </w:r>
      <w:r w:rsidR="00E542E1">
        <w:t>.</w:t>
      </w:r>
    </w:p>
    <w:p w14:paraId="6E8473F1" w14:textId="77777777" w:rsidR="00774352" w:rsidRDefault="00774352" w:rsidP="00774352">
      <w:pPr>
        <w:pStyle w:val="Code"/>
        <w:rPr>
          <w:noProof w:val="0"/>
        </w:rPr>
      </w:pPr>
      <w:r>
        <w:rPr>
          <w:noProof w:val="0"/>
        </w:rPr>
        <w:t>// Step C: Clear the entire canvas first</w:t>
      </w:r>
    </w:p>
    <w:p w14:paraId="6A60C847" w14:textId="22F68E60" w:rsidR="00774352" w:rsidRDefault="00774352" w:rsidP="00774352">
      <w:pPr>
        <w:pStyle w:val="Code"/>
        <w:rPr>
          <w:noProof w:val="0"/>
        </w:rPr>
      </w:pPr>
      <w:proofErr w:type="spellStart"/>
      <w:proofErr w:type="gramStart"/>
      <w:r>
        <w:rPr>
          <w:noProof w:val="0"/>
        </w:rPr>
        <w:lastRenderedPageBreak/>
        <w:t>engine.clearCanvas</w:t>
      </w:r>
      <w:proofErr w:type="spellEnd"/>
      <w:proofErr w:type="gramEnd"/>
      <w:r>
        <w:rPr>
          <w:noProof w:val="0"/>
        </w:rPr>
        <w:t>([0.9, 0.9, 0.9, 1]);</w:t>
      </w:r>
    </w:p>
    <w:p w14:paraId="1DF04302" w14:textId="77777777" w:rsidR="00774352" w:rsidRDefault="00774352" w:rsidP="00774352">
      <w:pPr>
        <w:pStyle w:val="Code"/>
        <w:rPr>
          <w:noProof w:val="0"/>
        </w:rPr>
      </w:pPr>
    </w:p>
    <w:p w14:paraId="254756D4" w14:textId="77777777" w:rsidR="00774352" w:rsidRDefault="00774352" w:rsidP="00774352">
      <w:pPr>
        <w:pStyle w:val="Code"/>
        <w:rPr>
          <w:noProof w:val="0"/>
        </w:rPr>
      </w:pPr>
      <w:r>
        <w:rPr>
          <w:noProof w:val="0"/>
        </w:rPr>
        <w:t xml:space="preserve">// get access to the </w:t>
      </w:r>
      <w:proofErr w:type="spellStart"/>
      <w:r>
        <w:rPr>
          <w:noProof w:val="0"/>
        </w:rPr>
        <w:t>gl</w:t>
      </w:r>
      <w:proofErr w:type="spellEnd"/>
      <w:r>
        <w:rPr>
          <w:noProof w:val="0"/>
        </w:rPr>
        <w:t xml:space="preserve"> connection to the GPU</w:t>
      </w:r>
    </w:p>
    <w:p w14:paraId="3CDAD836" w14:textId="67D43104" w:rsidR="00774352" w:rsidRDefault="00774352" w:rsidP="00774352">
      <w:pPr>
        <w:pStyle w:val="Code"/>
        <w:rPr>
          <w:noProof w:val="0"/>
        </w:rPr>
      </w:pPr>
      <w:r>
        <w:rPr>
          <w:noProof w:val="0"/>
        </w:rPr>
        <w:t xml:space="preserve">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32A55740" w14:textId="77777777" w:rsidR="00774352" w:rsidRDefault="00774352" w:rsidP="00774352">
      <w:pPr>
        <w:pStyle w:val="Code"/>
        <w:rPr>
          <w:noProof w:val="0"/>
        </w:rPr>
      </w:pPr>
    </w:p>
    <w:p w14:paraId="0C10FE9B" w14:textId="5269641B" w:rsidR="00774352" w:rsidRDefault="00774352" w:rsidP="00774352">
      <w:pPr>
        <w:pStyle w:val="Code"/>
        <w:rPr>
          <w:noProof w:val="0"/>
        </w:rPr>
      </w:pPr>
      <w:r>
        <w:rPr>
          <w:noProof w:val="0"/>
        </w:rPr>
        <w:t>// Step D: Setting up Viewport</w:t>
      </w:r>
    </w:p>
    <w:p w14:paraId="0304374F" w14:textId="3032511A" w:rsidR="00774352" w:rsidRDefault="00774352" w:rsidP="00774352">
      <w:pPr>
        <w:pStyle w:val="Code"/>
        <w:rPr>
          <w:noProof w:val="0"/>
        </w:rPr>
      </w:pPr>
      <w:r>
        <w:rPr>
          <w:noProof w:val="0"/>
        </w:rPr>
        <w:t>// Step D1: Set up the viewport: area on canvas to be drawn</w:t>
      </w:r>
    </w:p>
    <w:p w14:paraId="53CA919D" w14:textId="155E1E80" w:rsidR="00774352" w:rsidRDefault="00774352" w:rsidP="00774352">
      <w:pPr>
        <w:pStyle w:val="Code"/>
        <w:rPr>
          <w:noProof w:val="0"/>
        </w:rPr>
      </w:pPr>
      <w:proofErr w:type="spellStart"/>
      <w:proofErr w:type="gramStart"/>
      <w:r>
        <w:rPr>
          <w:noProof w:val="0"/>
        </w:rPr>
        <w:t>gl.viewport</w:t>
      </w:r>
      <w:proofErr w:type="spellEnd"/>
      <w:proofErr w:type="gramEnd"/>
      <w:r>
        <w:rPr>
          <w:noProof w:val="0"/>
        </w:rPr>
        <w:t>(</w:t>
      </w:r>
    </w:p>
    <w:p w14:paraId="1D410B8E" w14:textId="56C4D5FC" w:rsidR="00774352" w:rsidRDefault="00774352" w:rsidP="00774352">
      <w:pPr>
        <w:pStyle w:val="Code"/>
        <w:rPr>
          <w:noProof w:val="0"/>
        </w:rPr>
      </w:pPr>
      <w:r>
        <w:rPr>
          <w:noProof w:val="0"/>
        </w:rPr>
        <w:t xml:space="preserve">    </w:t>
      </w:r>
      <w:proofErr w:type="gramStart"/>
      <w:r>
        <w:rPr>
          <w:noProof w:val="0"/>
        </w:rPr>
        <w:t xml:space="preserve">20,   </w:t>
      </w:r>
      <w:proofErr w:type="gramEnd"/>
      <w:r>
        <w:rPr>
          <w:noProof w:val="0"/>
        </w:rPr>
        <w:t xml:space="preserve">  // x position of bottom-left corner of the area to be drawn</w:t>
      </w:r>
    </w:p>
    <w:p w14:paraId="6365170F" w14:textId="58521B4F" w:rsidR="00774352" w:rsidRDefault="00774352" w:rsidP="00774352">
      <w:pPr>
        <w:pStyle w:val="Code"/>
        <w:rPr>
          <w:noProof w:val="0"/>
        </w:rPr>
      </w:pPr>
      <w:r>
        <w:rPr>
          <w:noProof w:val="0"/>
        </w:rPr>
        <w:t xml:space="preserve">    </w:t>
      </w:r>
      <w:proofErr w:type="gramStart"/>
      <w:r>
        <w:rPr>
          <w:noProof w:val="0"/>
        </w:rPr>
        <w:t xml:space="preserve">40,   </w:t>
      </w:r>
      <w:proofErr w:type="gramEnd"/>
      <w:r>
        <w:rPr>
          <w:noProof w:val="0"/>
        </w:rPr>
        <w:t xml:space="preserve">  // y position of bottom-left corner of the area to be drawn</w:t>
      </w:r>
    </w:p>
    <w:p w14:paraId="38327770" w14:textId="60EE7BB7" w:rsidR="00774352" w:rsidRDefault="00774352" w:rsidP="00774352">
      <w:pPr>
        <w:pStyle w:val="Code"/>
        <w:rPr>
          <w:noProof w:val="0"/>
        </w:rPr>
      </w:pPr>
      <w:r>
        <w:rPr>
          <w:noProof w:val="0"/>
        </w:rPr>
        <w:t xml:space="preserve">    </w:t>
      </w:r>
      <w:proofErr w:type="gramStart"/>
      <w:r>
        <w:rPr>
          <w:noProof w:val="0"/>
        </w:rPr>
        <w:t xml:space="preserve">600,   </w:t>
      </w:r>
      <w:proofErr w:type="gramEnd"/>
      <w:r>
        <w:rPr>
          <w:noProof w:val="0"/>
        </w:rPr>
        <w:t xml:space="preserve"> // width of the area to be drawn</w:t>
      </w:r>
    </w:p>
    <w:p w14:paraId="031CC721" w14:textId="380D0967" w:rsidR="00774352" w:rsidRDefault="00774352" w:rsidP="00774352">
      <w:pPr>
        <w:pStyle w:val="Code"/>
        <w:rPr>
          <w:noProof w:val="0"/>
        </w:rPr>
      </w:pPr>
      <w:r>
        <w:rPr>
          <w:noProof w:val="0"/>
        </w:rPr>
        <w:t xml:space="preserve">    </w:t>
      </w:r>
      <w:proofErr w:type="gramStart"/>
      <w:r>
        <w:rPr>
          <w:noProof w:val="0"/>
        </w:rPr>
        <w:t xml:space="preserve">300);   </w:t>
      </w:r>
      <w:proofErr w:type="gramEnd"/>
      <w:r>
        <w:rPr>
          <w:noProof w:val="0"/>
        </w:rPr>
        <w:t xml:space="preserve">  // height of the area to be drawn</w:t>
      </w:r>
    </w:p>
    <w:p w14:paraId="020FDC63" w14:textId="77777777" w:rsidR="00774352" w:rsidRDefault="00774352" w:rsidP="00774352">
      <w:pPr>
        <w:pStyle w:val="Code"/>
        <w:rPr>
          <w:noProof w:val="0"/>
        </w:rPr>
      </w:pPr>
    </w:p>
    <w:p w14:paraId="35867991" w14:textId="672E79CD" w:rsidR="00774352" w:rsidRDefault="00774352" w:rsidP="00774352">
      <w:pPr>
        <w:pStyle w:val="Code"/>
        <w:rPr>
          <w:noProof w:val="0"/>
        </w:rPr>
      </w:pPr>
      <w:r>
        <w:rPr>
          <w:noProof w:val="0"/>
        </w:rPr>
        <w:t>// Step D2: set up the corresponding scissor area to limit clear area</w:t>
      </w:r>
    </w:p>
    <w:p w14:paraId="02F2719D" w14:textId="7D038EF3" w:rsidR="00774352" w:rsidRDefault="00774352" w:rsidP="00774352">
      <w:pPr>
        <w:pStyle w:val="Code"/>
        <w:rPr>
          <w:noProof w:val="0"/>
        </w:rPr>
      </w:pPr>
      <w:proofErr w:type="spellStart"/>
      <w:proofErr w:type="gramStart"/>
      <w:r>
        <w:rPr>
          <w:noProof w:val="0"/>
        </w:rPr>
        <w:t>gl.scissor</w:t>
      </w:r>
      <w:proofErr w:type="spellEnd"/>
      <w:proofErr w:type="gramEnd"/>
      <w:r>
        <w:rPr>
          <w:noProof w:val="0"/>
        </w:rPr>
        <w:t>(</w:t>
      </w:r>
    </w:p>
    <w:p w14:paraId="29FD39E0" w14:textId="0C900C8C" w:rsidR="00774352" w:rsidRDefault="00B27482" w:rsidP="00774352">
      <w:pPr>
        <w:pStyle w:val="Code"/>
        <w:rPr>
          <w:noProof w:val="0"/>
        </w:rPr>
      </w:pPr>
      <w:r>
        <w:rPr>
          <w:noProof w:val="0"/>
        </w:rPr>
        <w:t xml:space="preserve">    </w:t>
      </w:r>
      <w:proofErr w:type="gramStart"/>
      <w:r w:rsidR="00774352">
        <w:rPr>
          <w:noProof w:val="0"/>
        </w:rPr>
        <w:t xml:space="preserve">20,   </w:t>
      </w:r>
      <w:proofErr w:type="gramEnd"/>
      <w:r w:rsidR="00774352">
        <w:rPr>
          <w:noProof w:val="0"/>
        </w:rPr>
        <w:t xml:space="preserve">  // x position of bottom-left corner of the area to be drawn</w:t>
      </w:r>
    </w:p>
    <w:p w14:paraId="72A215CC" w14:textId="0D3E0B8A" w:rsidR="00774352" w:rsidRDefault="00774352" w:rsidP="00774352">
      <w:pPr>
        <w:pStyle w:val="Code"/>
        <w:rPr>
          <w:noProof w:val="0"/>
        </w:rPr>
      </w:pPr>
      <w:r>
        <w:rPr>
          <w:noProof w:val="0"/>
        </w:rPr>
        <w:t xml:space="preserve">    </w:t>
      </w:r>
      <w:proofErr w:type="gramStart"/>
      <w:r>
        <w:rPr>
          <w:noProof w:val="0"/>
        </w:rPr>
        <w:t xml:space="preserve">40,   </w:t>
      </w:r>
      <w:proofErr w:type="gramEnd"/>
      <w:r>
        <w:rPr>
          <w:noProof w:val="0"/>
        </w:rPr>
        <w:t xml:space="preserve">  // y position of bottom-left corner of the area to be drawn</w:t>
      </w:r>
    </w:p>
    <w:p w14:paraId="4F2B38A2" w14:textId="204D54D9" w:rsidR="00774352" w:rsidRDefault="00774352" w:rsidP="00774352">
      <w:pPr>
        <w:pStyle w:val="Code"/>
        <w:rPr>
          <w:noProof w:val="0"/>
        </w:rPr>
      </w:pPr>
      <w:r>
        <w:rPr>
          <w:noProof w:val="0"/>
        </w:rPr>
        <w:t xml:space="preserve">    </w:t>
      </w:r>
      <w:proofErr w:type="gramStart"/>
      <w:r>
        <w:rPr>
          <w:noProof w:val="0"/>
        </w:rPr>
        <w:t xml:space="preserve">600,   </w:t>
      </w:r>
      <w:proofErr w:type="gramEnd"/>
      <w:r>
        <w:rPr>
          <w:noProof w:val="0"/>
        </w:rPr>
        <w:t xml:space="preserve"> // width of the area to be drawn</w:t>
      </w:r>
    </w:p>
    <w:p w14:paraId="48286CB4" w14:textId="51BCC6A6" w:rsidR="00774352" w:rsidRDefault="00774352" w:rsidP="00774352">
      <w:pPr>
        <w:pStyle w:val="Code"/>
        <w:rPr>
          <w:noProof w:val="0"/>
        </w:rPr>
      </w:pPr>
      <w:r>
        <w:rPr>
          <w:noProof w:val="0"/>
        </w:rPr>
        <w:t xml:space="preserve">    </w:t>
      </w:r>
      <w:proofErr w:type="gramStart"/>
      <w:r>
        <w:rPr>
          <w:noProof w:val="0"/>
        </w:rPr>
        <w:t xml:space="preserve">300);   </w:t>
      </w:r>
      <w:proofErr w:type="gramEnd"/>
      <w:r>
        <w:rPr>
          <w:noProof w:val="0"/>
        </w:rPr>
        <w:t xml:space="preserve"> // height of the area to be drawn</w:t>
      </w:r>
    </w:p>
    <w:p w14:paraId="51DF04AA" w14:textId="77777777" w:rsidR="00774352" w:rsidRDefault="00774352" w:rsidP="00774352">
      <w:pPr>
        <w:pStyle w:val="Code"/>
        <w:rPr>
          <w:noProof w:val="0"/>
        </w:rPr>
      </w:pPr>
    </w:p>
    <w:p w14:paraId="73C2CE56" w14:textId="521DA286" w:rsidR="00774352" w:rsidRDefault="00774352" w:rsidP="00774352">
      <w:pPr>
        <w:pStyle w:val="Code"/>
        <w:rPr>
          <w:noProof w:val="0"/>
        </w:rPr>
      </w:pPr>
      <w:r>
        <w:rPr>
          <w:noProof w:val="0"/>
        </w:rPr>
        <w:t>// Step D3: enable the scissor area, clear, and then disable the scissor area</w:t>
      </w:r>
    </w:p>
    <w:p w14:paraId="1372BE9E" w14:textId="55F0CED0" w:rsidR="00774352" w:rsidRDefault="00774352" w:rsidP="00774352">
      <w:pPr>
        <w:pStyle w:val="Code"/>
        <w:rPr>
          <w:noProof w:val="0"/>
        </w:rPr>
      </w:pPr>
      <w:r>
        <w:rPr>
          <w:noProof w:val="0"/>
        </w:rPr>
        <w:t xml:space="preserve">    </w:t>
      </w:r>
      <w:proofErr w:type="spellStart"/>
      <w:proofErr w:type="gramStart"/>
      <w:r>
        <w:rPr>
          <w:noProof w:val="0"/>
        </w:rPr>
        <w:t>gl.enable</w:t>
      </w:r>
      <w:proofErr w:type="spellEnd"/>
      <w:proofErr w:type="gramEnd"/>
      <w:r>
        <w:rPr>
          <w:noProof w:val="0"/>
        </w:rPr>
        <w:t>(</w:t>
      </w:r>
      <w:proofErr w:type="spellStart"/>
      <w:r>
        <w:rPr>
          <w:noProof w:val="0"/>
        </w:rPr>
        <w:t>gl.SCISSOR_TEST</w:t>
      </w:r>
      <w:proofErr w:type="spellEnd"/>
      <w:r>
        <w:rPr>
          <w:noProof w:val="0"/>
        </w:rPr>
        <w:t>);</w:t>
      </w:r>
    </w:p>
    <w:p w14:paraId="3407732A" w14:textId="123ADD21" w:rsidR="00774352" w:rsidRDefault="00774352" w:rsidP="00774352">
      <w:pPr>
        <w:pStyle w:val="Code"/>
        <w:rPr>
          <w:noProof w:val="0"/>
        </w:rPr>
      </w:pPr>
      <w:r>
        <w:rPr>
          <w:noProof w:val="0"/>
        </w:rPr>
        <w:t xml:space="preserve">    </w:t>
      </w:r>
      <w:proofErr w:type="spellStart"/>
      <w:proofErr w:type="gramStart"/>
      <w:r>
        <w:rPr>
          <w:noProof w:val="0"/>
        </w:rPr>
        <w:t>engine.clearCanvas</w:t>
      </w:r>
      <w:proofErr w:type="spellEnd"/>
      <w:proofErr w:type="gramEnd"/>
      <w:r>
        <w:rPr>
          <w:noProof w:val="0"/>
        </w:rPr>
        <w:t>([0.8, 0.8, 0.8, 1.0]);  // clear the scissor area</w:t>
      </w:r>
    </w:p>
    <w:p w14:paraId="6CD388D1" w14:textId="37325F3B" w:rsidR="00774352" w:rsidRDefault="00774352" w:rsidP="00E542E1">
      <w:pPr>
        <w:pStyle w:val="Code"/>
      </w:pPr>
      <w:r>
        <w:rPr>
          <w:noProof w:val="0"/>
        </w:rPr>
        <w:t xml:space="preserve">    </w:t>
      </w:r>
      <w:proofErr w:type="spellStart"/>
      <w:proofErr w:type="gramStart"/>
      <w:r>
        <w:rPr>
          <w:noProof w:val="0"/>
        </w:rPr>
        <w:t>gl.disable</w:t>
      </w:r>
      <w:proofErr w:type="spellEnd"/>
      <w:proofErr w:type="gramEnd"/>
      <w:r>
        <w:rPr>
          <w:noProof w:val="0"/>
        </w:rPr>
        <w:t>(</w:t>
      </w:r>
      <w:proofErr w:type="spellStart"/>
      <w:r>
        <w:rPr>
          <w:noProof w:val="0"/>
        </w:rPr>
        <w:t>gl.SCISSOR_TEST</w:t>
      </w:r>
      <w:proofErr w:type="spellEnd"/>
      <w:r>
        <w:rPr>
          <w:noProof w:val="0"/>
        </w:rPr>
        <w:t>);</w:t>
      </w:r>
    </w:p>
    <w:p w14:paraId="4B990D37" w14:textId="4AA9DBA9" w:rsidR="005E1CCB" w:rsidRDefault="005E1CCB" w:rsidP="00B41C1A">
      <w:pPr>
        <w:pStyle w:val="BodyTextCont"/>
      </w:pPr>
      <w:r w:rsidRPr="00CE1C0D">
        <w:t xml:space="preserve">Step </w:t>
      </w:r>
      <w:r w:rsidR="00F03830">
        <w:t>D</w:t>
      </w:r>
      <w:r w:rsidRPr="00CE1C0D">
        <w:t xml:space="preserve">1 defines the viewport, and step </w:t>
      </w:r>
      <w:r w:rsidR="00F03830">
        <w:t>D</w:t>
      </w:r>
      <w:r w:rsidRPr="00CE1C0D">
        <w:t xml:space="preserve">2 defines a corresponding scissor area. The scissor area tests and limits the area to be cleared. Since the testing involved in </w:t>
      </w:r>
      <w:proofErr w:type="spellStart"/>
      <w:proofErr w:type="gramStart"/>
      <w:r w:rsidRPr="00CE1C0D">
        <w:rPr>
          <w:rStyle w:val="CodeInline"/>
        </w:rPr>
        <w:t>gl.scissor</w:t>
      </w:r>
      <w:proofErr w:type="spellEnd"/>
      <w:proofErr w:type="gramEnd"/>
      <w:r w:rsidRPr="00CE1C0D">
        <w:rPr>
          <w:rStyle w:val="CodeInline"/>
        </w:rPr>
        <w:t>()</w:t>
      </w:r>
      <w:r w:rsidRPr="00CE1C0D">
        <w:t xml:space="preserve"> is computationally expensive, it is disabled immediately after use.</w:t>
      </w:r>
    </w:p>
    <w:p w14:paraId="3B7F86AF" w14:textId="48E649B0" w:rsidR="00774352" w:rsidRPr="00C223E8" w:rsidRDefault="00321E47" w:rsidP="00B41C1A">
      <w:pPr>
        <w:pStyle w:val="NumList"/>
        <w:numPr>
          <w:ilvl w:val="0"/>
          <w:numId w:val="47"/>
        </w:numPr>
      </w:pPr>
      <w:r>
        <w:t>Step E d</w:t>
      </w:r>
      <w:r w:rsidR="00774352" w:rsidRPr="00C223E8">
        <w:t>efine</w:t>
      </w:r>
      <w:r w:rsidR="009A4CFE">
        <w:t>s</w:t>
      </w:r>
      <w:r w:rsidR="00774352" w:rsidRPr="00C223E8">
        <w:t xml:space="preserve"> the WC </w:t>
      </w:r>
      <w:r>
        <w:t xml:space="preserve">with the Camera transform by concatenating the proper scaling </w:t>
      </w:r>
      <w:r w:rsidR="00F03830">
        <w:t>and translation operators</w:t>
      </w:r>
      <w:r>
        <w:t>.</w:t>
      </w:r>
    </w:p>
    <w:p w14:paraId="6A7B7CC0" w14:textId="43E7600B" w:rsidR="00321E47" w:rsidRDefault="00321E47" w:rsidP="00321E47">
      <w:pPr>
        <w:pStyle w:val="Code"/>
        <w:rPr>
          <w:noProof w:val="0"/>
        </w:rPr>
      </w:pPr>
      <w:r>
        <w:rPr>
          <w:noProof w:val="0"/>
        </w:rPr>
        <w:t>// Step E: Set up camera transform matrix</w:t>
      </w:r>
    </w:p>
    <w:p w14:paraId="1E6DD241" w14:textId="77777777" w:rsidR="00321E47" w:rsidRDefault="00321E47" w:rsidP="00321E47">
      <w:pPr>
        <w:pStyle w:val="Code"/>
        <w:rPr>
          <w:noProof w:val="0"/>
        </w:rPr>
      </w:pPr>
      <w:r>
        <w:rPr>
          <w:noProof w:val="0"/>
        </w:rPr>
        <w:t>// assume camera position and dimension</w:t>
      </w:r>
    </w:p>
    <w:p w14:paraId="7627CECB" w14:textId="77777777" w:rsidR="00321E47" w:rsidRDefault="00321E47" w:rsidP="00321E47">
      <w:pPr>
        <w:pStyle w:val="Code"/>
        <w:rPr>
          <w:noProof w:val="0"/>
        </w:rPr>
      </w:pPr>
      <w:r>
        <w:rPr>
          <w:noProof w:val="0"/>
        </w:rPr>
        <w:t xml:space="preserve">let </w:t>
      </w:r>
      <w:proofErr w:type="spellStart"/>
      <w:r>
        <w:rPr>
          <w:noProof w:val="0"/>
        </w:rPr>
        <w:t>cameraCenter</w:t>
      </w:r>
      <w:proofErr w:type="spellEnd"/>
      <w:r>
        <w:rPr>
          <w:noProof w:val="0"/>
        </w:rPr>
        <w:t xml:space="preserve"> = vec2.fromValues(20, 60);</w:t>
      </w:r>
    </w:p>
    <w:p w14:paraId="70353103" w14:textId="77777777" w:rsidR="00321E47" w:rsidRDefault="00321E47" w:rsidP="00321E47">
      <w:pPr>
        <w:pStyle w:val="Code"/>
        <w:rPr>
          <w:noProof w:val="0"/>
        </w:rPr>
      </w:pPr>
      <w:r>
        <w:rPr>
          <w:noProof w:val="0"/>
        </w:rPr>
        <w:t xml:space="preserve">let </w:t>
      </w:r>
      <w:proofErr w:type="spellStart"/>
      <w:r>
        <w:rPr>
          <w:noProof w:val="0"/>
        </w:rPr>
        <w:t>wcSize</w:t>
      </w:r>
      <w:proofErr w:type="spellEnd"/>
      <w:r>
        <w:rPr>
          <w:noProof w:val="0"/>
        </w:rPr>
        <w:t xml:space="preserve"> = vec2.fromValues(20, 10);</w:t>
      </w:r>
    </w:p>
    <w:p w14:paraId="43A63640" w14:textId="77777777" w:rsidR="00321E47" w:rsidRDefault="00321E47" w:rsidP="00321E47">
      <w:pPr>
        <w:pStyle w:val="Code"/>
        <w:rPr>
          <w:noProof w:val="0"/>
        </w:rPr>
      </w:pPr>
      <w:r>
        <w:rPr>
          <w:noProof w:val="0"/>
        </w:rPr>
        <w:t xml:space="preserve">let </w:t>
      </w:r>
      <w:proofErr w:type="spellStart"/>
      <w:r>
        <w:rPr>
          <w:noProof w:val="0"/>
        </w:rPr>
        <w:t>cameraMatrix</w:t>
      </w:r>
      <w:proofErr w:type="spellEnd"/>
      <w:r>
        <w:rPr>
          <w:noProof w:val="0"/>
        </w:rPr>
        <w:t xml:space="preserve"> = mat4.create();</w:t>
      </w:r>
    </w:p>
    <w:p w14:paraId="5A7C2052" w14:textId="77777777" w:rsidR="00321E47" w:rsidRDefault="00321E47" w:rsidP="00321E47">
      <w:pPr>
        <w:pStyle w:val="Code"/>
        <w:rPr>
          <w:noProof w:val="0"/>
        </w:rPr>
      </w:pPr>
    </w:p>
    <w:p w14:paraId="66F0D948" w14:textId="77777777" w:rsidR="00321E47" w:rsidRDefault="00321E47" w:rsidP="00321E47">
      <w:pPr>
        <w:pStyle w:val="Code"/>
        <w:rPr>
          <w:noProof w:val="0"/>
        </w:rPr>
      </w:pPr>
      <w:r>
        <w:rPr>
          <w:noProof w:val="0"/>
        </w:rPr>
        <w:t>// Step E1: following the translation, scale to: (-1, -1) to (1, 1): a 2x2 square at origin</w:t>
      </w:r>
    </w:p>
    <w:p w14:paraId="40CC83C9" w14:textId="20AA4121" w:rsidR="00321E47" w:rsidRDefault="00321E47" w:rsidP="00321E47">
      <w:pPr>
        <w:pStyle w:val="Code"/>
        <w:rPr>
          <w:noProof w:val="0"/>
        </w:rPr>
      </w:pPr>
      <w:r>
        <w:rPr>
          <w:noProof w:val="0"/>
        </w:rPr>
        <w:t>mat4.scale(</w:t>
      </w:r>
      <w:proofErr w:type="spellStart"/>
      <w:r>
        <w:rPr>
          <w:noProof w:val="0"/>
        </w:rPr>
        <w:t>cameraMatrix</w:t>
      </w:r>
      <w:proofErr w:type="spellEnd"/>
      <w:r>
        <w:rPr>
          <w:noProof w:val="0"/>
        </w:rPr>
        <w:t>, mat4.create(), vec3.fromValues(2.0/</w:t>
      </w:r>
      <w:proofErr w:type="spellStart"/>
      <w:proofErr w:type="gramStart"/>
      <w:r>
        <w:rPr>
          <w:noProof w:val="0"/>
        </w:rPr>
        <w:t>wcSize</w:t>
      </w:r>
      <w:proofErr w:type="spellEnd"/>
      <w:r>
        <w:rPr>
          <w:noProof w:val="0"/>
        </w:rPr>
        <w:t>[</w:t>
      </w:r>
      <w:proofErr w:type="gramEnd"/>
      <w:r>
        <w:rPr>
          <w:noProof w:val="0"/>
        </w:rPr>
        <w:t>0], 2.0/</w:t>
      </w:r>
      <w:proofErr w:type="spellStart"/>
      <w:r>
        <w:rPr>
          <w:noProof w:val="0"/>
        </w:rPr>
        <w:t>wcSize</w:t>
      </w:r>
      <w:proofErr w:type="spellEnd"/>
      <w:r>
        <w:rPr>
          <w:noProof w:val="0"/>
        </w:rPr>
        <w:t>[1], 1.0));</w:t>
      </w:r>
    </w:p>
    <w:p w14:paraId="00E88DB1" w14:textId="77777777" w:rsidR="00321E47" w:rsidRDefault="00321E47" w:rsidP="00321E47">
      <w:pPr>
        <w:pStyle w:val="Code"/>
        <w:rPr>
          <w:noProof w:val="0"/>
        </w:rPr>
      </w:pPr>
    </w:p>
    <w:p w14:paraId="74906057" w14:textId="77777777" w:rsidR="00321E47" w:rsidRDefault="00321E47" w:rsidP="00321E47">
      <w:pPr>
        <w:pStyle w:val="Code"/>
        <w:rPr>
          <w:noProof w:val="0"/>
        </w:rPr>
      </w:pPr>
      <w:r>
        <w:rPr>
          <w:noProof w:val="0"/>
        </w:rPr>
        <w:t>// Step E2: first operation to perform is to translate camera center to the origin</w:t>
      </w:r>
    </w:p>
    <w:p w14:paraId="61CCEDC7" w14:textId="77777777" w:rsidR="00321E47" w:rsidRDefault="00321E47" w:rsidP="00321E47">
      <w:pPr>
        <w:pStyle w:val="Code"/>
        <w:rPr>
          <w:noProof w:val="0"/>
        </w:rPr>
      </w:pPr>
      <w:r>
        <w:rPr>
          <w:noProof w:val="0"/>
        </w:rPr>
        <w:t>mat4.translate(</w:t>
      </w:r>
      <w:proofErr w:type="spellStart"/>
      <w:r>
        <w:rPr>
          <w:noProof w:val="0"/>
        </w:rPr>
        <w:t>cameraMatrix</w:t>
      </w:r>
      <w:proofErr w:type="spellEnd"/>
      <w:r>
        <w:rPr>
          <w:noProof w:val="0"/>
        </w:rPr>
        <w:t xml:space="preserve">, </w:t>
      </w:r>
      <w:proofErr w:type="spellStart"/>
      <w:r>
        <w:rPr>
          <w:noProof w:val="0"/>
        </w:rPr>
        <w:t>cameraMatrix</w:t>
      </w:r>
      <w:proofErr w:type="spellEnd"/>
      <w:r>
        <w:rPr>
          <w:noProof w:val="0"/>
        </w:rPr>
        <w:t>, vec3.fromValues(-</w:t>
      </w:r>
      <w:proofErr w:type="spellStart"/>
      <w:proofErr w:type="gramStart"/>
      <w:r>
        <w:rPr>
          <w:noProof w:val="0"/>
        </w:rPr>
        <w:t>cameraCenter</w:t>
      </w:r>
      <w:proofErr w:type="spellEnd"/>
      <w:r>
        <w:rPr>
          <w:noProof w:val="0"/>
        </w:rPr>
        <w:t>[</w:t>
      </w:r>
      <w:proofErr w:type="gramEnd"/>
      <w:r>
        <w:rPr>
          <w:noProof w:val="0"/>
        </w:rPr>
        <w:t xml:space="preserve">0], </w:t>
      </w:r>
    </w:p>
    <w:p w14:paraId="0DCAE08F" w14:textId="77777777" w:rsidR="00321E47" w:rsidRDefault="00321E47" w:rsidP="00321E47">
      <w:pPr>
        <w:pStyle w:val="Code"/>
        <w:rPr>
          <w:noProof w:val="0"/>
        </w:rPr>
      </w:pPr>
      <w:r>
        <w:rPr>
          <w:noProof w:val="0"/>
        </w:rPr>
        <w:t>-</w:t>
      </w:r>
      <w:proofErr w:type="spellStart"/>
      <w:proofErr w:type="gramStart"/>
      <w:r>
        <w:rPr>
          <w:noProof w:val="0"/>
        </w:rPr>
        <w:t>cameraCenter</w:t>
      </w:r>
      <w:proofErr w:type="spellEnd"/>
      <w:r>
        <w:rPr>
          <w:noProof w:val="0"/>
        </w:rPr>
        <w:t>[</w:t>
      </w:r>
      <w:proofErr w:type="gramEnd"/>
      <w:r>
        <w:rPr>
          <w:noProof w:val="0"/>
        </w:rPr>
        <w:t>1], 0));</w:t>
      </w:r>
    </w:p>
    <w:p w14:paraId="68F4C332" w14:textId="72685695" w:rsidR="00774352" w:rsidRPr="00C223E8" w:rsidRDefault="00321E47" w:rsidP="00F9439C">
      <w:pPr>
        <w:pStyle w:val="BodyTextFirst"/>
      </w:pPr>
      <w:r w:rsidRPr="00C223E8">
        <w:t xml:space="preserve">Step E1 defines the </w:t>
      </w:r>
      <w:r>
        <w:t xml:space="preserve">scaling operator, </w:t>
      </w:r>
      <w:proofErr w:type="gramStart"/>
      <w:r w:rsidRPr="00B41C1A">
        <w:rPr>
          <w:rStyle w:val="CodeInline"/>
        </w:rPr>
        <w:t>S(</w:t>
      </w:r>
      <w:proofErr w:type="gramEnd"/>
      <w:r w:rsidRPr="00B41C1A">
        <w:rPr>
          <w:rStyle w:val="CodeInline"/>
        </w:rPr>
        <w:t>2/W, 2/H)</w:t>
      </w:r>
      <w:r>
        <w:t xml:space="preserve">, to scale the WC </w:t>
      </w:r>
      <w:proofErr w:type="spellStart"/>
      <w:r w:rsidR="00BA7186">
        <w:t>WxH</w:t>
      </w:r>
      <w:proofErr w:type="spellEnd"/>
      <w:r w:rsidR="00BA7186">
        <w:t xml:space="preserve"> </w:t>
      </w:r>
      <w:r>
        <w:t xml:space="preserve">to </w:t>
      </w:r>
      <w:r w:rsidR="00BA7186">
        <w:t xml:space="preserve">the </w:t>
      </w:r>
      <w:r>
        <w:t xml:space="preserve">NDC </w:t>
      </w:r>
      <w:r w:rsidR="00BA7186">
        <w:t xml:space="preserve">2x2 </w:t>
      </w:r>
      <w:r>
        <w:t xml:space="preserve">dimension </w:t>
      </w:r>
      <w:r w:rsidRPr="00C223E8">
        <w:t xml:space="preserve">and step E2 defines </w:t>
      </w:r>
      <w:r w:rsidR="00BA7186">
        <w:t xml:space="preserve">the translation operator, </w:t>
      </w:r>
      <w:r w:rsidR="00BA7186">
        <w:rPr>
          <w:rStyle w:val="CodeInline"/>
        </w:rPr>
        <w:t>T(-</w:t>
      </w:r>
      <w:proofErr w:type="spellStart"/>
      <w:r w:rsidR="00BA7186">
        <w:rPr>
          <w:rStyle w:val="CodeInline"/>
        </w:rPr>
        <w:t>center.x</w:t>
      </w:r>
      <w:proofErr w:type="spellEnd"/>
      <w:r w:rsidR="00BA7186" w:rsidRPr="00D42245">
        <w:rPr>
          <w:rStyle w:val="CodeInline"/>
        </w:rPr>
        <w:t xml:space="preserve">, </w:t>
      </w:r>
      <w:r w:rsidR="00BA7186">
        <w:rPr>
          <w:rStyle w:val="CodeInline"/>
        </w:rPr>
        <w:t>-</w:t>
      </w:r>
      <w:proofErr w:type="spellStart"/>
      <w:r w:rsidR="00BA7186">
        <w:rPr>
          <w:rStyle w:val="CodeInline"/>
        </w:rPr>
        <w:t>center.y</w:t>
      </w:r>
      <w:proofErr w:type="spellEnd"/>
      <w:r w:rsidR="00BA7186" w:rsidRPr="00D42245">
        <w:rPr>
          <w:rStyle w:val="CodeInline"/>
        </w:rPr>
        <w:t>)</w:t>
      </w:r>
      <w:r w:rsidR="00BA7186">
        <w:t xml:space="preserve">, to align the WC with the NDC </w:t>
      </w:r>
      <w:r w:rsidR="00BA7186">
        <w:lastRenderedPageBreak/>
        <w:t xml:space="preserve">center. Note that the concatenation order implements the translation first followed by the scaling operator. This is precisely the Camera transform described earlier that </w:t>
      </w:r>
      <w:r w:rsidR="00774352" w:rsidRPr="00C223E8">
        <w:t>define the WC as follows</w:t>
      </w:r>
      <w:r w:rsidR="00774352">
        <w:fldChar w:fldCharType="begin"/>
      </w:r>
      <w:r w:rsidR="00774352">
        <w:instrText xml:space="preserve"> XE "</w:instrText>
      </w:r>
      <w:r w:rsidR="00774352" w:rsidRPr="00C62ECC">
        <w:instrText>View-Projection transform:testing:design implementation</w:instrText>
      </w:r>
      <w:r w:rsidR="00774352">
        <w:instrText xml:space="preserve">" </w:instrText>
      </w:r>
      <w:r w:rsidR="00774352">
        <w:fldChar w:fldCharType="end"/>
      </w:r>
      <w:r w:rsidR="00774352" w:rsidRPr="00C223E8">
        <w:t>:</w:t>
      </w:r>
    </w:p>
    <w:p w14:paraId="10F14290" w14:textId="77777777" w:rsidR="00774352" w:rsidRPr="00C223E8" w:rsidRDefault="00774352" w:rsidP="00774352">
      <w:pPr>
        <w:pStyle w:val="NumSubList"/>
        <w:keepLines w:val="0"/>
        <w:tabs>
          <w:tab w:val="left" w:pos="216"/>
          <w:tab w:val="left" w:pos="720"/>
        </w:tabs>
        <w:ind w:left="1440" w:right="1440"/>
        <w:jc w:val="both"/>
      </w:pPr>
      <w:r w:rsidRPr="00F3579A">
        <w:rPr>
          <w:i/>
        </w:rPr>
        <w:t>Center</w:t>
      </w:r>
      <w:r w:rsidRPr="00C223E8">
        <w:t>: (20,60)</w:t>
      </w:r>
    </w:p>
    <w:p w14:paraId="12934949" w14:textId="77777777" w:rsidR="00774352" w:rsidRPr="00C223E8" w:rsidRDefault="00774352" w:rsidP="00774352">
      <w:pPr>
        <w:pStyle w:val="NumSubList"/>
        <w:keepLines w:val="0"/>
        <w:tabs>
          <w:tab w:val="left" w:pos="216"/>
          <w:tab w:val="left" w:pos="720"/>
        </w:tabs>
        <w:ind w:left="1440" w:right="1440"/>
        <w:jc w:val="both"/>
      </w:pPr>
      <w:r w:rsidRPr="00F3579A">
        <w:rPr>
          <w:i/>
        </w:rPr>
        <w:t>Top-left corner</w:t>
      </w:r>
      <w:r w:rsidRPr="00C223E8">
        <w:t>: (10, 65)</w:t>
      </w:r>
    </w:p>
    <w:p w14:paraId="376F271F" w14:textId="77777777" w:rsidR="00774352" w:rsidRPr="00C223E8" w:rsidRDefault="00774352" w:rsidP="00774352">
      <w:pPr>
        <w:pStyle w:val="NumSubList"/>
        <w:keepLines w:val="0"/>
        <w:tabs>
          <w:tab w:val="left" w:pos="216"/>
          <w:tab w:val="left" w:pos="720"/>
        </w:tabs>
        <w:ind w:left="1440" w:right="1440"/>
        <w:jc w:val="both"/>
      </w:pPr>
      <w:r w:rsidRPr="00F3579A">
        <w:rPr>
          <w:i/>
        </w:rPr>
        <w:t>Top-right corner</w:t>
      </w:r>
      <w:r w:rsidRPr="00C223E8">
        <w:t>: (30, 65)</w:t>
      </w:r>
    </w:p>
    <w:p w14:paraId="3E3CB38B" w14:textId="77777777" w:rsidR="00774352" w:rsidRPr="00C223E8" w:rsidRDefault="00774352" w:rsidP="00774352">
      <w:pPr>
        <w:pStyle w:val="NumSubList"/>
        <w:keepLines w:val="0"/>
        <w:tabs>
          <w:tab w:val="left" w:pos="216"/>
          <w:tab w:val="left" w:pos="720"/>
        </w:tabs>
        <w:ind w:left="1440" w:right="1440"/>
        <w:jc w:val="both"/>
      </w:pPr>
      <w:r w:rsidRPr="00F3579A">
        <w:rPr>
          <w:i/>
        </w:rPr>
        <w:t>Bottom-right corner</w:t>
      </w:r>
      <w:r w:rsidRPr="00C223E8">
        <w:t>: (30, 55)</w:t>
      </w:r>
    </w:p>
    <w:p w14:paraId="39C0A8D3" w14:textId="77777777" w:rsidR="00774352" w:rsidRPr="00C223E8" w:rsidRDefault="00774352" w:rsidP="00774352">
      <w:pPr>
        <w:pStyle w:val="NumSubList"/>
        <w:keepLines w:val="0"/>
        <w:tabs>
          <w:tab w:val="left" w:pos="216"/>
          <w:tab w:val="left" w:pos="720"/>
        </w:tabs>
        <w:ind w:left="1440" w:right="1440"/>
        <w:jc w:val="both"/>
      </w:pPr>
      <w:r w:rsidRPr="00F3579A">
        <w:rPr>
          <w:i/>
        </w:rPr>
        <w:t>Bottom-left corner</w:t>
      </w:r>
      <w:r w:rsidRPr="00C223E8">
        <w:t>: (10, 55)</w:t>
      </w:r>
    </w:p>
    <w:p w14:paraId="2F196B83" w14:textId="01BBEA98" w:rsidR="00774352" w:rsidRPr="00C223E8" w:rsidRDefault="00774352" w:rsidP="00F9439C">
      <w:pPr>
        <w:pStyle w:val="BodyTextFirst"/>
      </w:pPr>
      <w:r w:rsidRPr="00C223E8">
        <w:t>Recall that the order of multiplication is important and that the order o</w:t>
      </w:r>
      <w:r w:rsidR="00CA3975">
        <w:t>f scaling a</w:t>
      </w:r>
      <w:r w:rsidRPr="00C223E8">
        <w:t xml:space="preserve">nd </w:t>
      </w:r>
      <w:r w:rsidR="00CA3975">
        <w:t>translation</w:t>
      </w:r>
      <w:r w:rsidR="00711790">
        <w:t xml:space="preserve"> operators can</w:t>
      </w:r>
      <w:r w:rsidRPr="00C223E8">
        <w:t>not be swapped.</w:t>
      </w:r>
    </w:p>
    <w:p w14:paraId="7D3E57A7" w14:textId="66DB8836" w:rsidR="00774352" w:rsidRPr="00C223E8" w:rsidRDefault="00774352" w:rsidP="00B41C1A">
      <w:pPr>
        <w:pStyle w:val="NumList"/>
        <w:numPr>
          <w:ilvl w:val="0"/>
          <w:numId w:val="47"/>
        </w:numPr>
      </w:pPr>
      <w:r w:rsidRPr="00C223E8">
        <w:t xml:space="preserve">Set up the slightly rotated 5x5 blue square at the center of WC and </w:t>
      </w:r>
      <w:r>
        <w:t xml:space="preserve">draw </w:t>
      </w:r>
      <w:r w:rsidRPr="00C223E8">
        <w:t xml:space="preserve">with the </w:t>
      </w:r>
      <w:r w:rsidR="001478C8">
        <w:t>C</w:t>
      </w:r>
      <w:r w:rsidR="00711790">
        <w:t xml:space="preserve">amera transform </w:t>
      </w:r>
      <w:r w:rsidRPr="00C223E8">
        <w:t>operator</w:t>
      </w:r>
      <w:r w:rsidR="001478C8">
        <w:t xml:space="preserve">, </w:t>
      </w:r>
      <w:proofErr w:type="spellStart"/>
      <w:r w:rsidR="001478C8" w:rsidRPr="00B41C1A">
        <w:rPr>
          <w:rStyle w:val="CodeInline"/>
        </w:rPr>
        <w:t>cameraMatrix</w:t>
      </w:r>
      <w:proofErr w:type="spellEnd"/>
      <w:r w:rsidRPr="00C223E8">
        <w:t>.</w:t>
      </w:r>
    </w:p>
    <w:p w14:paraId="5BB5A46B" w14:textId="77777777" w:rsidR="00774352" w:rsidRDefault="00774352" w:rsidP="00774352">
      <w:pPr>
        <w:pStyle w:val="Code"/>
        <w:rPr>
          <w:noProof w:val="0"/>
        </w:rPr>
      </w:pPr>
      <w:r w:rsidRPr="00F3579A">
        <w:rPr>
          <w:noProof w:val="0"/>
        </w:rPr>
        <w:t xml:space="preserve">// </w:t>
      </w:r>
      <w:r>
        <w:rPr>
          <w:noProof w:val="0"/>
        </w:rPr>
        <w:t>Step F: Draw the blue square</w:t>
      </w:r>
    </w:p>
    <w:p w14:paraId="6271755C" w14:textId="0F0568E5" w:rsidR="00774352" w:rsidRDefault="00774352" w:rsidP="00774352">
      <w:pPr>
        <w:pStyle w:val="Code"/>
        <w:rPr>
          <w:noProof w:val="0"/>
        </w:rPr>
      </w:pPr>
      <w:r>
        <w:rPr>
          <w:noProof w:val="0"/>
        </w:rPr>
        <w:t>// Centre Blue, slightly rotated square</w:t>
      </w:r>
    </w:p>
    <w:p w14:paraId="35B0381E" w14:textId="5D95D488" w:rsidR="00774352" w:rsidRDefault="00774352" w:rsidP="00774352">
      <w:pPr>
        <w:pStyle w:val="Code"/>
        <w:rPr>
          <w:noProof w:val="0"/>
        </w:rPr>
      </w:pPr>
      <w:proofErr w:type="spellStart"/>
      <w:proofErr w:type="gramStart"/>
      <w:r>
        <w:rPr>
          <w:noProof w:val="0"/>
        </w:rPr>
        <w:t>this.mBlueSq.getXform</w:t>
      </w:r>
      <w:proofErr w:type="spellEnd"/>
      <w:proofErr w:type="gramEnd"/>
      <w:r>
        <w:rPr>
          <w:noProof w:val="0"/>
        </w:rPr>
        <w:t>().</w:t>
      </w:r>
      <w:proofErr w:type="spellStart"/>
      <w:r>
        <w:rPr>
          <w:noProof w:val="0"/>
        </w:rPr>
        <w:t>setPosition</w:t>
      </w:r>
      <w:proofErr w:type="spellEnd"/>
      <w:r>
        <w:rPr>
          <w:noProof w:val="0"/>
        </w:rPr>
        <w:t>(20, 60);</w:t>
      </w:r>
    </w:p>
    <w:p w14:paraId="4465ADBE" w14:textId="58076036" w:rsidR="00774352" w:rsidRDefault="00774352" w:rsidP="00774352">
      <w:pPr>
        <w:pStyle w:val="Code"/>
        <w:rPr>
          <w:noProof w:val="0"/>
        </w:rPr>
      </w:pPr>
      <w:proofErr w:type="spellStart"/>
      <w:proofErr w:type="gramStart"/>
      <w:r>
        <w:rPr>
          <w:noProof w:val="0"/>
        </w:rPr>
        <w:t>this.mBlueSq.getXform</w:t>
      </w:r>
      <w:proofErr w:type="spellEnd"/>
      <w:proofErr w:type="gramEnd"/>
      <w:r>
        <w:rPr>
          <w:noProof w:val="0"/>
        </w:rPr>
        <w:t>().</w:t>
      </w:r>
      <w:proofErr w:type="spellStart"/>
      <w:r>
        <w:rPr>
          <w:noProof w:val="0"/>
        </w:rPr>
        <w:t>setRotationInRad</w:t>
      </w:r>
      <w:proofErr w:type="spellEnd"/>
      <w:r>
        <w:rPr>
          <w:noProof w:val="0"/>
        </w:rPr>
        <w:t>(0.2); // In Radians</w:t>
      </w:r>
    </w:p>
    <w:p w14:paraId="0BC71982" w14:textId="2E02ECA8" w:rsidR="00774352" w:rsidRDefault="00774352" w:rsidP="00774352">
      <w:pPr>
        <w:pStyle w:val="Code"/>
        <w:rPr>
          <w:noProof w:val="0"/>
        </w:rPr>
      </w:pPr>
      <w:proofErr w:type="spellStart"/>
      <w:proofErr w:type="gramStart"/>
      <w:r>
        <w:rPr>
          <w:noProof w:val="0"/>
        </w:rPr>
        <w:t>this.mBlueSq.getXform</w:t>
      </w:r>
      <w:proofErr w:type="spellEnd"/>
      <w:proofErr w:type="gramEnd"/>
      <w:r>
        <w:rPr>
          <w:noProof w:val="0"/>
        </w:rPr>
        <w:t>().</w:t>
      </w:r>
      <w:proofErr w:type="spellStart"/>
      <w:r>
        <w:rPr>
          <w:noProof w:val="0"/>
        </w:rPr>
        <w:t>setSize</w:t>
      </w:r>
      <w:proofErr w:type="spellEnd"/>
      <w:r>
        <w:rPr>
          <w:noProof w:val="0"/>
        </w:rPr>
        <w:t>(5, 5);</w:t>
      </w:r>
    </w:p>
    <w:p w14:paraId="702A4EA4" w14:textId="77D1890B" w:rsidR="00774352" w:rsidRDefault="00774352" w:rsidP="00774352">
      <w:pPr>
        <w:pStyle w:val="Code"/>
        <w:rPr>
          <w:noProof w:val="0"/>
        </w:rPr>
      </w:pPr>
      <w:proofErr w:type="spellStart"/>
      <w:proofErr w:type="gramStart"/>
      <w:r>
        <w:rPr>
          <w:noProof w:val="0"/>
        </w:rPr>
        <w:t>this.mBlueSq.draw</w:t>
      </w:r>
      <w:proofErr w:type="spellEnd"/>
      <w:proofErr w:type="gramEnd"/>
      <w:r>
        <w:rPr>
          <w:noProof w:val="0"/>
        </w:rPr>
        <w:t>(</w:t>
      </w:r>
      <w:proofErr w:type="spellStart"/>
      <w:r>
        <w:rPr>
          <w:noProof w:val="0"/>
        </w:rPr>
        <w:t>cameraMatrix</w:t>
      </w:r>
      <w:proofErr w:type="spellEnd"/>
      <w:r>
        <w:rPr>
          <w:noProof w:val="0"/>
        </w:rPr>
        <w:t>);</w:t>
      </w:r>
    </w:p>
    <w:p w14:paraId="2C4DD487" w14:textId="77777777" w:rsidR="00774352" w:rsidRPr="00C223E8" w:rsidRDefault="00774352" w:rsidP="00B41C1A">
      <w:pPr>
        <w:pStyle w:val="NumList"/>
        <w:numPr>
          <w:ilvl w:val="0"/>
          <w:numId w:val="47"/>
        </w:numPr>
      </w:pPr>
      <w:r w:rsidRPr="00C223E8">
        <w:t>Now draw the other five squares, first the 2x2 in the center and one each at a corner of the WC.</w:t>
      </w:r>
    </w:p>
    <w:p w14:paraId="40DEFAFC" w14:textId="77777777" w:rsidR="00774352" w:rsidRDefault="00774352" w:rsidP="00774352">
      <w:pPr>
        <w:pStyle w:val="Code"/>
        <w:rPr>
          <w:noProof w:val="0"/>
        </w:rPr>
      </w:pPr>
      <w:r w:rsidRPr="00F3579A">
        <w:rPr>
          <w:noProof w:val="0"/>
        </w:rPr>
        <w:t xml:space="preserve">// </w:t>
      </w:r>
      <w:r>
        <w:rPr>
          <w:noProof w:val="0"/>
        </w:rPr>
        <w:t>Step G: Draw the center and the corner squares</w:t>
      </w:r>
    </w:p>
    <w:p w14:paraId="454F7B60" w14:textId="3C83747D" w:rsidR="00774352" w:rsidRDefault="00774352" w:rsidP="00774352">
      <w:pPr>
        <w:pStyle w:val="Code"/>
        <w:rPr>
          <w:noProof w:val="0"/>
        </w:rPr>
      </w:pPr>
      <w:r>
        <w:rPr>
          <w:noProof w:val="0"/>
        </w:rPr>
        <w:t>// center red square</w:t>
      </w:r>
    </w:p>
    <w:p w14:paraId="153CE5F3" w14:textId="1A18C53E" w:rsidR="00774352" w:rsidRDefault="00774352" w:rsidP="00774352">
      <w:pPr>
        <w:pStyle w:val="Code"/>
        <w:rPr>
          <w:noProof w:val="0"/>
        </w:rPr>
      </w:pPr>
      <w:proofErr w:type="spellStart"/>
      <w:proofErr w:type="gramStart"/>
      <w:r>
        <w:rPr>
          <w:noProof w:val="0"/>
        </w:rPr>
        <w:t>this.mRedSq.getXform</w:t>
      </w:r>
      <w:proofErr w:type="spellEnd"/>
      <w:proofErr w:type="gramEnd"/>
      <w:r>
        <w:rPr>
          <w:noProof w:val="0"/>
        </w:rPr>
        <w:t>().</w:t>
      </w:r>
      <w:proofErr w:type="spellStart"/>
      <w:r>
        <w:rPr>
          <w:noProof w:val="0"/>
        </w:rPr>
        <w:t>setPosition</w:t>
      </w:r>
      <w:proofErr w:type="spellEnd"/>
      <w:r>
        <w:rPr>
          <w:noProof w:val="0"/>
        </w:rPr>
        <w:t>(20, 60);</w:t>
      </w:r>
    </w:p>
    <w:p w14:paraId="5C4E471C" w14:textId="4353893B" w:rsidR="00774352" w:rsidRDefault="00774352" w:rsidP="00774352">
      <w:pPr>
        <w:pStyle w:val="Code"/>
        <w:rPr>
          <w:noProof w:val="0"/>
        </w:rPr>
      </w:pPr>
      <w:proofErr w:type="spellStart"/>
      <w:proofErr w:type="gramStart"/>
      <w:r>
        <w:rPr>
          <w:noProof w:val="0"/>
        </w:rPr>
        <w:t>this.mRedSq.getXform</w:t>
      </w:r>
      <w:proofErr w:type="spellEnd"/>
      <w:proofErr w:type="gramEnd"/>
      <w:r>
        <w:rPr>
          <w:noProof w:val="0"/>
        </w:rPr>
        <w:t>().</w:t>
      </w:r>
      <w:proofErr w:type="spellStart"/>
      <w:r>
        <w:rPr>
          <w:noProof w:val="0"/>
        </w:rPr>
        <w:t>setSize</w:t>
      </w:r>
      <w:proofErr w:type="spellEnd"/>
      <w:r>
        <w:rPr>
          <w:noProof w:val="0"/>
        </w:rPr>
        <w:t>(2, 2);</w:t>
      </w:r>
    </w:p>
    <w:p w14:paraId="420AE0FA" w14:textId="76C46EA0" w:rsidR="00774352" w:rsidRDefault="00774352" w:rsidP="00774352">
      <w:pPr>
        <w:pStyle w:val="Code"/>
        <w:rPr>
          <w:noProof w:val="0"/>
        </w:rPr>
      </w:pPr>
      <w:proofErr w:type="spellStart"/>
      <w:proofErr w:type="gramStart"/>
      <w:r>
        <w:rPr>
          <w:noProof w:val="0"/>
        </w:rPr>
        <w:t>this.mRedSq.draw</w:t>
      </w:r>
      <w:proofErr w:type="spellEnd"/>
      <w:proofErr w:type="gramEnd"/>
      <w:r>
        <w:rPr>
          <w:noProof w:val="0"/>
        </w:rPr>
        <w:t>(</w:t>
      </w:r>
      <w:proofErr w:type="spellStart"/>
      <w:r>
        <w:rPr>
          <w:noProof w:val="0"/>
        </w:rPr>
        <w:t>cameraMatrix</w:t>
      </w:r>
      <w:proofErr w:type="spellEnd"/>
      <w:r>
        <w:rPr>
          <w:noProof w:val="0"/>
        </w:rPr>
        <w:t>);</w:t>
      </w:r>
    </w:p>
    <w:p w14:paraId="3665AE90" w14:textId="77777777" w:rsidR="00774352" w:rsidRDefault="00774352" w:rsidP="00774352">
      <w:pPr>
        <w:pStyle w:val="Code"/>
        <w:rPr>
          <w:noProof w:val="0"/>
        </w:rPr>
      </w:pPr>
    </w:p>
    <w:p w14:paraId="75E698AF" w14:textId="68D4FA4A" w:rsidR="00774352" w:rsidRDefault="00774352" w:rsidP="00774352">
      <w:pPr>
        <w:pStyle w:val="Code"/>
        <w:rPr>
          <w:noProof w:val="0"/>
        </w:rPr>
      </w:pPr>
      <w:r>
        <w:rPr>
          <w:noProof w:val="0"/>
        </w:rPr>
        <w:t>// top left</w:t>
      </w:r>
    </w:p>
    <w:p w14:paraId="2A7C71A1" w14:textId="4D92E6FD" w:rsidR="00774352" w:rsidRDefault="00774352" w:rsidP="00774352">
      <w:pPr>
        <w:pStyle w:val="Code"/>
        <w:rPr>
          <w:noProof w:val="0"/>
        </w:rPr>
      </w:pPr>
      <w:proofErr w:type="spellStart"/>
      <w:proofErr w:type="gramStart"/>
      <w:r>
        <w:rPr>
          <w:noProof w:val="0"/>
        </w:rPr>
        <w:t>this.mTLSq.getXform</w:t>
      </w:r>
      <w:proofErr w:type="spellEnd"/>
      <w:proofErr w:type="gramEnd"/>
      <w:r>
        <w:rPr>
          <w:noProof w:val="0"/>
        </w:rPr>
        <w:t>().</w:t>
      </w:r>
      <w:proofErr w:type="spellStart"/>
      <w:r>
        <w:rPr>
          <w:noProof w:val="0"/>
        </w:rPr>
        <w:t>setPosition</w:t>
      </w:r>
      <w:proofErr w:type="spellEnd"/>
      <w:r>
        <w:rPr>
          <w:noProof w:val="0"/>
        </w:rPr>
        <w:t>(10, 65);</w:t>
      </w:r>
    </w:p>
    <w:p w14:paraId="031FF14D" w14:textId="17B4464A" w:rsidR="00774352" w:rsidRDefault="00774352" w:rsidP="00774352">
      <w:pPr>
        <w:pStyle w:val="Code"/>
        <w:rPr>
          <w:noProof w:val="0"/>
        </w:rPr>
      </w:pPr>
      <w:proofErr w:type="spellStart"/>
      <w:proofErr w:type="gramStart"/>
      <w:r>
        <w:rPr>
          <w:noProof w:val="0"/>
        </w:rPr>
        <w:t>this.mTLSq.draw</w:t>
      </w:r>
      <w:proofErr w:type="spellEnd"/>
      <w:proofErr w:type="gramEnd"/>
      <w:r>
        <w:rPr>
          <w:noProof w:val="0"/>
        </w:rPr>
        <w:t>(</w:t>
      </w:r>
      <w:proofErr w:type="spellStart"/>
      <w:r>
        <w:rPr>
          <w:noProof w:val="0"/>
        </w:rPr>
        <w:t>cameraMatrix</w:t>
      </w:r>
      <w:proofErr w:type="spellEnd"/>
      <w:r>
        <w:rPr>
          <w:noProof w:val="0"/>
        </w:rPr>
        <w:t>);</w:t>
      </w:r>
    </w:p>
    <w:p w14:paraId="7B78D935" w14:textId="77777777" w:rsidR="00774352" w:rsidRDefault="00774352" w:rsidP="00774352">
      <w:pPr>
        <w:pStyle w:val="Code"/>
        <w:rPr>
          <w:noProof w:val="0"/>
        </w:rPr>
      </w:pPr>
    </w:p>
    <w:p w14:paraId="6631B5F9" w14:textId="79F93835" w:rsidR="00774352" w:rsidRDefault="00774352" w:rsidP="00774352">
      <w:pPr>
        <w:pStyle w:val="Code"/>
        <w:rPr>
          <w:noProof w:val="0"/>
        </w:rPr>
      </w:pPr>
      <w:r>
        <w:rPr>
          <w:noProof w:val="0"/>
        </w:rPr>
        <w:t>// top right</w:t>
      </w:r>
    </w:p>
    <w:p w14:paraId="1C1EFBA2" w14:textId="68EE335A" w:rsidR="00774352" w:rsidRDefault="00774352" w:rsidP="00774352">
      <w:pPr>
        <w:pStyle w:val="Code"/>
        <w:rPr>
          <w:noProof w:val="0"/>
        </w:rPr>
      </w:pPr>
      <w:proofErr w:type="spellStart"/>
      <w:proofErr w:type="gramStart"/>
      <w:r>
        <w:rPr>
          <w:noProof w:val="0"/>
        </w:rPr>
        <w:t>this.mTRSq.getXform</w:t>
      </w:r>
      <w:proofErr w:type="spellEnd"/>
      <w:proofErr w:type="gramEnd"/>
      <w:r>
        <w:rPr>
          <w:noProof w:val="0"/>
        </w:rPr>
        <w:t>().</w:t>
      </w:r>
      <w:proofErr w:type="spellStart"/>
      <w:r>
        <w:rPr>
          <w:noProof w:val="0"/>
        </w:rPr>
        <w:t>setPosition</w:t>
      </w:r>
      <w:proofErr w:type="spellEnd"/>
      <w:r>
        <w:rPr>
          <w:noProof w:val="0"/>
        </w:rPr>
        <w:t>(30, 65);</w:t>
      </w:r>
    </w:p>
    <w:p w14:paraId="6BA83816" w14:textId="1534E554" w:rsidR="00774352" w:rsidRDefault="00774352" w:rsidP="00774352">
      <w:pPr>
        <w:pStyle w:val="Code"/>
        <w:rPr>
          <w:noProof w:val="0"/>
        </w:rPr>
      </w:pPr>
      <w:proofErr w:type="spellStart"/>
      <w:proofErr w:type="gramStart"/>
      <w:r>
        <w:rPr>
          <w:noProof w:val="0"/>
        </w:rPr>
        <w:t>this.mTRSq.draw</w:t>
      </w:r>
      <w:proofErr w:type="spellEnd"/>
      <w:proofErr w:type="gramEnd"/>
      <w:r>
        <w:rPr>
          <w:noProof w:val="0"/>
        </w:rPr>
        <w:t>(</w:t>
      </w:r>
      <w:proofErr w:type="spellStart"/>
      <w:r>
        <w:rPr>
          <w:noProof w:val="0"/>
        </w:rPr>
        <w:t>cameraMatrix</w:t>
      </w:r>
      <w:proofErr w:type="spellEnd"/>
      <w:r>
        <w:rPr>
          <w:noProof w:val="0"/>
        </w:rPr>
        <w:t>);</w:t>
      </w:r>
    </w:p>
    <w:p w14:paraId="2F7C93B6" w14:textId="77777777" w:rsidR="00774352" w:rsidRDefault="00774352" w:rsidP="00774352">
      <w:pPr>
        <w:pStyle w:val="Code"/>
        <w:rPr>
          <w:noProof w:val="0"/>
        </w:rPr>
      </w:pPr>
    </w:p>
    <w:p w14:paraId="593B805C" w14:textId="294E94FE" w:rsidR="00774352" w:rsidRDefault="00774352" w:rsidP="00774352">
      <w:pPr>
        <w:pStyle w:val="Code"/>
        <w:rPr>
          <w:noProof w:val="0"/>
        </w:rPr>
      </w:pPr>
      <w:r>
        <w:rPr>
          <w:noProof w:val="0"/>
        </w:rPr>
        <w:t>// bottom right</w:t>
      </w:r>
    </w:p>
    <w:p w14:paraId="5AB8420E" w14:textId="46B6A712" w:rsidR="00774352" w:rsidRDefault="00774352" w:rsidP="00774352">
      <w:pPr>
        <w:pStyle w:val="Code"/>
        <w:rPr>
          <w:noProof w:val="0"/>
        </w:rPr>
      </w:pPr>
      <w:proofErr w:type="spellStart"/>
      <w:proofErr w:type="gramStart"/>
      <w:r>
        <w:rPr>
          <w:noProof w:val="0"/>
        </w:rPr>
        <w:t>this.mBRSq.getXform</w:t>
      </w:r>
      <w:proofErr w:type="spellEnd"/>
      <w:proofErr w:type="gramEnd"/>
      <w:r>
        <w:rPr>
          <w:noProof w:val="0"/>
        </w:rPr>
        <w:t>().</w:t>
      </w:r>
      <w:proofErr w:type="spellStart"/>
      <w:r>
        <w:rPr>
          <w:noProof w:val="0"/>
        </w:rPr>
        <w:t>setPosition</w:t>
      </w:r>
      <w:proofErr w:type="spellEnd"/>
      <w:r>
        <w:rPr>
          <w:noProof w:val="0"/>
        </w:rPr>
        <w:t>(30, 55);</w:t>
      </w:r>
    </w:p>
    <w:p w14:paraId="69CAFDDB" w14:textId="68342C5D" w:rsidR="00774352" w:rsidRDefault="00774352" w:rsidP="00774352">
      <w:pPr>
        <w:pStyle w:val="Code"/>
        <w:rPr>
          <w:noProof w:val="0"/>
        </w:rPr>
      </w:pPr>
      <w:proofErr w:type="spellStart"/>
      <w:proofErr w:type="gramStart"/>
      <w:r>
        <w:rPr>
          <w:noProof w:val="0"/>
        </w:rPr>
        <w:t>this.mBRSq.draw</w:t>
      </w:r>
      <w:proofErr w:type="spellEnd"/>
      <w:proofErr w:type="gramEnd"/>
      <w:r>
        <w:rPr>
          <w:noProof w:val="0"/>
        </w:rPr>
        <w:t>(</w:t>
      </w:r>
      <w:proofErr w:type="spellStart"/>
      <w:r>
        <w:rPr>
          <w:noProof w:val="0"/>
        </w:rPr>
        <w:t>cameraMatrix</w:t>
      </w:r>
      <w:proofErr w:type="spellEnd"/>
      <w:r>
        <w:rPr>
          <w:noProof w:val="0"/>
        </w:rPr>
        <w:t>);</w:t>
      </w:r>
    </w:p>
    <w:p w14:paraId="2B79B48B" w14:textId="77777777" w:rsidR="00774352" w:rsidRDefault="00774352" w:rsidP="00774352">
      <w:pPr>
        <w:pStyle w:val="Code"/>
        <w:rPr>
          <w:noProof w:val="0"/>
        </w:rPr>
      </w:pPr>
    </w:p>
    <w:p w14:paraId="7710073E" w14:textId="3496C8EC" w:rsidR="00774352" w:rsidRDefault="00774352" w:rsidP="00774352">
      <w:pPr>
        <w:pStyle w:val="Code"/>
        <w:rPr>
          <w:noProof w:val="0"/>
        </w:rPr>
      </w:pPr>
      <w:r>
        <w:rPr>
          <w:noProof w:val="0"/>
        </w:rPr>
        <w:t>// bottom left</w:t>
      </w:r>
    </w:p>
    <w:p w14:paraId="3CF2D20E" w14:textId="17A6D71C" w:rsidR="00774352" w:rsidRDefault="00774352" w:rsidP="00774352">
      <w:pPr>
        <w:pStyle w:val="Code"/>
        <w:rPr>
          <w:noProof w:val="0"/>
        </w:rPr>
      </w:pPr>
      <w:proofErr w:type="spellStart"/>
      <w:proofErr w:type="gramStart"/>
      <w:r>
        <w:rPr>
          <w:noProof w:val="0"/>
        </w:rPr>
        <w:t>this.mBLSq.getXform</w:t>
      </w:r>
      <w:proofErr w:type="spellEnd"/>
      <w:proofErr w:type="gramEnd"/>
      <w:r>
        <w:rPr>
          <w:noProof w:val="0"/>
        </w:rPr>
        <w:t>().</w:t>
      </w:r>
      <w:proofErr w:type="spellStart"/>
      <w:r>
        <w:rPr>
          <w:noProof w:val="0"/>
        </w:rPr>
        <w:t>setPosition</w:t>
      </w:r>
      <w:proofErr w:type="spellEnd"/>
      <w:r>
        <w:rPr>
          <w:noProof w:val="0"/>
        </w:rPr>
        <w:t>(10, 55);</w:t>
      </w:r>
    </w:p>
    <w:p w14:paraId="4A7138BB" w14:textId="76970AAF" w:rsidR="00774352" w:rsidRPr="00C223E8" w:rsidRDefault="00774352" w:rsidP="00774352">
      <w:pPr>
        <w:pStyle w:val="Code"/>
        <w:rPr>
          <w:noProof w:val="0"/>
        </w:rPr>
      </w:pPr>
      <w:proofErr w:type="spellStart"/>
      <w:proofErr w:type="gramStart"/>
      <w:r>
        <w:rPr>
          <w:noProof w:val="0"/>
        </w:rPr>
        <w:t>this.mBLSq.draw</w:t>
      </w:r>
      <w:proofErr w:type="spellEnd"/>
      <w:proofErr w:type="gramEnd"/>
      <w:r>
        <w:rPr>
          <w:noProof w:val="0"/>
        </w:rPr>
        <w:t>(</w:t>
      </w:r>
      <w:proofErr w:type="spellStart"/>
      <w:r>
        <w:rPr>
          <w:noProof w:val="0"/>
        </w:rPr>
        <w:t>cameraMatrix</w:t>
      </w:r>
      <w:proofErr w:type="spellEnd"/>
      <w:r>
        <w:rPr>
          <w:noProof w:val="0"/>
        </w:rPr>
        <w:t>);</w:t>
      </w:r>
    </w:p>
    <w:p w14:paraId="749A2902" w14:textId="77777777" w:rsidR="00774352" w:rsidRPr="00C223E8" w:rsidRDefault="00774352" w:rsidP="00F9439C">
      <w:pPr>
        <w:pStyle w:val="BodyTextFirst"/>
      </w:pPr>
      <w:r w:rsidRPr="00C223E8">
        <w:t>Run this project and observe the distinct colors at the four corners</w:t>
      </w:r>
      <w:r>
        <w:t xml:space="preserve">: the </w:t>
      </w:r>
      <w:r w:rsidRPr="00C223E8">
        <w:t>top</w:t>
      </w:r>
      <w:r>
        <w:t xml:space="preserve"> </w:t>
      </w:r>
      <w:r w:rsidRPr="00C223E8">
        <w:t>left (</w:t>
      </w:r>
      <w:proofErr w:type="spellStart"/>
      <w:r w:rsidRPr="00C223E8">
        <w:rPr>
          <w:rStyle w:val="CodeInline"/>
        </w:rPr>
        <w:t>mTLSq</w:t>
      </w:r>
      <w:proofErr w:type="spellEnd"/>
      <w:r w:rsidRPr="00C223E8">
        <w:t xml:space="preserve">) in red, </w:t>
      </w:r>
      <w:r>
        <w:t xml:space="preserve">the </w:t>
      </w:r>
      <w:r w:rsidRPr="00C223E8">
        <w:t>top</w:t>
      </w:r>
      <w:r>
        <w:t xml:space="preserve"> </w:t>
      </w:r>
      <w:r w:rsidRPr="00C223E8">
        <w:t>right (</w:t>
      </w:r>
      <w:proofErr w:type="spellStart"/>
      <w:r w:rsidRPr="00C223E8">
        <w:rPr>
          <w:rStyle w:val="CodeInline"/>
        </w:rPr>
        <w:t>mTRSq</w:t>
      </w:r>
      <w:proofErr w:type="spellEnd"/>
      <w:r w:rsidRPr="00C223E8">
        <w:t xml:space="preserve">) in green, </w:t>
      </w:r>
      <w:r>
        <w:t xml:space="preserve">the </w:t>
      </w:r>
      <w:r w:rsidRPr="00C223E8">
        <w:t>bottom</w:t>
      </w:r>
      <w:r>
        <w:t xml:space="preserve"> </w:t>
      </w:r>
      <w:r w:rsidRPr="00C223E8">
        <w:t>right (</w:t>
      </w:r>
      <w:proofErr w:type="spellStart"/>
      <w:r w:rsidRPr="00C223E8">
        <w:rPr>
          <w:rStyle w:val="CodeInline"/>
        </w:rPr>
        <w:t>mBRSq</w:t>
      </w:r>
      <w:proofErr w:type="spellEnd"/>
      <w:r w:rsidRPr="00C223E8">
        <w:t xml:space="preserve">) in blue, and </w:t>
      </w:r>
      <w:r>
        <w:t xml:space="preserve">the </w:t>
      </w:r>
      <w:r w:rsidRPr="00C223E8">
        <w:t>bottom</w:t>
      </w:r>
      <w:r>
        <w:t xml:space="preserve"> </w:t>
      </w:r>
      <w:r w:rsidRPr="00C223E8">
        <w:t>left (</w:t>
      </w:r>
      <w:proofErr w:type="spellStart"/>
      <w:r w:rsidRPr="00C223E8">
        <w:rPr>
          <w:rStyle w:val="CodeInline"/>
        </w:rPr>
        <w:t>mBLSq</w:t>
      </w:r>
      <w:proofErr w:type="spellEnd"/>
      <w:r w:rsidRPr="00C223E8">
        <w:t xml:space="preserve">) in dark gray. </w:t>
      </w:r>
      <w:r w:rsidRPr="00C223E8">
        <w:lastRenderedPageBreak/>
        <w:t xml:space="preserve">Change the locations of the corner squares to verify that the center positions of these squares are located </w:t>
      </w:r>
      <w:r>
        <w:t xml:space="preserve">in </w:t>
      </w:r>
      <w:r w:rsidRPr="00C223E8">
        <w:t xml:space="preserve">the bounds of the WC, and thus only one-quarter of the squares are actually visible. For example, set </w:t>
      </w:r>
      <w:proofErr w:type="spellStart"/>
      <w:r w:rsidRPr="00C223E8">
        <w:rPr>
          <w:rStyle w:val="CodeInline"/>
        </w:rPr>
        <w:t>mBlSq</w:t>
      </w:r>
      <w:proofErr w:type="spellEnd"/>
      <w:r w:rsidRPr="00C223E8">
        <w:t xml:space="preserve"> to (12, 57) to observe the dark-gray square is actually four times the size. This observation verifies that the areas of the squares outside of the viewport/scissor area are clipped by WebGL</w:t>
      </w:r>
      <w:r>
        <w:fldChar w:fldCharType="begin"/>
      </w:r>
      <w:r>
        <w:instrText xml:space="preserve"> XE "</w:instrText>
      </w:r>
      <w:r w:rsidRPr="00C62ECC">
        <w:instrText>View-Projection transform:testing:design implementation</w:instrText>
      </w:r>
      <w:r>
        <w:instrText xml:space="preserve">" </w:instrText>
      </w:r>
      <w:r>
        <w:fldChar w:fldCharType="end"/>
      </w:r>
      <w:r w:rsidRPr="00C223E8">
        <w:t xml:space="preserve">. </w:t>
      </w:r>
    </w:p>
    <w:p w14:paraId="59243214" w14:textId="07FC7C27" w:rsidR="00774352" w:rsidRPr="00C223E8" w:rsidRDefault="002577E8" w:rsidP="00B41C1A">
      <w:pPr>
        <w:pStyle w:val="BodyTextCont"/>
      </w:pPr>
      <w:r>
        <w:t xml:space="preserve">Although </w:t>
      </w:r>
      <w:r w:rsidR="0043117B">
        <w:t xml:space="preserve">lacking </w:t>
      </w:r>
      <w:r>
        <w:t xml:space="preserve">proper abstraction, </w:t>
      </w:r>
      <w:r w:rsidR="00210F6D">
        <w:t>i</w:t>
      </w:r>
      <w:r w:rsidR="00774352" w:rsidRPr="00C223E8">
        <w:t xml:space="preserve">t is now possible to define any convenient WC system and any rectangular subregions of the canvas for drawing. With the Modeling and </w:t>
      </w:r>
      <w:r w:rsidR="00210F6D">
        <w:t xml:space="preserve">Camera </w:t>
      </w:r>
      <w:r w:rsidR="00774352" w:rsidRPr="00C223E8">
        <w:t xml:space="preserve">transformations, a game programmer can now design a game solution based on </w:t>
      </w:r>
      <w:r w:rsidR="00774352">
        <w:t xml:space="preserve">the </w:t>
      </w:r>
      <w:r w:rsidR="00774352" w:rsidRPr="00C223E8">
        <w:t xml:space="preserve">semantic needs of the game and ignore the irrelevant WebGL NDC drawing range. However, the code in </w:t>
      </w:r>
      <w:r w:rsidR="00774352">
        <w:t xml:space="preserve">the </w:t>
      </w:r>
      <w:proofErr w:type="spellStart"/>
      <w:r w:rsidR="00774352" w:rsidRPr="00C223E8">
        <w:rPr>
          <w:rStyle w:val="CodeInline"/>
        </w:rPr>
        <w:t>MyGame</w:t>
      </w:r>
      <w:proofErr w:type="spellEnd"/>
      <w:r w:rsidR="00774352" w:rsidRPr="00C223E8">
        <w:t xml:space="preserve"> class is complicated and can be distracting. As you have seen so far, the important next step is to create abstraction to hide the details of </w:t>
      </w:r>
      <w:r w:rsidR="00210F6D">
        <w:t xml:space="preserve">Camera transform </w:t>
      </w:r>
      <w:r w:rsidR="00774352" w:rsidRPr="00C223E8">
        <w:t>matrix computation</w:t>
      </w:r>
      <w:r w:rsidR="00774352">
        <w:fldChar w:fldCharType="begin"/>
      </w:r>
      <w:r w:rsidR="00774352">
        <w:instrText xml:space="preserve"> XE "</w:instrText>
      </w:r>
      <w:r w:rsidR="00774352" w:rsidRPr="00C62ECC">
        <w:instrText>View-Projection transform:testing:design implementation</w:instrText>
      </w:r>
      <w:r w:rsidR="00774352">
        <w:instrText xml:space="preserve">" </w:instrText>
      </w:r>
      <w:r w:rsidR="00774352">
        <w:fldChar w:fldCharType="end"/>
      </w:r>
      <w:r w:rsidR="00774352" w:rsidRPr="00C223E8">
        <w:t>.</w:t>
      </w:r>
    </w:p>
    <w:p w14:paraId="5CA208F3" w14:textId="77777777" w:rsidR="00774352" w:rsidRPr="00C223E8" w:rsidRDefault="00774352" w:rsidP="00774352">
      <w:pPr>
        <w:pStyle w:val="Heading1"/>
      </w:pPr>
      <w:r w:rsidRPr="00C223E8">
        <w:t>The Camera</w:t>
      </w:r>
      <w:r>
        <w:fldChar w:fldCharType="begin"/>
      </w:r>
      <w:r>
        <w:instrText xml:space="preserve"> XE "</w:instrText>
      </w:r>
      <w:r w:rsidRPr="00C62ECC">
        <w:instrText>View-Projection transform</w:instrText>
      </w:r>
      <w:r>
        <w:instrText>" \t "</w:instrText>
      </w:r>
      <w:r w:rsidRPr="00355EBD">
        <w:rPr>
          <w:i/>
        </w:rPr>
        <w:instrText>See</w:instrText>
      </w:r>
      <w:r w:rsidRPr="00355EBD">
        <w:instrText xml:space="preserve"> </w:instrText>
      </w:r>
      <w:r w:rsidRPr="00355EBD">
        <w:rPr>
          <w:i/>
        </w:rPr>
        <w:instrText>also</w:instrText>
      </w:r>
      <w:r w:rsidRPr="00355EBD">
        <w:instrText xml:space="preserve"> Camera</w:instrText>
      </w:r>
      <w:r>
        <w:instrText xml:space="preserve">" </w:instrText>
      </w:r>
      <w:r>
        <w:fldChar w:fldCharType="end"/>
      </w:r>
    </w:p>
    <w:p w14:paraId="4F3E2A64" w14:textId="7FE485E1" w:rsidR="00774352" w:rsidRPr="00C223E8" w:rsidRDefault="00774352" w:rsidP="00774352">
      <w:pPr>
        <w:pStyle w:val="BodyTextFirst"/>
      </w:pPr>
      <w:r w:rsidRPr="00C223E8">
        <w:t xml:space="preserve">The </w:t>
      </w:r>
      <w:r w:rsidR="00C86842">
        <w:t>Camera</w:t>
      </w:r>
      <w:r w:rsidRPr="00C223E8">
        <w:t xml:space="preserve"> transform allows the definition of a WC to draw from. In the physical world</w:t>
      </w:r>
      <w:r>
        <w:t>,</w:t>
      </w:r>
      <w:r w:rsidRPr="00C223E8">
        <w:t xml:space="preserve"> this is analogous to taking a photograph with the camera. The center of the viewfinder of your camera is the center of the WC, and the width and height of the world visible through the viewfinder </w:t>
      </w:r>
      <w:r>
        <w:t>are</w:t>
      </w:r>
      <w:r w:rsidRPr="00C223E8">
        <w:t xml:space="preserve"> the dimension</w:t>
      </w:r>
      <w:r>
        <w:t>s</w:t>
      </w:r>
      <w:r w:rsidRPr="00C223E8">
        <w:t xml:space="preserve"> of WC. With this analogy, the act of taking the photograph is equivalent to computing the drawing of each object in the WC. Lastly, the viewport describes the location to display the computed image.</w:t>
      </w:r>
    </w:p>
    <w:p w14:paraId="1EED2F8C" w14:textId="77777777" w:rsidR="00774352" w:rsidRPr="00C223E8" w:rsidRDefault="00774352" w:rsidP="00774352">
      <w:pPr>
        <w:pStyle w:val="Heading2"/>
      </w:pPr>
      <w:r w:rsidRPr="00C223E8">
        <w:t>The Camera Objects Project</w:t>
      </w:r>
      <w:r>
        <w:fldChar w:fldCharType="begin"/>
      </w:r>
      <w:r>
        <w:instrText xml:space="preserve"> XE "</w:instrText>
      </w:r>
      <w:r w:rsidRPr="00C62ECC">
        <w:instrText>Camera:Camera Objects Project</w:instrText>
      </w:r>
      <w:r>
        <w:instrText xml:space="preserve">" </w:instrText>
      </w:r>
      <w:r>
        <w:fldChar w:fldCharType="end"/>
      </w:r>
    </w:p>
    <w:p w14:paraId="0C45D2F2" w14:textId="22544E15" w:rsidR="00774352" w:rsidRPr="00C223E8" w:rsidRDefault="00774352" w:rsidP="00774352">
      <w:pPr>
        <w:pStyle w:val="BodyTextFirst"/>
      </w:pPr>
      <w:r w:rsidRPr="00C223E8">
        <w:t xml:space="preserve">This project demonstrates how to abstract the </w:t>
      </w:r>
      <w:r w:rsidR="00C86842">
        <w:t xml:space="preserve">Camera </w:t>
      </w:r>
      <w:r w:rsidRPr="00C223E8">
        <w:t xml:space="preserve">transform and the viewport to hide the details of matrix computation and WebGL configurations. Figure 3-15 shows the output of running the Camera Objects project; notice the output of this project is identical to that from the previous project. The source code to this project is defined in the </w:t>
      </w:r>
      <w:r w:rsidR="00C86842">
        <w:rPr>
          <w:rStyle w:val="CodeInline"/>
        </w:rPr>
        <w:t>c</w:t>
      </w:r>
      <w:r w:rsidRPr="00C223E8">
        <w:rPr>
          <w:rStyle w:val="CodeInline"/>
        </w:rPr>
        <w:t>hapter3/3.5.</w:t>
      </w:r>
      <w:r>
        <w:rPr>
          <w:rStyle w:val="CodeInline"/>
        </w:rPr>
        <w:t>c</w:t>
      </w:r>
      <w:r w:rsidRPr="00C223E8">
        <w:rPr>
          <w:rStyle w:val="CodeInline"/>
        </w:rPr>
        <w:t>amera</w:t>
      </w:r>
      <w:r>
        <w:rPr>
          <w:rStyle w:val="CodeInline"/>
        </w:rPr>
        <w:t>_o</w:t>
      </w:r>
      <w:r w:rsidRPr="00C223E8">
        <w:rPr>
          <w:rStyle w:val="CodeInline"/>
        </w:rPr>
        <w:t>bjects</w:t>
      </w:r>
      <w:r w:rsidRPr="00C223E8">
        <w:t xml:space="preserve"> folder.</w:t>
      </w:r>
    </w:p>
    <w:p w14:paraId="6DBA5385" w14:textId="77777777" w:rsidR="00774352" w:rsidRPr="00C223E8" w:rsidRDefault="00774352" w:rsidP="00774352">
      <w:pPr>
        <w:pStyle w:val="Figure"/>
      </w:pPr>
      <w:r w:rsidRPr="00D12A1F">
        <w:rPr>
          <w:noProof/>
        </w:rPr>
        <w:lastRenderedPageBreak/>
        <w:drawing>
          <wp:inline distT="0" distB="0" distL="0" distR="0" wp14:anchorId="5C9EE5B7" wp14:editId="56DF766B">
            <wp:extent cx="5286375" cy="39909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grayscl/>
                      <a:extLst>
                        <a:ext uri="{28A0092B-C50C-407E-A947-70E740481C1C}">
                          <a14:useLocalDpi xmlns:a14="http://schemas.microsoft.com/office/drawing/2010/main" val="0"/>
                        </a:ext>
                      </a:extLst>
                    </a:blip>
                    <a:srcRect/>
                    <a:stretch>
                      <a:fillRect/>
                    </a:stretch>
                  </pic:blipFill>
                  <pic:spPr bwMode="auto">
                    <a:xfrm>
                      <a:off x="0" y="0"/>
                      <a:ext cx="5286375" cy="3990975"/>
                    </a:xfrm>
                    <a:prstGeom prst="rect">
                      <a:avLst/>
                    </a:prstGeom>
                    <a:noFill/>
                    <a:ln>
                      <a:noFill/>
                    </a:ln>
                  </pic:spPr>
                </pic:pic>
              </a:graphicData>
            </a:graphic>
          </wp:inline>
        </w:drawing>
      </w:r>
    </w:p>
    <w:p w14:paraId="20230BB5" w14:textId="77777777" w:rsidR="00774352" w:rsidRPr="00C223E8" w:rsidRDefault="00774352" w:rsidP="00774352">
      <w:pPr>
        <w:pStyle w:val="FigureCaption"/>
      </w:pPr>
      <w:r w:rsidRPr="00C223E8">
        <w:t>Figure 3-15. Running the Camera Objects project</w:t>
      </w:r>
    </w:p>
    <w:p w14:paraId="7B84D1ED" w14:textId="77777777" w:rsidR="00774352" w:rsidRPr="00C223E8" w:rsidRDefault="00774352" w:rsidP="00774352">
      <w:pPr>
        <w:pStyle w:val="BodyText"/>
      </w:pPr>
      <w:r w:rsidRPr="00C223E8">
        <w:t>The goals of the project are as follows:</w:t>
      </w:r>
    </w:p>
    <w:p w14:paraId="317673A0" w14:textId="77777777" w:rsidR="00774352" w:rsidRPr="00C223E8" w:rsidRDefault="00774352" w:rsidP="00774352">
      <w:pPr>
        <w:pStyle w:val="Bullet"/>
      </w:pPr>
      <w:r w:rsidRPr="00C223E8">
        <w:t xml:space="preserve">To define the </w:t>
      </w:r>
      <w:r w:rsidRPr="00C223E8">
        <w:rPr>
          <w:rStyle w:val="CodeInline"/>
        </w:rPr>
        <w:t>Camera</w:t>
      </w:r>
      <w:r w:rsidRPr="00C223E8">
        <w:t xml:space="preserve"> object to encapsulate the definition of WC and the viewport functionality</w:t>
      </w:r>
    </w:p>
    <w:p w14:paraId="283E84C9" w14:textId="77777777" w:rsidR="00774352" w:rsidRPr="00C223E8" w:rsidRDefault="00774352" w:rsidP="00774352">
      <w:pPr>
        <w:pStyle w:val="Bullet"/>
      </w:pPr>
      <w:r w:rsidRPr="00C223E8">
        <w:t xml:space="preserve">To integrate the </w:t>
      </w:r>
      <w:r w:rsidRPr="00C223E8">
        <w:rPr>
          <w:rStyle w:val="CodeInline"/>
        </w:rPr>
        <w:t>Camera</w:t>
      </w:r>
      <w:r w:rsidRPr="00C223E8">
        <w:t xml:space="preserve"> object into the game engine</w:t>
      </w:r>
    </w:p>
    <w:p w14:paraId="0178EDB0" w14:textId="77777777" w:rsidR="00774352" w:rsidRPr="00C223E8" w:rsidRDefault="00774352" w:rsidP="00774352">
      <w:pPr>
        <w:pStyle w:val="Bullet"/>
      </w:pPr>
      <w:r w:rsidRPr="00C223E8">
        <w:t xml:space="preserve">To demonstrate how to work with the </w:t>
      </w:r>
      <w:r w:rsidRPr="00C223E8">
        <w:rPr>
          <w:rStyle w:val="CodeInline"/>
        </w:rPr>
        <w:t>Camera</w:t>
      </w:r>
      <w:r w:rsidRPr="00C223E8">
        <w:t xml:space="preserve"> object</w:t>
      </w:r>
      <w:r>
        <w:fldChar w:fldCharType="begin"/>
      </w:r>
      <w:r>
        <w:instrText xml:space="preserve"> XE "</w:instrText>
      </w:r>
      <w:r w:rsidRPr="00C62ECC">
        <w:instrText>Camera:Camera Objects Project</w:instrText>
      </w:r>
      <w:r>
        <w:instrText xml:space="preserve">" </w:instrText>
      </w:r>
      <w:r>
        <w:fldChar w:fldCharType="end"/>
      </w:r>
    </w:p>
    <w:p w14:paraId="1743242D" w14:textId="77777777" w:rsidR="00774352" w:rsidRPr="00C223E8" w:rsidRDefault="00774352" w:rsidP="00774352">
      <w:pPr>
        <w:pStyle w:val="Heading3"/>
      </w:pPr>
      <w:r w:rsidRPr="00C223E8">
        <w:t>The Camera Object</w:t>
      </w:r>
    </w:p>
    <w:p w14:paraId="05CF7E69" w14:textId="79B72EBF" w:rsidR="00774352" w:rsidRPr="00C223E8" w:rsidRDefault="00774352" w:rsidP="00774352">
      <w:pPr>
        <w:pStyle w:val="BodyTextFirst"/>
      </w:pPr>
      <w:r w:rsidRPr="00C223E8">
        <w:t xml:space="preserve">The </w:t>
      </w:r>
      <w:r w:rsidRPr="00C223E8">
        <w:rPr>
          <w:rStyle w:val="CodeInline"/>
        </w:rPr>
        <w:t>Camera</w:t>
      </w:r>
      <w:r w:rsidRPr="00C223E8">
        <w:t xml:space="preserve"> object basically encapsulates the functionality defined by the </w:t>
      </w:r>
      <w:r w:rsidR="00361297">
        <w:t xml:space="preserve">scaling and translation operators </w:t>
      </w:r>
      <w:r w:rsidRPr="00C223E8">
        <w:t>in</w:t>
      </w:r>
      <w:r>
        <w:t xml:space="preserve"> the</w:t>
      </w:r>
      <w:r w:rsidRPr="00C223E8">
        <w:t xml:space="preserve"> </w:t>
      </w:r>
      <w:proofErr w:type="spellStart"/>
      <w:r w:rsidRPr="00C223E8">
        <w:rPr>
          <w:rStyle w:val="CodeInline"/>
        </w:rPr>
        <w:t>MyGame</w:t>
      </w:r>
      <w:proofErr w:type="spellEnd"/>
      <w:r w:rsidRPr="00C223E8">
        <w:t xml:space="preserve"> constructor from the previous example. A clean and reusable object design can be completed with appropriate getter and setter functions.</w:t>
      </w:r>
    </w:p>
    <w:p w14:paraId="043139A2" w14:textId="4C33C79A" w:rsidR="00774352" w:rsidRPr="00C223E8" w:rsidRDefault="00774352" w:rsidP="00B41C1A">
      <w:pPr>
        <w:pStyle w:val="NumList"/>
        <w:numPr>
          <w:ilvl w:val="0"/>
          <w:numId w:val="46"/>
        </w:numPr>
      </w:pPr>
      <w:r w:rsidRPr="00C223E8">
        <w:t xml:space="preserve">Define the </w:t>
      </w:r>
      <w:r w:rsidRPr="00C223E8">
        <w:rPr>
          <w:rStyle w:val="CodeInline"/>
        </w:rPr>
        <w:t>Camera</w:t>
      </w:r>
      <w:r w:rsidRPr="00C223E8">
        <w:t xml:space="preserve"> object in the game engine by creating a new source file in the </w:t>
      </w:r>
      <w:proofErr w:type="spellStart"/>
      <w:r w:rsidRPr="00C223E8">
        <w:rPr>
          <w:rStyle w:val="CodeInline"/>
        </w:rPr>
        <w:t>src</w:t>
      </w:r>
      <w:proofErr w:type="spellEnd"/>
      <w:r w:rsidRPr="00C223E8">
        <w:rPr>
          <w:rStyle w:val="CodeInline"/>
        </w:rPr>
        <w:t>/</w:t>
      </w:r>
      <w:r>
        <w:rPr>
          <w:rStyle w:val="CodeInline"/>
        </w:rPr>
        <w:t>engine</w:t>
      </w:r>
      <w:r w:rsidRPr="00C223E8">
        <w:t xml:space="preserve"> folder</w:t>
      </w:r>
      <w:r>
        <w:t>,</w:t>
      </w:r>
      <w:r w:rsidRPr="00C223E8">
        <w:t xml:space="preserve"> and name the file </w:t>
      </w:r>
      <w:r>
        <w:rPr>
          <w:rStyle w:val="CodeInline"/>
        </w:rPr>
        <w:t>c</w:t>
      </w:r>
      <w:r w:rsidRPr="00C223E8">
        <w:rPr>
          <w:rStyle w:val="CodeInline"/>
        </w:rPr>
        <w:t>amera.js</w:t>
      </w:r>
      <w:r w:rsidRPr="00C223E8">
        <w:t xml:space="preserve">. </w:t>
      </w:r>
    </w:p>
    <w:p w14:paraId="6F7CAF83" w14:textId="77777777" w:rsidR="00774352" w:rsidRPr="00C223E8" w:rsidRDefault="00774352" w:rsidP="00B41C1A">
      <w:pPr>
        <w:pStyle w:val="NumList"/>
        <w:numPr>
          <w:ilvl w:val="0"/>
          <w:numId w:val="46"/>
        </w:numPr>
      </w:pPr>
      <w:r w:rsidRPr="00C223E8">
        <w:t xml:space="preserve">Add the constructor for </w:t>
      </w:r>
      <w:r w:rsidRPr="00C223E8">
        <w:rPr>
          <w:rStyle w:val="CodeInline"/>
        </w:rPr>
        <w:t>Camera</w:t>
      </w:r>
      <w:r w:rsidRPr="00C223E8">
        <w:t>.</w:t>
      </w:r>
    </w:p>
    <w:p w14:paraId="1D662ADE" w14:textId="77777777" w:rsidR="00774352" w:rsidRDefault="00774352" w:rsidP="00774352">
      <w:pPr>
        <w:pStyle w:val="Code"/>
        <w:rPr>
          <w:noProof w:val="0"/>
        </w:rPr>
      </w:pPr>
      <w:r w:rsidRPr="00146C3E">
        <w:rPr>
          <w:noProof w:val="0"/>
        </w:rPr>
        <w:t>class Camera {</w:t>
      </w:r>
    </w:p>
    <w:p w14:paraId="738742AA" w14:textId="77777777" w:rsidR="00774352" w:rsidRDefault="00774352" w:rsidP="00774352">
      <w:pPr>
        <w:pStyle w:val="Code"/>
        <w:rPr>
          <w:noProof w:val="0"/>
        </w:rPr>
      </w:pPr>
      <w:r>
        <w:rPr>
          <w:noProof w:val="0"/>
        </w:rPr>
        <w:t xml:space="preserve">    </w:t>
      </w:r>
      <w:proofErr w:type="gramStart"/>
      <w:r>
        <w:rPr>
          <w:noProof w:val="0"/>
        </w:rPr>
        <w:t>constructor(</w:t>
      </w:r>
      <w:proofErr w:type="spellStart"/>
      <w:proofErr w:type="gramEnd"/>
      <w:r>
        <w:rPr>
          <w:noProof w:val="0"/>
        </w:rPr>
        <w:t>wcCenter</w:t>
      </w:r>
      <w:proofErr w:type="spellEnd"/>
      <w:r>
        <w:rPr>
          <w:noProof w:val="0"/>
        </w:rPr>
        <w:t xml:space="preserve">, </w:t>
      </w:r>
      <w:proofErr w:type="spellStart"/>
      <w:r>
        <w:rPr>
          <w:noProof w:val="0"/>
        </w:rPr>
        <w:t>wcWidth</w:t>
      </w:r>
      <w:proofErr w:type="spellEnd"/>
      <w:r>
        <w:rPr>
          <w:noProof w:val="0"/>
        </w:rPr>
        <w:t xml:space="preserve">, </w:t>
      </w:r>
      <w:proofErr w:type="spellStart"/>
      <w:r>
        <w:rPr>
          <w:noProof w:val="0"/>
        </w:rPr>
        <w:t>viewportArray</w:t>
      </w:r>
      <w:proofErr w:type="spellEnd"/>
      <w:r>
        <w:rPr>
          <w:noProof w:val="0"/>
        </w:rPr>
        <w:t>) {</w:t>
      </w:r>
    </w:p>
    <w:p w14:paraId="2715608E" w14:textId="77777777" w:rsidR="00774352" w:rsidRDefault="00774352" w:rsidP="00774352">
      <w:pPr>
        <w:pStyle w:val="Code"/>
        <w:rPr>
          <w:noProof w:val="0"/>
        </w:rPr>
      </w:pPr>
      <w:r>
        <w:rPr>
          <w:noProof w:val="0"/>
        </w:rPr>
        <w:lastRenderedPageBreak/>
        <w:t xml:space="preserve">        // WC and viewport position and size</w:t>
      </w:r>
    </w:p>
    <w:p w14:paraId="7A25F788" w14:textId="77777777" w:rsidR="00774352" w:rsidRDefault="00774352" w:rsidP="00774352">
      <w:pPr>
        <w:pStyle w:val="Code"/>
        <w:rPr>
          <w:noProof w:val="0"/>
        </w:rPr>
      </w:pPr>
      <w:r>
        <w:rPr>
          <w:noProof w:val="0"/>
        </w:rPr>
        <w:t xml:space="preserve">        </w:t>
      </w:r>
      <w:proofErr w:type="spellStart"/>
      <w:proofErr w:type="gramStart"/>
      <w:r>
        <w:rPr>
          <w:noProof w:val="0"/>
        </w:rPr>
        <w:t>this.mWCCenter</w:t>
      </w:r>
      <w:proofErr w:type="spellEnd"/>
      <w:proofErr w:type="gramEnd"/>
      <w:r>
        <w:rPr>
          <w:noProof w:val="0"/>
        </w:rPr>
        <w:t xml:space="preserve"> = </w:t>
      </w:r>
      <w:proofErr w:type="spellStart"/>
      <w:r>
        <w:rPr>
          <w:noProof w:val="0"/>
        </w:rPr>
        <w:t>wcCenter</w:t>
      </w:r>
      <w:proofErr w:type="spellEnd"/>
      <w:r>
        <w:rPr>
          <w:noProof w:val="0"/>
        </w:rPr>
        <w:t>;</w:t>
      </w:r>
    </w:p>
    <w:p w14:paraId="1D961558" w14:textId="77777777" w:rsidR="00774352" w:rsidRDefault="00774352" w:rsidP="00774352">
      <w:pPr>
        <w:pStyle w:val="Code"/>
        <w:rPr>
          <w:noProof w:val="0"/>
        </w:rPr>
      </w:pPr>
      <w:r>
        <w:rPr>
          <w:noProof w:val="0"/>
        </w:rPr>
        <w:t xml:space="preserve">        </w:t>
      </w:r>
      <w:proofErr w:type="spellStart"/>
      <w:proofErr w:type="gramStart"/>
      <w:r>
        <w:rPr>
          <w:noProof w:val="0"/>
        </w:rPr>
        <w:t>this.mWCWidth</w:t>
      </w:r>
      <w:proofErr w:type="spellEnd"/>
      <w:proofErr w:type="gramEnd"/>
      <w:r>
        <w:rPr>
          <w:noProof w:val="0"/>
        </w:rPr>
        <w:t xml:space="preserve"> = </w:t>
      </w:r>
      <w:proofErr w:type="spellStart"/>
      <w:r>
        <w:rPr>
          <w:noProof w:val="0"/>
        </w:rPr>
        <w:t>wcWidth</w:t>
      </w:r>
      <w:proofErr w:type="spellEnd"/>
      <w:r>
        <w:rPr>
          <w:noProof w:val="0"/>
        </w:rPr>
        <w:t>;</w:t>
      </w:r>
    </w:p>
    <w:p w14:paraId="21BD8B0A" w14:textId="77777777" w:rsidR="00774352" w:rsidRDefault="00774352" w:rsidP="00774352">
      <w:pPr>
        <w:pStyle w:val="Code"/>
        <w:rPr>
          <w:noProof w:val="0"/>
        </w:rPr>
      </w:pPr>
      <w:r>
        <w:rPr>
          <w:noProof w:val="0"/>
        </w:rPr>
        <w:t xml:space="preserve">        </w:t>
      </w:r>
      <w:proofErr w:type="spellStart"/>
      <w:proofErr w:type="gramStart"/>
      <w:r>
        <w:rPr>
          <w:noProof w:val="0"/>
        </w:rPr>
        <w:t>this.mViewport</w:t>
      </w:r>
      <w:proofErr w:type="spellEnd"/>
      <w:proofErr w:type="gramEnd"/>
      <w:r>
        <w:rPr>
          <w:noProof w:val="0"/>
        </w:rPr>
        <w:t xml:space="preserve"> = </w:t>
      </w:r>
      <w:proofErr w:type="spellStart"/>
      <w:r>
        <w:rPr>
          <w:noProof w:val="0"/>
        </w:rPr>
        <w:t>viewportArray</w:t>
      </w:r>
      <w:proofErr w:type="spellEnd"/>
      <w:r>
        <w:rPr>
          <w:noProof w:val="0"/>
        </w:rPr>
        <w:t>;  // [x, y, width, height]</w:t>
      </w:r>
    </w:p>
    <w:p w14:paraId="7F8BCFB4" w14:textId="77777777" w:rsidR="00774352" w:rsidRDefault="00774352" w:rsidP="00774352">
      <w:pPr>
        <w:pStyle w:val="Code"/>
        <w:rPr>
          <w:noProof w:val="0"/>
        </w:rPr>
      </w:pPr>
    </w:p>
    <w:p w14:paraId="31AC1AC3" w14:textId="797D461E" w:rsidR="00774352" w:rsidRDefault="00774352" w:rsidP="00774352">
      <w:pPr>
        <w:pStyle w:val="Code"/>
        <w:rPr>
          <w:noProof w:val="0"/>
        </w:rPr>
      </w:pPr>
      <w:r>
        <w:rPr>
          <w:noProof w:val="0"/>
        </w:rPr>
        <w:t xml:space="preserve">        // </w:t>
      </w:r>
      <w:r w:rsidR="004E570B" w:rsidRPr="004E570B">
        <w:rPr>
          <w:noProof w:val="0"/>
        </w:rPr>
        <w:t>Camera transform operator</w:t>
      </w:r>
    </w:p>
    <w:p w14:paraId="328B73BF" w14:textId="77777777" w:rsidR="00774352" w:rsidRDefault="00774352" w:rsidP="00774352">
      <w:pPr>
        <w:pStyle w:val="Code"/>
        <w:rPr>
          <w:noProof w:val="0"/>
        </w:rPr>
      </w:pPr>
      <w:r>
        <w:rPr>
          <w:noProof w:val="0"/>
        </w:rPr>
        <w:t xml:space="preserve">        </w:t>
      </w:r>
      <w:proofErr w:type="spellStart"/>
      <w:proofErr w:type="gramStart"/>
      <w:r>
        <w:rPr>
          <w:noProof w:val="0"/>
        </w:rPr>
        <w:t>this.mCameraMatrix</w:t>
      </w:r>
      <w:proofErr w:type="spellEnd"/>
      <w:proofErr w:type="gramEnd"/>
      <w:r>
        <w:rPr>
          <w:noProof w:val="0"/>
        </w:rPr>
        <w:t xml:space="preserve"> = mat4.create();</w:t>
      </w:r>
    </w:p>
    <w:p w14:paraId="2AE4361D" w14:textId="77777777" w:rsidR="00774352" w:rsidRDefault="00774352" w:rsidP="00774352">
      <w:pPr>
        <w:pStyle w:val="Code"/>
        <w:rPr>
          <w:noProof w:val="0"/>
        </w:rPr>
      </w:pPr>
    </w:p>
    <w:p w14:paraId="0FFCB434" w14:textId="77777777" w:rsidR="00774352" w:rsidRDefault="00774352" w:rsidP="00774352">
      <w:pPr>
        <w:pStyle w:val="Code"/>
        <w:rPr>
          <w:noProof w:val="0"/>
        </w:rPr>
      </w:pPr>
      <w:r>
        <w:rPr>
          <w:noProof w:val="0"/>
        </w:rPr>
        <w:t xml:space="preserve">        // background color</w:t>
      </w:r>
    </w:p>
    <w:p w14:paraId="6C99F52C" w14:textId="77777777" w:rsidR="00774352" w:rsidRDefault="00774352" w:rsidP="00774352">
      <w:pPr>
        <w:pStyle w:val="Code"/>
        <w:rPr>
          <w:noProof w:val="0"/>
        </w:rPr>
      </w:pPr>
      <w:r>
        <w:rPr>
          <w:noProof w:val="0"/>
        </w:rPr>
        <w:t xml:space="preserve">        </w:t>
      </w:r>
      <w:proofErr w:type="spellStart"/>
      <w:proofErr w:type="gramStart"/>
      <w:r>
        <w:rPr>
          <w:noProof w:val="0"/>
        </w:rPr>
        <w:t>this.mBGColor</w:t>
      </w:r>
      <w:proofErr w:type="spellEnd"/>
      <w:proofErr w:type="gramEnd"/>
      <w:r>
        <w:rPr>
          <w:noProof w:val="0"/>
        </w:rPr>
        <w:t xml:space="preserve"> = [0.8, 0.8, 0.8, 1]; // RGB and Alpha</w:t>
      </w:r>
    </w:p>
    <w:p w14:paraId="695F815B" w14:textId="55F7F1AC" w:rsidR="00774352" w:rsidRDefault="00774352" w:rsidP="00B41C1A">
      <w:pPr>
        <w:pStyle w:val="Code"/>
        <w:ind w:firstLine="360"/>
        <w:rPr>
          <w:noProof w:val="0"/>
        </w:rPr>
      </w:pPr>
      <w:r>
        <w:rPr>
          <w:noProof w:val="0"/>
        </w:rPr>
        <w:t>}</w:t>
      </w:r>
    </w:p>
    <w:p w14:paraId="17912AFF" w14:textId="25A1CA16" w:rsidR="00667B75" w:rsidRDefault="00667B75" w:rsidP="00B41C1A">
      <w:pPr>
        <w:pStyle w:val="Code"/>
        <w:rPr>
          <w:noProof w:val="0"/>
        </w:rPr>
      </w:pPr>
      <w:r>
        <w:rPr>
          <w:noProof w:val="0"/>
        </w:rPr>
        <w:t xml:space="preserve">    </w:t>
      </w:r>
      <w:commentRangeStart w:id="16"/>
      <w:r>
        <w:rPr>
          <w:noProof w:val="0"/>
        </w:rPr>
        <w:t>…</w:t>
      </w:r>
      <w:commentRangeEnd w:id="16"/>
      <w:r w:rsidR="00BC22EC">
        <w:rPr>
          <w:rStyle w:val="CommentReference"/>
          <w:rFonts w:asciiTheme="minorHAnsi" w:hAnsiTheme="minorHAnsi"/>
          <w:noProof w:val="0"/>
        </w:rPr>
        <w:commentReference w:id="16"/>
      </w:r>
    </w:p>
    <w:p w14:paraId="4E24A0A1" w14:textId="6E3316A7" w:rsidR="00667B75" w:rsidRPr="00C223E8" w:rsidRDefault="00667B75">
      <w:pPr>
        <w:pStyle w:val="Code"/>
        <w:rPr>
          <w:noProof w:val="0"/>
        </w:rPr>
      </w:pPr>
      <w:r>
        <w:rPr>
          <w:noProof w:val="0"/>
        </w:rPr>
        <w:t>}</w:t>
      </w:r>
    </w:p>
    <w:p w14:paraId="0FF28150" w14:textId="0EB7239F" w:rsidR="00774352" w:rsidRPr="00C223E8" w:rsidRDefault="00774352" w:rsidP="00F9439C">
      <w:pPr>
        <w:pStyle w:val="BodyTextFirst"/>
      </w:pPr>
      <w:r w:rsidRPr="00C223E8">
        <w:t xml:space="preserve">The </w:t>
      </w:r>
      <w:r w:rsidRPr="00C223E8">
        <w:rPr>
          <w:rStyle w:val="CodeInline"/>
        </w:rPr>
        <w:t>Camera</w:t>
      </w:r>
      <w:r w:rsidRPr="00C223E8">
        <w:t xml:space="preserve"> object defines the WC center and width, the viewport, the </w:t>
      </w:r>
      <w:r w:rsidR="001042F4">
        <w:t xml:space="preserve">Camera </w:t>
      </w:r>
      <w:r w:rsidRPr="00C223E8">
        <w:t>transform operator</w:t>
      </w:r>
      <w:r w:rsidR="00342C3B">
        <w:t>, and a background color</w:t>
      </w:r>
      <w:r w:rsidRPr="00C223E8">
        <w:t>. Take note of the following:</w:t>
      </w:r>
    </w:p>
    <w:p w14:paraId="65579A33" w14:textId="44B5A86F" w:rsidR="00774352" w:rsidRPr="00C223E8" w:rsidRDefault="00774352" w:rsidP="00774352">
      <w:pPr>
        <w:pStyle w:val="NumSubList"/>
        <w:numPr>
          <w:ilvl w:val="0"/>
          <w:numId w:val="34"/>
        </w:numPr>
      </w:pPr>
      <w:r w:rsidRPr="00C223E8">
        <w:t xml:space="preserve">The </w:t>
      </w:r>
      <w:proofErr w:type="spellStart"/>
      <w:r w:rsidR="007E5D1A" w:rsidRPr="00C223E8">
        <w:rPr>
          <w:rStyle w:val="CodeInline"/>
        </w:rPr>
        <w:t>mWC</w:t>
      </w:r>
      <w:r w:rsidR="007E5D1A">
        <w:rPr>
          <w:rStyle w:val="CodeInline"/>
        </w:rPr>
        <w:t>Center</w:t>
      </w:r>
      <w:proofErr w:type="spellEnd"/>
      <w:r w:rsidR="007E5D1A" w:rsidRPr="00C223E8">
        <w:t xml:space="preserve"> </w:t>
      </w:r>
      <w:r w:rsidRPr="00C223E8">
        <w:t xml:space="preserve">is a </w:t>
      </w:r>
      <w:r w:rsidRPr="00C223E8">
        <w:rPr>
          <w:rStyle w:val="CodeInline"/>
        </w:rPr>
        <w:t>vec2</w:t>
      </w:r>
      <w:r w:rsidRPr="00C223E8">
        <w:t xml:space="preserve"> (</w:t>
      </w:r>
      <w:r w:rsidRPr="00C223E8">
        <w:rPr>
          <w:rStyle w:val="CodeInline"/>
        </w:rPr>
        <w:t>vec2</w:t>
      </w:r>
      <w:r w:rsidRPr="00C223E8">
        <w:t xml:space="preserve"> is defined in the </w:t>
      </w:r>
      <w:proofErr w:type="spellStart"/>
      <w:r w:rsidRPr="00C223E8">
        <w:rPr>
          <w:rStyle w:val="CodeInline"/>
        </w:rPr>
        <w:t>glMatrix</w:t>
      </w:r>
      <w:proofErr w:type="spellEnd"/>
      <w:r w:rsidRPr="00C223E8">
        <w:t xml:space="preserve"> library). It is a float array of two elements. The first element, index position 0, of </w:t>
      </w:r>
      <w:r w:rsidRPr="00C223E8">
        <w:rPr>
          <w:rStyle w:val="CodeInline"/>
        </w:rPr>
        <w:t>vec2</w:t>
      </w:r>
      <w:r w:rsidRPr="00C223E8">
        <w:t xml:space="preserve"> is the x, and the second element, index position 1, is the y position</w:t>
      </w:r>
      <w:r>
        <w:fldChar w:fldCharType="begin"/>
      </w:r>
      <w:r>
        <w:instrText xml:space="preserve"> XE "</w:instrText>
      </w:r>
      <w:r w:rsidRPr="00C62ECC">
        <w:instrText>Camera:Camera Objects Project</w:instrText>
      </w:r>
      <w:r>
        <w:instrText xml:space="preserve">" </w:instrText>
      </w:r>
      <w:r>
        <w:fldChar w:fldCharType="end"/>
      </w:r>
      <w:r w:rsidRPr="00C223E8">
        <w:t xml:space="preserve">. </w:t>
      </w:r>
    </w:p>
    <w:p w14:paraId="6CC382F2" w14:textId="77777777" w:rsidR="00774352" w:rsidRPr="00C223E8" w:rsidRDefault="00774352" w:rsidP="00774352">
      <w:pPr>
        <w:pStyle w:val="NumSubList"/>
        <w:numPr>
          <w:ilvl w:val="0"/>
          <w:numId w:val="34"/>
        </w:numPr>
      </w:pPr>
      <w:r w:rsidRPr="00C223E8">
        <w:t xml:space="preserve">The four elements of the </w:t>
      </w:r>
      <w:proofErr w:type="spellStart"/>
      <w:r w:rsidRPr="00C223E8">
        <w:rPr>
          <w:rStyle w:val="CodeInline"/>
        </w:rPr>
        <w:t>viewportArray</w:t>
      </w:r>
      <w:proofErr w:type="spellEnd"/>
      <w:r w:rsidRPr="00C223E8">
        <w:t xml:space="preserve"> are</w:t>
      </w:r>
      <w:r>
        <w:t xml:space="preserve"> the </w:t>
      </w:r>
      <w:r w:rsidRPr="00C223E8">
        <w:t>x and y positions of the lower-left corner</w:t>
      </w:r>
      <w:r>
        <w:t xml:space="preserve"> </w:t>
      </w:r>
      <w:r w:rsidRPr="00C223E8">
        <w:t xml:space="preserve">and the width and height of the viewport, in that order. This compact representation of the viewport keeps the number of instance variables to a minimum and helps keep the </w:t>
      </w:r>
      <w:r w:rsidRPr="00C223E8">
        <w:rPr>
          <w:rStyle w:val="CodeInline"/>
        </w:rPr>
        <w:t>Camera</w:t>
      </w:r>
      <w:r w:rsidRPr="00C223E8">
        <w:t xml:space="preserve"> object manageable. </w:t>
      </w:r>
    </w:p>
    <w:p w14:paraId="0595C1B7" w14:textId="51D5A11E" w:rsidR="00774352" w:rsidRDefault="00774352" w:rsidP="006E6D95">
      <w:pPr>
        <w:pStyle w:val="NumSubList"/>
        <w:numPr>
          <w:ilvl w:val="0"/>
          <w:numId w:val="34"/>
        </w:numPr>
      </w:pPr>
      <w:r w:rsidRPr="00C223E8">
        <w:t xml:space="preserve">The </w:t>
      </w:r>
      <w:proofErr w:type="spellStart"/>
      <w:r w:rsidRPr="00C223E8">
        <w:rPr>
          <w:rStyle w:val="CodeInline"/>
        </w:rPr>
        <w:t>mWCWidth</w:t>
      </w:r>
      <w:proofErr w:type="spellEnd"/>
      <w:r w:rsidRPr="00C223E8">
        <w:t xml:space="preserve"> is the width of the WC. To guarantee </w:t>
      </w:r>
      <w:r>
        <w:t xml:space="preserve">a </w:t>
      </w:r>
      <w:r w:rsidRPr="00C223E8">
        <w:t xml:space="preserve">matching aspect ratio between WC and the viewport, the height of the WC is always computed from the aspect ratio of the viewport and </w:t>
      </w:r>
      <w:proofErr w:type="spellStart"/>
      <w:r w:rsidRPr="00C223E8">
        <w:rPr>
          <w:rStyle w:val="CodeInline"/>
        </w:rPr>
        <w:t>mWCWidth</w:t>
      </w:r>
      <w:proofErr w:type="spellEnd"/>
      <w:r w:rsidRPr="00C223E8">
        <w:t>.</w:t>
      </w:r>
    </w:p>
    <w:p w14:paraId="0B92EA45" w14:textId="1E3221E6" w:rsidR="00F15717" w:rsidRPr="00C223E8" w:rsidRDefault="00F15717">
      <w:pPr>
        <w:pStyle w:val="NumSubList"/>
        <w:numPr>
          <w:ilvl w:val="0"/>
          <w:numId w:val="34"/>
        </w:numPr>
      </w:pPr>
      <w:proofErr w:type="spellStart"/>
      <w:r w:rsidRPr="00C223E8">
        <w:rPr>
          <w:rStyle w:val="CodeInline"/>
        </w:rPr>
        <w:t>mBgColor</w:t>
      </w:r>
      <w:proofErr w:type="spellEnd"/>
      <w:r w:rsidRPr="00C223E8">
        <w:t xml:space="preserve"> is an array of four floats representing the red, green, blue, and alpha components of a color.</w:t>
      </w:r>
    </w:p>
    <w:p w14:paraId="5D354F76" w14:textId="77777777" w:rsidR="00774352" w:rsidRPr="00C223E8" w:rsidRDefault="00774352" w:rsidP="00B41C1A">
      <w:pPr>
        <w:pStyle w:val="NumList"/>
        <w:numPr>
          <w:ilvl w:val="0"/>
          <w:numId w:val="46"/>
        </w:numPr>
      </w:pPr>
      <w:r w:rsidRPr="00C223E8">
        <w:t>Add getters and setters for the instance variables</w:t>
      </w:r>
      <w:r>
        <w:t>.</w:t>
      </w:r>
    </w:p>
    <w:p w14:paraId="613654BB" w14:textId="77777777" w:rsidR="00774352" w:rsidRDefault="00774352" w:rsidP="00774352">
      <w:pPr>
        <w:pStyle w:val="Code"/>
        <w:rPr>
          <w:noProof w:val="0"/>
        </w:rPr>
      </w:pPr>
      <w:proofErr w:type="spellStart"/>
      <w:proofErr w:type="gramStart"/>
      <w:r>
        <w:rPr>
          <w:noProof w:val="0"/>
        </w:rPr>
        <w:t>setWCCenter</w:t>
      </w:r>
      <w:proofErr w:type="spellEnd"/>
      <w:r>
        <w:rPr>
          <w:noProof w:val="0"/>
        </w:rPr>
        <w:t>(</w:t>
      </w:r>
      <w:proofErr w:type="spellStart"/>
      <w:proofErr w:type="gramEnd"/>
      <w:r>
        <w:rPr>
          <w:noProof w:val="0"/>
        </w:rPr>
        <w:t>xPos</w:t>
      </w:r>
      <w:proofErr w:type="spellEnd"/>
      <w:r>
        <w:rPr>
          <w:noProof w:val="0"/>
        </w:rPr>
        <w:t xml:space="preserve">, </w:t>
      </w:r>
      <w:proofErr w:type="spellStart"/>
      <w:r>
        <w:rPr>
          <w:noProof w:val="0"/>
        </w:rPr>
        <w:t>yPos</w:t>
      </w:r>
      <w:proofErr w:type="spellEnd"/>
      <w:r>
        <w:rPr>
          <w:noProof w:val="0"/>
        </w:rPr>
        <w:t>) {</w:t>
      </w:r>
    </w:p>
    <w:p w14:paraId="7C5D753A" w14:textId="4F638689" w:rsidR="00774352" w:rsidRDefault="00774352" w:rsidP="00774352">
      <w:pPr>
        <w:pStyle w:val="Code"/>
        <w:rPr>
          <w:noProof w:val="0"/>
        </w:rPr>
      </w:pPr>
      <w:r>
        <w:rPr>
          <w:noProof w:val="0"/>
        </w:rPr>
        <w:t xml:space="preserve">    </w:t>
      </w:r>
      <w:proofErr w:type="spellStart"/>
      <w:proofErr w:type="gramStart"/>
      <w:r>
        <w:rPr>
          <w:noProof w:val="0"/>
        </w:rPr>
        <w:t>this.mWCCenter</w:t>
      </w:r>
      <w:proofErr w:type="spellEnd"/>
      <w:proofErr w:type="gramEnd"/>
      <w:r>
        <w:rPr>
          <w:noProof w:val="0"/>
        </w:rPr>
        <w:t xml:space="preserve">[0] = </w:t>
      </w:r>
      <w:proofErr w:type="spellStart"/>
      <w:r>
        <w:rPr>
          <w:noProof w:val="0"/>
        </w:rPr>
        <w:t>xPos</w:t>
      </w:r>
      <w:proofErr w:type="spellEnd"/>
      <w:r>
        <w:rPr>
          <w:noProof w:val="0"/>
        </w:rPr>
        <w:t>;</w:t>
      </w:r>
    </w:p>
    <w:p w14:paraId="28673678" w14:textId="382D05A5" w:rsidR="00774352" w:rsidRDefault="00774352" w:rsidP="00774352">
      <w:pPr>
        <w:pStyle w:val="Code"/>
        <w:rPr>
          <w:noProof w:val="0"/>
        </w:rPr>
      </w:pPr>
      <w:r>
        <w:rPr>
          <w:noProof w:val="0"/>
        </w:rPr>
        <w:t xml:space="preserve">    </w:t>
      </w:r>
      <w:proofErr w:type="spellStart"/>
      <w:proofErr w:type="gramStart"/>
      <w:r>
        <w:rPr>
          <w:noProof w:val="0"/>
        </w:rPr>
        <w:t>this.mWCCenter</w:t>
      </w:r>
      <w:proofErr w:type="spellEnd"/>
      <w:proofErr w:type="gramEnd"/>
      <w:r>
        <w:rPr>
          <w:noProof w:val="0"/>
        </w:rPr>
        <w:t xml:space="preserve">[1] = </w:t>
      </w:r>
      <w:proofErr w:type="spellStart"/>
      <w:r>
        <w:rPr>
          <w:noProof w:val="0"/>
        </w:rPr>
        <w:t>yPos</w:t>
      </w:r>
      <w:proofErr w:type="spellEnd"/>
      <w:r>
        <w:rPr>
          <w:noProof w:val="0"/>
        </w:rPr>
        <w:t>;</w:t>
      </w:r>
    </w:p>
    <w:p w14:paraId="1AA171F0" w14:textId="323E568C" w:rsidR="00774352" w:rsidRDefault="00774352" w:rsidP="00774352">
      <w:pPr>
        <w:pStyle w:val="Code"/>
        <w:rPr>
          <w:noProof w:val="0"/>
        </w:rPr>
      </w:pPr>
      <w:r>
        <w:rPr>
          <w:noProof w:val="0"/>
        </w:rPr>
        <w:t>}</w:t>
      </w:r>
    </w:p>
    <w:p w14:paraId="3E9CBD95" w14:textId="1C8AF6E7" w:rsidR="00774352" w:rsidRDefault="00774352" w:rsidP="00774352">
      <w:pPr>
        <w:pStyle w:val="Code"/>
        <w:rPr>
          <w:noProof w:val="0"/>
        </w:rPr>
      </w:pPr>
      <w:proofErr w:type="spellStart"/>
      <w:proofErr w:type="gramStart"/>
      <w:r>
        <w:rPr>
          <w:noProof w:val="0"/>
        </w:rPr>
        <w:t>getWCCenter</w:t>
      </w:r>
      <w:proofErr w:type="spellEnd"/>
      <w:r>
        <w:rPr>
          <w:noProof w:val="0"/>
        </w:rPr>
        <w:t>(</w:t>
      </w:r>
      <w:proofErr w:type="gramEnd"/>
      <w:r>
        <w:rPr>
          <w:noProof w:val="0"/>
        </w:rPr>
        <w:t xml:space="preserve">) { return </w:t>
      </w:r>
      <w:proofErr w:type="spellStart"/>
      <w:r>
        <w:rPr>
          <w:noProof w:val="0"/>
        </w:rPr>
        <w:t>this.mWCCenter</w:t>
      </w:r>
      <w:proofErr w:type="spellEnd"/>
      <w:r>
        <w:rPr>
          <w:noProof w:val="0"/>
        </w:rPr>
        <w:t>; }</w:t>
      </w:r>
    </w:p>
    <w:p w14:paraId="1E21DC37" w14:textId="1A2EBEAF" w:rsidR="00774352" w:rsidRDefault="00774352" w:rsidP="00774352">
      <w:pPr>
        <w:pStyle w:val="Code"/>
        <w:rPr>
          <w:noProof w:val="0"/>
        </w:rPr>
      </w:pPr>
      <w:proofErr w:type="spellStart"/>
      <w:r>
        <w:rPr>
          <w:noProof w:val="0"/>
        </w:rPr>
        <w:t>setWCWidth</w:t>
      </w:r>
      <w:proofErr w:type="spellEnd"/>
      <w:r>
        <w:rPr>
          <w:noProof w:val="0"/>
        </w:rPr>
        <w:t xml:space="preserve">(width) </w:t>
      </w:r>
      <w:proofErr w:type="gramStart"/>
      <w:r>
        <w:rPr>
          <w:noProof w:val="0"/>
        </w:rPr>
        <w:t xml:space="preserve">{ </w:t>
      </w:r>
      <w:proofErr w:type="spellStart"/>
      <w:r>
        <w:rPr>
          <w:noProof w:val="0"/>
        </w:rPr>
        <w:t>this</w:t>
      </w:r>
      <w:proofErr w:type="gramEnd"/>
      <w:r>
        <w:rPr>
          <w:noProof w:val="0"/>
        </w:rPr>
        <w:t>.mWCWidth</w:t>
      </w:r>
      <w:proofErr w:type="spellEnd"/>
      <w:r>
        <w:rPr>
          <w:noProof w:val="0"/>
        </w:rPr>
        <w:t xml:space="preserve"> = width; }</w:t>
      </w:r>
    </w:p>
    <w:p w14:paraId="1409F0B7" w14:textId="77777777" w:rsidR="00774352" w:rsidRDefault="00774352" w:rsidP="00774352">
      <w:pPr>
        <w:pStyle w:val="Code"/>
        <w:rPr>
          <w:noProof w:val="0"/>
        </w:rPr>
      </w:pPr>
    </w:p>
    <w:p w14:paraId="5C6461F0" w14:textId="0E55ECFC" w:rsidR="00774352" w:rsidRDefault="00774352" w:rsidP="00774352">
      <w:pPr>
        <w:pStyle w:val="Code"/>
        <w:rPr>
          <w:noProof w:val="0"/>
        </w:rPr>
      </w:pPr>
      <w:proofErr w:type="spellStart"/>
      <w:r>
        <w:rPr>
          <w:noProof w:val="0"/>
        </w:rPr>
        <w:t>setViewport</w:t>
      </w:r>
      <w:proofErr w:type="spellEnd"/>
      <w:r>
        <w:rPr>
          <w:noProof w:val="0"/>
        </w:rPr>
        <w:t>(</w:t>
      </w:r>
      <w:proofErr w:type="spellStart"/>
      <w:r>
        <w:rPr>
          <w:noProof w:val="0"/>
        </w:rPr>
        <w:t>viewportArray</w:t>
      </w:r>
      <w:proofErr w:type="spellEnd"/>
      <w:r>
        <w:rPr>
          <w:noProof w:val="0"/>
        </w:rPr>
        <w:t xml:space="preserve">) </w:t>
      </w:r>
      <w:proofErr w:type="gramStart"/>
      <w:r>
        <w:rPr>
          <w:noProof w:val="0"/>
        </w:rPr>
        <w:t xml:space="preserve">{ </w:t>
      </w:r>
      <w:proofErr w:type="spellStart"/>
      <w:r>
        <w:rPr>
          <w:noProof w:val="0"/>
        </w:rPr>
        <w:t>this</w:t>
      </w:r>
      <w:proofErr w:type="gramEnd"/>
      <w:r>
        <w:rPr>
          <w:noProof w:val="0"/>
        </w:rPr>
        <w:t>.mViewport</w:t>
      </w:r>
      <w:proofErr w:type="spellEnd"/>
      <w:r>
        <w:rPr>
          <w:noProof w:val="0"/>
        </w:rPr>
        <w:t xml:space="preserve"> = </w:t>
      </w:r>
      <w:proofErr w:type="spellStart"/>
      <w:r>
        <w:rPr>
          <w:noProof w:val="0"/>
        </w:rPr>
        <w:t>viewportArray</w:t>
      </w:r>
      <w:proofErr w:type="spellEnd"/>
      <w:r>
        <w:rPr>
          <w:noProof w:val="0"/>
        </w:rPr>
        <w:t>; }</w:t>
      </w:r>
    </w:p>
    <w:p w14:paraId="120E1CA4" w14:textId="117135E0" w:rsidR="00774352" w:rsidRDefault="00774352" w:rsidP="00774352">
      <w:pPr>
        <w:pStyle w:val="Code"/>
        <w:rPr>
          <w:noProof w:val="0"/>
        </w:rPr>
      </w:pPr>
      <w:proofErr w:type="spellStart"/>
      <w:proofErr w:type="gramStart"/>
      <w:r>
        <w:rPr>
          <w:noProof w:val="0"/>
        </w:rPr>
        <w:t>getViewport</w:t>
      </w:r>
      <w:proofErr w:type="spellEnd"/>
      <w:r>
        <w:rPr>
          <w:noProof w:val="0"/>
        </w:rPr>
        <w:t>(</w:t>
      </w:r>
      <w:proofErr w:type="gramEnd"/>
      <w:r>
        <w:rPr>
          <w:noProof w:val="0"/>
        </w:rPr>
        <w:t xml:space="preserve">) { return </w:t>
      </w:r>
      <w:proofErr w:type="spellStart"/>
      <w:r>
        <w:rPr>
          <w:noProof w:val="0"/>
        </w:rPr>
        <w:t>this.mViewport</w:t>
      </w:r>
      <w:proofErr w:type="spellEnd"/>
      <w:r>
        <w:rPr>
          <w:noProof w:val="0"/>
        </w:rPr>
        <w:t>; }</w:t>
      </w:r>
    </w:p>
    <w:p w14:paraId="7D14640C" w14:textId="77777777" w:rsidR="00774352" w:rsidRDefault="00774352" w:rsidP="00774352">
      <w:pPr>
        <w:pStyle w:val="Code"/>
        <w:rPr>
          <w:noProof w:val="0"/>
        </w:rPr>
      </w:pPr>
    </w:p>
    <w:p w14:paraId="124F1148" w14:textId="3F2C79F0" w:rsidR="00774352" w:rsidRDefault="00774352" w:rsidP="00774352">
      <w:pPr>
        <w:pStyle w:val="Code"/>
        <w:rPr>
          <w:noProof w:val="0"/>
        </w:rPr>
      </w:pPr>
      <w:proofErr w:type="spellStart"/>
      <w:r>
        <w:rPr>
          <w:noProof w:val="0"/>
        </w:rPr>
        <w:t>setBackgroundColor</w:t>
      </w:r>
      <w:proofErr w:type="spellEnd"/>
      <w:r>
        <w:rPr>
          <w:noProof w:val="0"/>
        </w:rPr>
        <w:t>(</w:t>
      </w:r>
      <w:proofErr w:type="spellStart"/>
      <w:r>
        <w:rPr>
          <w:noProof w:val="0"/>
        </w:rPr>
        <w:t>newColor</w:t>
      </w:r>
      <w:proofErr w:type="spellEnd"/>
      <w:r>
        <w:rPr>
          <w:noProof w:val="0"/>
        </w:rPr>
        <w:t xml:space="preserve">) </w:t>
      </w:r>
      <w:proofErr w:type="gramStart"/>
      <w:r>
        <w:rPr>
          <w:noProof w:val="0"/>
        </w:rPr>
        <w:t xml:space="preserve">{ </w:t>
      </w:r>
      <w:proofErr w:type="spellStart"/>
      <w:r>
        <w:rPr>
          <w:noProof w:val="0"/>
        </w:rPr>
        <w:t>this</w:t>
      </w:r>
      <w:proofErr w:type="gramEnd"/>
      <w:r>
        <w:rPr>
          <w:noProof w:val="0"/>
        </w:rPr>
        <w:t>.mBGColor</w:t>
      </w:r>
      <w:proofErr w:type="spellEnd"/>
      <w:r>
        <w:rPr>
          <w:noProof w:val="0"/>
        </w:rPr>
        <w:t xml:space="preserve"> = </w:t>
      </w:r>
      <w:proofErr w:type="spellStart"/>
      <w:r>
        <w:rPr>
          <w:noProof w:val="0"/>
        </w:rPr>
        <w:t>newColor</w:t>
      </w:r>
      <w:proofErr w:type="spellEnd"/>
      <w:r>
        <w:rPr>
          <w:noProof w:val="0"/>
        </w:rPr>
        <w:t>; }</w:t>
      </w:r>
    </w:p>
    <w:p w14:paraId="7E56A070" w14:textId="284EC26F" w:rsidR="00774352" w:rsidRPr="00C223E8" w:rsidRDefault="00774352" w:rsidP="00774352">
      <w:pPr>
        <w:pStyle w:val="Code"/>
        <w:rPr>
          <w:noProof w:val="0"/>
        </w:rPr>
      </w:pPr>
      <w:proofErr w:type="spellStart"/>
      <w:proofErr w:type="gramStart"/>
      <w:r>
        <w:rPr>
          <w:noProof w:val="0"/>
        </w:rPr>
        <w:t>getBackgroundColor</w:t>
      </w:r>
      <w:proofErr w:type="spellEnd"/>
      <w:r>
        <w:rPr>
          <w:noProof w:val="0"/>
        </w:rPr>
        <w:t>(</w:t>
      </w:r>
      <w:proofErr w:type="gramEnd"/>
      <w:r>
        <w:rPr>
          <w:noProof w:val="0"/>
        </w:rPr>
        <w:t xml:space="preserve">) { return </w:t>
      </w:r>
      <w:proofErr w:type="spellStart"/>
      <w:r>
        <w:rPr>
          <w:noProof w:val="0"/>
        </w:rPr>
        <w:t>this.mBGColor</w:t>
      </w:r>
      <w:proofErr w:type="spellEnd"/>
      <w:r>
        <w:rPr>
          <w:noProof w:val="0"/>
        </w:rPr>
        <w:t>; }</w:t>
      </w:r>
    </w:p>
    <w:p w14:paraId="5C55EC1C" w14:textId="688B4992" w:rsidR="00774352" w:rsidRPr="00C223E8" w:rsidRDefault="00774352" w:rsidP="00B41C1A">
      <w:pPr>
        <w:pStyle w:val="NumList"/>
        <w:numPr>
          <w:ilvl w:val="0"/>
          <w:numId w:val="46"/>
        </w:numPr>
      </w:pPr>
      <w:r w:rsidRPr="00C223E8">
        <w:t xml:space="preserve">Create a function to </w:t>
      </w:r>
      <w:r w:rsidR="001C3EA3">
        <w:t xml:space="preserve">set the viewport and </w:t>
      </w:r>
      <w:r>
        <w:t xml:space="preserve">compute the </w:t>
      </w:r>
      <w:r w:rsidR="001C3EA3">
        <w:t xml:space="preserve">Camera transform </w:t>
      </w:r>
      <w:r>
        <w:t xml:space="preserve">operator for </w:t>
      </w:r>
      <w:r w:rsidRPr="00C223E8">
        <w:t xml:space="preserve">this </w:t>
      </w:r>
      <w:r w:rsidRPr="00C223E8">
        <w:rPr>
          <w:rStyle w:val="CodeInline"/>
        </w:rPr>
        <w:t>Camera</w:t>
      </w:r>
      <w:r w:rsidRPr="00C223E8">
        <w:t>:</w:t>
      </w:r>
    </w:p>
    <w:p w14:paraId="674FDF16" w14:textId="77777777" w:rsidR="00774352" w:rsidRPr="00C223E8" w:rsidRDefault="00774352" w:rsidP="00774352">
      <w:pPr>
        <w:pStyle w:val="Code"/>
        <w:rPr>
          <w:noProof w:val="0"/>
        </w:rPr>
      </w:pPr>
      <w:r w:rsidRPr="00F3579A">
        <w:rPr>
          <w:noProof w:val="0"/>
        </w:rPr>
        <w:lastRenderedPageBreak/>
        <w:t>// Initializes the camera to begin drawing</w:t>
      </w:r>
    </w:p>
    <w:p w14:paraId="7E2E44ED" w14:textId="77777777" w:rsidR="00774352" w:rsidRDefault="00774352" w:rsidP="00774352">
      <w:pPr>
        <w:pStyle w:val="Code"/>
        <w:rPr>
          <w:noProof w:val="0"/>
        </w:rPr>
      </w:pPr>
      <w:proofErr w:type="spellStart"/>
      <w:proofErr w:type="gramStart"/>
      <w:r w:rsidRPr="00C5766C">
        <w:rPr>
          <w:noProof w:val="0"/>
        </w:rPr>
        <w:t>setViewAndCameraMatrix</w:t>
      </w:r>
      <w:proofErr w:type="spellEnd"/>
      <w:r w:rsidRPr="00C5766C">
        <w:rPr>
          <w:noProof w:val="0"/>
        </w:rPr>
        <w:t>(</w:t>
      </w:r>
      <w:proofErr w:type="gramEnd"/>
      <w:r w:rsidRPr="00C5766C">
        <w:rPr>
          <w:noProof w:val="0"/>
        </w:rPr>
        <w:t>) {</w:t>
      </w:r>
    </w:p>
    <w:p w14:paraId="5017348E" w14:textId="77777777" w:rsidR="00774352" w:rsidRDefault="00774352" w:rsidP="00774352">
      <w:pPr>
        <w:pStyle w:val="Code"/>
        <w:rPr>
          <w:noProof w:val="0"/>
        </w:rPr>
      </w:pPr>
      <w:r w:rsidRPr="00F3579A">
        <w:rPr>
          <w:noProof w:val="0"/>
        </w:rPr>
        <w:t xml:space="preserve">    </w:t>
      </w:r>
      <w:r w:rsidRPr="00C5766C">
        <w:rPr>
          <w:noProof w:val="0"/>
        </w:rPr>
        <w:t xml:space="preserve">let </w:t>
      </w:r>
      <w:proofErr w:type="spellStart"/>
      <w:r w:rsidRPr="00C5766C">
        <w:rPr>
          <w:noProof w:val="0"/>
        </w:rPr>
        <w:t>gl</w:t>
      </w:r>
      <w:proofErr w:type="spellEnd"/>
      <w:r w:rsidRPr="00C5766C">
        <w:rPr>
          <w:noProof w:val="0"/>
        </w:rPr>
        <w:t xml:space="preserve"> = </w:t>
      </w:r>
      <w:proofErr w:type="spellStart"/>
      <w:proofErr w:type="gramStart"/>
      <w:r w:rsidRPr="00C5766C">
        <w:rPr>
          <w:noProof w:val="0"/>
        </w:rPr>
        <w:t>glSys.get</w:t>
      </w:r>
      <w:proofErr w:type="spellEnd"/>
      <w:r w:rsidRPr="00C5766C">
        <w:rPr>
          <w:noProof w:val="0"/>
        </w:rPr>
        <w:t>(</w:t>
      </w:r>
      <w:proofErr w:type="gramEnd"/>
      <w:r w:rsidRPr="00C5766C">
        <w:rPr>
          <w:noProof w:val="0"/>
        </w:rPr>
        <w:t>);</w:t>
      </w:r>
    </w:p>
    <w:p w14:paraId="2547FA30" w14:textId="77777777" w:rsidR="00774352" w:rsidRPr="00C223E8" w:rsidRDefault="00774352" w:rsidP="00774352">
      <w:pPr>
        <w:pStyle w:val="Code"/>
        <w:rPr>
          <w:noProof w:val="0"/>
        </w:rPr>
      </w:pPr>
      <w:r w:rsidRPr="00F3579A">
        <w:rPr>
          <w:noProof w:val="0"/>
        </w:rPr>
        <w:t xml:space="preserve">    // Step A: Configure the viewport</w:t>
      </w:r>
    </w:p>
    <w:p w14:paraId="5555CBAB" w14:textId="77777777" w:rsidR="00774352" w:rsidRPr="00C223E8" w:rsidRDefault="00774352" w:rsidP="00774352">
      <w:pPr>
        <w:pStyle w:val="Code"/>
        <w:rPr>
          <w:noProof w:val="0"/>
        </w:rPr>
      </w:pPr>
      <w:r w:rsidRPr="00F3579A">
        <w:rPr>
          <w:noProof w:val="0"/>
        </w:rPr>
        <w:t xml:space="preserve">    // … details to follow</w:t>
      </w:r>
    </w:p>
    <w:p w14:paraId="57733CDB" w14:textId="77777777" w:rsidR="00774352" w:rsidRPr="00C223E8" w:rsidRDefault="00774352" w:rsidP="00774352">
      <w:pPr>
        <w:pStyle w:val="Code"/>
        <w:rPr>
          <w:noProof w:val="0"/>
        </w:rPr>
      </w:pPr>
      <w:r w:rsidRPr="00F3579A">
        <w:rPr>
          <w:noProof w:val="0"/>
        </w:rPr>
        <w:t xml:space="preserve">    </w:t>
      </w:r>
    </w:p>
    <w:p w14:paraId="7AF28050" w14:textId="77777777" w:rsidR="00774352" w:rsidRPr="00C223E8" w:rsidRDefault="00774352" w:rsidP="00774352">
      <w:pPr>
        <w:pStyle w:val="Code"/>
        <w:rPr>
          <w:noProof w:val="0"/>
        </w:rPr>
      </w:pPr>
      <w:r w:rsidRPr="00F3579A">
        <w:rPr>
          <w:noProof w:val="0"/>
        </w:rPr>
        <w:t xml:space="preserve">    // Step B: define the View-Projection matrix</w:t>
      </w:r>
    </w:p>
    <w:p w14:paraId="44316656" w14:textId="77777777" w:rsidR="00774352" w:rsidRPr="00C223E8" w:rsidRDefault="00774352" w:rsidP="00774352">
      <w:pPr>
        <w:pStyle w:val="Code"/>
        <w:rPr>
          <w:noProof w:val="0"/>
        </w:rPr>
      </w:pPr>
      <w:r w:rsidRPr="00F3579A">
        <w:rPr>
          <w:noProof w:val="0"/>
        </w:rPr>
        <w:t xml:space="preserve">    // … details to follow</w:t>
      </w:r>
    </w:p>
    <w:p w14:paraId="362FD306" w14:textId="77777777" w:rsidR="00774352" w:rsidRPr="00C223E8" w:rsidRDefault="00774352" w:rsidP="00774352">
      <w:pPr>
        <w:pStyle w:val="Code"/>
        <w:rPr>
          <w:noProof w:val="0"/>
        </w:rPr>
      </w:pPr>
      <w:r w:rsidRPr="00F3579A">
        <w:rPr>
          <w:noProof w:val="0"/>
        </w:rPr>
        <w:t>}</w:t>
      </w:r>
    </w:p>
    <w:p w14:paraId="63BF6897" w14:textId="42924BDE" w:rsidR="00774352" w:rsidRPr="00C223E8" w:rsidRDefault="00774352" w:rsidP="00F9439C">
      <w:pPr>
        <w:pStyle w:val="BodyTextFirst"/>
      </w:pPr>
      <w:r w:rsidRPr="00C223E8">
        <w:t xml:space="preserve">Note that this function is called </w:t>
      </w:r>
      <w:proofErr w:type="spellStart"/>
      <w:proofErr w:type="gramStart"/>
      <w:r w:rsidRPr="00C5766C">
        <w:rPr>
          <w:rStyle w:val="CodeInline"/>
        </w:rPr>
        <w:t>setViewAndCameraMatrix</w:t>
      </w:r>
      <w:proofErr w:type="spellEnd"/>
      <w:r w:rsidRPr="00C223E8">
        <w:rPr>
          <w:rStyle w:val="CodeInline"/>
        </w:rPr>
        <w:t>(</w:t>
      </w:r>
      <w:proofErr w:type="gramEnd"/>
      <w:r w:rsidRPr="00C223E8">
        <w:rPr>
          <w:rStyle w:val="CodeInline"/>
        </w:rPr>
        <w:t>)</w:t>
      </w:r>
      <w:r w:rsidRPr="00C223E8">
        <w:t xml:space="preserve"> because it configures WebGL to draw to the desire </w:t>
      </w:r>
      <w:r>
        <w:t>view</w:t>
      </w:r>
      <w:r w:rsidRPr="00C223E8">
        <w:t xml:space="preserve">port and sets up the </w:t>
      </w:r>
      <w:r w:rsidR="00DD45D6">
        <w:t xml:space="preserve">Camera </w:t>
      </w:r>
      <w:r w:rsidRPr="00C223E8">
        <w:t xml:space="preserve">transform operator. The following </w:t>
      </w:r>
      <w:r>
        <w:t xml:space="preserve">steps </w:t>
      </w:r>
      <w:r w:rsidRPr="00C223E8">
        <w:t>explain the details of steps A and B.</w:t>
      </w:r>
    </w:p>
    <w:p w14:paraId="411C59C6" w14:textId="77777777" w:rsidR="00774352" w:rsidRPr="00C223E8" w:rsidRDefault="00774352" w:rsidP="00B41C1A">
      <w:pPr>
        <w:pStyle w:val="NumList"/>
        <w:numPr>
          <w:ilvl w:val="0"/>
          <w:numId w:val="46"/>
        </w:numPr>
      </w:pPr>
      <w:r w:rsidRPr="00C223E8">
        <w:t xml:space="preserve">The code to configure the viewport under step A is as follows: </w:t>
      </w:r>
    </w:p>
    <w:p w14:paraId="77ACD080" w14:textId="77777777" w:rsidR="00774352" w:rsidRDefault="00774352" w:rsidP="00774352">
      <w:pPr>
        <w:pStyle w:val="Code"/>
        <w:rPr>
          <w:noProof w:val="0"/>
        </w:rPr>
      </w:pPr>
      <w:r w:rsidRPr="00F3579A">
        <w:rPr>
          <w:noProof w:val="0"/>
        </w:rPr>
        <w:t xml:space="preserve">// </w:t>
      </w:r>
      <w:r>
        <w:rPr>
          <w:noProof w:val="0"/>
        </w:rPr>
        <w:t>Step A1: Set up the viewport: area on canvas to be drawn</w:t>
      </w:r>
    </w:p>
    <w:p w14:paraId="3BC7BAF5" w14:textId="77777777" w:rsidR="00774352" w:rsidRDefault="00774352" w:rsidP="00774352">
      <w:pPr>
        <w:pStyle w:val="Code"/>
        <w:rPr>
          <w:noProof w:val="0"/>
        </w:rPr>
      </w:pPr>
      <w:proofErr w:type="spellStart"/>
      <w:proofErr w:type="gramStart"/>
      <w:r>
        <w:rPr>
          <w:noProof w:val="0"/>
        </w:rPr>
        <w:t>gl.viewport</w:t>
      </w:r>
      <w:proofErr w:type="spellEnd"/>
      <w:proofErr w:type="gramEnd"/>
      <w:r>
        <w:rPr>
          <w:noProof w:val="0"/>
        </w:rPr>
        <w:t>(</w:t>
      </w:r>
      <w:proofErr w:type="spellStart"/>
      <w:r>
        <w:rPr>
          <w:noProof w:val="0"/>
        </w:rPr>
        <w:t>this.mViewport</w:t>
      </w:r>
      <w:proofErr w:type="spellEnd"/>
      <w:r>
        <w:rPr>
          <w:noProof w:val="0"/>
        </w:rPr>
        <w:t>[0],  // x position of bottom-left corner of the area to be drawn</w:t>
      </w:r>
    </w:p>
    <w:p w14:paraId="785C179A" w14:textId="017557B9" w:rsidR="00774352" w:rsidRDefault="00B51374" w:rsidP="00774352">
      <w:pPr>
        <w:pStyle w:val="Code"/>
        <w:rPr>
          <w:noProof w:val="0"/>
        </w:rPr>
      </w:pPr>
      <w:r>
        <w:rPr>
          <w:noProof w:val="0"/>
        </w:rPr>
        <w:t xml:space="preserve">    </w:t>
      </w:r>
      <w:proofErr w:type="spellStart"/>
      <w:proofErr w:type="gramStart"/>
      <w:r w:rsidR="00774352">
        <w:rPr>
          <w:noProof w:val="0"/>
        </w:rPr>
        <w:t>this.mViewport</w:t>
      </w:r>
      <w:proofErr w:type="spellEnd"/>
      <w:proofErr w:type="gramEnd"/>
      <w:r w:rsidR="00774352">
        <w:rPr>
          <w:noProof w:val="0"/>
        </w:rPr>
        <w:t>[1],  // y position of bottom-left corner of the area to be drawn</w:t>
      </w:r>
    </w:p>
    <w:p w14:paraId="00025D8B" w14:textId="0DB3000B" w:rsidR="00774352" w:rsidRDefault="00774352" w:rsidP="00774352">
      <w:pPr>
        <w:pStyle w:val="Code"/>
        <w:rPr>
          <w:noProof w:val="0"/>
        </w:rPr>
      </w:pPr>
      <w:r>
        <w:rPr>
          <w:noProof w:val="0"/>
        </w:rPr>
        <w:t xml:space="preserve">    </w:t>
      </w:r>
      <w:proofErr w:type="spellStart"/>
      <w:proofErr w:type="gramStart"/>
      <w:r>
        <w:rPr>
          <w:noProof w:val="0"/>
        </w:rPr>
        <w:t>this.mViewport</w:t>
      </w:r>
      <w:proofErr w:type="spellEnd"/>
      <w:proofErr w:type="gramEnd"/>
      <w:r>
        <w:rPr>
          <w:noProof w:val="0"/>
        </w:rPr>
        <w:t>[2],  // width of the area to be drawn</w:t>
      </w:r>
    </w:p>
    <w:p w14:paraId="75CB54DD" w14:textId="27156371" w:rsidR="00774352" w:rsidRDefault="00774352" w:rsidP="00774352">
      <w:pPr>
        <w:pStyle w:val="Code"/>
        <w:rPr>
          <w:noProof w:val="0"/>
        </w:rPr>
      </w:pPr>
      <w:r>
        <w:rPr>
          <w:noProof w:val="0"/>
        </w:rPr>
        <w:t xml:space="preserve">    </w:t>
      </w:r>
      <w:proofErr w:type="spellStart"/>
      <w:proofErr w:type="gramStart"/>
      <w:r>
        <w:rPr>
          <w:noProof w:val="0"/>
        </w:rPr>
        <w:t>this.mViewport</w:t>
      </w:r>
      <w:proofErr w:type="spellEnd"/>
      <w:proofErr w:type="gramEnd"/>
      <w:r>
        <w:rPr>
          <w:noProof w:val="0"/>
        </w:rPr>
        <w:t>[3]); // height of the area to be drawn</w:t>
      </w:r>
    </w:p>
    <w:p w14:paraId="1483AB69" w14:textId="7A94A2ED" w:rsidR="00774352" w:rsidRDefault="00774352" w:rsidP="00774352">
      <w:pPr>
        <w:pStyle w:val="Code"/>
        <w:rPr>
          <w:noProof w:val="0"/>
        </w:rPr>
      </w:pPr>
      <w:r>
        <w:rPr>
          <w:noProof w:val="0"/>
        </w:rPr>
        <w:t>// Step A2: set up the corresponding scissor area to limit the clear area</w:t>
      </w:r>
    </w:p>
    <w:p w14:paraId="1A5385A2" w14:textId="333B617C" w:rsidR="00774352" w:rsidRDefault="00774352" w:rsidP="00774352">
      <w:pPr>
        <w:pStyle w:val="Code"/>
        <w:rPr>
          <w:noProof w:val="0"/>
        </w:rPr>
      </w:pPr>
      <w:proofErr w:type="spellStart"/>
      <w:proofErr w:type="gramStart"/>
      <w:r>
        <w:rPr>
          <w:noProof w:val="0"/>
        </w:rPr>
        <w:t>gl.scissor</w:t>
      </w:r>
      <w:proofErr w:type="spellEnd"/>
      <w:proofErr w:type="gramEnd"/>
      <w:r>
        <w:rPr>
          <w:noProof w:val="0"/>
        </w:rPr>
        <w:t>(</w:t>
      </w:r>
      <w:proofErr w:type="spellStart"/>
      <w:r>
        <w:rPr>
          <w:noProof w:val="0"/>
        </w:rPr>
        <w:t>this.mViewport</w:t>
      </w:r>
      <w:proofErr w:type="spellEnd"/>
      <w:r>
        <w:rPr>
          <w:noProof w:val="0"/>
        </w:rPr>
        <w:t>[0], // x position of bottom-left corner of the area to be drawn</w:t>
      </w:r>
    </w:p>
    <w:p w14:paraId="113A4AF5" w14:textId="0817AC30" w:rsidR="00774352" w:rsidRDefault="00774352" w:rsidP="00774352">
      <w:pPr>
        <w:pStyle w:val="Code"/>
        <w:rPr>
          <w:noProof w:val="0"/>
        </w:rPr>
      </w:pPr>
      <w:r>
        <w:rPr>
          <w:noProof w:val="0"/>
        </w:rPr>
        <w:t xml:space="preserve">    </w:t>
      </w:r>
      <w:proofErr w:type="spellStart"/>
      <w:proofErr w:type="gramStart"/>
      <w:r>
        <w:rPr>
          <w:noProof w:val="0"/>
        </w:rPr>
        <w:t>this.mViewport</w:t>
      </w:r>
      <w:proofErr w:type="spellEnd"/>
      <w:proofErr w:type="gramEnd"/>
      <w:r>
        <w:rPr>
          <w:noProof w:val="0"/>
        </w:rPr>
        <w:t>[1], // y position of bottom-left corner of the area to be drawn</w:t>
      </w:r>
    </w:p>
    <w:p w14:paraId="045A47D7" w14:textId="0F35749F" w:rsidR="00774352" w:rsidRDefault="00774352" w:rsidP="00774352">
      <w:pPr>
        <w:pStyle w:val="Code"/>
        <w:rPr>
          <w:noProof w:val="0"/>
        </w:rPr>
      </w:pPr>
      <w:r>
        <w:rPr>
          <w:noProof w:val="0"/>
        </w:rPr>
        <w:t xml:space="preserve">    </w:t>
      </w:r>
      <w:proofErr w:type="spellStart"/>
      <w:proofErr w:type="gramStart"/>
      <w:r>
        <w:rPr>
          <w:noProof w:val="0"/>
        </w:rPr>
        <w:t>this.mViewport</w:t>
      </w:r>
      <w:proofErr w:type="spellEnd"/>
      <w:proofErr w:type="gramEnd"/>
      <w:r>
        <w:rPr>
          <w:noProof w:val="0"/>
        </w:rPr>
        <w:t>[2], // width of the area to be drawn</w:t>
      </w:r>
    </w:p>
    <w:p w14:paraId="1682A460" w14:textId="10C7C0AC" w:rsidR="00774352" w:rsidRDefault="00774352" w:rsidP="00774352">
      <w:pPr>
        <w:pStyle w:val="Code"/>
        <w:rPr>
          <w:noProof w:val="0"/>
        </w:rPr>
      </w:pPr>
      <w:r>
        <w:rPr>
          <w:noProof w:val="0"/>
        </w:rPr>
        <w:t xml:space="preserve">    </w:t>
      </w:r>
      <w:proofErr w:type="spellStart"/>
      <w:proofErr w:type="gramStart"/>
      <w:r>
        <w:rPr>
          <w:noProof w:val="0"/>
        </w:rPr>
        <w:t>this.mViewport</w:t>
      </w:r>
      <w:proofErr w:type="spellEnd"/>
      <w:proofErr w:type="gramEnd"/>
      <w:r>
        <w:rPr>
          <w:noProof w:val="0"/>
        </w:rPr>
        <w:t>[3]);// height of the area to be drawn</w:t>
      </w:r>
    </w:p>
    <w:p w14:paraId="2CE8C33A" w14:textId="5A372FD8" w:rsidR="00774352" w:rsidRDefault="00774352" w:rsidP="00774352">
      <w:pPr>
        <w:pStyle w:val="Code"/>
        <w:rPr>
          <w:noProof w:val="0"/>
        </w:rPr>
      </w:pPr>
      <w:r>
        <w:rPr>
          <w:noProof w:val="0"/>
        </w:rPr>
        <w:t xml:space="preserve">    </w:t>
      </w:r>
    </w:p>
    <w:p w14:paraId="7896656E" w14:textId="12335580" w:rsidR="00774352" w:rsidRDefault="00774352" w:rsidP="00774352">
      <w:pPr>
        <w:pStyle w:val="Code"/>
        <w:rPr>
          <w:noProof w:val="0"/>
        </w:rPr>
      </w:pPr>
      <w:r>
        <w:rPr>
          <w:noProof w:val="0"/>
        </w:rPr>
        <w:t>// Step A3: set the color to be clear</w:t>
      </w:r>
    </w:p>
    <w:p w14:paraId="3CBE133D" w14:textId="77777777" w:rsidR="00774352" w:rsidRDefault="00774352" w:rsidP="00774352">
      <w:pPr>
        <w:pStyle w:val="Code"/>
        <w:rPr>
          <w:noProof w:val="0"/>
        </w:rPr>
      </w:pPr>
      <w:proofErr w:type="spellStart"/>
      <w:proofErr w:type="gramStart"/>
      <w:r>
        <w:rPr>
          <w:noProof w:val="0"/>
        </w:rPr>
        <w:t>gl.clearColor</w:t>
      </w:r>
      <w:proofErr w:type="spellEnd"/>
      <w:proofErr w:type="gramEnd"/>
      <w:r>
        <w:rPr>
          <w:noProof w:val="0"/>
        </w:rPr>
        <w:t>(</w:t>
      </w:r>
      <w:proofErr w:type="spellStart"/>
      <w:r>
        <w:rPr>
          <w:noProof w:val="0"/>
        </w:rPr>
        <w:t>this.mBGColor</w:t>
      </w:r>
      <w:proofErr w:type="spellEnd"/>
      <w:r>
        <w:rPr>
          <w:noProof w:val="0"/>
        </w:rPr>
        <w:t xml:space="preserve">[0], </w:t>
      </w:r>
      <w:proofErr w:type="spellStart"/>
      <w:r>
        <w:rPr>
          <w:noProof w:val="0"/>
        </w:rPr>
        <w:t>this.mBGColor</w:t>
      </w:r>
      <w:proofErr w:type="spellEnd"/>
      <w:r>
        <w:rPr>
          <w:noProof w:val="0"/>
        </w:rPr>
        <w:t xml:space="preserve">[1], </w:t>
      </w:r>
      <w:proofErr w:type="spellStart"/>
      <w:r>
        <w:rPr>
          <w:noProof w:val="0"/>
        </w:rPr>
        <w:t>this.mBGColor</w:t>
      </w:r>
      <w:proofErr w:type="spellEnd"/>
      <w:r>
        <w:rPr>
          <w:noProof w:val="0"/>
        </w:rPr>
        <w:t xml:space="preserve">[2], </w:t>
      </w:r>
      <w:proofErr w:type="spellStart"/>
      <w:r>
        <w:rPr>
          <w:noProof w:val="0"/>
        </w:rPr>
        <w:t>this.mBGColor</w:t>
      </w:r>
      <w:proofErr w:type="spellEnd"/>
      <w:r>
        <w:rPr>
          <w:noProof w:val="0"/>
        </w:rPr>
        <w:t xml:space="preserve">[3]);  </w:t>
      </w:r>
    </w:p>
    <w:p w14:paraId="62F4E2C0" w14:textId="77777777" w:rsidR="00774352" w:rsidRDefault="00774352" w:rsidP="00774352">
      <w:pPr>
        <w:pStyle w:val="Code"/>
        <w:rPr>
          <w:noProof w:val="0"/>
        </w:rPr>
      </w:pPr>
      <w:r>
        <w:rPr>
          <w:noProof w:val="0"/>
        </w:rPr>
        <w:t>// set the color to be cleared</w:t>
      </w:r>
    </w:p>
    <w:p w14:paraId="67ABC68D" w14:textId="5663D5C8" w:rsidR="00774352" w:rsidRDefault="00774352" w:rsidP="00774352">
      <w:pPr>
        <w:pStyle w:val="Code"/>
        <w:rPr>
          <w:noProof w:val="0"/>
        </w:rPr>
      </w:pPr>
      <w:r>
        <w:rPr>
          <w:noProof w:val="0"/>
        </w:rPr>
        <w:t>// Step A4: enable the scissor area, clear, and then disable the scissor area</w:t>
      </w:r>
    </w:p>
    <w:p w14:paraId="43ECF127" w14:textId="4F0D4208" w:rsidR="00774352" w:rsidRDefault="00774352" w:rsidP="00774352">
      <w:pPr>
        <w:pStyle w:val="Code"/>
        <w:rPr>
          <w:noProof w:val="0"/>
        </w:rPr>
      </w:pPr>
      <w:proofErr w:type="spellStart"/>
      <w:proofErr w:type="gramStart"/>
      <w:r>
        <w:rPr>
          <w:noProof w:val="0"/>
        </w:rPr>
        <w:t>gl.enable</w:t>
      </w:r>
      <w:proofErr w:type="spellEnd"/>
      <w:proofErr w:type="gramEnd"/>
      <w:r>
        <w:rPr>
          <w:noProof w:val="0"/>
        </w:rPr>
        <w:t>(</w:t>
      </w:r>
      <w:proofErr w:type="spellStart"/>
      <w:r>
        <w:rPr>
          <w:noProof w:val="0"/>
        </w:rPr>
        <w:t>gl.SCISSOR_TEST</w:t>
      </w:r>
      <w:proofErr w:type="spellEnd"/>
      <w:r>
        <w:rPr>
          <w:noProof w:val="0"/>
        </w:rPr>
        <w:t>);</w:t>
      </w:r>
    </w:p>
    <w:p w14:paraId="73EC4E84" w14:textId="4AAB07B8" w:rsidR="00774352" w:rsidRDefault="00774352" w:rsidP="00774352">
      <w:pPr>
        <w:pStyle w:val="Code"/>
        <w:rPr>
          <w:noProof w:val="0"/>
        </w:rPr>
      </w:pPr>
      <w:proofErr w:type="spellStart"/>
      <w:proofErr w:type="gramStart"/>
      <w:r>
        <w:rPr>
          <w:noProof w:val="0"/>
        </w:rPr>
        <w:t>gl.clear</w:t>
      </w:r>
      <w:proofErr w:type="spellEnd"/>
      <w:proofErr w:type="gramEnd"/>
      <w:r>
        <w:rPr>
          <w:noProof w:val="0"/>
        </w:rPr>
        <w:t>(</w:t>
      </w:r>
      <w:proofErr w:type="spellStart"/>
      <w:r>
        <w:rPr>
          <w:noProof w:val="0"/>
        </w:rPr>
        <w:t>gl.COLOR_BUFFER_BIT</w:t>
      </w:r>
      <w:proofErr w:type="spellEnd"/>
      <w:r>
        <w:rPr>
          <w:noProof w:val="0"/>
        </w:rPr>
        <w:t>);</w:t>
      </w:r>
    </w:p>
    <w:p w14:paraId="4B8D06A1" w14:textId="172C3C6C" w:rsidR="00774352" w:rsidRPr="00C223E8" w:rsidRDefault="00774352" w:rsidP="00774352">
      <w:pPr>
        <w:pStyle w:val="Code"/>
        <w:rPr>
          <w:noProof w:val="0"/>
        </w:rPr>
      </w:pPr>
      <w:proofErr w:type="spellStart"/>
      <w:proofErr w:type="gramStart"/>
      <w:r>
        <w:rPr>
          <w:noProof w:val="0"/>
        </w:rPr>
        <w:t>gl.disable</w:t>
      </w:r>
      <w:proofErr w:type="spellEnd"/>
      <w:proofErr w:type="gramEnd"/>
      <w:r>
        <w:rPr>
          <w:noProof w:val="0"/>
        </w:rPr>
        <w:t>(</w:t>
      </w:r>
      <w:proofErr w:type="spellStart"/>
      <w:r>
        <w:rPr>
          <w:noProof w:val="0"/>
        </w:rPr>
        <w:t>gl.SCISSOR_TEST</w:t>
      </w:r>
      <w:proofErr w:type="spellEnd"/>
      <w:r>
        <w:rPr>
          <w:noProof w:val="0"/>
        </w:rPr>
        <w:t>);</w:t>
      </w:r>
    </w:p>
    <w:p w14:paraId="7C441EE2" w14:textId="07587414" w:rsidR="00774352" w:rsidRPr="00C223E8" w:rsidRDefault="00774352" w:rsidP="00F9439C">
      <w:pPr>
        <w:pStyle w:val="BodyTextFirst"/>
      </w:pPr>
      <w:r w:rsidRPr="00C223E8">
        <w:t xml:space="preserve">Notice the similarity of these steps to the viewport setup code in </w:t>
      </w:r>
      <w:proofErr w:type="spellStart"/>
      <w:r w:rsidRPr="00C223E8">
        <w:rPr>
          <w:rStyle w:val="CodeInline"/>
        </w:rPr>
        <w:t>MyGame</w:t>
      </w:r>
      <w:proofErr w:type="spellEnd"/>
      <w:r w:rsidRPr="00C223E8">
        <w:t xml:space="preserve"> of the previous example. The only difference is the </w:t>
      </w:r>
      <w:r w:rsidR="00AD230A">
        <w:t xml:space="preserve">proper references to </w:t>
      </w:r>
      <w:r>
        <w:t xml:space="preserve">the </w:t>
      </w:r>
      <w:r w:rsidRPr="00C223E8">
        <w:t>instance variables</w:t>
      </w:r>
      <w:r w:rsidR="007634D8">
        <w:t xml:space="preserve"> via </w:t>
      </w:r>
      <w:r w:rsidR="007634D8" w:rsidRPr="00B41C1A">
        <w:rPr>
          <w:rStyle w:val="CodeInline"/>
        </w:rPr>
        <w:t>this</w:t>
      </w:r>
      <w:r w:rsidR="007634D8">
        <w:t>.</w:t>
      </w:r>
    </w:p>
    <w:p w14:paraId="5C61C07B" w14:textId="4D556B15" w:rsidR="00774352" w:rsidRPr="00C223E8" w:rsidRDefault="00774352" w:rsidP="00B41C1A">
      <w:pPr>
        <w:pStyle w:val="NumList"/>
        <w:numPr>
          <w:ilvl w:val="0"/>
          <w:numId w:val="46"/>
        </w:numPr>
      </w:pPr>
      <w:r w:rsidRPr="00C223E8">
        <w:t xml:space="preserve">The code to set up the </w:t>
      </w:r>
      <w:r w:rsidR="00AD230A">
        <w:t xml:space="preserve">Camera </w:t>
      </w:r>
      <w:r w:rsidRPr="00C223E8">
        <w:t xml:space="preserve">transform operator under step B is as follows: </w:t>
      </w:r>
    </w:p>
    <w:p w14:paraId="10B02BB2" w14:textId="60F9D0C1" w:rsidR="00774352" w:rsidRDefault="00774352" w:rsidP="00774352">
      <w:pPr>
        <w:pStyle w:val="Code"/>
        <w:rPr>
          <w:noProof w:val="0"/>
        </w:rPr>
      </w:pPr>
      <w:r>
        <w:rPr>
          <w:noProof w:val="0"/>
        </w:rPr>
        <w:t>// Step B: Compute the Camera Matrix</w:t>
      </w:r>
    </w:p>
    <w:p w14:paraId="6337C128" w14:textId="77777777" w:rsidR="00986800" w:rsidRDefault="00986800" w:rsidP="00774352">
      <w:pPr>
        <w:pStyle w:val="Code"/>
        <w:rPr>
          <w:noProof w:val="0"/>
        </w:rPr>
      </w:pPr>
    </w:p>
    <w:p w14:paraId="10D60C90" w14:textId="6ACA6AEE" w:rsidR="00774352" w:rsidRDefault="00774352" w:rsidP="00774352">
      <w:pPr>
        <w:pStyle w:val="Code"/>
        <w:rPr>
          <w:noProof w:val="0"/>
        </w:rPr>
      </w:pPr>
      <w:r>
        <w:rPr>
          <w:noProof w:val="0"/>
        </w:rPr>
        <w:t xml:space="preserve">// Step B1: compute </w:t>
      </w:r>
      <w:proofErr w:type="spellStart"/>
      <w:r>
        <w:rPr>
          <w:noProof w:val="0"/>
        </w:rPr>
        <w:t>wcHeight</w:t>
      </w:r>
      <w:proofErr w:type="spellEnd"/>
    </w:p>
    <w:p w14:paraId="7EACA4FC" w14:textId="77777777" w:rsidR="00774352" w:rsidRDefault="00774352" w:rsidP="00774352">
      <w:pPr>
        <w:pStyle w:val="Code"/>
        <w:rPr>
          <w:noProof w:val="0"/>
        </w:rPr>
      </w:pPr>
      <w:r>
        <w:rPr>
          <w:noProof w:val="0"/>
        </w:rPr>
        <w:t xml:space="preserve">let </w:t>
      </w:r>
      <w:proofErr w:type="spellStart"/>
      <w:r>
        <w:rPr>
          <w:noProof w:val="0"/>
        </w:rPr>
        <w:t>wcHeight</w:t>
      </w:r>
      <w:proofErr w:type="spellEnd"/>
      <w:r>
        <w:rPr>
          <w:noProof w:val="0"/>
        </w:rPr>
        <w:t xml:space="preserve"> = </w:t>
      </w:r>
      <w:proofErr w:type="spellStart"/>
      <w:proofErr w:type="gramStart"/>
      <w:r>
        <w:rPr>
          <w:noProof w:val="0"/>
        </w:rPr>
        <w:t>this.mWCWidth</w:t>
      </w:r>
      <w:proofErr w:type="spellEnd"/>
      <w:proofErr w:type="gramEnd"/>
      <w:r>
        <w:rPr>
          <w:noProof w:val="0"/>
        </w:rPr>
        <w:t xml:space="preserve"> * </w:t>
      </w:r>
      <w:proofErr w:type="spellStart"/>
      <w:r>
        <w:rPr>
          <w:noProof w:val="0"/>
        </w:rPr>
        <w:t>this.mViewport</w:t>
      </w:r>
      <w:proofErr w:type="spellEnd"/>
      <w:r>
        <w:rPr>
          <w:noProof w:val="0"/>
        </w:rPr>
        <w:t xml:space="preserve">[3] / </w:t>
      </w:r>
      <w:proofErr w:type="spellStart"/>
      <w:r>
        <w:rPr>
          <w:noProof w:val="0"/>
        </w:rPr>
        <w:t>this.mViewport</w:t>
      </w:r>
      <w:proofErr w:type="spellEnd"/>
      <w:r>
        <w:rPr>
          <w:noProof w:val="0"/>
        </w:rPr>
        <w:t xml:space="preserve">[2]; // </w:t>
      </w:r>
      <w:proofErr w:type="spellStart"/>
      <w:r>
        <w:rPr>
          <w:noProof w:val="0"/>
        </w:rPr>
        <w:t>viewportH</w:t>
      </w:r>
      <w:proofErr w:type="spellEnd"/>
      <w:r>
        <w:rPr>
          <w:noProof w:val="0"/>
        </w:rPr>
        <w:t>/</w:t>
      </w:r>
      <w:proofErr w:type="spellStart"/>
      <w:r>
        <w:rPr>
          <w:noProof w:val="0"/>
        </w:rPr>
        <w:t>viewportW</w:t>
      </w:r>
      <w:proofErr w:type="spellEnd"/>
    </w:p>
    <w:p w14:paraId="40424BFC" w14:textId="77777777" w:rsidR="00774352" w:rsidRDefault="00774352" w:rsidP="00774352">
      <w:pPr>
        <w:pStyle w:val="Code"/>
        <w:rPr>
          <w:noProof w:val="0"/>
        </w:rPr>
      </w:pPr>
      <w:r>
        <w:rPr>
          <w:noProof w:val="0"/>
        </w:rPr>
        <w:t xml:space="preserve">        </w:t>
      </w:r>
    </w:p>
    <w:p w14:paraId="4A69E6E0" w14:textId="77777777" w:rsidR="00774352" w:rsidRDefault="00774352" w:rsidP="00774352">
      <w:pPr>
        <w:pStyle w:val="Code"/>
        <w:rPr>
          <w:noProof w:val="0"/>
        </w:rPr>
      </w:pPr>
      <w:r>
        <w:rPr>
          <w:noProof w:val="0"/>
        </w:rPr>
        <w:t>// Step B2: following the translation, scale to: (-1, -1) to (1, 1): a 2x2 square at origin</w:t>
      </w:r>
    </w:p>
    <w:p w14:paraId="5BCB0188" w14:textId="72751F19" w:rsidR="00774352" w:rsidRDefault="00774352" w:rsidP="00774352">
      <w:pPr>
        <w:pStyle w:val="Code"/>
        <w:rPr>
          <w:noProof w:val="0"/>
        </w:rPr>
      </w:pPr>
      <w:r>
        <w:rPr>
          <w:noProof w:val="0"/>
        </w:rPr>
        <w:t>mat4.scale(</w:t>
      </w:r>
      <w:proofErr w:type="spellStart"/>
      <w:proofErr w:type="gramStart"/>
      <w:r>
        <w:rPr>
          <w:noProof w:val="0"/>
        </w:rPr>
        <w:t>this.mCameraMatrix</w:t>
      </w:r>
      <w:proofErr w:type="spellEnd"/>
      <w:proofErr w:type="gramEnd"/>
      <w:r>
        <w:rPr>
          <w:noProof w:val="0"/>
        </w:rPr>
        <w:t>, mat4.create(), vec3.fromValues(2.0/</w:t>
      </w:r>
      <w:proofErr w:type="spellStart"/>
      <w:r>
        <w:rPr>
          <w:noProof w:val="0"/>
        </w:rPr>
        <w:t>this.mWCWidth</w:t>
      </w:r>
      <w:proofErr w:type="spellEnd"/>
      <w:r>
        <w:rPr>
          <w:noProof w:val="0"/>
        </w:rPr>
        <w:t>, 2.0/</w:t>
      </w:r>
      <w:proofErr w:type="spellStart"/>
      <w:r>
        <w:rPr>
          <w:noProof w:val="0"/>
        </w:rPr>
        <w:t>wcHeight</w:t>
      </w:r>
      <w:proofErr w:type="spellEnd"/>
      <w:r>
        <w:rPr>
          <w:noProof w:val="0"/>
        </w:rPr>
        <w:t>, 1.0));</w:t>
      </w:r>
    </w:p>
    <w:p w14:paraId="1606964D" w14:textId="77777777" w:rsidR="00774352" w:rsidRDefault="00774352" w:rsidP="00774352">
      <w:pPr>
        <w:pStyle w:val="Code"/>
        <w:rPr>
          <w:noProof w:val="0"/>
        </w:rPr>
      </w:pPr>
    </w:p>
    <w:p w14:paraId="15C0BDED" w14:textId="77777777" w:rsidR="00774352" w:rsidRDefault="00774352" w:rsidP="00774352">
      <w:pPr>
        <w:pStyle w:val="Code"/>
        <w:rPr>
          <w:noProof w:val="0"/>
        </w:rPr>
      </w:pPr>
      <w:r>
        <w:rPr>
          <w:noProof w:val="0"/>
        </w:rPr>
        <w:lastRenderedPageBreak/>
        <w:t>// Step B3: first operation to perform is to translate camera center to the origin</w:t>
      </w:r>
    </w:p>
    <w:p w14:paraId="056C4790" w14:textId="77777777" w:rsidR="00774352" w:rsidRDefault="00774352" w:rsidP="00774352">
      <w:pPr>
        <w:pStyle w:val="Code"/>
        <w:rPr>
          <w:noProof w:val="0"/>
        </w:rPr>
      </w:pPr>
      <w:r>
        <w:rPr>
          <w:noProof w:val="0"/>
        </w:rPr>
        <w:t>mat4.translate(</w:t>
      </w:r>
      <w:proofErr w:type="spellStart"/>
      <w:proofErr w:type="gramStart"/>
      <w:r>
        <w:rPr>
          <w:noProof w:val="0"/>
        </w:rPr>
        <w:t>this.mCameraMatrix</w:t>
      </w:r>
      <w:proofErr w:type="spellEnd"/>
      <w:proofErr w:type="gramEnd"/>
      <w:r>
        <w:rPr>
          <w:noProof w:val="0"/>
        </w:rPr>
        <w:t xml:space="preserve">, </w:t>
      </w:r>
      <w:proofErr w:type="spellStart"/>
      <w:r>
        <w:rPr>
          <w:noProof w:val="0"/>
        </w:rPr>
        <w:t>this.mCameraMatrix</w:t>
      </w:r>
      <w:proofErr w:type="spellEnd"/>
      <w:r>
        <w:rPr>
          <w:noProof w:val="0"/>
        </w:rPr>
        <w:t>, vec3.fromValues(-</w:t>
      </w:r>
      <w:proofErr w:type="spellStart"/>
      <w:r>
        <w:rPr>
          <w:noProof w:val="0"/>
        </w:rPr>
        <w:t>this.mWCCenter</w:t>
      </w:r>
      <w:proofErr w:type="spellEnd"/>
      <w:r>
        <w:rPr>
          <w:noProof w:val="0"/>
        </w:rPr>
        <w:t xml:space="preserve">[0], </w:t>
      </w:r>
    </w:p>
    <w:p w14:paraId="2602138A" w14:textId="77777777" w:rsidR="00774352" w:rsidRPr="00C223E8" w:rsidRDefault="00774352" w:rsidP="00774352">
      <w:pPr>
        <w:pStyle w:val="Code"/>
        <w:rPr>
          <w:noProof w:val="0"/>
        </w:rPr>
      </w:pPr>
      <w:commentRangeStart w:id="17"/>
      <w:r>
        <w:rPr>
          <w:noProof w:val="0"/>
        </w:rPr>
        <w:t>-</w:t>
      </w:r>
      <w:commentRangeEnd w:id="17"/>
      <w:proofErr w:type="spellStart"/>
      <w:r w:rsidR="00BC22EC">
        <w:rPr>
          <w:rStyle w:val="CommentReference"/>
          <w:rFonts w:asciiTheme="minorHAnsi" w:hAnsiTheme="minorHAnsi"/>
          <w:noProof w:val="0"/>
        </w:rPr>
        <w:commentReference w:id="17"/>
      </w:r>
      <w:proofErr w:type="gramStart"/>
      <w:r>
        <w:rPr>
          <w:noProof w:val="0"/>
        </w:rPr>
        <w:t>this.mWCCenter</w:t>
      </w:r>
      <w:proofErr w:type="spellEnd"/>
      <w:proofErr w:type="gramEnd"/>
      <w:r>
        <w:rPr>
          <w:noProof w:val="0"/>
        </w:rPr>
        <w:t>[1], 0));</w:t>
      </w:r>
    </w:p>
    <w:p w14:paraId="38B45FC3" w14:textId="10163761" w:rsidR="00774352" w:rsidRPr="00C223E8" w:rsidRDefault="00774352" w:rsidP="00F9439C">
      <w:pPr>
        <w:pStyle w:val="BodyTextFirst"/>
      </w:pPr>
      <w:r w:rsidRPr="00C223E8">
        <w:t xml:space="preserve">Once again, this code is similar to </w:t>
      </w:r>
      <w:r w:rsidR="0043117B">
        <w:t>the</w:t>
      </w:r>
      <w:r w:rsidR="004630B0">
        <w:t xml:space="preserve"> </w:t>
      </w:r>
      <w:proofErr w:type="spellStart"/>
      <w:r w:rsidR="004630B0" w:rsidRPr="00B41C1A">
        <w:rPr>
          <w:rStyle w:val="CodeInline"/>
        </w:rPr>
        <w:t>MyGame</w:t>
      </w:r>
      <w:proofErr w:type="spellEnd"/>
      <w:r w:rsidR="004630B0">
        <w:t xml:space="preserve"> constructor </w:t>
      </w:r>
      <w:r w:rsidRPr="00C223E8">
        <w:t xml:space="preserve">from the previous example. In addition, take note that to guarantee </w:t>
      </w:r>
      <w:r>
        <w:t xml:space="preserve">a </w:t>
      </w:r>
      <w:r w:rsidRPr="00C223E8">
        <w:t xml:space="preserve">matching aspect ratio between WC and </w:t>
      </w:r>
      <w:r w:rsidR="004630B0">
        <w:t xml:space="preserve">the </w:t>
      </w:r>
      <w:r w:rsidRPr="00C223E8">
        <w:t>viewport, in step B</w:t>
      </w:r>
      <w:r w:rsidR="00D1052A">
        <w:t>1</w:t>
      </w:r>
      <w:r>
        <w:t>, the</w:t>
      </w:r>
      <w:r w:rsidRPr="00C223E8">
        <w:t xml:space="preserve"> WC height, </w:t>
      </w:r>
      <w:proofErr w:type="spellStart"/>
      <w:r w:rsidR="00315F53">
        <w:rPr>
          <w:rStyle w:val="CodeInline"/>
        </w:rPr>
        <w:t>wc</w:t>
      </w:r>
      <w:r w:rsidR="00315F53" w:rsidRPr="00C223E8">
        <w:rPr>
          <w:rStyle w:val="CodeInline"/>
        </w:rPr>
        <w:t>Height</w:t>
      </w:r>
      <w:proofErr w:type="spellEnd"/>
      <w:r w:rsidRPr="00C223E8">
        <w:t xml:space="preserve">, is computed based on the WC width, </w:t>
      </w:r>
      <w:proofErr w:type="spellStart"/>
      <w:r w:rsidRPr="00C223E8">
        <w:rPr>
          <w:rStyle w:val="CodeInline"/>
        </w:rPr>
        <w:t>mWCWidth</w:t>
      </w:r>
      <w:proofErr w:type="spellEnd"/>
      <w:r w:rsidRPr="00C223E8">
        <w:t xml:space="preserve">, and the aspect ratio of the viewport, </w:t>
      </w:r>
      <w:r>
        <w:t xml:space="preserve">which is </w:t>
      </w:r>
      <w:r w:rsidR="00920A51">
        <w:t xml:space="preserve">height </w:t>
      </w:r>
      <w:proofErr w:type="spellStart"/>
      <w:r w:rsidRPr="00C223E8">
        <w:t>height</w:t>
      </w:r>
      <w:proofErr w:type="spellEnd"/>
      <w:r w:rsidRPr="00C223E8">
        <w:t xml:space="preserve"> divided by width (</w:t>
      </w:r>
      <w:proofErr w:type="spellStart"/>
      <w:r w:rsidRPr="00C223E8">
        <w:rPr>
          <w:rStyle w:val="CodeInline"/>
        </w:rPr>
        <w:t>mViewport</w:t>
      </w:r>
      <w:proofErr w:type="spellEnd"/>
      <w:r w:rsidRPr="00C223E8">
        <w:rPr>
          <w:rStyle w:val="CodeInline"/>
        </w:rPr>
        <w:t>[3]/</w:t>
      </w:r>
      <w:proofErr w:type="spellStart"/>
      <w:r w:rsidRPr="00C223E8">
        <w:rPr>
          <w:rStyle w:val="CodeInline"/>
        </w:rPr>
        <w:t>mViewport</w:t>
      </w:r>
      <w:proofErr w:type="spellEnd"/>
      <w:r w:rsidRPr="00C223E8">
        <w:rPr>
          <w:rStyle w:val="CodeInline"/>
        </w:rPr>
        <w:t>[2]</w:t>
      </w:r>
      <w:r w:rsidRPr="00C223E8">
        <w:t>).</w:t>
      </w:r>
      <w:r>
        <w:fldChar w:fldCharType="begin"/>
      </w:r>
      <w:r>
        <w:instrText xml:space="preserve"> XE "</w:instrText>
      </w:r>
      <w:r w:rsidRPr="00C62ECC">
        <w:instrText>Camera:Camera Objects Project</w:instrText>
      </w:r>
      <w:r>
        <w:instrText xml:space="preserve">" </w:instrText>
      </w:r>
      <w:r>
        <w:fldChar w:fldCharType="end"/>
      </w:r>
      <w:r>
        <w:fldChar w:fldCharType="begin"/>
      </w:r>
      <w:r>
        <w:instrText xml:space="preserve"> XE "</w:instrText>
      </w:r>
      <w:r w:rsidRPr="00C62ECC">
        <w:instrText>Camera:Camera Objects Project</w:instrText>
      </w:r>
      <w:r>
        <w:instrText xml:space="preserve">" </w:instrText>
      </w:r>
      <w:r>
        <w:fldChar w:fldCharType="end"/>
      </w:r>
    </w:p>
    <w:p w14:paraId="438A4B03" w14:textId="561CE86F" w:rsidR="00AB2E76" w:rsidRPr="00C223E8" w:rsidRDefault="00AB2E76" w:rsidP="00AB2E76">
      <w:pPr>
        <w:pStyle w:val="Heading3"/>
      </w:pPr>
      <w:r w:rsidRPr="00C223E8">
        <w:t>Modify Render</w:t>
      </w:r>
      <w:r>
        <w:t>able</w:t>
      </w:r>
      <w:r>
        <w:fldChar w:fldCharType="begin"/>
      </w:r>
      <w:r>
        <w:instrText xml:space="preserve"> XE "</w:instrText>
      </w:r>
      <w:r w:rsidRPr="00C62ECC">
        <w:instrText>View-Projection transform:RenderObject  modification</w:instrText>
      </w:r>
      <w:r>
        <w:instrText xml:space="preserve">" </w:instrText>
      </w:r>
      <w:r>
        <w:fldChar w:fldCharType="end"/>
      </w:r>
      <w:r w:rsidRPr="00C223E8">
        <w:t xml:space="preserve"> to Support </w:t>
      </w:r>
      <w:r>
        <w:t xml:space="preserve">the Camera </w:t>
      </w:r>
      <w:r w:rsidR="007D490D">
        <w:t>Object</w:t>
      </w:r>
    </w:p>
    <w:p w14:paraId="2B6C808B" w14:textId="1B726655" w:rsidR="00AB2E76" w:rsidRPr="00C223E8" w:rsidRDefault="00D154E5" w:rsidP="00AB2E76">
      <w:pPr>
        <w:pStyle w:val="BodyTextFirst"/>
      </w:pPr>
      <w:r>
        <w:t>T</w:t>
      </w:r>
      <w:r w:rsidR="00AB2E76" w:rsidRPr="00C223E8">
        <w:t xml:space="preserve">he </w:t>
      </w:r>
      <w:proofErr w:type="gramStart"/>
      <w:r w:rsidR="00AB2E76" w:rsidRPr="00C223E8">
        <w:rPr>
          <w:rStyle w:val="CodeInline"/>
        </w:rPr>
        <w:t>draw(</w:t>
      </w:r>
      <w:proofErr w:type="gramEnd"/>
      <w:r w:rsidR="00AB2E76" w:rsidRPr="00C223E8">
        <w:rPr>
          <w:rStyle w:val="CodeInline"/>
        </w:rPr>
        <w:t>)</w:t>
      </w:r>
      <w:r w:rsidR="00AB2E76" w:rsidRPr="00C223E8">
        <w:t xml:space="preserve"> function</w:t>
      </w:r>
      <w:r w:rsidR="00AB2E76">
        <w:t xml:space="preserve"> of the </w:t>
      </w:r>
      <w:r w:rsidR="00AB2E76">
        <w:rPr>
          <w:rStyle w:val="CodeInline"/>
        </w:rPr>
        <w:t>Renderable</w:t>
      </w:r>
      <w:r w:rsidR="00AB2E76" w:rsidRPr="00C223E8">
        <w:t xml:space="preserve"> object</w:t>
      </w:r>
      <w:r>
        <w:t xml:space="preserve"> must be modified to receive the newly defined </w:t>
      </w:r>
      <w:r w:rsidRPr="00B41C1A">
        <w:rPr>
          <w:rStyle w:val="CodeInline"/>
        </w:rPr>
        <w:t>Camera</w:t>
      </w:r>
      <w:r>
        <w:t xml:space="preserve"> object</w:t>
      </w:r>
      <w:r w:rsidR="00AB2E76" w:rsidRPr="00C223E8">
        <w:t>.</w:t>
      </w:r>
    </w:p>
    <w:p w14:paraId="7C8C0EC9" w14:textId="6DD457CD" w:rsidR="00AB2E76" w:rsidRDefault="00AB2E76" w:rsidP="00AB2E76">
      <w:pPr>
        <w:pStyle w:val="Code"/>
        <w:rPr>
          <w:noProof w:val="0"/>
        </w:rPr>
      </w:pPr>
      <w:r>
        <w:rPr>
          <w:noProof w:val="0"/>
        </w:rPr>
        <w:t>draw(</w:t>
      </w:r>
      <w:r w:rsidRPr="00604F2D">
        <w:rPr>
          <w:rStyle w:val="CodeBold"/>
        </w:rPr>
        <w:t>camera</w:t>
      </w:r>
      <w:r>
        <w:rPr>
          <w:noProof w:val="0"/>
        </w:rPr>
        <w:t>) {</w:t>
      </w:r>
    </w:p>
    <w:p w14:paraId="2420415D" w14:textId="77777777" w:rsidR="00AB2E76" w:rsidRDefault="00AB2E76" w:rsidP="00AB2E76">
      <w:pPr>
        <w:pStyle w:val="Code"/>
        <w:rPr>
          <w:noProof w:val="0"/>
        </w:rPr>
      </w:pPr>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04784882" w14:textId="6B05DEEB" w:rsidR="00AB2E76" w:rsidRDefault="00AB2E76" w:rsidP="00AB2E76">
      <w:pPr>
        <w:pStyle w:val="Code"/>
        <w:rPr>
          <w:noProof w:val="0"/>
        </w:rPr>
      </w:pPr>
      <w:r>
        <w:rPr>
          <w:noProof w:val="0"/>
        </w:rPr>
        <w:t xml:space="preserve">    </w:t>
      </w:r>
      <w:proofErr w:type="spellStart"/>
      <w:proofErr w:type="gramStart"/>
      <w:r>
        <w:rPr>
          <w:noProof w:val="0"/>
        </w:rPr>
        <w:t>this.mShader.activate</w:t>
      </w:r>
      <w:proofErr w:type="spellEnd"/>
      <w:proofErr w:type="gramEnd"/>
      <w:r>
        <w:rPr>
          <w:noProof w:val="0"/>
        </w:rPr>
        <w:t>(</w:t>
      </w:r>
      <w:proofErr w:type="spellStart"/>
      <w:r>
        <w:rPr>
          <w:noProof w:val="0"/>
        </w:rPr>
        <w:t>this.mColor</w:t>
      </w:r>
      <w:proofErr w:type="spellEnd"/>
      <w:r>
        <w:rPr>
          <w:noProof w:val="0"/>
        </w:rPr>
        <w:t xml:space="preserve">, </w:t>
      </w:r>
      <w:proofErr w:type="spellStart"/>
      <w:r>
        <w:rPr>
          <w:noProof w:val="0"/>
        </w:rPr>
        <w:t>this.mXform.getTRSMatrix</w:t>
      </w:r>
      <w:proofErr w:type="spellEnd"/>
      <w:r>
        <w:rPr>
          <w:noProof w:val="0"/>
        </w:rPr>
        <w:t xml:space="preserve">(), </w:t>
      </w:r>
      <w:r w:rsidR="003B75CD" w:rsidRPr="003B75CD">
        <w:rPr>
          <w:rStyle w:val="CodeBold"/>
        </w:rPr>
        <w:t>camera.getCameraMatrix()</w:t>
      </w:r>
      <w:r>
        <w:rPr>
          <w:noProof w:val="0"/>
        </w:rPr>
        <w:t>);</w:t>
      </w:r>
    </w:p>
    <w:p w14:paraId="15824DCA" w14:textId="77777777" w:rsidR="00AB2E76" w:rsidRDefault="00AB2E76" w:rsidP="00AB2E76">
      <w:pPr>
        <w:pStyle w:val="Code"/>
        <w:rPr>
          <w:noProof w:val="0"/>
        </w:rPr>
      </w:pPr>
      <w:r>
        <w:rPr>
          <w:noProof w:val="0"/>
        </w:rPr>
        <w:t xml:space="preserve">    </w:t>
      </w:r>
      <w:proofErr w:type="spellStart"/>
      <w:proofErr w:type="gramStart"/>
      <w:r>
        <w:rPr>
          <w:noProof w:val="0"/>
        </w:rPr>
        <w:t>gl.drawArrays</w:t>
      </w:r>
      <w:proofErr w:type="spellEnd"/>
      <w:proofErr w:type="gramEnd"/>
      <w:r>
        <w:rPr>
          <w:noProof w:val="0"/>
        </w:rPr>
        <w:t>(</w:t>
      </w:r>
      <w:proofErr w:type="spellStart"/>
      <w:r>
        <w:rPr>
          <w:noProof w:val="0"/>
        </w:rPr>
        <w:t>gl.TRIANGLE_STRIP</w:t>
      </w:r>
      <w:proofErr w:type="spellEnd"/>
      <w:r>
        <w:rPr>
          <w:noProof w:val="0"/>
        </w:rPr>
        <w:t>, 0, 4);</w:t>
      </w:r>
    </w:p>
    <w:p w14:paraId="5E60D2F8" w14:textId="70705FE4" w:rsidR="00AB2E76" w:rsidRDefault="00AB2E76" w:rsidP="00B41C1A">
      <w:pPr>
        <w:pStyle w:val="Code"/>
      </w:pPr>
      <w:r>
        <w:rPr>
          <w:noProof w:val="0"/>
        </w:rPr>
        <w:t>}</w:t>
      </w:r>
    </w:p>
    <w:p w14:paraId="09414EA4" w14:textId="33E7CAEE" w:rsidR="00840600" w:rsidRPr="00C223E8" w:rsidRDefault="00840600" w:rsidP="00840600">
      <w:pPr>
        <w:pStyle w:val="Heading3"/>
      </w:pPr>
      <w:r>
        <w:t>Modify the Client Interface File to Export Camera</w:t>
      </w:r>
    </w:p>
    <w:p w14:paraId="29729A5C" w14:textId="10AAD186" w:rsidR="00840600" w:rsidRDefault="00840600" w:rsidP="00840600">
      <w:pPr>
        <w:pStyle w:val="BodyTextFirst"/>
      </w:pPr>
      <w:r>
        <w:t xml:space="preserve">It is important to keep the client interface file, </w:t>
      </w:r>
      <w:r w:rsidRPr="00D42245">
        <w:rPr>
          <w:rStyle w:val="CodeInline"/>
        </w:rPr>
        <w:t>index.js</w:t>
      </w:r>
      <w:r>
        <w:t xml:space="preserve">, up to date such that the newly defined </w:t>
      </w:r>
      <w:r w:rsidRPr="00D42245">
        <w:rPr>
          <w:rStyle w:val="CodeInline"/>
        </w:rPr>
        <w:t>Transform</w:t>
      </w:r>
      <w:r>
        <w:t xml:space="preserve"> object can be accessed by </w:t>
      </w:r>
      <w:r w:rsidR="0043117B">
        <w:t xml:space="preserve">the </w:t>
      </w:r>
      <w:r>
        <w:t xml:space="preserve">game developer. </w:t>
      </w:r>
    </w:p>
    <w:p w14:paraId="2C98786A" w14:textId="032CB675" w:rsidR="00840600" w:rsidRDefault="00840600" w:rsidP="00840600">
      <w:pPr>
        <w:pStyle w:val="NumList"/>
        <w:numPr>
          <w:ilvl w:val="0"/>
          <w:numId w:val="53"/>
        </w:numPr>
      </w:pPr>
      <w:r w:rsidRPr="00C223E8">
        <w:t xml:space="preserve">Edit </w:t>
      </w:r>
      <w:r>
        <w:rPr>
          <w:rStyle w:val="CodeInline"/>
        </w:rPr>
        <w:t>index</w:t>
      </w:r>
      <w:r w:rsidRPr="00C223E8">
        <w:rPr>
          <w:rStyle w:val="CodeInline"/>
        </w:rPr>
        <w:t>.js</w:t>
      </w:r>
      <w:r w:rsidRPr="00C223E8">
        <w:t xml:space="preserve">; </w:t>
      </w:r>
      <w:r>
        <w:t xml:space="preserve">import from the newly define </w:t>
      </w:r>
      <w:r w:rsidR="00DA3868">
        <w:rPr>
          <w:rStyle w:val="CodeInline"/>
        </w:rPr>
        <w:t>camera</w:t>
      </w:r>
      <w:r w:rsidRPr="00D42245">
        <w:rPr>
          <w:rStyle w:val="CodeInline"/>
        </w:rPr>
        <w:t>.js</w:t>
      </w:r>
      <w:r>
        <w:t xml:space="preserve"> file.</w:t>
      </w:r>
    </w:p>
    <w:p w14:paraId="70504ECD" w14:textId="77777777" w:rsidR="00840600" w:rsidRDefault="00840600" w:rsidP="00840600">
      <w:pPr>
        <w:pStyle w:val="Code"/>
      </w:pPr>
      <w:r>
        <w:t>// general utiities</w:t>
      </w:r>
    </w:p>
    <w:p w14:paraId="05CB6B7B" w14:textId="4806CC85" w:rsidR="00B950C0" w:rsidRDefault="00B950C0" w:rsidP="00840600">
      <w:pPr>
        <w:pStyle w:val="Code"/>
        <w:rPr>
          <w:rStyle w:val="CodeBold"/>
        </w:rPr>
      </w:pPr>
      <w:r w:rsidRPr="00B950C0">
        <w:rPr>
          <w:rStyle w:val="CodeBold"/>
        </w:rPr>
        <w:t>import Camera from "./camera.js";</w:t>
      </w:r>
    </w:p>
    <w:p w14:paraId="53EBF593" w14:textId="2E0B626B" w:rsidR="00840600" w:rsidRPr="00B41C1A" w:rsidRDefault="00840600">
      <w:pPr>
        <w:pStyle w:val="Code"/>
        <w:rPr>
          <w:rStyle w:val="CodeBold"/>
          <w:rFonts w:ascii="TheSansMonoConNormal" w:hAnsi="TheSansMonoConNormal"/>
        </w:rPr>
      </w:pPr>
      <w:r w:rsidRPr="00B41C1A">
        <w:rPr>
          <w:rStyle w:val="CodeBold"/>
          <w:rFonts w:ascii="TheSansMonoConNormal" w:hAnsi="TheSansMonoConNormal"/>
        </w:rPr>
        <w:t>import Transform from "./transform.js";</w:t>
      </w:r>
    </w:p>
    <w:p w14:paraId="1E38DFD9" w14:textId="77777777" w:rsidR="00840600" w:rsidRPr="00D42245" w:rsidRDefault="00840600" w:rsidP="00840600">
      <w:pPr>
        <w:pStyle w:val="Code"/>
      </w:pPr>
      <w:r>
        <w:t>import Renderable from "./renderable.js";</w:t>
      </w:r>
    </w:p>
    <w:p w14:paraId="06F03A56" w14:textId="069CD832" w:rsidR="00840600" w:rsidRDefault="00840600" w:rsidP="00840600">
      <w:pPr>
        <w:pStyle w:val="NumList"/>
        <w:numPr>
          <w:ilvl w:val="0"/>
          <w:numId w:val="53"/>
        </w:numPr>
      </w:pPr>
      <w:r>
        <w:t xml:space="preserve">Export </w:t>
      </w:r>
      <w:r w:rsidR="00DA3868">
        <w:rPr>
          <w:rStyle w:val="CodeInline"/>
        </w:rPr>
        <w:t>Camera</w:t>
      </w:r>
      <w:r>
        <w:t xml:space="preserve"> for client’s access.</w:t>
      </w:r>
    </w:p>
    <w:p w14:paraId="48FAB90D" w14:textId="77777777" w:rsidR="00840600" w:rsidRDefault="00840600" w:rsidP="00840600">
      <w:pPr>
        <w:pStyle w:val="Code"/>
      </w:pPr>
      <w:r>
        <w:t>export default {</w:t>
      </w:r>
    </w:p>
    <w:p w14:paraId="559A1052" w14:textId="77777777" w:rsidR="00840600" w:rsidRDefault="00840600" w:rsidP="00840600">
      <w:pPr>
        <w:pStyle w:val="Code"/>
      </w:pPr>
      <w:r>
        <w:t xml:space="preserve">    // Util classes</w:t>
      </w:r>
    </w:p>
    <w:p w14:paraId="12710983" w14:textId="0F6400EC" w:rsidR="00840600" w:rsidRDefault="00840600" w:rsidP="00840600">
      <w:pPr>
        <w:pStyle w:val="Code"/>
      </w:pPr>
      <w:r>
        <w:t xml:space="preserve">    </w:t>
      </w:r>
      <w:r w:rsidR="00B950C0">
        <w:rPr>
          <w:rStyle w:val="CodeBold"/>
        </w:rPr>
        <w:t>Camera</w:t>
      </w:r>
      <w:r>
        <w:t xml:space="preserve">, </w:t>
      </w:r>
      <w:r w:rsidR="00B950C0">
        <w:t xml:space="preserve">Transform, </w:t>
      </w:r>
      <w:r>
        <w:t>Renderable,</w:t>
      </w:r>
    </w:p>
    <w:p w14:paraId="15869366" w14:textId="77777777" w:rsidR="00840600" w:rsidRDefault="00840600" w:rsidP="00840600">
      <w:pPr>
        <w:pStyle w:val="Code"/>
      </w:pPr>
    </w:p>
    <w:p w14:paraId="66D17B5B" w14:textId="77777777" w:rsidR="00840600" w:rsidRDefault="00840600" w:rsidP="00840600">
      <w:pPr>
        <w:pStyle w:val="Code"/>
      </w:pPr>
      <w:r>
        <w:t xml:space="preserve">    // functions</w:t>
      </w:r>
    </w:p>
    <w:p w14:paraId="0D7640F5" w14:textId="77777777" w:rsidR="00840600" w:rsidRDefault="00840600" w:rsidP="00840600">
      <w:pPr>
        <w:pStyle w:val="Code"/>
      </w:pPr>
      <w:r>
        <w:t xml:space="preserve">    init, clearCanvas</w:t>
      </w:r>
    </w:p>
    <w:p w14:paraId="0CA6A3E4" w14:textId="77777777" w:rsidR="00840600" w:rsidRPr="00D42245" w:rsidRDefault="00840600" w:rsidP="00840600">
      <w:pPr>
        <w:pStyle w:val="Code"/>
      </w:pPr>
      <w:r>
        <w:t>}</w:t>
      </w:r>
    </w:p>
    <w:p w14:paraId="7ACA9261" w14:textId="0434CE1C" w:rsidR="00774352" w:rsidRPr="00C223E8" w:rsidRDefault="00774352" w:rsidP="00774352">
      <w:pPr>
        <w:pStyle w:val="Heading3"/>
      </w:pPr>
      <w:r w:rsidRPr="00C223E8">
        <w:t>Test the</w:t>
      </w:r>
      <w:r>
        <w:fldChar w:fldCharType="begin"/>
      </w:r>
      <w:r>
        <w:instrText xml:space="preserve"> XE "</w:instrText>
      </w:r>
      <w:r w:rsidRPr="00C62ECC">
        <w:instrText>Camera:testing</w:instrText>
      </w:r>
      <w:r>
        <w:instrText xml:space="preserve">" </w:instrText>
      </w:r>
      <w:r>
        <w:fldChar w:fldCharType="end"/>
      </w:r>
      <w:r w:rsidRPr="00C223E8">
        <w:t xml:space="preserve"> Camera</w:t>
      </w:r>
    </w:p>
    <w:p w14:paraId="485E8B93" w14:textId="77777777" w:rsidR="00774352" w:rsidRPr="00C223E8" w:rsidRDefault="00774352" w:rsidP="00774352">
      <w:pPr>
        <w:pStyle w:val="BodyTextFirst"/>
      </w:pPr>
      <w:r w:rsidRPr="00C223E8">
        <w:t xml:space="preserve">With the </w:t>
      </w:r>
      <w:r w:rsidRPr="00C223E8">
        <w:rPr>
          <w:rStyle w:val="CodeInline"/>
        </w:rPr>
        <w:t>Camera</w:t>
      </w:r>
      <w:r w:rsidRPr="00C223E8">
        <w:t xml:space="preserve"> object properly defined, testing it from </w:t>
      </w:r>
      <w:r>
        <w:rPr>
          <w:rStyle w:val="CodeInline"/>
        </w:rPr>
        <w:t>m</w:t>
      </w:r>
      <w:r w:rsidRPr="00C223E8">
        <w:rPr>
          <w:rStyle w:val="CodeInline"/>
        </w:rPr>
        <w:t>y</w:t>
      </w:r>
      <w:r>
        <w:rPr>
          <w:rStyle w:val="CodeInline"/>
        </w:rPr>
        <w:t>_g</w:t>
      </w:r>
      <w:r w:rsidRPr="00C223E8">
        <w:rPr>
          <w:rStyle w:val="CodeInline"/>
        </w:rPr>
        <w:t>ame.js</w:t>
      </w:r>
      <w:r w:rsidRPr="00C223E8">
        <w:t xml:space="preserve"> is straightforward.</w:t>
      </w:r>
    </w:p>
    <w:p w14:paraId="6E1D5573" w14:textId="6F650EDE" w:rsidR="00774352" w:rsidRPr="00C223E8" w:rsidRDefault="00774352" w:rsidP="00B41C1A">
      <w:pPr>
        <w:pStyle w:val="NumList"/>
        <w:numPr>
          <w:ilvl w:val="0"/>
          <w:numId w:val="50"/>
        </w:numPr>
      </w:pPr>
      <w:r w:rsidRPr="00C223E8">
        <w:lastRenderedPageBreak/>
        <w:t xml:space="preserve">Edit </w:t>
      </w:r>
      <w:r>
        <w:rPr>
          <w:rStyle w:val="CodeInline"/>
        </w:rPr>
        <w:t>m</w:t>
      </w:r>
      <w:r w:rsidRPr="00C223E8">
        <w:rPr>
          <w:rStyle w:val="CodeInline"/>
        </w:rPr>
        <w:t>y</w:t>
      </w:r>
      <w:r>
        <w:rPr>
          <w:rStyle w:val="CodeInline"/>
        </w:rPr>
        <w:t>_g</w:t>
      </w:r>
      <w:r w:rsidRPr="00C223E8">
        <w:rPr>
          <w:rStyle w:val="CodeInline"/>
        </w:rPr>
        <w:t>ame.js</w:t>
      </w:r>
      <w:r w:rsidRPr="00C223E8">
        <w:t>; after the initialization of</w:t>
      </w:r>
      <w:r w:rsidR="007B48FA">
        <w:t xml:space="preserve"> the game engine</w:t>
      </w:r>
      <w:r w:rsidR="00280B40">
        <w:t xml:space="preserve"> in step A</w:t>
      </w:r>
      <w:r w:rsidRPr="00C223E8">
        <w:t xml:space="preserve">, create an instance of the </w:t>
      </w:r>
      <w:r w:rsidRPr="00C223E8">
        <w:rPr>
          <w:rStyle w:val="CodeInline"/>
        </w:rPr>
        <w:t>Camera</w:t>
      </w:r>
      <w:r w:rsidRPr="00C223E8">
        <w:t xml:space="preserve"> object with settings that define the WC and viewport from the previous project</w:t>
      </w:r>
      <w:r w:rsidR="00612D2A">
        <w:t xml:space="preserve"> in step B</w:t>
      </w:r>
      <w:r w:rsidRPr="00C223E8">
        <w:t>.</w:t>
      </w:r>
    </w:p>
    <w:p w14:paraId="76640ED1" w14:textId="77777777" w:rsidR="00774352" w:rsidRDefault="00774352" w:rsidP="00774352">
      <w:pPr>
        <w:pStyle w:val="Code"/>
        <w:rPr>
          <w:noProof w:val="0"/>
        </w:rPr>
      </w:pPr>
      <w:r>
        <w:rPr>
          <w:noProof w:val="0"/>
        </w:rPr>
        <w:t xml:space="preserve">class </w:t>
      </w:r>
      <w:proofErr w:type="spellStart"/>
      <w:r>
        <w:rPr>
          <w:noProof w:val="0"/>
        </w:rPr>
        <w:t>MyGame</w:t>
      </w:r>
      <w:proofErr w:type="spellEnd"/>
      <w:r>
        <w:rPr>
          <w:noProof w:val="0"/>
        </w:rPr>
        <w:t xml:space="preserve"> {</w:t>
      </w:r>
    </w:p>
    <w:p w14:paraId="77995372" w14:textId="77777777" w:rsidR="00774352" w:rsidRDefault="00774352" w:rsidP="00774352">
      <w:pPr>
        <w:pStyle w:val="Code"/>
        <w:rPr>
          <w:noProof w:val="0"/>
        </w:rPr>
      </w:pPr>
      <w:r>
        <w:rPr>
          <w:noProof w:val="0"/>
        </w:rPr>
        <w:t xml:space="preserve">    constructor(</w:t>
      </w:r>
      <w:proofErr w:type="spellStart"/>
      <w:r>
        <w:rPr>
          <w:noProof w:val="0"/>
        </w:rPr>
        <w:t>htmlCanvasID</w:t>
      </w:r>
      <w:proofErr w:type="spellEnd"/>
      <w:r>
        <w:rPr>
          <w:noProof w:val="0"/>
        </w:rPr>
        <w:t>) {</w:t>
      </w:r>
    </w:p>
    <w:p w14:paraId="50232F6E" w14:textId="77777777" w:rsidR="00774352" w:rsidRDefault="00774352" w:rsidP="00774352">
      <w:pPr>
        <w:pStyle w:val="Code"/>
        <w:rPr>
          <w:noProof w:val="0"/>
        </w:rPr>
      </w:pPr>
      <w:r>
        <w:rPr>
          <w:noProof w:val="0"/>
        </w:rPr>
        <w:t xml:space="preserve">        // Step A: Initialize the game engine</w:t>
      </w:r>
    </w:p>
    <w:p w14:paraId="70DF61E7" w14:textId="77777777" w:rsidR="00774352" w:rsidRDefault="00774352" w:rsidP="00774352">
      <w:pPr>
        <w:pStyle w:val="Code"/>
        <w:rPr>
          <w:noProof w:val="0"/>
        </w:rPr>
      </w:pPr>
      <w:r>
        <w:rPr>
          <w:noProof w:val="0"/>
        </w:rPr>
        <w:t xml:space="preserve">        </w:t>
      </w:r>
      <w:proofErr w:type="spellStart"/>
      <w:proofErr w:type="gramStart"/>
      <w:r>
        <w:rPr>
          <w:noProof w:val="0"/>
        </w:rPr>
        <w:t>engine.init</w:t>
      </w:r>
      <w:proofErr w:type="spellEnd"/>
      <w:proofErr w:type="gramEnd"/>
      <w:r>
        <w:rPr>
          <w:noProof w:val="0"/>
        </w:rPr>
        <w:t>(</w:t>
      </w:r>
      <w:proofErr w:type="spellStart"/>
      <w:r>
        <w:rPr>
          <w:noProof w:val="0"/>
        </w:rPr>
        <w:t>htmlCanvasID</w:t>
      </w:r>
      <w:proofErr w:type="spellEnd"/>
      <w:r>
        <w:rPr>
          <w:noProof w:val="0"/>
        </w:rPr>
        <w:t>);</w:t>
      </w:r>
    </w:p>
    <w:p w14:paraId="44BBDE0B" w14:textId="77777777" w:rsidR="00774352" w:rsidRDefault="00774352" w:rsidP="00774352">
      <w:pPr>
        <w:pStyle w:val="Code"/>
        <w:rPr>
          <w:noProof w:val="0"/>
        </w:rPr>
      </w:pPr>
    </w:p>
    <w:p w14:paraId="76422109" w14:textId="77777777" w:rsidR="00774352" w:rsidRDefault="00774352" w:rsidP="00774352">
      <w:pPr>
        <w:pStyle w:val="Code"/>
        <w:rPr>
          <w:noProof w:val="0"/>
        </w:rPr>
      </w:pPr>
      <w:r>
        <w:rPr>
          <w:noProof w:val="0"/>
        </w:rPr>
        <w:t xml:space="preserve">        // Step B: Setup the camera</w:t>
      </w:r>
    </w:p>
    <w:p w14:paraId="61FA5CB0" w14:textId="77777777" w:rsidR="00774352" w:rsidRDefault="00774352" w:rsidP="00774352">
      <w:pPr>
        <w:pStyle w:val="Code"/>
        <w:rPr>
          <w:noProof w:val="0"/>
        </w:rPr>
      </w:pPr>
      <w:r>
        <w:rPr>
          <w:noProof w:val="0"/>
        </w:rPr>
        <w:t xml:space="preserve">        </w:t>
      </w:r>
      <w:proofErr w:type="spellStart"/>
      <w:proofErr w:type="gramStart"/>
      <w:r>
        <w:rPr>
          <w:noProof w:val="0"/>
        </w:rPr>
        <w:t>this.mCamera</w:t>
      </w:r>
      <w:proofErr w:type="spellEnd"/>
      <w:proofErr w:type="gramEnd"/>
      <w:r>
        <w:rPr>
          <w:noProof w:val="0"/>
        </w:rPr>
        <w:t xml:space="preserve"> = new </w:t>
      </w:r>
      <w:proofErr w:type="spellStart"/>
      <w:r>
        <w:rPr>
          <w:noProof w:val="0"/>
        </w:rPr>
        <w:t>engine.Camera</w:t>
      </w:r>
      <w:proofErr w:type="spellEnd"/>
      <w:r>
        <w:rPr>
          <w:noProof w:val="0"/>
        </w:rPr>
        <w:t>(</w:t>
      </w:r>
    </w:p>
    <w:p w14:paraId="5CC2C70B" w14:textId="77777777" w:rsidR="00774352" w:rsidRDefault="00774352" w:rsidP="00774352">
      <w:pPr>
        <w:pStyle w:val="Code"/>
        <w:rPr>
          <w:noProof w:val="0"/>
        </w:rPr>
      </w:pPr>
      <w:r>
        <w:rPr>
          <w:noProof w:val="0"/>
        </w:rPr>
        <w:t xml:space="preserve">            vec2.fromValues(20, 60</w:t>
      </w:r>
      <w:proofErr w:type="gramStart"/>
      <w:r>
        <w:rPr>
          <w:noProof w:val="0"/>
        </w:rPr>
        <w:t xml:space="preserve">),   </w:t>
      </w:r>
      <w:proofErr w:type="gramEnd"/>
      <w:r>
        <w:rPr>
          <w:noProof w:val="0"/>
        </w:rPr>
        <w:t>// center of the WC</w:t>
      </w:r>
    </w:p>
    <w:p w14:paraId="375ADB8C" w14:textId="77777777" w:rsidR="00774352" w:rsidRDefault="00774352" w:rsidP="00774352">
      <w:pPr>
        <w:pStyle w:val="Code"/>
        <w:rPr>
          <w:noProof w:val="0"/>
        </w:rPr>
      </w:pPr>
      <w:r>
        <w:rPr>
          <w:noProof w:val="0"/>
        </w:rPr>
        <w:t xml:space="preserve">            </w:t>
      </w:r>
      <w:proofErr w:type="gramStart"/>
      <w:r>
        <w:rPr>
          <w:noProof w:val="0"/>
        </w:rPr>
        <w:t xml:space="preserve">20,   </w:t>
      </w:r>
      <w:proofErr w:type="gramEnd"/>
      <w:r>
        <w:rPr>
          <w:noProof w:val="0"/>
        </w:rPr>
        <w:t xml:space="preserve">                     // width of WC</w:t>
      </w:r>
    </w:p>
    <w:p w14:paraId="33A54893" w14:textId="77777777" w:rsidR="00774352" w:rsidRDefault="00774352" w:rsidP="00774352">
      <w:pPr>
        <w:pStyle w:val="Code"/>
        <w:rPr>
          <w:noProof w:val="0"/>
        </w:rPr>
      </w:pPr>
      <w:r>
        <w:rPr>
          <w:noProof w:val="0"/>
        </w:rPr>
        <w:t xml:space="preserve">            [20, 40, 600, 300]         // viewport (</w:t>
      </w:r>
      <w:proofErr w:type="spellStart"/>
      <w:r>
        <w:rPr>
          <w:noProof w:val="0"/>
        </w:rPr>
        <w:t>orgX</w:t>
      </w:r>
      <w:proofErr w:type="spellEnd"/>
      <w:r>
        <w:rPr>
          <w:noProof w:val="0"/>
        </w:rPr>
        <w:t xml:space="preserve">, </w:t>
      </w:r>
      <w:proofErr w:type="spellStart"/>
      <w:r>
        <w:rPr>
          <w:noProof w:val="0"/>
        </w:rPr>
        <w:t>orgY</w:t>
      </w:r>
      <w:proofErr w:type="spellEnd"/>
      <w:r>
        <w:rPr>
          <w:noProof w:val="0"/>
        </w:rPr>
        <w:t>, width, height)</w:t>
      </w:r>
    </w:p>
    <w:p w14:paraId="66DE0A83" w14:textId="77777777" w:rsidR="00774352" w:rsidRPr="00C223E8" w:rsidRDefault="00774352" w:rsidP="00774352">
      <w:pPr>
        <w:pStyle w:val="Code"/>
        <w:rPr>
          <w:noProof w:val="0"/>
        </w:rPr>
      </w:pPr>
      <w:r>
        <w:rPr>
          <w:noProof w:val="0"/>
        </w:rPr>
        <w:t xml:space="preserve">            );</w:t>
      </w:r>
    </w:p>
    <w:p w14:paraId="6F463EFF" w14:textId="12F8590E" w:rsidR="00774352" w:rsidRDefault="004F1ACD" w:rsidP="00B41C1A">
      <w:pPr>
        <w:pStyle w:val="Code"/>
        <w:ind w:firstLine="360"/>
        <w:rPr>
          <w:noProof w:val="0"/>
        </w:rPr>
      </w:pPr>
      <w:r>
        <w:rPr>
          <w:noProof w:val="0"/>
        </w:rPr>
        <w:t xml:space="preserve">    </w:t>
      </w:r>
      <w:commentRangeStart w:id="18"/>
      <w:r w:rsidR="00774352" w:rsidRPr="00F3579A">
        <w:rPr>
          <w:noProof w:val="0"/>
        </w:rPr>
        <w:t>…</w:t>
      </w:r>
      <w:commentRangeEnd w:id="18"/>
      <w:r w:rsidR="00BC22EC">
        <w:rPr>
          <w:rStyle w:val="CommentReference"/>
          <w:rFonts w:asciiTheme="minorHAnsi" w:hAnsiTheme="minorHAnsi"/>
          <w:noProof w:val="0"/>
        </w:rPr>
        <w:commentReference w:id="18"/>
      </w:r>
    </w:p>
    <w:p w14:paraId="7AF5C1A2" w14:textId="20A69B93" w:rsidR="004F1ACD" w:rsidRPr="00C223E8" w:rsidRDefault="004F1ACD" w:rsidP="00B41C1A">
      <w:pPr>
        <w:pStyle w:val="Code"/>
        <w:ind w:firstLine="360"/>
        <w:rPr>
          <w:noProof w:val="0"/>
        </w:rPr>
      </w:pPr>
      <w:r>
        <w:rPr>
          <w:noProof w:val="0"/>
        </w:rPr>
        <w:t>}</w:t>
      </w:r>
    </w:p>
    <w:p w14:paraId="74EB9CB1" w14:textId="74CE36E1" w:rsidR="00774352" w:rsidRDefault="00774352" w:rsidP="00B41C1A">
      <w:pPr>
        <w:pStyle w:val="NumList"/>
        <w:numPr>
          <w:ilvl w:val="0"/>
          <w:numId w:val="50"/>
        </w:numPr>
      </w:pPr>
      <w:r w:rsidRPr="00C223E8">
        <w:t xml:space="preserve">Continue with the creation of the six </w:t>
      </w:r>
      <w:r>
        <w:rPr>
          <w:rStyle w:val="CodeInline"/>
        </w:rPr>
        <w:t>Renderable</w:t>
      </w:r>
      <w:r w:rsidRPr="00C223E8">
        <w:t xml:space="preserve"> objects, and the clearing of the canvas</w:t>
      </w:r>
      <w:r w:rsidR="004F22CD">
        <w:t xml:space="preserve"> in steps C and D.</w:t>
      </w:r>
    </w:p>
    <w:p w14:paraId="757A1C5E" w14:textId="261C5006" w:rsidR="00774352" w:rsidRDefault="00774352" w:rsidP="00774352">
      <w:pPr>
        <w:pStyle w:val="Code"/>
        <w:rPr>
          <w:noProof w:val="0"/>
        </w:rPr>
      </w:pPr>
      <w:r>
        <w:rPr>
          <w:noProof w:val="0"/>
        </w:rPr>
        <w:t>// Step C: Create the Renderable objects:</w:t>
      </w:r>
    </w:p>
    <w:p w14:paraId="689F4BDD" w14:textId="2736BA71" w:rsidR="00774352" w:rsidRDefault="00774352" w:rsidP="00774352">
      <w:pPr>
        <w:pStyle w:val="Code"/>
        <w:rPr>
          <w:noProof w:val="0"/>
        </w:rPr>
      </w:pPr>
      <w:proofErr w:type="spellStart"/>
      <w:proofErr w:type="gramStart"/>
      <w:r>
        <w:rPr>
          <w:noProof w:val="0"/>
        </w:rPr>
        <w:t>this.mBlueSq</w:t>
      </w:r>
      <w:proofErr w:type="spellEnd"/>
      <w:proofErr w:type="gramEnd"/>
      <w:r>
        <w:rPr>
          <w:noProof w:val="0"/>
        </w:rPr>
        <w:t xml:space="preserve"> = new </w:t>
      </w:r>
      <w:proofErr w:type="spellStart"/>
      <w:r>
        <w:rPr>
          <w:noProof w:val="0"/>
        </w:rPr>
        <w:t>engine.Renderable</w:t>
      </w:r>
      <w:proofErr w:type="spellEnd"/>
      <w:r>
        <w:rPr>
          <w:noProof w:val="0"/>
        </w:rPr>
        <w:t>();</w:t>
      </w:r>
    </w:p>
    <w:p w14:paraId="422E5818" w14:textId="799B46BB" w:rsidR="00774352" w:rsidRDefault="00774352" w:rsidP="00774352">
      <w:pPr>
        <w:pStyle w:val="Code"/>
        <w:rPr>
          <w:noProof w:val="0"/>
        </w:rPr>
      </w:pPr>
      <w:proofErr w:type="spellStart"/>
      <w:proofErr w:type="gramStart"/>
      <w:r>
        <w:rPr>
          <w:noProof w:val="0"/>
        </w:rPr>
        <w:t>this.mBlueSq.setColor</w:t>
      </w:r>
      <w:proofErr w:type="spellEnd"/>
      <w:proofErr w:type="gramEnd"/>
      <w:r>
        <w:rPr>
          <w:noProof w:val="0"/>
        </w:rPr>
        <w:t>([0.25, 0.25, 0.95, 1]);</w:t>
      </w:r>
    </w:p>
    <w:p w14:paraId="06F65F66" w14:textId="54F5714A" w:rsidR="00774352" w:rsidRDefault="00774352" w:rsidP="00774352">
      <w:pPr>
        <w:pStyle w:val="Code"/>
        <w:rPr>
          <w:noProof w:val="0"/>
        </w:rPr>
      </w:pPr>
      <w:proofErr w:type="spellStart"/>
      <w:proofErr w:type="gramStart"/>
      <w:r>
        <w:rPr>
          <w:noProof w:val="0"/>
        </w:rPr>
        <w:t>this.mRedSq</w:t>
      </w:r>
      <w:proofErr w:type="spellEnd"/>
      <w:proofErr w:type="gramEnd"/>
      <w:r>
        <w:rPr>
          <w:noProof w:val="0"/>
        </w:rPr>
        <w:t xml:space="preserve"> = new </w:t>
      </w:r>
      <w:proofErr w:type="spellStart"/>
      <w:r>
        <w:rPr>
          <w:noProof w:val="0"/>
        </w:rPr>
        <w:t>engine.Renderable</w:t>
      </w:r>
      <w:proofErr w:type="spellEnd"/>
      <w:r>
        <w:rPr>
          <w:noProof w:val="0"/>
        </w:rPr>
        <w:t>();</w:t>
      </w:r>
    </w:p>
    <w:p w14:paraId="34B674E4" w14:textId="6707F960" w:rsidR="00774352" w:rsidRDefault="00774352" w:rsidP="00774352">
      <w:pPr>
        <w:pStyle w:val="Code"/>
        <w:rPr>
          <w:noProof w:val="0"/>
        </w:rPr>
      </w:pPr>
      <w:proofErr w:type="spellStart"/>
      <w:proofErr w:type="gramStart"/>
      <w:r>
        <w:rPr>
          <w:noProof w:val="0"/>
        </w:rPr>
        <w:t>this.mRedSq.setColor</w:t>
      </w:r>
      <w:proofErr w:type="spellEnd"/>
      <w:proofErr w:type="gramEnd"/>
      <w:r>
        <w:rPr>
          <w:noProof w:val="0"/>
        </w:rPr>
        <w:t>([1, 0.25, 0.25, 1]);</w:t>
      </w:r>
    </w:p>
    <w:p w14:paraId="56AF2871" w14:textId="37F6BB61" w:rsidR="00774352" w:rsidRDefault="00774352" w:rsidP="00774352">
      <w:pPr>
        <w:pStyle w:val="Code"/>
        <w:rPr>
          <w:noProof w:val="0"/>
        </w:rPr>
      </w:pPr>
      <w:proofErr w:type="spellStart"/>
      <w:proofErr w:type="gramStart"/>
      <w:r>
        <w:rPr>
          <w:noProof w:val="0"/>
        </w:rPr>
        <w:t>this.mTLSq</w:t>
      </w:r>
      <w:proofErr w:type="spellEnd"/>
      <w:proofErr w:type="gramEnd"/>
      <w:r>
        <w:rPr>
          <w:noProof w:val="0"/>
        </w:rPr>
        <w:t xml:space="preserve"> = new </w:t>
      </w:r>
      <w:proofErr w:type="spellStart"/>
      <w:r>
        <w:rPr>
          <w:noProof w:val="0"/>
        </w:rPr>
        <w:t>engine.Renderable</w:t>
      </w:r>
      <w:proofErr w:type="spellEnd"/>
      <w:r>
        <w:rPr>
          <w:noProof w:val="0"/>
        </w:rPr>
        <w:t>();</w:t>
      </w:r>
    </w:p>
    <w:p w14:paraId="18AF5A2F" w14:textId="0F7F5A79" w:rsidR="00774352" w:rsidRDefault="00774352" w:rsidP="00774352">
      <w:pPr>
        <w:pStyle w:val="Code"/>
        <w:rPr>
          <w:noProof w:val="0"/>
        </w:rPr>
      </w:pPr>
      <w:proofErr w:type="spellStart"/>
      <w:proofErr w:type="gramStart"/>
      <w:r>
        <w:rPr>
          <w:noProof w:val="0"/>
        </w:rPr>
        <w:t>this.mTLSq.setColor</w:t>
      </w:r>
      <w:proofErr w:type="spellEnd"/>
      <w:proofErr w:type="gramEnd"/>
      <w:r>
        <w:rPr>
          <w:noProof w:val="0"/>
        </w:rPr>
        <w:t>([0.9, 0.1, 0.1, 1]);</w:t>
      </w:r>
    </w:p>
    <w:p w14:paraId="1A237C77" w14:textId="23BE8C74" w:rsidR="00774352" w:rsidRDefault="00774352" w:rsidP="00774352">
      <w:pPr>
        <w:pStyle w:val="Code"/>
        <w:rPr>
          <w:noProof w:val="0"/>
        </w:rPr>
      </w:pPr>
      <w:proofErr w:type="spellStart"/>
      <w:proofErr w:type="gramStart"/>
      <w:r>
        <w:rPr>
          <w:noProof w:val="0"/>
        </w:rPr>
        <w:t>this.mTRSq</w:t>
      </w:r>
      <w:proofErr w:type="spellEnd"/>
      <w:proofErr w:type="gramEnd"/>
      <w:r>
        <w:rPr>
          <w:noProof w:val="0"/>
        </w:rPr>
        <w:t xml:space="preserve"> = new </w:t>
      </w:r>
      <w:proofErr w:type="spellStart"/>
      <w:r>
        <w:rPr>
          <w:noProof w:val="0"/>
        </w:rPr>
        <w:t>engine.Renderable</w:t>
      </w:r>
      <w:proofErr w:type="spellEnd"/>
      <w:r>
        <w:rPr>
          <w:noProof w:val="0"/>
        </w:rPr>
        <w:t>();</w:t>
      </w:r>
    </w:p>
    <w:p w14:paraId="5E6AAE55" w14:textId="601F1654" w:rsidR="00774352" w:rsidRDefault="00774352" w:rsidP="00774352">
      <w:pPr>
        <w:pStyle w:val="Code"/>
        <w:rPr>
          <w:noProof w:val="0"/>
        </w:rPr>
      </w:pPr>
      <w:proofErr w:type="spellStart"/>
      <w:proofErr w:type="gramStart"/>
      <w:r>
        <w:rPr>
          <w:noProof w:val="0"/>
        </w:rPr>
        <w:t>this.mTRSq.setColor</w:t>
      </w:r>
      <w:proofErr w:type="spellEnd"/>
      <w:proofErr w:type="gramEnd"/>
      <w:r>
        <w:rPr>
          <w:noProof w:val="0"/>
        </w:rPr>
        <w:t>([0.1, 0.9, 0.1, 1]);</w:t>
      </w:r>
    </w:p>
    <w:p w14:paraId="3DAEC932" w14:textId="23A88CB4" w:rsidR="00774352" w:rsidRDefault="00774352" w:rsidP="00774352">
      <w:pPr>
        <w:pStyle w:val="Code"/>
        <w:rPr>
          <w:noProof w:val="0"/>
        </w:rPr>
      </w:pPr>
      <w:proofErr w:type="spellStart"/>
      <w:proofErr w:type="gramStart"/>
      <w:r>
        <w:rPr>
          <w:noProof w:val="0"/>
        </w:rPr>
        <w:t>this.mBRSq</w:t>
      </w:r>
      <w:proofErr w:type="spellEnd"/>
      <w:proofErr w:type="gramEnd"/>
      <w:r>
        <w:rPr>
          <w:noProof w:val="0"/>
        </w:rPr>
        <w:t xml:space="preserve"> = new </w:t>
      </w:r>
      <w:proofErr w:type="spellStart"/>
      <w:r>
        <w:rPr>
          <w:noProof w:val="0"/>
        </w:rPr>
        <w:t>engine.Renderable</w:t>
      </w:r>
      <w:proofErr w:type="spellEnd"/>
      <w:r>
        <w:rPr>
          <w:noProof w:val="0"/>
        </w:rPr>
        <w:t>();</w:t>
      </w:r>
    </w:p>
    <w:p w14:paraId="75696697" w14:textId="142A965B" w:rsidR="00774352" w:rsidRDefault="00774352" w:rsidP="00774352">
      <w:pPr>
        <w:pStyle w:val="Code"/>
        <w:rPr>
          <w:noProof w:val="0"/>
        </w:rPr>
      </w:pPr>
      <w:proofErr w:type="spellStart"/>
      <w:proofErr w:type="gramStart"/>
      <w:r>
        <w:rPr>
          <w:noProof w:val="0"/>
        </w:rPr>
        <w:t>this.mBRSq.setColor</w:t>
      </w:r>
      <w:proofErr w:type="spellEnd"/>
      <w:proofErr w:type="gramEnd"/>
      <w:r>
        <w:rPr>
          <w:noProof w:val="0"/>
        </w:rPr>
        <w:t>([0.1, 0.1, 0.9, 1]);</w:t>
      </w:r>
    </w:p>
    <w:p w14:paraId="6791B07B" w14:textId="0F6A5D80" w:rsidR="00774352" w:rsidRDefault="00774352" w:rsidP="00774352">
      <w:pPr>
        <w:pStyle w:val="Code"/>
        <w:rPr>
          <w:noProof w:val="0"/>
        </w:rPr>
      </w:pPr>
      <w:proofErr w:type="spellStart"/>
      <w:proofErr w:type="gramStart"/>
      <w:r>
        <w:rPr>
          <w:noProof w:val="0"/>
        </w:rPr>
        <w:t>this.mBLSq</w:t>
      </w:r>
      <w:proofErr w:type="spellEnd"/>
      <w:proofErr w:type="gramEnd"/>
      <w:r>
        <w:rPr>
          <w:noProof w:val="0"/>
        </w:rPr>
        <w:t xml:space="preserve"> = new </w:t>
      </w:r>
      <w:proofErr w:type="spellStart"/>
      <w:r>
        <w:rPr>
          <w:noProof w:val="0"/>
        </w:rPr>
        <w:t>engine.Renderable</w:t>
      </w:r>
      <w:proofErr w:type="spellEnd"/>
      <w:r>
        <w:rPr>
          <w:noProof w:val="0"/>
        </w:rPr>
        <w:t>();</w:t>
      </w:r>
    </w:p>
    <w:p w14:paraId="5B2C41D0" w14:textId="7E91BC6E" w:rsidR="00774352" w:rsidRDefault="00774352" w:rsidP="00774352">
      <w:pPr>
        <w:pStyle w:val="Code"/>
        <w:rPr>
          <w:noProof w:val="0"/>
        </w:rPr>
      </w:pPr>
      <w:proofErr w:type="spellStart"/>
      <w:proofErr w:type="gramStart"/>
      <w:r>
        <w:rPr>
          <w:noProof w:val="0"/>
        </w:rPr>
        <w:t>this.mBLSq.setColor</w:t>
      </w:r>
      <w:proofErr w:type="spellEnd"/>
      <w:proofErr w:type="gramEnd"/>
      <w:r>
        <w:rPr>
          <w:noProof w:val="0"/>
        </w:rPr>
        <w:t>([0.1, 0.1, 0.1, 1]);</w:t>
      </w:r>
    </w:p>
    <w:p w14:paraId="4BE5AE51" w14:textId="77777777" w:rsidR="00774352" w:rsidRDefault="00774352" w:rsidP="00774352">
      <w:pPr>
        <w:pStyle w:val="Code"/>
        <w:rPr>
          <w:noProof w:val="0"/>
        </w:rPr>
      </w:pPr>
    </w:p>
    <w:p w14:paraId="455D2687" w14:textId="37F6CC5C" w:rsidR="00774352" w:rsidRDefault="00774352" w:rsidP="00774352">
      <w:pPr>
        <w:pStyle w:val="Code"/>
        <w:rPr>
          <w:noProof w:val="0"/>
        </w:rPr>
      </w:pPr>
      <w:r>
        <w:rPr>
          <w:noProof w:val="0"/>
        </w:rPr>
        <w:t>// Step D: Clear the canvas</w:t>
      </w:r>
    </w:p>
    <w:p w14:paraId="219BDF5D" w14:textId="120ABDC4" w:rsidR="00774352" w:rsidRPr="00C223E8" w:rsidRDefault="00774352" w:rsidP="00774352">
      <w:pPr>
        <w:pStyle w:val="Code"/>
        <w:rPr>
          <w:noProof w:val="0"/>
        </w:rPr>
      </w:pPr>
      <w:proofErr w:type="spellStart"/>
      <w:proofErr w:type="gramStart"/>
      <w:r>
        <w:rPr>
          <w:noProof w:val="0"/>
        </w:rPr>
        <w:t>engine.clearCanvas</w:t>
      </w:r>
      <w:proofErr w:type="spellEnd"/>
      <w:proofErr w:type="gramEnd"/>
      <w:r>
        <w:rPr>
          <w:noProof w:val="0"/>
        </w:rPr>
        <w:t>([0.9, 0.9, 0.9, 1]);        // Clear the canvas</w:t>
      </w:r>
    </w:p>
    <w:p w14:paraId="73D4AFD9" w14:textId="53F5E9AA" w:rsidR="00774352" w:rsidRPr="00C223E8" w:rsidRDefault="00774352" w:rsidP="00B41C1A">
      <w:pPr>
        <w:pStyle w:val="NumList"/>
        <w:numPr>
          <w:ilvl w:val="0"/>
          <w:numId w:val="50"/>
        </w:numPr>
      </w:pPr>
      <w:r w:rsidRPr="00C223E8">
        <w:t xml:space="preserve">Now, </w:t>
      </w:r>
      <w:r w:rsidR="009E2719">
        <w:t xml:space="preserve">call the </w:t>
      </w:r>
      <w:proofErr w:type="spellStart"/>
      <w:proofErr w:type="gramStart"/>
      <w:r w:rsidR="009E2719" w:rsidRPr="00B41C1A">
        <w:rPr>
          <w:rStyle w:val="CodeInline"/>
        </w:rPr>
        <w:t>setViewAndCameraMatrix</w:t>
      </w:r>
      <w:proofErr w:type="spellEnd"/>
      <w:r w:rsidR="009E2719" w:rsidRPr="00B41C1A">
        <w:rPr>
          <w:rStyle w:val="CodeInline"/>
        </w:rPr>
        <w:t>(</w:t>
      </w:r>
      <w:proofErr w:type="gramEnd"/>
      <w:r w:rsidR="009E2719" w:rsidRPr="00B41C1A">
        <w:rPr>
          <w:rStyle w:val="CodeInline"/>
        </w:rPr>
        <w:t>)</w:t>
      </w:r>
      <w:r w:rsidR="009E2719">
        <w:t xml:space="preserve"> function to configure the WebGL viewport and compute the Camera transform of the </w:t>
      </w:r>
      <w:r w:rsidR="009E2719" w:rsidRPr="00B41C1A">
        <w:rPr>
          <w:rStyle w:val="CodeInline"/>
        </w:rPr>
        <w:t>Camera</w:t>
      </w:r>
      <w:r w:rsidR="009E2719">
        <w:t xml:space="preserve"> object in step E, and </w:t>
      </w:r>
      <w:r w:rsidRPr="00C223E8">
        <w:t xml:space="preserve">draw </w:t>
      </w:r>
      <w:r w:rsidR="009E2719">
        <w:t xml:space="preserve">all </w:t>
      </w:r>
      <w:r w:rsidR="006E6D95">
        <w:t xml:space="preserve">the </w:t>
      </w:r>
      <w:proofErr w:type="spellStart"/>
      <w:r w:rsidR="009E2719" w:rsidRPr="00B41C1A">
        <w:rPr>
          <w:rStyle w:val="CodeInline"/>
        </w:rPr>
        <w:t>Renderable</w:t>
      </w:r>
      <w:r w:rsidR="009E2719">
        <w:t>s</w:t>
      </w:r>
      <w:proofErr w:type="spellEnd"/>
      <w:r w:rsidR="009E2719">
        <w:t xml:space="preserve"> using</w:t>
      </w:r>
      <w:r w:rsidR="009E2719" w:rsidRPr="00C223E8">
        <w:t xml:space="preserve"> </w:t>
      </w:r>
      <w:r w:rsidRPr="00C223E8">
        <w:t xml:space="preserve">the </w:t>
      </w:r>
      <w:r w:rsidRPr="00C223E8">
        <w:rPr>
          <w:rStyle w:val="CodeInline"/>
        </w:rPr>
        <w:t>Camera</w:t>
      </w:r>
      <w:r w:rsidRPr="00C223E8">
        <w:t xml:space="preserve"> object</w:t>
      </w:r>
      <w:r w:rsidR="009E2719">
        <w:t xml:space="preserve"> in step F</w:t>
      </w:r>
      <w:r>
        <w:fldChar w:fldCharType="begin"/>
      </w:r>
      <w:r>
        <w:instrText xml:space="preserve"> XE "</w:instrText>
      </w:r>
      <w:r w:rsidRPr="00C62ECC">
        <w:instrText>Camera:testing</w:instrText>
      </w:r>
      <w:r>
        <w:instrText xml:space="preserve">" </w:instrText>
      </w:r>
      <w:r>
        <w:fldChar w:fldCharType="end"/>
      </w:r>
      <w:r w:rsidR="00BB0A05">
        <w:t xml:space="preserve"> and G.</w:t>
      </w:r>
    </w:p>
    <w:p w14:paraId="416B1975" w14:textId="1C120BDB" w:rsidR="00774352" w:rsidRDefault="00774352" w:rsidP="00774352">
      <w:pPr>
        <w:pStyle w:val="Code"/>
        <w:rPr>
          <w:noProof w:val="0"/>
        </w:rPr>
      </w:pPr>
      <w:r>
        <w:rPr>
          <w:noProof w:val="0"/>
        </w:rPr>
        <w:t>// Step E: Starts the drawing by activating the camera</w:t>
      </w:r>
    </w:p>
    <w:p w14:paraId="44BC80A2" w14:textId="5050FFE7" w:rsidR="00774352" w:rsidRDefault="00774352" w:rsidP="00774352">
      <w:pPr>
        <w:pStyle w:val="Code"/>
        <w:rPr>
          <w:noProof w:val="0"/>
        </w:rPr>
      </w:pPr>
      <w:proofErr w:type="spellStart"/>
      <w:proofErr w:type="gramStart"/>
      <w:r>
        <w:rPr>
          <w:noProof w:val="0"/>
        </w:rPr>
        <w:t>this.mCamera.setViewAndCameraMatrix</w:t>
      </w:r>
      <w:proofErr w:type="spellEnd"/>
      <w:proofErr w:type="gramEnd"/>
      <w:r>
        <w:rPr>
          <w:noProof w:val="0"/>
        </w:rPr>
        <w:t>();</w:t>
      </w:r>
    </w:p>
    <w:p w14:paraId="0E9FAC9C" w14:textId="77777777" w:rsidR="00774352" w:rsidRDefault="00774352" w:rsidP="00774352">
      <w:pPr>
        <w:pStyle w:val="Code"/>
        <w:rPr>
          <w:noProof w:val="0"/>
        </w:rPr>
      </w:pPr>
    </w:p>
    <w:p w14:paraId="1EAD836A" w14:textId="4E7622D9" w:rsidR="00774352" w:rsidRDefault="00774352" w:rsidP="00774352">
      <w:pPr>
        <w:pStyle w:val="Code"/>
        <w:rPr>
          <w:noProof w:val="0"/>
        </w:rPr>
      </w:pPr>
      <w:r>
        <w:rPr>
          <w:noProof w:val="0"/>
        </w:rPr>
        <w:t>// Step F: Draw the blue square</w:t>
      </w:r>
    </w:p>
    <w:p w14:paraId="01972977" w14:textId="2523C82F" w:rsidR="00774352" w:rsidRDefault="00774352" w:rsidP="00774352">
      <w:pPr>
        <w:pStyle w:val="Code"/>
        <w:rPr>
          <w:noProof w:val="0"/>
        </w:rPr>
      </w:pPr>
      <w:r>
        <w:rPr>
          <w:noProof w:val="0"/>
        </w:rPr>
        <w:t>// Centre Blue, slightly rotated square</w:t>
      </w:r>
    </w:p>
    <w:p w14:paraId="1F1E774D" w14:textId="68C37562" w:rsidR="00774352" w:rsidRDefault="00774352" w:rsidP="00774352">
      <w:pPr>
        <w:pStyle w:val="Code"/>
        <w:rPr>
          <w:noProof w:val="0"/>
        </w:rPr>
      </w:pPr>
      <w:proofErr w:type="spellStart"/>
      <w:proofErr w:type="gramStart"/>
      <w:r>
        <w:rPr>
          <w:noProof w:val="0"/>
        </w:rPr>
        <w:t>this.mBlueSq.getXform</w:t>
      </w:r>
      <w:proofErr w:type="spellEnd"/>
      <w:proofErr w:type="gramEnd"/>
      <w:r>
        <w:rPr>
          <w:noProof w:val="0"/>
        </w:rPr>
        <w:t>().</w:t>
      </w:r>
      <w:proofErr w:type="spellStart"/>
      <w:r>
        <w:rPr>
          <w:noProof w:val="0"/>
        </w:rPr>
        <w:t>setPosition</w:t>
      </w:r>
      <w:proofErr w:type="spellEnd"/>
      <w:r>
        <w:rPr>
          <w:noProof w:val="0"/>
        </w:rPr>
        <w:t>(20, 60);</w:t>
      </w:r>
    </w:p>
    <w:p w14:paraId="6ED379DF" w14:textId="2D7B274A" w:rsidR="00774352" w:rsidRDefault="00774352" w:rsidP="00774352">
      <w:pPr>
        <w:pStyle w:val="Code"/>
        <w:rPr>
          <w:noProof w:val="0"/>
        </w:rPr>
      </w:pPr>
      <w:proofErr w:type="spellStart"/>
      <w:proofErr w:type="gramStart"/>
      <w:r>
        <w:rPr>
          <w:noProof w:val="0"/>
        </w:rPr>
        <w:lastRenderedPageBreak/>
        <w:t>this.mBlueSq.getXform</w:t>
      </w:r>
      <w:proofErr w:type="spellEnd"/>
      <w:proofErr w:type="gramEnd"/>
      <w:r>
        <w:rPr>
          <w:noProof w:val="0"/>
        </w:rPr>
        <w:t>().</w:t>
      </w:r>
      <w:proofErr w:type="spellStart"/>
      <w:r>
        <w:rPr>
          <w:noProof w:val="0"/>
        </w:rPr>
        <w:t>setRotationInRad</w:t>
      </w:r>
      <w:proofErr w:type="spellEnd"/>
      <w:r>
        <w:rPr>
          <w:noProof w:val="0"/>
        </w:rPr>
        <w:t>(0.2); // In Radians</w:t>
      </w:r>
    </w:p>
    <w:p w14:paraId="41F74E7E" w14:textId="39596C81" w:rsidR="00774352" w:rsidRDefault="00774352" w:rsidP="00774352">
      <w:pPr>
        <w:pStyle w:val="Code"/>
        <w:rPr>
          <w:noProof w:val="0"/>
        </w:rPr>
      </w:pPr>
      <w:proofErr w:type="spellStart"/>
      <w:proofErr w:type="gramStart"/>
      <w:r>
        <w:rPr>
          <w:noProof w:val="0"/>
        </w:rPr>
        <w:t>this.mBlueSq.getXform</w:t>
      </w:r>
      <w:proofErr w:type="spellEnd"/>
      <w:proofErr w:type="gramEnd"/>
      <w:r>
        <w:rPr>
          <w:noProof w:val="0"/>
        </w:rPr>
        <w:t>().</w:t>
      </w:r>
      <w:proofErr w:type="spellStart"/>
      <w:r>
        <w:rPr>
          <w:noProof w:val="0"/>
        </w:rPr>
        <w:t>setSize</w:t>
      </w:r>
      <w:proofErr w:type="spellEnd"/>
      <w:r>
        <w:rPr>
          <w:noProof w:val="0"/>
        </w:rPr>
        <w:t>(5, 5);</w:t>
      </w:r>
    </w:p>
    <w:p w14:paraId="478B1E5A" w14:textId="36A455E0" w:rsidR="00774352" w:rsidRDefault="00774352" w:rsidP="00774352">
      <w:pPr>
        <w:pStyle w:val="Code"/>
        <w:rPr>
          <w:noProof w:val="0"/>
        </w:rPr>
      </w:pPr>
      <w:proofErr w:type="spellStart"/>
      <w:proofErr w:type="gramStart"/>
      <w:r>
        <w:rPr>
          <w:noProof w:val="0"/>
        </w:rPr>
        <w:t>this.mBlueSq.draw</w:t>
      </w:r>
      <w:proofErr w:type="spellEnd"/>
      <w:proofErr w:type="gramEnd"/>
      <w:r>
        <w:rPr>
          <w:noProof w:val="0"/>
        </w:rPr>
        <w:t>(</w:t>
      </w:r>
      <w:proofErr w:type="spellStart"/>
      <w:r>
        <w:rPr>
          <w:noProof w:val="0"/>
        </w:rPr>
        <w:t>this.mCamera</w:t>
      </w:r>
      <w:proofErr w:type="spellEnd"/>
      <w:r>
        <w:rPr>
          <w:noProof w:val="0"/>
        </w:rPr>
        <w:t>);</w:t>
      </w:r>
    </w:p>
    <w:p w14:paraId="3F182FB9" w14:textId="77777777" w:rsidR="00774352" w:rsidRDefault="00774352" w:rsidP="00774352">
      <w:pPr>
        <w:pStyle w:val="Code"/>
        <w:rPr>
          <w:noProof w:val="0"/>
        </w:rPr>
      </w:pPr>
    </w:p>
    <w:p w14:paraId="1DEB9B8F" w14:textId="597F3104" w:rsidR="00774352" w:rsidRDefault="00774352" w:rsidP="00774352">
      <w:pPr>
        <w:pStyle w:val="Code"/>
        <w:rPr>
          <w:noProof w:val="0"/>
        </w:rPr>
      </w:pPr>
      <w:r>
        <w:rPr>
          <w:noProof w:val="0"/>
        </w:rPr>
        <w:t>// Step G: Draw the center and the corner squares</w:t>
      </w:r>
    </w:p>
    <w:p w14:paraId="72BB7E22" w14:textId="7F883A98" w:rsidR="00774352" w:rsidRDefault="00774352" w:rsidP="00774352">
      <w:pPr>
        <w:pStyle w:val="Code"/>
        <w:rPr>
          <w:noProof w:val="0"/>
        </w:rPr>
      </w:pPr>
      <w:r>
        <w:rPr>
          <w:noProof w:val="0"/>
        </w:rPr>
        <w:t xml:space="preserve">// </w:t>
      </w:r>
      <w:proofErr w:type="spellStart"/>
      <w:r>
        <w:rPr>
          <w:noProof w:val="0"/>
        </w:rPr>
        <w:t>centre</w:t>
      </w:r>
      <w:proofErr w:type="spellEnd"/>
      <w:r>
        <w:rPr>
          <w:noProof w:val="0"/>
        </w:rPr>
        <w:t xml:space="preserve"> red square</w:t>
      </w:r>
    </w:p>
    <w:p w14:paraId="1DE2DF9B" w14:textId="283CD8C0" w:rsidR="00774352" w:rsidRDefault="00774352" w:rsidP="00774352">
      <w:pPr>
        <w:pStyle w:val="Code"/>
        <w:rPr>
          <w:noProof w:val="0"/>
        </w:rPr>
      </w:pPr>
      <w:proofErr w:type="spellStart"/>
      <w:proofErr w:type="gramStart"/>
      <w:r>
        <w:rPr>
          <w:noProof w:val="0"/>
        </w:rPr>
        <w:t>this.mRedSq.getXform</w:t>
      </w:r>
      <w:proofErr w:type="spellEnd"/>
      <w:proofErr w:type="gramEnd"/>
      <w:r>
        <w:rPr>
          <w:noProof w:val="0"/>
        </w:rPr>
        <w:t>().</w:t>
      </w:r>
      <w:proofErr w:type="spellStart"/>
      <w:r>
        <w:rPr>
          <w:noProof w:val="0"/>
        </w:rPr>
        <w:t>setPosition</w:t>
      </w:r>
      <w:proofErr w:type="spellEnd"/>
      <w:r>
        <w:rPr>
          <w:noProof w:val="0"/>
        </w:rPr>
        <w:t>(20, 60);</w:t>
      </w:r>
    </w:p>
    <w:p w14:paraId="23A8FD86" w14:textId="4153F738" w:rsidR="00774352" w:rsidRDefault="00774352" w:rsidP="00774352">
      <w:pPr>
        <w:pStyle w:val="Code"/>
        <w:rPr>
          <w:noProof w:val="0"/>
        </w:rPr>
      </w:pPr>
      <w:proofErr w:type="spellStart"/>
      <w:proofErr w:type="gramStart"/>
      <w:r>
        <w:rPr>
          <w:noProof w:val="0"/>
        </w:rPr>
        <w:t>this.mRedSq.getXform</w:t>
      </w:r>
      <w:proofErr w:type="spellEnd"/>
      <w:proofErr w:type="gramEnd"/>
      <w:r>
        <w:rPr>
          <w:noProof w:val="0"/>
        </w:rPr>
        <w:t>().</w:t>
      </w:r>
      <w:proofErr w:type="spellStart"/>
      <w:r>
        <w:rPr>
          <w:noProof w:val="0"/>
        </w:rPr>
        <w:t>setSize</w:t>
      </w:r>
      <w:proofErr w:type="spellEnd"/>
      <w:r>
        <w:rPr>
          <w:noProof w:val="0"/>
        </w:rPr>
        <w:t>(2, 2);</w:t>
      </w:r>
    </w:p>
    <w:p w14:paraId="2512CAB5" w14:textId="4D400565" w:rsidR="00774352" w:rsidRDefault="00774352" w:rsidP="00774352">
      <w:pPr>
        <w:pStyle w:val="Code"/>
        <w:rPr>
          <w:noProof w:val="0"/>
        </w:rPr>
      </w:pPr>
      <w:proofErr w:type="spellStart"/>
      <w:proofErr w:type="gramStart"/>
      <w:r>
        <w:rPr>
          <w:noProof w:val="0"/>
        </w:rPr>
        <w:t>this.mRedSq.draw</w:t>
      </w:r>
      <w:proofErr w:type="spellEnd"/>
      <w:proofErr w:type="gramEnd"/>
      <w:r>
        <w:rPr>
          <w:noProof w:val="0"/>
        </w:rPr>
        <w:t>(</w:t>
      </w:r>
      <w:proofErr w:type="spellStart"/>
      <w:r>
        <w:rPr>
          <w:noProof w:val="0"/>
        </w:rPr>
        <w:t>this.mCamera</w:t>
      </w:r>
      <w:proofErr w:type="spellEnd"/>
      <w:r>
        <w:rPr>
          <w:noProof w:val="0"/>
        </w:rPr>
        <w:t>);</w:t>
      </w:r>
    </w:p>
    <w:p w14:paraId="734E3D19" w14:textId="77777777" w:rsidR="00BB0A05" w:rsidRPr="00C223E8" w:rsidRDefault="00BB0A05" w:rsidP="00774352">
      <w:pPr>
        <w:pStyle w:val="Code"/>
        <w:rPr>
          <w:noProof w:val="0"/>
        </w:rPr>
      </w:pPr>
    </w:p>
    <w:p w14:paraId="47D3C999" w14:textId="77777777" w:rsidR="00BB0A05" w:rsidRDefault="00BB0A05" w:rsidP="00BB0A05">
      <w:pPr>
        <w:pStyle w:val="Code"/>
        <w:rPr>
          <w:noProof w:val="0"/>
        </w:rPr>
      </w:pPr>
      <w:r>
        <w:rPr>
          <w:noProof w:val="0"/>
        </w:rPr>
        <w:t>// top left</w:t>
      </w:r>
    </w:p>
    <w:p w14:paraId="22E9CDEC" w14:textId="749DF546" w:rsidR="00BB0A05" w:rsidRDefault="00BB0A05" w:rsidP="00BB0A05">
      <w:pPr>
        <w:pStyle w:val="Code"/>
        <w:rPr>
          <w:noProof w:val="0"/>
        </w:rPr>
      </w:pPr>
      <w:proofErr w:type="spellStart"/>
      <w:proofErr w:type="gramStart"/>
      <w:r>
        <w:rPr>
          <w:noProof w:val="0"/>
        </w:rPr>
        <w:t>this.mTLSq.getXform</w:t>
      </w:r>
      <w:proofErr w:type="spellEnd"/>
      <w:proofErr w:type="gramEnd"/>
      <w:r>
        <w:rPr>
          <w:noProof w:val="0"/>
        </w:rPr>
        <w:t>().</w:t>
      </w:r>
      <w:proofErr w:type="spellStart"/>
      <w:r>
        <w:rPr>
          <w:noProof w:val="0"/>
        </w:rPr>
        <w:t>setPosition</w:t>
      </w:r>
      <w:proofErr w:type="spellEnd"/>
      <w:r>
        <w:rPr>
          <w:noProof w:val="0"/>
        </w:rPr>
        <w:t>(10, 65);</w:t>
      </w:r>
    </w:p>
    <w:p w14:paraId="7E8D9A51" w14:textId="6AD76454" w:rsidR="00BB0A05" w:rsidRDefault="00BB0A05" w:rsidP="00BB0A05">
      <w:pPr>
        <w:pStyle w:val="Code"/>
        <w:rPr>
          <w:noProof w:val="0"/>
        </w:rPr>
      </w:pPr>
      <w:proofErr w:type="spellStart"/>
      <w:proofErr w:type="gramStart"/>
      <w:r>
        <w:rPr>
          <w:noProof w:val="0"/>
        </w:rPr>
        <w:t>this.mTLSq.draw</w:t>
      </w:r>
      <w:proofErr w:type="spellEnd"/>
      <w:proofErr w:type="gramEnd"/>
      <w:r>
        <w:rPr>
          <w:noProof w:val="0"/>
        </w:rPr>
        <w:t>(</w:t>
      </w:r>
      <w:proofErr w:type="spellStart"/>
      <w:r>
        <w:rPr>
          <w:noProof w:val="0"/>
        </w:rPr>
        <w:t>this.mCamera</w:t>
      </w:r>
      <w:proofErr w:type="spellEnd"/>
      <w:r>
        <w:rPr>
          <w:noProof w:val="0"/>
        </w:rPr>
        <w:t>);</w:t>
      </w:r>
    </w:p>
    <w:p w14:paraId="19660F7D" w14:textId="77777777" w:rsidR="00BB0A05" w:rsidRDefault="00BB0A05" w:rsidP="00BB0A05">
      <w:pPr>
        <w:pStyle w:val="Code"/>
        <w:rPr>
          <w:noProof w:val="0"/>
        </w:rPr>
      </w:pPr>
    </w:p>
    <w:p w14:paraId="7B6CDDD6" w14:textId="6430EBEA" w:rsidR="00BB0A05" w:rsidRDefault="00BB0A05" w:rsidP="00BB0A05">
      <w:pPr>
        <w:pStyle w:val="Code"/>
        <w:rPr>
          <w:noProof w:val="0"/>
        </w:rPr>
      </w:pPr>
      <w:r>
        <w:rPr>
          <w:noProof w:val="0"/>
        </w:rPr>
        <w:t>// top right</w:t>
      </w:r>
    </w:p>
    <w:p w14:paraId="1A875A1F" w14:textId="43D76485" w:rsidR="00BB0A05" w:rsidRDefault="00BB0A05" w:rsidP="00BB0A05">
      <w:pPr>
        <w:pStyle w:val="Code"/>
        <w:rPr>
          <w:noProof w:val="0"/>
        </w:rPr>
      </w:pPr>
      <w:proofErr w:type="spellStart"/>
      <w:proofErr w:type="gramStart"/>
      <w:r>
        <w:rPr>
          <w:noProof w:val="0"/>
        </w:rPr>
        <w:t>this.mTRSq.getXform</w:t>
      </w:r>
      <w:proofErr w:type="spellEnd"/>
      <w:proofErr w:type="gramEnd"/>
      <w:r>
        <w:rPr>
          <w:noProof w:val="0"/>
        </w:rPr>
        <w:t>().</w:t>
      </w:r>
      <w:proofErr w:type="spellStart"/>
      <w:r>
        <w:rPr>
          <w:noProof w:val="0"/>
        </w:rPr>
        <w:t>setPosition</w:t>
      </w:r>
      <w:proofErr w:type="spellEnd"/>
      <w:r>
        <w:rPr>
          <w:noProof w:val="0"/>
        </w:rPr>
        <w:t>(30, 65);</w:t>
      </w:r>
    </w:p>
    <w:p w14:paraId="55992902" w14:textId="39382D77" w:rsidR="00BB0A05" w:rsidRDefault="00BB0A05" w:rsidP="00BB0A05">
      <w:pPr>
        <w:pStyle w:val="Code"/>
        <w:rPr>
          <w:noProof w:val="0"/>
        </w:rPr>
      </w:pPr>
      <w:proofErr w:type="spellStart"/>
      <w:proofErr w:type="gramStart"/>
      <w:r>
        <w:rPr>
          <w:noProof w:val="0"/>
        </w:rPr>
        <w:t>this.mTRSq.draw</w:t>
      </w:r>
      <w:proofErr w:type="spellEnd"/>
      <w:proofErr w:type="gramEnd"/>
      <w:r>
        <w:rPr>
          <w:noProof w:val="0"/>
        </w:rPr>
        <w:t>(</w:t>
      </w:r>
      <w:proofErr w:type="spellStart"/>
      <w:r>
        <w:rPr>
          <w:noProof w:val="0"/>
        </w:rPr>
        <w:t>this.mCamera</w:t>
      </w:r>
      <w:proofErr w:type="spellEnd"/>
      <w:r>
        <w:rPr>
          <w:noProof w:val="0"/>
        </w:rPr>
        <w:t>);</w:t>
      </w:r>
    </w:p>
    <w:p w14:paraId="6FC71215" w14:textId="77777777" w:rsidR="00BB0A05" w:rsidRDefault="00BB0A05" w:rsidP="00BB0A05">
      <w:pPr>
        <w:pStyle w:val="Code"/>
        <w:rPr>
          <w:noProof w:val="0"/>
        </w:rPr>
      </w:pPr>
    </w:p>
    <w:p w14:paraId="430DA019" w14:textId="3B34FE54" w:rsidR="00BB0A05" w:rsidRDefault="00BB0A05" w:rsidP="00BB0A05">
      <w:pPr>
        <w:pStyle w:val="Code"/>
        <w:rPr>
          <w:noProof w:val="0"/>
        </w:rPr>
      </w:pPr>
      <w:r>
        <w:rPr>
          <w:noProof w:val="0"/>
        </w:rPr>
        <w:t>// bottom right</w:t>
      </w:r>
    </w:p>
    <w:p w14:paraId="7CC3AB48" w14:textId="7B0DBD05" w:rsidR="00BB0A05" w:rsidRDefault="00BB0A05" w:rsidP="00BB0A05">
      <w:pPr>
        <w:pStyle w:val="Code"/>
        <w:rPr>
          <w:noProof w:val="0"/>
        </w:rPr>
      </w:pPr>
      <w:proofErr w:type="spellStart"/>
      <w:proofErr w:type="gramStart"/>
      <w:r>
        <w:rPr>
          <w:noProof w:val="0"/>
        </w:rPr>
        <w:t>this.mBRSq.getXform</w:t>
      </w:r>
      <w:proofErr w:type="spellEnd"/>
      <w:proofErr w:type="gramEnd"/>
      <w:r>
        <w:rPr>
          <w:noProof w:val="0"/>
        </w:rPr>
        <w:t>().</w:t>
      </w:r>
      <w:proofErr w:type="spellStart"/>
      <w:r>
        <w:rPr>
          <w:noProof w:val="0"/>
        </w:rPr>
        <w:t>setPosition</w:t>
      </w:r>
      <w:proofErr w:type="spellEnd"/>
      <w:r>
        <w:rPr>
          <w:noProof w:val="0"/>
        </w:rPr>
        <w:t>(30, 55);</w:t>
      </w:r>
    </w:p>
    <w:p w14:paraId="798EDEF1" w14:textId="59196738" w:rsidR="00BB0A05" w:rsidRDefault="00BB0A05" w:rsidP="00BB0A05">
      <w:pPr>
        <w:pStyle w:val="Code"/>
        <w:rPr>
          <w:noProof w:val="0"/>
        </w:rPr>
      </w:pPr>
      <w:proofErr w:type="spellStart"/>
      <w:proofErr w:type="gramStart"/>
      <w:r>
        <w:rPr>
          <w:noProof w:val="0"/>
        </w:rPr>
        <w:t>this.mBRSq.draw</w:t>
      </w:r>
      <w:proofErr w:type="spellEnd"/>
      <w:proofErr w:type="gramEnd"/>
      <w:r>
        <w:rPr>
          <w:noProof w:val="0"/>
        </w:rPr>
        <w:t>(</w:t>
      </w:r>
      <w:proofErr w:type="spellStart"/>
      <w:r>
        <w:rPr>
          <w:noProof w:val="0"/>
        </w:rPr>
        <w:t>this.mCamera</w:t>
      </w:r>
      <w:proofErr w:type="spellEnd"/>
      <w:r>
        <w:rPr>
          <w:noProof w:val="0"/>
        </w:rPr>
        <w:t>);</w:t>
      </w:r>
    </w:p>
    <w:p w14:paraId="790BB211" w14:textId="77777777" w:rsidR="00BB0A05" w:rsidRDefault="00BB0A05" w:rsidP="00BB0A05">
      <w:pPr>
        <w:pStyle w:val="Code"/>
        <w:rPr>
          <w:noProof w:val="0"/>
        </w:rPr>
      </w:pPr>
    </w:p>
    <w:p w14:paraId="50BB3361" w14:textId="3E99B9AB" w:rsidR="00BB0A05" w:rsidRDefault="00BB0A05" w:rsidP="00BB0A05">
      <w:pPr>
        <w:pStyle w:val="Code"/>
        <w:rPr>
          <w:noProof w:val="0"/>
        </w:rPr>
      </w:pPr>
      <w:r>
        <w:rPr>
          <w:noProof w:val="0"/>
        </w:rPr>
        <w:t>// bottom left</w:t>
      </w:r>
    </w:p>
    <w:p w14:paraId="38AEFE29" w14:textId="2A74A54C" w:rsidR="00BB0A05" w:rsidRDefault="00BB0A05" w:rsidP="00BB0A05">
      <w:pPr>
        <w:pStyle w:val="Code"/>
        <w:rPr>
          <w:noProof w:val="0"/>
        </w:rPr>
      </w:pPr>
      <w:proofErr w:type="spellStart"/>
      <w:proofErr w:type="gramStart"/>
      <w:r>
        <w:rPr>
          <w:noProof w:val="0"/>
        </w:rPr>
        <w:t>this.mBLSq.getXform</w:t>
      </w:r>
      <w:proofErr w:type="spellEnd"/>
      <w:proofErr w:type="gramEnd"/>
      <w:r>
        <w:rPr>
          <w:noProof w:val="0"/>
        </w:rPr>
        <w:t>().</w:t>
      </w:r>
      <w:proofErr w:type="spellStart"/>
      <w:r>
        <w:rPr>
          <w:noProof w:val="0"/>
        </w:rPr>
        <w:t>setPosition</w:t>
      </w:r>
      <w:proofErr w:type="spellEnd"/>
      <w:r>
        <w:rPr>
          <w:noProof w:val="0"/>
        </w:rPr>
        <w:t>(10, 55);</w:t>
      </w:r>
    </w:p>
    <w:p w14:paraId="5CF7511A" w14:textId="57F615B9" w:rsidR="00774352" w:rsidRPr="00C223E8" w:rsidRDefault="00BB0A05" w:rsidP="00BB0A05">
      <w:pPr>
        <w:pStyle w:val="Code"/>
        <w:rPr>
          <w:noProof w:val="0"/>
        </w:rPr>
      </w:pPr>
      <w:proofErr w:type="spellStart"/>
      <w:proofErr w:type="gramStart"/>
      <w:r>
        <w:rPr>
          <w:noProof w:val="0"/>
        </w:rPr>
        <w:t>this.mBLSq.draw</w:t>
      </w:r>
      <w:proofErr w:type="spellEnd"/>
      <w:proofErr w:type="gramEnd"/>
      <w:r>
        <w:rPr>
          <w:noProof w:val="0"/>
        </w:rPr>
        <w:t>(</w:t>
      </w:r>
      <w:proofErr w:type="spellStart"/>
      <w:r>
        <w:rPr>
          <w:noProof w:val="0"/>
        </w:rPr>
        <w:t>this.mCamera</w:t>
      </w:r>
      <w:proofErr w:type="spellEnd"/>
      <w:r>
        <w:rPr>
          <w:noProof w:val="0"/>
        </w:rPr>
        <w:t>);</w:t>
      </w:r>
    </w:p>
    <w:p w14:paraId="7290C686" w14:textId="232E4D64" w:rsidR="00774352" w:rsidRPr="00C223E8" w:rsidRDefault="00774352" w:rsidP="00B41C1A">
      <w:pPr>
        <w:pStyle w:val="BodyTextFirst"/>
      </w:pPr>
      <w:r w:rsidRPr="00C223E8">
        <w:t>Th</w:t>
      </w:r>
      <w:r w:rsidR="00BB0A05">
        <w:t xml:space="preserve">e </w:t>
      </w:r>
      <w:proofErr w:type="spellStart"/>
      <w:r w:rsidR="00BB0A05" w:rsidRPr="00B41C1A">
        <w:rPr>
          <w:rStyle w:val="CodeInline"/>
        </w:rPr>
        <w:t>mCamera</w:t>
      </w:r>
      <w:proofErr w:type="spellEnd"/>
      <w:r w:rsidR="00BB0A05">
        <w:t xml:space="preserve"> object</w:t>
      </w:r>
      <w:r w:rsidRPr="00C223E8">
        <w:t xml:space="preserve"> </w:t>
      </w:r>
      <w:r w:rsidR="00BB0A05">
        <w:t xml:space="preserve">is passed to the </w:t>
      </w:r>
      <w:proofErr w:type="gramStart"/>
      <w:r w:rsidR="00BB0A05" w:rsidRPr="00B41C1A">
        <w:rPr>
          <w:rStyle w:val="CodeInline"/>
        </w:rPr>
        <w:t>draw(</w:t>
      </w:r>
      <w:proofErr w:type="gramEnd"/>
      <w:r w:rsidR="00BB0A05" w:rsidRPr="00B41C1A">
        <w:rPr>
          <w:rStyle w:val="CodeInline"/>
        </w:rPr>
        <w:t>)</w:t>
      </w:r>
      <w:r w:rsidR="00BB0A05">
        <w:t xml:space="preserve"> function of the </w:t>
      </w:r>
      <w:r w:rsidR="00BB0A05" w:rsidRPr="00D42245">
        <w:rPr>
          <w:rStyle w:val="CodeInline"/>
        </w:rPr>
        <w:t>Renderable</w:t>
      </w:r>
      <w:r w:rsidR="00BB0A05">
        <w:t xml:space="preserve"> objects such that the Camera operator matrix can be retrieved and used </w:t>
      </w:r>
      <w:r w:rsidRPr="00C223E8">
        <w:t xml:space="preserve">to activate the shader. </w:t>
      </w:r>
    </w:p>
    <w:p w14:paraId="371CE92F" w14:textId="77777777" w:rsidR="00774352" w:rsidRPr="00C223E8" w:rsidRDefault="00774352" w:rsidP="00774352">
      <w:pPr>
        <w:pStyle w:val="Heading1"/>
      </w:pPr>
      <w:r w:rsidRPr="00C223E8">
        <w:t>Summary</w:t>
      </w:r>
    </w:p>
    <w:p w14:paraId="6B2A7621" w14:textId="2BF51F5E" w:rsidR="00774352" w:rsidRPr="00C223E8" w:rsidRDefault="00774352" w:rsidP="00774352">
      <w:pPr>
        <w:pStyle w:val="BodyTextFirst"/>
      </w:pPr>
      <w:r w:rsidRPr="00C223E8">
        <w:t>In this chapter, you learned how to create a system that can support the drawing of many objects. The system is composed of three parts</w:t>
      </w:r>
      <w:r>
        <w:t>:</w:t>
      </w:r>
      <w:r w:rsidRPr="00C223E8">
        <w:t xml:space="preserve"> the objects, the </w:t>
      </w:r>
      <w:r w:rsidR="00491C11">
        <w:t xml:space="preserve">details of each object, </w:t>
      </w:r>
      <w:r w:rsidRPr="00C223E8">
        <w:t xml:space="preserve">and </w:t>
      </w:r>
      <w:r w:rsidR="00491C11">
        <w:t xml:space="preserve">the display of the objects </w:t>
      </w:r>
      <w:r w:rsidRPr="00C223E8">
        <w:t xml:space="preserve">on the browser’s canvas. The objects are encapsulated by </w:t>
      </w:r>
      <w:r w:rsidR="00E6084B">
        <w:t>the</w:t>
      </w:r>
      <w:r w:rsidRPr="00C223E8">
        <w:t xml:space="preserve"> </w:t>
      </w:r>
      <w:r>
        <w:rPr>
          <w:rStyle w:val="CodeInline"/>
        </w:rPr>
        <w:t>Renderable</w:t>
      </w:r>
      <w:r w:rsidRPr="00C223E8">
        <w:t xml:space="preserve">, which uses a </w:t>
      </w:r>
      <w:r w:rsidRPr="00C223E8">
        <w:rPr>
          <w:rStyle w:val="CodeInline"/>
        </w:rPr>
        <w:t>Transform</w:t>
      </w:r>
      <w:r w:rsidRPr="00C223E8">
        <w:t xml:space="preserve"> to </w:t>
      </w:r>
      <w:r w:rsidR="00E6084B">
        <w:t xml:space="preserve">capture </w:t>
      </w:r>
      <w:r w:rsidRPr="00C223E8">
        <w:t xml:space="preserve">its </w:t>
      </w:r>
      <w:r w:rsidR="00E6084B">
        <w:t xml:space="preserve">details—the </w:t>
      </w:r>
      <w:r w:rsidRPr="00C223E8">
        <w:t xml:space="preserve">position, size, and rotation. </w:t>
      </w:r>
      <w:r w:rsidR="00E6084B">
        <w:t xml:space="preserve">The particulars of displaying the objects are defined by the </w:t>
      </w:r>
      <w:r w:rsidR="008E6FE3" w:rsidRPr="00B41C1A">
        <w:rPr>
          <w:rStyle w:val="CodeInline"/>
        </w:rPr>
        <w:t>Camera</w:t>
      </w:r>
      <w:r w:rsidR="008E6FE3">
        <w:t xml:space="preserve">, where objects at specific locations can be displayed </w:t>
      </w:r>
      <w:r w:rsidR="0043117B">
        <w:t>at</w:t>
      </w:r>
      <w:r w:rsidR="008E6FE3">
        <w:t xml:space="preserve"> desirable subregions on the canvas.</w:t>
      </w:r>
    </w:p>
    <w:p w14:paraId="5702C9D2" w14:textId="3911E207" w:rsidR="00774352" w:rsidRPr="00C223E8" w:rsidRDefault="00774352" w:rsidP="00B41C1A">
      <w:pPr>
        <w:pStyle w:val="BodyTextCont"/>
      </w:pPr>
      <w:r w:rsidRPr="00C223E8">
        <w:t>You also learned that objects are all drawn relative to a World Space</w:t>
      </w:r>
      <w:r w:rsidR="00C75B6C">
        <w:t xml:space="preserve"> or WC</w:t>
      </w:r>
      <w:r w:rsidRPr="00C223E8">
        <w:t>, a convenient coordinate system</w:t>
      </w:r>
      <w:r w:rsidR="00C75B6C">
        <w:t>. A WC</w:t>
      </w:r>
      <w:r w:rsidRPr="00C223E8">
        <w:t xml:space="preserve"> can be defined to compose </w:t>
      </w:r>
      <w:r w:rsidR="009B3BC9">
        <w:t xml:space="preserve">an </w:t>
      </w:r>
      <w:r w:rsidRPr="00C223E8">
        <w:t xml:space="preserve">entire scene by utilizing coordinate transformations. Lastly, the </w:t>
      </w:r>
      <w:r w:rsidR="009B3BC9">
        <w:t xml:space="preserve">Camera transform </w:t>
      </w:r>
      <w:r w:rsidRPr="00C223E8">
        <w:t xml:space="preserve">is used to select which portion of the </w:t>
      </w:r>
      <w:r w:rsidR="009B3BC9">
        <w:t xml:space="preserve">WC </w:t>
      </w:r>
      <w:r w:rsidRPr="00C223E8">
        <w:t xml:space="preserve">to actually display on the canvas within a browser. This </w:t>
      </w:r>
      <w:r w:rsidR="009B3BC9">
        <w:t xml:space="preserve">can be </w:t>
      </w:r>
      <w:r w:rsidRPr="00C223E8">
        <w:t xml:space="preserve">achieved by defining an area that is viewable by the </w:t>
      </w:r>
      <w:r w:rsidR="009B3BC9" w:rsidRPr="00B41C1A">
        <w:rPr>
          <w:rStyle w:val="CodeInline"/>
        </w:rPr>
        <w:t>C</w:t>
      </w:r>
      <w:r w:rsidRPr="00B41C1A">
        <w:rPr>
          <w:rStyle w:val="CodeInline"/>
        </w:rPr>
        <w:t>amera</w:t>
      </w:r>
      <w:r w:rsidRPr="00C223E8">
        <w:t xml:space="preserve"> and using the viewport functionality provided through WebGL.</w:t>
      </w:r>
    </w:p>
    <w:p w14:paraId="3E14DC98" w14:textId="3FC5482E" w:rsidR="009F05F6" w:rsidRPr="00C223E8" w:rsidRDefault="00774352" w:rsidP="00B41C1A">
      <w:pPr>
        <w:pStyle w:val="BodyTextCont"/>
      </w:pPr>
      <w:r w:rsidRPr="00C223E8">
        <w:t xml:space="preserve">As you built the drawing system, the game engine source code structure has been consistently refactored into abstracted and encapsulated components. In this way, the source code structure continues to support further expansion including additional functionality to be discussed in the next chapter. </w:t>
      </w:r>
    </w:p>
    <w:sectPr w:rsidR="009F05F6" w:rsidRPr="00C223E8" w:rsidSect="00090DA0">
      <w:headerReference w:type="even" r:id="rId34"/>
      <w:headerReference w:type="default" r:id="rId35"/>
      <w:footerReference w:type="even" r:id="rId36"/>
      <w:footerReference w:type="default" r:id="rId37"/>
      <w:headerReference w:type="first" r:id="rId38"/>
      <w:pgSz w:w="10080" w:h="14400" w:code="13"/>
      <w:pgMar w:top="1080" w:right="720" w:bottom="1080" w:left="1080" w:header="547" w:footer="547"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 w:author="Jeb Pavleas" w:date="2021-04-12T21:36:00Z" w:initials="JP">
    <w:p w14:paraId="7169F193" w14:textId="70275AC7" w:rsidR="006F5AEE" w:rsidRDefault="006F5AEE">
      <w:pPr>
        <w:pStyle w:val="CommentText"/>
      </w:pPr>
      <w:r>
        <w:rPr>
          <w:rStyle w:val="CommentReference"/>
        </w:rPr>
        <w:annotationRef/>
      </w:r>
      <w:r>
        <w:t>Added, is this true throughout full book?</w:t>
      </w:r>
    </w:p>
  </w:comment>
  <w:comment w:id="12" w:author="Jeb Pavleas" w:date="2021-04-12T21:39:00Z" w:initials="JP">
    <w:p w14:paraId="12D3A045" w14:textId="56177749" w:rsidR="006F5AEE" w:rsidRDefault="006F5AEE">
      <w:pPr>
        <w:pStyle w:val="CommentText"/>
      </w:pPr>
      <w:r>
        <w:rPr>
          <w:rStyle w:val="CommentReference"/>
        </w:rPr>
        <w:annotationRef/>
      </w:r>
      <w:r>
        <w:t>Engine access file?</w:t>
      </w:r>
    </w:p>
  </w:comment>
  <w:comment w:id="13" w:author="Jeb Pavleas" w:date="2021-04-12T21:40:00Z" w:initials="JP">
    <w:p w14:paraId="5D47FD91" w14:textId="581C872F" w:rsidR="006F5AEE" w:rsidRDefault="006F5AEE">
      <w:pPr>
        <w:pStyle w:val="CommentText"/>
      </w:pPr>
      <w:r>
        <w:rPr>
          <w:rStyle w:val="CommentReference"/>
        </w:rPr>
        <w:annotationRef/>
      </w:r>
      <w:r>
        <w:t>Match check</w:t>
      </w:r>
      <w:r w:rsidR="00BC22EC">
        <w:t>, formalize our // … comment for these and other cases and put in text file on git</w:t>
      </w:r>
    </w:p>
  </w:comment>
  <w:comment w:id="15" w:author="Jeb Pavleas" w:date="2021-04-12T21:59:00Z" w:initials="JP">
    <w:p w14:paraId="58AA402F" w14:textId="1FB80DB9" w:rsidR="0052144A" w:rsidRDefault="0052144A">
      <w:pPr>
        <w:pStyle w:val="CommentText"/>
      </w:pPr>
      <w:r>
        <w:rPr>
          <w:rStyle w:val="CommentReference"/>
        </w:rPr>
        <w:annotationRef/>
      </w:r>
      <w:r>
        <w:t>Match check</w:t>
      </w:r>
    </w:p>
  </w:comment>
  <w:comment w:id="16" w:author="Jeb Pavleas" w:date="2021-04-12T22:01:00Z" w:initials="JP">
    <w:p w14:paraId="7BF038F1" w14:textId="33ED8559" w:rsidR="00BC22EC" w:rsidRDefault="00BC22EC">
      <w:pPr>
        <w:pStyle w:val="CommentText"/>
      </w:pPr>
      <w:r>
        <w:rPr>
          <w:rStyle w:val="CommentReference"/>
        </w:rPr>
        <w:annotationRef/>
      </w:r>
      <w:r>
        <w:t>Match check</w:t>
      </w:r>
    </w:p>
  </w:comment>
  <w:comment w:id="17" w:author="Jeb Pavleas" w:date="2021-04-12T22:02:00Z" w:initials="JP">
    <w:p w14:paraId="5388DC14" w14:textId="446FC435" w:rsidR="00BC22EC" w:rsidRDefault="00BC22EC">
      <w:pPr>
        <w:pStyle w:val="CommentText"/>
      </w:pPr>
      <w:r>
        <w:rPr>
          <w:rStyle w:val="CommentReference"/>
        </w:rPr>
        <w:annotationRef/>
      </w:r>
    </w:p>
  </w:comment>
  <w:comment w:id="18" w:author="Jeb Pavleas" w:date="2021-04-12T22:02:00Z" w:initials="JP">
    <w:p w14:paraId="0EC6F009" w14:textId="1CCD2533" w:rsidR="00BC22EC" w:rsidRDefault="00BC22EC">
      <w:pPr>
        <w:pStyle w:val="CommentText"/>
      </w:pPr>
      <w:r>
        <w:rPr>
          <w:rStyle w:val="CommentReference"/>
        </w:rPr>
        <w:annotationRef/>
      </w:r>
      <w:r>
        <w:t>Match check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169F193" w15:done="0"/>
  <w15:commentEx w15:paraId="12D3A045" w15:done="0"/>
  <w15:commentEx w15:paraId="5D47FD91" w15:done="0"/>
  <w15:commentEx w15:paraId="58AA402F" w15:done="0"/>
  <w15:commentEx w15:paraId="7BF038F1" w15:done="0"/>
  <w15:commentEx w15:paraId="5388DC14" w15:done="0"/>
  <w15:commentEx w15:paraId="0EC6F00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1F3BF6" w16cex:dateUtc="2021-04-13T04:36:00Z"/>
  <w16cex:commentExtensible w16cex:durableId="241F3C7B" w16cex:dateUtc="2021-04-13T04:39:00Z"/>
  <w16cex:commentExtensible w16cex:durableId="241F3CC2" w16cex:dateUtc="2021-04-13T04:40:00Z"/>
  <w16cex:commentExtensible w16cex:durableId="241F4147" w16cex:dateUtc="2021-04-13T04:59:00Z"/>
  <w16cex:commentExtensible w16cex:durableId="241F41AC" w16cex:dateUtc="2021-04-13T05:01:00Z"/>
  <w16cex:commentExtensible w16cex:durableId="241F41E6" w16cex:dateUtc="2021-04-13T05:02:00Z"/>
  <w16cex:commentExtensible w16cex:durableId="241F4205" w16cex:dateUtc="2021-04-13T05: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169F193" w16cid:durableId="241F3BF6"/>
  <w16cid:commentId w16cid:paraId="12D3A045" w16cid:durableId="241F3C7B"/>
  <w16cid:commentId w16cid:paraId="5D47FD91" w16cid:durableId="241F3CC2"/>
  <w16cid:commentId w16cid:paraId="58AA402F" w16cid:durableId="241F4147"/>
  <w16cid:commentId w16cid:paraId="7BF038F1" w16cid:durableId="241F41AC"/>
  <w16cid:commentId w16cid:paraId="5388DC14" w16cid:durableId="241F41E6"/>
  <w16cid:commentId w16cid:paraId="0EC6F009" w16cid:durableId="241F4205"/>
</w16cid:commentsIds>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Entry wne:acdName="acd31"/>
      <wne:acdEntry wne:acdName="acd32"/>
      <wne:acdEntry wne:acdName="acd33"/>
      <wne:acdEntry wne:acdName="acd34"/>
      <wne:acdEntry wne:acdName="acd35"/>
      <wne:acdEntry wne:acdName="acd36"/>
      <wne:acdEntry wne:acdName="acd37"/>
      <wne:acdEntry wne:acdName="acd38"/>
      <wne:acdEntry wne:acdName="acd39"/>
      <wne:acdEntry wne:acdName="acd40"/>
      <wne:acdEntry wne:acdName="acd41"/>
      <wne:acdEntry wne:acdName="acd42"/>
      <wne:acdEntry wne:acdName="acd43"/>
      <wne:acdEntry wne:acdName="acd44"/>
      <wne:acdEntry wne:acdName="acd45"/>
      <wne:acdEntry wne:acdName="acd46"/>
      <wne:acdEntry wne:acdName="acd47"/>
      <wne:acdEntry wne:acdName="acd48"/>
      <wne:acdEntry wne:acdName="acd49"/>
      <wne:acdEntry wne:acdName="acd50"/>
      <wne:acdEntry wne:acdName="acd51"/>
      <wne:acdEntry wne:acdName="acd52"/>
      <wne:acdEntry wne:acdName="acd53"/>
      <wne:acdEntry wne:acdName="acd54"/>
      <wne:acdEntry wne:acdName="acd55"/>
      <wne:acdEntry wne:acdName="acd56"/>
      <wne:acdEntry wne:acdName="acd57"/>
      <wne:acdEntry wne:acdName="acd58"/>
      <wne:acdEntry wne:acdName="acd59"/>
      <wne:acdEntry wne:acdName="acd60"/>
      <wne:acdEntry wne:acdName="acd61"/>
      <wne:acdEntry wne:acdName="acd62"/>
      <wne:acdEntry wne:acdName="acd63"/>
      <wne:acdEntry wne:acdName="acd64"/>
      <wne:acdEntry wne:acdName="acd65"/>
      <wne:acdEntry wne:acdName="acd66"/>
      <wne:acdEntry wne:acdName="acd67"/>
      <wne:acdEntry wne:acdName="acd68"/>
      <wne:acdEntry wne:acdName="acd69"/>
      <wne:acdEntry wne:acdName="acd70"/>
      <wne:acdEntry wne:acdName="acd71"/>
      <wne:acdEntry wne:acdName="acd72"/>
      <wne:acdEntry wne:acdName="acd73"/>
      <wne:acdEntry wne:acdName="acd74"/>
      <wne:acdEntry wne:acdName="acd75"/>
      <wne:acdEntry wne:acdName="acd76"/>
      <wne:acdEntry wne:acdName="acd77"/>
      <wne:acdEntry wne:acdName="acd78"/>
      <wne:acdEntry wne:acdName="acd79"/>
      <wne:acdEntry wne:acdName="acd80"/>
      <wne:acdEntry wne:acdName="acd81"/>
      <wne:acdEntry wne:acdName="acd82"/>
      <wne:acdEntry wne:acdName="acd83"/>
      <wne:acdEntry wne:acdName="acd84"/>
      <wne:acdEntry wne:acdName="acd85"/>
      <wne:acdEntry wne:acdName="acd86"/>
      <wne:acdEntry wne:acdName="acd87"/>
      <wne:acdEntry wne:acdName="acd88"/>
      <wne:acdEntry wne:acdName="acd89"/>
      <wne:acdEntry wne:acdName="acd90"/>
      <wne:acdEntry wne:acdName="acd91"/>
      <wne:acdEntry wne:acdName="acd92"/>
      <wne:acdEntry wne:acdName="acd93"/>
      <wne:acdEntry wne:acdName="acd94"/>
      <wne:acdEntry wne:acdName="acd95"/>
      <wne:acdEntry wne:acdName="acd96"/>
      <wne:acdEntry wne:acdName="acd97"/>
      <wne:acdEntry wne:acdName="acd98"/>
      <wne:acdEntry wne:acdName="acd99"/>
      <wne:acdEntry wne:acdName="acd100"/>
      <wne:acdEntry wne:acdName="acd101"/>
      <wne:acdEntry wne:acdName="acd102"/>
      <wne:acdEntry wne:acdName="acd103"/>
      <wne:acdEntry wne:acdName="acd104"/>
      <wne:acdEntry wne:acdName="acd105"/>
      <wne:acdEntry wne:acdName="acd106"/>
      <wne:acdEntry wne:acdName="acd107"/>
      <wne:acdEntry wne:acdName="acd108"/>
      <wne:acdEntry wne:acdName="acd109"/>
      <wne:acdEntry wne:acdName="acd110"/>
      <wne:acdEntry wne:acdName="acd111"/>
      <wne:acdEntry wne:acdName="acd112"/>
      <wne:acdEntry wne:acdName="acd113"/>
      <wne:acdEntry wne:acdName="acd114"/>
      <wne:acdEntry wne:acdName="acd115"/>
      <wne:acdEntry wne:acdName="acd116"/>
      <wne:acdEntry wne:acdName="acd117"/>
      <wne:acdEntry wne:acdName="acd118"/>
      <wne:acdEntry wne:acdName="acd119"/>
      <wne:acdEntry wne:acdName="acd120"/>
      <wne:acdEntry wne:acdName="acd121"/>
      <wne:acdEntry wne:acdName="acd122"/>
      <wne:acdEntry wne:acdName="acd123"/>
      <wne:acdEntry wne:acdName="acd124"/>
      <wne:acdEntry wne:acdName="acd125"/>
      <wne:acdEntry wne:acdName="acd126"/>
      <wne:acdEntry wne:acdName="acd127"/>
      <wne:acdEntry wne:acdName="acd128"/>
      <wne:acdEntry wne:acdName="acd129"/>
      <wne:acdEntry wne:acdName="acd130"/>
      <wne:acdEntry wne:acdName="acd131"/>
      <wne:acdEntry wne:acdName="acd132"/>
      <wne:acdEntry wne:acdName="acd133"/>
      <wne:acdEntry wne:acdName="acd134"/>
      <wne:acdEntry wne:acdName="acd135"/>
      <wne:acdEntry wne:acdName="acd136"/>
      <wne:acdEntry wne:acdName="acd137"/>
      <wne:acdEntry wne:acdName="acd138"/>
      <wne:acdEntry wne:acdName="acd139"/>
      <wne:acdEntry wne:acdName="acd140"/>
      <wne:acdEntry wne:acdName="acd141"/>
      <wne:acdEntry wne:acdName="acd142"/>
      <wne:acdEntry wne:acdName="acd143"/>
      <wne:acdEntry wne:acdName="acd144"/>
      <wne:acdEntry wne:acdName="acd145"/>
      <wne:acdEntry wne:acdName="acd146"/>
      <wne:acdEntry wne:acdName="acd147"/>
      <wne:acdEntry wne:acdName="acd148"/>
      <wne:acdEntry wne:acdName="acd149"/>
      <wne:acdEntry wne:acdName="acd150"/>
      <wne:acdEntry wne:acdName="acd151"/>
      <wne:acdEntry wne:acdName="acd152"/>
      <wne:acdEntry wne:acdName="acd153"/>
      <wne:acdEntry wne:acdName="acd154"/>
      <wne:acdEntry wne:acdName="acd155"/>
      <wne:acdEntry wne:acdName="acd156"/>
      <wne:acdEntry wne:acdName="acd157"/>
      <wne:acdEntry wne:acdName="acd158"/>
      <wne:acdEntry wne:acdName="acd159"/>
      <wne:acdEntry wne:acdName="acd160"/>
      <wne:acdEntry wne:acdName="acd161"/>
      <wne:acdEntry wne:acdName="acd162"/>
      <wne:acdEntry wne:acdName="acd163"/>
      <wne:acdEntry wne:acdName="acd164"/>
      <wne:acdEntry wne:acdName="acd165"/>
      <wne:acdEntry wne:acdName="acd166"/>
      <wne:acdEntry wne:acdName="acd167"/>
      <wne:acdEntry wne:acdName="acd168"/>
      <wne:acdEntry wne:acdName="acd169"/>
      <wne:acdEntry wne:acdName="acd170"/>
      <wne:acdEntry wne:acdName="acd171"/>
      <wne:acdEntry wne:acdName="acd172"/>
      <wne:acdEntry wne:acdName="acd173"/>
      <wne:acdEntry wne:acdName="acd174"/>
      <wne:acdEntry wne:acdName="acd175"/>
      <wne:acdEntry wne:acdName="acd176"/>
      <wne:acdEntry wne:acdName="acd177"/>
      <wne:acdEntry wne:acdName="acd178"/>
      <wne:acdEntry wne:acdName="acd179"/>
      <wne:acdEntry wne:acdName="acd180"/>
      <wne:acdEntry wne:acdName="acd181"/>
      <wne:acdEntry wne:acdName="acd182"/>
      <wne:acdEntry wne:acdName="acd183"/>
      <wne:acdEntry wne:acdName="acd184"/>
      <wne:acdEntry wne:acdName="acd185"/>
      <wne:acdEntry wne:acdName="acd186"/>
      <wne:acdEntry wne:acdName="acd187"/>
      <wne:acdEntry wne:acdName="acd188"/>
      <wne:acdEntry wne:acdName="acd189"/>
      <wne:acdEntry wne:acdName="acd190"/>
      <wne:acdEntry wne:acdName="acd191"/>
      <wne:acdEntry wne:acdName="acd192"/>
      <wne:acdEntry wne:acdName="acd193"/>
      <wne:acdEntry wne:acdName="acd194"/>
      <wne:acdEntry wne:acdName="acd195"/>
      <wne:acdEntry wne:acdName="acd196"/>
      <wne:acdEntry wne:acdName="acd197"/>
      <wne:acdEntry wne:acdName="acd198"/>
      <wne:acdEntry wne:acdName="acd199"/>
      <wne:acdEntry wne:acdName="acd200"/>
      <wne:acdEntry wne:acdName="acd201"/>
      <wne:acdEntry wne:acdName="acd202"/>
      <wne:acdEntry wne:acdName="acd203"/>
      <wne:acdEntry wne:acdName="acd204"/>
      <wne:acdEntry wne:acdName="acd205"/>
      <wne:acdEntry wne:acdName="acd206"/>
      <wne:acdEntry wne:acdName="acd207"/>
      <wne:acdEntry wne:acdName="acd208"/>
      <wne:acdEntry wne:acdName="acd209"/>
      <wne:acdEntry wne:acdName="acd210"/>
      <wne:acdEntry wne:acdName="acd211"/>
      <wne:acdEntry wne:acdName="acd212"/>
      <wne:acdEntry wne:acdName="acd213"/>
      <wne:acdEntry wne:acdName="acd214"/>
      <wne:acdEntry wne:acdName="acd215"/>
      <wne:acdEntry wne:acdName="acd216"/>
      <wne:acdEntry wne:acdName="acd217"/>
      <wne:acdEntry wne:acdName="acd218"/>
      <wne:acdEntry wne:acdName="acd219"/>
      <wne:acdEntry wne:acdName="acd220"/>
      <wne:acdEntry wne:acdName="acd221"/>
      <wne:acdEntry wne:acdName="acd222"/>
      <wne:acdEntry wne:acdName="acd223"/>
      <wne:acdEntry wne:acdName="acd224"/>
      <wne:acdEntry wne:acdName="acd225"/>
      <wne:acdEntry wne:acdName="acd226"/>
      <wne:acdEntry wne:acdName="acd227"/>
      <wne:acdEntry wne:acdName="acd228"/>
      <wne:acdEntry wne:acdName="acd229"/>
      <wne:acdEntry wne:acdName="acd230"/>
      <wne:acdEntry wne:acdName="acd231"/>
      <wne:acdEntry wne:acdName="acd232"/>
      <wne:acdEntry wne:acdName="acd233"/>
      <wne:acdEntry wne:acdName="acd234"/>
    </wne:acdManifest>
    <wne:toolbarData r:id="rId1"/>
  </wne:toolbars>
  <wne:acds>
    <wne:acd wne:argValue="AgBIAGUAYQBkAGkAbgBnADEA" wne:acdName="acd0" wne:fciIndexBasedOn="0065"/>
    <wne:acd wne:argValue="AgBCAG8AZAB5ACAAVABlAHgAdAAgAEYAaQByAHMAdAA=" wne:acdName="acd1" wne:fciIndexBasedOn="0065"/>
    <wne:acd wne:argValue="AgBCAHUAbABsAGUAdAAgAFMAdQBiACAATABpAHMAdAA=" wne:acdName="acd2" wne:fciIndexBasedOn="0065"/>
    <wne:acd wne:argValue="AgBCAHUAbABsAGUAdAA=" wne:acdName="acd3" wne:fciIndexBasedOn="0065"/>
    <wne:acd wne:argValue="AgBBAHAAcgBlAHMAcwAgAFQAYQBiAGwAZQA=" wne:acdName="acd4" wne:fciIndexBasedOn="0065"/>
    <wne:acd wne:argValue="AgBCAG8AZAB5ACAAVABlAHgAdABfAFMAdABkAA==" wne:acdName="acd5" wne:fciIndexBasedOn="0065"/>
    <wne:acd wne:argValue="AgBDAGgAYQBwAHQAZQByACAATgB1AG0AYgBlAHIA" wne:acdName="acd6" wne:fciIndexBasedOn="0065"/>
    <wne:acd wne:argValue="AgBDAGgAYQBwAHQAZQByACAAVABpAHQAbABlAA==" wne:acdName="acd7" wne:fciIndexBasedOn="0065"/>
    <wne:acd wne:argValue="AgBDAG8AZABlACAAQgBvAGwAZAA=" wne:acdName="acd8" wne:fciIndexBasedOn="0065"/>
    <wne:acd wne:argValue="AgBDAG8AZABlACAAQwBhAHAAdABpAG8AbgA=" wne:acdName="acd9" wne:fciIndexBasedOn="0065"/>
    <wne:acd wne:argValue="AgBDAG8AZABlACAASQBuAGwAaQBuAGUA" wne:acdName="acd10" wne:fciIndexBasedOn="0065"/>
    <wne:acd wne:argValue="AgBQAGEAZwBlACAATgB1AG0AYgBlAHIAXwBTAHQAZAA=" wne:acdName="acd11" wne:fciIndexBasedOn="0065"/>
    <wne:acd wne:argValue="AgBDAG8AZABlAA==" wne:acdName="acd12" wne:fciIndexBasedOn="0065"/>
    <wne:acd wne:argValue="AgBFAHgAZQByAGMAaQBzAGUAIABCAG8AZAB5AA==" wne:acdName="acd13" wne:fciIndexBasedOn="0065"/>
    <wne:acd wne:argValue="AgBEAGkAbgBnAGIAYQB0AA==" wne:acdName="acd14" wne:fciIndexBasedOn="0065"/>
    <wne:acd wne:argValue="AgBUAGEAYgBsAGUAIABMAGkAcwB0AA==" wne:acdName="acd15" wne:fciIndexBasedOn="0065"/>
    <wne:acd wne:argValue="UwBQAGkA" wne:acdName="acd16" wne:fciIndexBasedOn="0211"/>
    <wne:acd wne:argValue="QwBNAG8AaAB1AGEA" wne:acdName="acd17" wne:fciIndexBasedOn="0211"/>
    <wne:acd wne:argValue="AQAAAEIA" wne:acdName="acd18" wne:fciIndexBasedOn="0065"/>
    <wne:acd wne:argValue="AgBGAGkAZwB1AHIAZQA=" wne:acdName="acd19" wne:fciIndexBasedOn="0065"/>
    <wne:acd wne:argValue="AQAAAAEA" wne:acdName="acd20" wne:fciIndexBasedOn="0065"/>
    <wne:acd wne:argValue="AQAAACkA" wne:acdName="acd21" wne:fciIndexBasedOn="0065"/>
    <wne:acd wne:argValue="AgBFAHgAZQByAGMAaQBzAGUAIABCAHUAbABsAGUAdAA=" wne:acdName="acd22" wne:fciIndexBasedOn="0065"/>
    <wne:acd wne:argValue="AQAAAAIA" wne:acdName="acd23" wne:fciIndexBasedOn="0065"/>
    <wne:acd wne:argValue="AQAAAAMA" wne:acdName="acd24" wne:fciIndexBasedOn="0065"/>
    <wne:acd wne:argValue="AQAAAAQA" wne:acdName="acd25" wne:fciIndexBasedOn="0065"/>
    <wne:acd wne:argValue="AgBIAGUAYQBkAGkAbgBnADIAXwBTAHQAZAA=" wne:acdName="acd26" wne:fciIndexBasedOn="0065"/>
    <wne:acd wne:argValue="AgBIAGUAYQBkAGkAbgBnADMAXwBTAHQAZAA=" wne:acdName="acd27" wne:fciIndexBasedOn="0065"/>
    <wne:acd wne:argValue="AQAAAAUA" wne:acdName="acd28" wne:fciIndexBasedOn="0065"/>
    <wne:acd wne:argValue="AQAAAJoA" wne:acdName="acd29" wne:fciIndexBasedOn="0065"/>
    <wne:acd wne:argValue="AQAAACAA" wne:acdName="acd30" wne:fciIndexBasedOn="0065"/>
    <wne:acd wne:argValue="AgBIAGUAYQBkAGkAbgBnADQAXwBTAHQAZAA=" wne:acdName="acd31" wne:fciIndexBasedOn="0065"/>
    <wne:acd wne:argValue="AgBFAHgAZQByAGMAaQBzAGUAIABDAG8AZABlAA==" wne:acdName="acd32" wne:fciIndexBasedOn="0065"/>
    <wne:acd wne:argValue="AgBFAHgAZQByAGMAaQBzAGUAIABIAGUAYQBkAA==" wne:acdName="acd33" wne:fciIndexBasedOn="0065"/>
    <wne:acd wne:argValue="AgBIAGUAYQBkAGkAbgBnADUAXwBTAHQAZAA=" wne:acdName="acd34" wne:fciIndexBasedOn="0065"/>
    <wne:acd wne:argValue="AgBFAHgAZQByAGMAaQBzAGUAIABMAGEAcwB0AA==" wne:acdName="acd35" wne:fciIndexBasedOn="0065"/>
    <wne:acd wne:argValue="AgBRAHUAbwB0AGUA" wne:acdName="acd36" wne:fciIndexBasedOn="0065"/>
    <wne:acd wne:argValue="AgBUAG8AQwAgADMA" wne:acdName="acd37" wne:fciIndexBasedOn="0065"/>
    <wne:acd wne:argValue="AgBUAGEAYgBsAGUAIABHAHIAaQBkAF8AUwB0AGQA" wne:acdName="acd38" wne:fciIndexBasedOn="0065"/>
    <wne:acd wne:argValue="AgBUAG8AQwAgADMA" wne:acdName="acd39" wne:fciIndexBasedOn="0065"/>
    <wne:acd wne:argValue="AgBUAG8AQwAgADMA" wne:acdName="acd40" wne:fciIndexBasedOn="0065"/>
    <wne:acd wne:argValue="AgBUAG8AQwAgADMA" wne:acdName="acd41" wne:fciIndexBasedOn="0065"/>
    <wne:acd wne:argValue="AgBGAG8AbwB0AGUAcgBfAFMAdABkAA==" wne:acdName="acd42" wne:fciIndexBasedOn="0065"/>
    <wne:acd wne:argValue="AgBUAG8AQwAgADMA" wne:acdName="acd43" wne:fciIndexBasedOn="0065"/>
    <wne:acd wne:argValue="AgBRAHUAbwB0AGUAXwBTAHQAZAA=" wne:acdName="acd44" wne:fciIndexBasedOn="0065"/>
    <wne:acd wne:argValue="AgBUAG8AQwAgADMA" wne:acdName="acd45" wne:fciIndexBasedOn="0065"/>
    <wne:acd wne:argValue="AgBUAG8AQwAgADMA" wne:acdName="acd46" wne:fciIndexBasedOn="0065"/>
    <wne:acd wne:argValue="AgBUAG8AQwAgADMA" wne:acdName="acd47" wne:fciIndexBasedOn="0065"/>
    <wne:acd wne:argValue="AgBUAG8AQwAgADMA" wne:acdName="acd48" wne:fciIndexBasedOn="0065"/>
    <wne:acd wne:argValue="AgBUAG8AQwAgADMA" wne:acdName="acd49" wne:fciIndexBasedOn="0065"/>
    <wne:acd wne:argValue="AgBDAGgAYQBwAHQAZQByACAAUwB1AGIAdABpAHQAbABlAA==" wne:acdName="acd50" wne:fciIndexBasedOn="0065"/>
    <wne:acd wne:argValue="AgBUAG8AQwAgADMA" wne:acdName="acd51" wne:fciIndexBasedOn="0065"/>
    <wne:acd wne:argValue="AgBUAG8AQwAgADMA" wne:acdName="acd52" wne:fciIndexBasedOn="0065"/>
    <wne:acd wne:argValue="AgBUAG8AQwAgADMA" wne:acdName="acd53" wne:fciIndexBasedOn="0065"/>
    <wne:acd wne:argValue="AgBUAG8AQwAgADMA" wne:acdName="acd54" wne:fciIndexBasedOn="0065"/>
    <wne:acd wne:argValue="AgBUAG8AQwAgADMA" wne:acdName="acd55" wne:fciIndexBasedOn="0065"/>
    <wne:acd wne:argValue="AgBUAG8AQwAgADMA" wne:acdName="acd56" wne:fciIndexBasedOn="0065"/>
    <wne:acd wne:argValue="AgBUAG8AQwAgADMA" wne:acdName="acd57" wne:fciIndexBasedOn="0065"/>
    <wne:acd wne:argValue="AgBUAG8AQwAgADMA" wne:acdName="acd58" wne:fciIndexBasedOn="0065"/>
    <wne:acd wne:argValue="AgBUAG8AQwAgADMA" wne:acdName="acd59" wne:fciIndexBasedOn="0065"/>
    <wne:acd wne:argValue="AgBUAG8AQwAgADMA" wne:acdName="acd60" wne:fciIndexBasedOn="0065"/>
    <wne:acd wne:argValue="AgBFAHgAZQByAGMAaQBzAGUAIABOAHUAbQA=" wne:acdName="acd61" wne:fciIndexBasedOn="0065"/>
    <wne:acd wne:argValue="AgBUAG8AQwAgADMA" wne:acdName="acd62" wne:fciIndexBasedOn="0065"/>
    <wne:acd wne:argValue="AgBUAG8AQwAgADMA" wne:acdName="acd63" wne:fciIndexBasedOn="0065"/>
    <wne:acd wne:argValue="AgBUAG8AQwAgADMA" wne:acdName="acd64" wne:fciIndexBasedOn="0065"/>
    <wne:acd wne:argValue="AgBUAG8AQwAgADMA" wne:acdName="acd65" wne:fciIndexBasedOn="0065"/>
    <wne:acd wne:argValue="AgBUAG8AQwAgADMA" wne:acdName="acd66" wne:fciIndexBasedOn="0065"/>
    <wne:acd wne:argValue="AgBUAG8AQwAgADMA" wne:acdName="acd67" wne:fciIndexBasedOn="0065"/>
    <wne:acd wne:argValue="AgBUAG8AQwAgADMA" wne:acdName="acd68" wne:fciIndexBasedOn="0065"/>
    <wne:acd wne:argValue="AgBUAG8AQwAgADMA" wne:acdName="acd69" wne:fciIndexBasedOn="0065"/>
    <wne:acd wne:argValue="AgBUAG8AQwAgADMA" wne:acdName="acd70" wne:fciIndexBasedOn="0065"/>
    <wne:acd wne:argValue="AgBUAG8AQwAgADMA" wne:acdName="acd71" wne:fciIndexBasedOn="0065"/>
    <wne:acd wne:argValue="AgBUAG8AQwAgADMA" wne:acdName="acd72" wne:fciIndexBasedOn="0065"/>
    <wne:acd wne:argValue="AgBUAG8AQwAgADMA" wne:acdName="acd73" wne:fciIndexBasedOn="0065"/>
    <wne:acd wne:argValue="AgBDAGgAYQBwAHQAZQByACAATgB1AG0AYgBlAHIAXwBNAGEAYwA=" wne:acdName="acd74" wne:fciIndexBasedOn="0065"/>
    <wne:acd wne:argValue="AgBDAGgAYQBwAHQAZQByACAAVABpAHQAbABlAF8ATQBhAGMA" wne:acdName="acd75" wne:fciIndexBasedOn="0065"/>
    <wne:acd wne:argValue="AgBCAG8AZAB5ACAAVABlAHgAdABfAE0AYQBjAA==" wne:acdName="acd76" wne:fciIndexBasedOn="0065"/>
    <wne:acd wne:argValue="AgBOAG8AdABlAC8AVABpAHAALwBDAGEAdQB0AGkAbwBuAF8ATQBhAGMA" wne:acdName="acd77" wne:fciIndexBasedOn="0065"/>
    <wne:acd wne:argValue="AgBCAHUAbABsAGUAdABfAE0AYQBjAA==" wne:acdName="acd78" wne:fciIndexBasedOn="0065"/>
    <wne:acd wne:argValue="AgBCAHUAbABsAGUAdAAgAFMAdQBiACAATABpAHMAdABfAE0AYQBjAA==" wne:acdName="acd79" wne:fciIndexBasedOn="0065"/>
    <wne:acd wne:argValue="AgBIAGUAYQBkAGkAbgBnACAAMQBfAE0AYQBjAA==" wne:acdName="acd80" wne:fciIndexBasedOn="0065"/>
    <wne:acd wne:argValue="AgBQAGEAZwBlACAATgB1AG0AYgBlAHIAXwBNAGEAYwA=" wne:acdName="acd81" wne:fciIndexBasedOn="0065"/>
    <wne:acd wne:argValue="AgBFAHgAZQByAGMAaQBzAGUAIABIAGUAYQBkAF8ATQBhAGMA" wne:acdName="acd82" wne:fciIndexBasedOn="0065"/>
    <wne:acd wne:argValue="AgBUAG8AQwAgADMA" wne:acdName="acd83" wne:fciIndexBasedOn="0065"/>
    <wne:acd wne:argValue="AgBUAG8AQwAgADMA" wne:acdName="acd84" wne:fciIndexBasedOn="0065"/>
    <wne:acd wne:argValue="AgBTAGkAZABlACAAQgBhAHIAIABIAGUAYQBkAF8ATQBhAGMA" wne:acdName="acd85" wne:fciIndexBasedOn="0065"/>
    <wne:acd wne:argValue="AgBFAHgAZQByAGMAaQBzAGUAIABCAG8AZAB5AF8ATQBhAGMA" wne:acdName="acd86" wne:fciIndexBasedOn="0065"/>
    <wne:acd wne:acdName="acd87" wne:fciIndexBasedOn="0065"/>
    <wne:acd wne:argValue="AgBOAG8AdABlAC8AVABpAHAALwBDAGEAdQB0AGkAbwBuAF8AUwB0AGQA" wne:acdName="acd88" wne:fciIndexBasedOn="0065"/>
    <wne:acd wne:acdName="acd89" wne:fciIndexBasedOn="0065"/>
    <wne:acd wne:argValue="AgBTAGkAZABlACAAQgBhAHIAIABCAG8AZAB5AF8ATQBhAGMA" wne:acdName="acd90" wne:fciIndexBasedOn="0065"/>
    <wne:acd wne:argValue="AgBTAGkAZABlACAAQgBhAHIAIABMAGEAcwB0AF8ATQBhAGMA" wne:acdName="acd91" wne:fciIndexBasedOn="0065"/>
    <wne:acd wne:argValue="AgBFAHgAZQByAGMAaQBzAGUAIABMAGEAcwB0AF8ATQBhAGMA" wne:acdName="acd92" wne:fciIndexBasedOn="0065"/>
    <wne:acd wne:argValue="AgBDAG8AZABlACAASQBuAGwAaQBuAGUAXwBNAGEAYwA=" wne:acdName="acd93" wne:fciIndexBasedOn="0065"/>
    <wne:acd wne:argValue="AgBIAGUAYQBkAGkAbgBnACAAMgBfAE0AYQBjAA==" wne:acdName="acd94" wne:fciIndexBasedOn="0065"/>
    <wne:acd wne:argValue="AgBIAGUAYQBkAGkAbgBnACAAMwBfAE0AYQBjAA==" wne:acdName="acd95" wne:fciIndexBasedOn="0065"/>
    <wne:acd wne:argValue="AgBDAG8AZABlACAAQwBhAHAAdABpAG8AbgBfAE0AYQBjAA==" wne:acdName="acd96" wne:fciIndexBasedOn="0065"/>
    <wne:acd wne:argValue="AgBDAG8AZABlACAAQgBvAGwAZABfAE0AYQBjAA==" wne:acdName="acd97" wne:fciIndexBasedOn="0065"/>
    <wne:acd wne:argValue="AgBDAG8AZABlAF8ATQBhAGMA" wne:acdName="acd98" wne:fciIndexBasedOn="0065"/>
    <wne:acd wne:argValue="AgBOAHUAbQAgAEwAaQBzAHQAXwBNAGEAYwA=" wne:acdName="acd99" wne:fciIndexBasedOn="0065"/>
    <wne:acd wne:argValue="AgBOAHUAbQAgAFMAdQBiACAATABpAHMAdABfAE0AYQBjAA==" wne:acdName="acd100" wne:fciIndexBasedOn="0065"/>
    <wne:acd wne:argValue="AgBNAGUAbgB1ACAASQB0AGUAbQBfAE0AYQBjAA==" wne:acdName="acd101" wne:fciIndexBasedOn="0065"/>
    <wne:acd wne:argValue="AgBIAGUAYQBkAGkAbgBnACAANABfAE0AYQBjAA==" wne:acdName="acd102" wne:fciIndexBasedOn="0065"/>
    <wne:acd wne:acdName="acd103" wne:fciIndexBasedOn="0065"/>
    <wne:acd wne:acdName="acd104" wne:fciIndexBasedOn="0065"/>
    <wne:acd wne:argValue="AgBVAG4AbgB1AG0AYgBlAHIAZQBkACAATABpAHMAdABfAE0AYQBjAA==" wne:acdName="acd105" wne:fciIndexBasedOn="0065"/>
    <wne:acd wne:acdName="acd106" wne:fciIndexBasedOn="0065"/>
    <wne:acd wne:acdName="acd107" wne:fciIndexBasedOn="0065"/>
    <wne:acd wne:acdName="acd108" wne:fciIndexBasedOn="0065"/>
    <wne:acd wne:argValue="AgBGAGkAZwB1AHIAZQBfAE0AYQBjAA==" wne:acdName="acd109" wne:fciIndexBasedOn="0065"/>
    <wne:acd wne:acdName="acd110" wne:fciIndexBasedOn="0065"/>
    <wne:acd wne:acdName="acd111" wne:fciIndexBasedOn="0065"/>
    <wne:acd wne:argValue="AgBGAGkAZwB1AHIAZQAgAEMAYQBwAHQAaQBvAG4AXwBNAGEAYwA=" wne:acdName="acd112" wne:fciIndexBasedOn="0065"/>
    <wne:acd wne:argValue="AgBUAGEAYgBsAGUAIABDAGEAcAB0AGkAbwBuAF8ATQBhAGMA" wne:acdName="acd113" wne:fciIndexBasedOn="0065"/>
    <wne:acd wne:argValue="AgBUAGEAYgBsAGUAIABIAGUAYQBkAF8ATQBhAGMA" wne:acdName="acd114" wne:fciIndexBasedOn="0065"/>
    <wne:acd wne:argValue="AgBUAGEAYgBsAGUAIABUAGUAeAB0AF8ATQBhAGMA" wne:acdName="acd115" wne:fciIndexBasedOn="0065"/>
    <wne:acd wne:argValue="AgBUAGEAYgBsAGUAIABMAGkAcwB0AF8ATQBhAGMA" wne:acdName="acd116" wne:fciIndexBasedOn="0065"/>
    <wne:acd wne:argValue="AgBUAGEAYgBsAGUAIABUAGUAeAB0ACAATABhAHMAdABfAE0AYQBjAA==" wne:acdName="acd117" wne:fciIndexBasedOn="0065"/>
    <wne:acd wne:argValue="AgBUAGEAYgBsAGUAIABGAG8AbwB0AG4AbwB0AGUAXwBNAGEAYwA=" wne:acdName="acd118" wne:fciIndexBasedOn="0065"/>
    <wne:acd wne:argValue="AgBGAG8AbwB0AG4AbwB0AGUAXwBNAGEAYwA=" wne:acdName="acd119" wne:fciIndexBasedOn="0065"/>
    <wne:acd wne:argValue="AgBGAG8AbwB0AGUAcgBfAE0AYQBjAA==" wne:acdName="acd120" wne:fciIndexBasedOn="0065"/>
    <wne:acd wne:argValue="AgBGAG8AbwB0AGUAcgAgAFQAZQB4AHQAXwBNAGEAYwA=" wne:acdName="acd121" wne:fciIndexBasedOn="0065"/>
    <wne:acd wne:argValue="AgBRAHUAbwB0AGUAXwBNAGEAYwA=" wne:acdName="acd122" wne:fciIndexBasedOn="0065"/>
    <wne:acd wne:argValue="AgBRAHUAbwB0AGUAIABTAG8AdQByAGMAZQBfAE0AYQBjAA==" wne:acdName="acd123" wne:fciIndexBasedOn="0065"/>
    <wne:acd wne:argValue="AgBSAGUAcwB1AGwAdABzAF8ATQBhAGMA" wne:acdName="acd124" wne:fciIndexBasedOn="0065"/>
    <wne:acd wne:argValue="AgBTAGkAZABlACAAQgBhAHIAIABCAHUAbABsAGUAdABfAE0AYQBjAA==" wne:acdName="acd125" wne:fciIndexBasedOn="0065"/>
    <wne:acd wne:argValue="AgBFAHgAZQByAGMAaQBzAGUAIABCAHUAbABsAGUAdABfAE0AYQBjAA==" wne:acdName="acd126" wne:fciIndexBasedOn="0065"/>
    <wne:acd wne:argValue="AgBFAHgAZQByAGMAaQBzAGUAIABOAHUAbQBfACAATQBhAGMA" wne:acdName="acd127" wne:fciIndexBasedOn="0065"/>
    <wne:acd wne:argValue="AgBTAGkAZABlACAAQgBhAHIAIABOAHUAbQBfAE0AYQBjAA==" wne:acdName="acd128" wne:fciIndexBasedOn="0065"/>
    <wne:acd wne:argValue="AgBTAEIAIABDAG8AZABlAF8ATQBhAGMA" wne:acdName="acd129" wne:fciIndexBasedOn="0065"/>
    <wne:acd wne:argValue="AgBFAHgAZQByAGMAaQBzAGUAIABDAG8AZABlAF8ATQBhAGMA" wne:acdName="acd130" wne:fciIndexBasedOn="0065"/>
    <wne:acd wne:argValue="AgBEAGkAbgBnAGIAYQB0AF8ATQBhAGMA" wne:acdName="acd131" wne:fciIndexBasedOn="0065"/>
    <wne:acd wne:argValue="AgBGAE0AIABCAG8AbwBrACAAVABpAHQAbABlAF8ATQBhAGMA" wne:acdName="acd132" wne:fciIndexBasedOn="0065"/>
    <wne:acd wne:argValue="AgBGAE0AIABTAHUAYgB0AGkAdABsAGUAXwBNAGEAYwA=" wne:acdName="acd133" wne:fciIndexBasedOn="0065"/>
    <wne:acd wne:argValue="AgBGAE0AIABFAGQAaQB0AGkAbwBuAF8ATQBhAGMA" wne:acdName="acd134" wne:fciIndexBasedOn="0065"/>
    <wne:acd wne:argValue="AgBGAE0AIABBAHUAdABoAG8AcgBfAE0AYQBjAA==" wne:acdName="acd135" wne:fciIndexBasedOn="0065"/>
    <wne:acd wne:argValue="AgBGAE0AIABDAG8AcAB5AHIAaQBnAGgAdAAgAFQAaQB0AGwAZQBfAE0AYQBjAA==" wne:acdName="acd136" wne:fciIndexBasedOn="0065"/>
    <wne:acd wne:argValue="AgBGAE0AIABDAG8AcAB5AHIAaQBnAGgAdABfAE0AYQBjAA==" wne:acdName="acd137" wne:fciIndexBasedOn="0065"/>
    <wne:acd wne:argValue="AgBGAE0AIABDAG8AcAB5AHIAaQBnAGgAdAAgAEMAcgBlAGQAaQB0AHMAXwBNAGEAYwA=" wne:acdName="acd138" wne:fciIndexBasedOn="0065"/>
    <wne:acd wne:argValue="AgBGAE0AIABDAG8AcAB5AHIAaQBnAGgAdAAgAEMAcgBlAGQAaQB0AHMAIABMAGEAcwB0AF8ATQBh&#10;AGMA" wne:acdName="acd139" wne:fciIndexBasedOn="0065"/>
    <wne:acd wne:argValue="AgBGAE0AIABEAGUAZABpAGMAYQB0AGkAbwBuAF8ATQBhAGMA" wne:acdName="acd140" wne:fciIndexBasedOn="0065"/>
    <wne:acd wne:argValue="AgBGAE0AIABIAGUAYQBkAF8ATQBhAGMA" wne:acdName="acd141" wne:fciIndexBasedOn="0065"/>
    <wne:acd wne:argValue="AgBUAG8AQwAgADIAXwBNAGEAYwA=" wne:acdName="acd142" wne:fciIndexBasedOn="0065"/>
    <wne:acd wne:argValue="AgBUAG8AQwAgADMAXwBNAGEAYwA=" wne:acdName="acd143" wne:fciIndexBasedOn="0065"/>
    <wne:acd wne:argValue="AgBGAE0AIABUAGUAeAB0AF8ATQBhAGMA" wne:acdName="acd144" wne:fciIndexBasedOn="0065"/>
    <wne:acd wne:argValue="AgBGAE0AIABUAGUAeAB0ACAAQwBvAG4AdABfAE0AYQBjAA==" wne:acdName="acd145" wne:fciIndexBasedOn="0065"/>
    <wne:acd wne:argValue="AgBQAGEAcgB0ACAATgB1AG0AYgBlAHIAXwBNAGEAYwA=" wne:acdName="acd146" wne:fciIndexBasedOn="0065"/>
    <wne:acd wne:argValue="AgBQAGEAcgB0ACAAVABlAHgAdABfAE0AYQBjAA==" wne:acdName="acd147" wne:fciIndexBasedOn="0065"/>
    <wne:acd wne:argValue="AgBQAGEAcgB0ACAAVABpAHQAbABlAF8ATQBhAGMA" wne:acdName="acd148" wne:fciIndexBasedOn="0065"/>
    <wne:acd wne:argValue="AgBDAGgAYQBwAHQAZQByACAATgB1AG0AYgBlAHIAXwBGAG8ARQBEAA==" wne:acdName="acd149" wne:fciIndexBasedOn="0065"/>
    <wne:acd wne:argValue="AgBDAGgAYQBwAHQAZQByACAAVABpAHQAbABlAF8ARgBvAEUARAA=" wne:acdName="acd150" wne:fciIndexBasedOn="0065"/>
    <wne:acd wne:argValue="AgBCAG8AZAB5ACAAVABlAHgAdABfAEYAbwBFAEQA" wne:acdName="acd151" wne:fciIndexBasedOn="0065"/>
    <wne:acd wne:argValue="AgBOAG8AdABlAC8AVABpAHAALwBDAGEAdQB0AGkAbwBuAF8ARgBvAEUARAA=" wne:acdName="acd152" wne:fciIndexBasedOn="0065"/>
    <wne:acd wne:argValue="AgBCAHUAbABsAGUAdABfAEYAbwBFAEQA" wne:acdName="acd153" wne:fciIndexBasedOn="0065"/>
    <wne:acd wne:argValue="AgBCAHUAbABsAGUAdAAgADIAIABTAHUAYgAgAEwAaQBzAHQAXwBGAG8ARQBEAA==" wne:acdName="acd154" wne:fciIndexBasedOn="0065"/>
    <wne:acd wne:argValue="AgBIAGUAYQBkAGkAbgBnACAAMQBfAEYAbwBFAEQA" wne:acdName="acd155" wne:fciIndexBasedOn="0065"/>
    <wne:acd wne:argValue="AgBQAGEAZwBlACAATgB1AG0AYgBlAHIAXwBGAG8ARQBEAA==" wne:acdName="acd156" wne:fciIndexBasedOn="0065"/>
    <wne:acd wne:argValue="AgBDAG8AZABlACAASQBuAGwAaQBuAGUAXwBGAG8ARQBEAA==" wne:acdName="acd157" wne:fciIndexBasedOn="0065"/>
    <wne:acd wne:argValue="AgBIAGUAYQBkAGkAbgBnACAAMgBfAEYAbwBFAEQA" wne:acdName="acd158" wne:fciIndexBasedOn="0065"/>
    <wne:acd wne:argValue="AgBIAGUAYQBkAGkAbgBnACAAMwBfAEYAbwBFAEQA" wne:acdName="acd159" wne:fciIndexBasedOn="0065"/>
    <wne:acd wne:argValue="AgBDAG8AZABlACAAQgBvAGwAZABfAEYAbwBFAEQA" wne:acdName="acd160" wne:fciIndexBasedOn="0065"/>
    <wne:acd wne:argValue="AgBDAG8AZABlAF8ARgBvAEUARAA=" wne:acdName="acd161" wne:fciIndexBasedOn="0065"/>
    <wne:acd wne:argValue="AgBOAHUAbQAgAEwAaQBzAHQAXwBGAG8ARQBEAA==" wne:acdName="acd162" wne:fciIndexBasedOn="0065"/>
    <wne:acd wne:argValue="AgBOAHUAbQAgAFMAdQBiACAATABpAHMAdABfAEYAbwBFAEQA" wne:acdName="acd163" wne:fciIndexBasedOn="0065"/>
    <wne:acd wne:argValue="AgBVAG4AbgB1AG0AYgBlAHIAZQBkACAATABpAHMAdABfAEYAbwBFAEQA" wne:acdName="acd164" wne:fciIndexBasedOn="0065"/>
    <wne:acd wne:argValue="AgBGAGkAZwB1AHIAZQBfAEYAbwBFAEQA" wne:acdName="acd165" wne:fciIndexBasedOn="0065"/>
    <wne:acd wne:argValue="AgBGAGkAZwB1AHIAZQAgAEMAYQBwAHQAaQBvAG4AXwBGAG8ARQBEAA==" wne:acdName="acd166" wne:fciIndexBasedOn="0065"/>
    <wne:acd wne:argValue="AgBUAGEAYgBsAGUAIABDAGEAcAB0AGkAbwBuAF8ARgBvAEUARAA=" wne:acdName="acd167" wne:fciIndexBasedOn="0065"/>
    <wne:acd wne:argValue="AgBUAGEAYgBsAGUAIABIAGUAYQBkAF8ARgBvAEUARAA=" wne:acdName="acd168" wne:fciIndexBasedOn="0065"/>
    <wne:acd wne:argValue="AgBUAGEAYgBsAGUAIABUAGUAeAB0AF8ARgBvAEUARAA=" wne:acdName="acd169" wne:fciIndexBasedOn="0065"/>
    <wne:acd wne:argValue="AgBUAGEAYgBsAGUAIABMAGkAcwB0AF8ARgBvAEUARAA=" wne:acdName="acd170" wne:fciIndexBasedOn="0065"/>
    <wne:acd wne:argValue="AgBUAGEAYgBsAGUAIABUAGUAeAB0ACAATABhAHMAdABfAEYAbwBFAEQA" wne:acdName="acd171" wne:fciIndexBasedOn="0065"/>
    <wne:acd wne:argValue="AgBUAGEAYgBsAGUAIABGAG8AbwB0AG4AbwB0AGUAXwBGAG8ARQBEAA==" wne:acdName="acd172" wne:fciIndexBasedOn="0065"/>
    <wne:acd wne:argValue="AgBGAG8AbwB0AG4AbwB0AGUAXwBGAG8ARQBEAA==" wne:acdName="acd173" wne:fciIndexBasedOn="0065"/>
    <wne:acd wne:argValue="AgBGAG8AbwB0AGUAcgBfAEYAbwBFAEQA" wne:acdName="acd174" wne:fciIndexBasedOn="0065"/>
    <wne:acd wne:argValue="AgBGAG8AbwB0AGUAcgAgAFQAZQB4AHQAXwBGAG8ARQBEAA==" wne:acdName="acd175" wne:fciIndexBasedOn="0065"/>
    <wne:acd wne:argValue="AgBRAHUAbwB0AGUAXwBGAG8ARQBEAA==" wne:acdName="acd176" wne:fciIndexBasedOn="0065"/>
    <wne:acd wne:argValue="AgBRAHUAbwB0AGUAIABTAG8AdQByAGMAZQBfAEYAbwBFAEQA" wne:acdName="acd177" wne:fciIndexBasedOn="0065"/>
    <wne:acd wne:argValue="AgBSAGUAcwB1AGwAdABzAF8ARgBvAEUARAA=" wne:acdName="acd178" wne:fciIndexBasedOn="0065"/>
    <wne:acd wne:argValue="AgBEAGkAbgBnAGIAYQB0AF8ARgBvAEUARAA=" wne:acdName="acd179" wne:fciIndexBasedOn="0065"/>
    <wne:acd wne:argValue="AgBGAE0AIABCAG8AbwBrACAAVABpAHQAbABlAF8ARgBvAEUARAA=" wne:acdName="acd180" wne:fciIndexBasedOn="0065"/>
    <wne:acd wne:argValue="AgBGAE0AIABTAHUAYgB0AGkAdABsAGUAXwBGAG8ARQBEAA==" wne:acdName="acd181" wne:fciIndexBasedOn="0065"/>
    <wne:acd wne:argValue="AgBGAE0AIABFAGQAaQB0AGkAbwBuAF8ARgBvAEUARAA=" wne:acdName="acd182" wne:fciIndexBasedOn="0065"/>
    <wne:acd wne:argValue="AgBFAHgAZQByAGMAaQBzAGUAIABTAHUAYgBoAGUAYQBkAA==" wne:acdName="acd183" wne:fciIndexBasedOn="0065"/>
    <wne:acd wne:argValue="AgBGAE0AIABDAG8AcAB5AHIAaQBnAGgAdAAgAFQAaQB0AGwAZQBfAEYAbwBFAGQA" wne:acdName="acd184" wne:fciIndexBasedOn="0065"/>
    <wne:acd wne:argValue="AgBGAE0AIABDAG8AcAB5AHIAaQBnAGgAdABfAEYAbwBFAEQA" wne:acdName="acd185" wne:fciIndexBasedOn="0065"/>
    <wne:acd wne:argValue="AgBGAE0AIABDAG8AcAB5AHIAaQBnAGgAdAAgAEMAcgBlAGQAaQB0AHMAXwBGAG8ARQBkAA==" wne:acdName="acd186" wne:fciIndexBasedOn="0065"/>
    <wne:acd wne:argValue="AgBGAE0AIABEAGUAZABpAGMAYQB0AGkAbwBuAF8ARgBvAEUARAA=" wne:acdName="acd187" wne:fciIndexBasedOn="0065"/>
    <wne:acd wne:argValue="AgBGAE0AIABIAGUAYQBkAF8ARgBvAEUARAA=" wne:acdName="acd188" wne:fciIndexBasedOn="0065"/>
    <wne:acd wne:argValue="AgBUAG8AQwAgADEAXwBGAG8ARQBEAA==" wne:acdName="acd189" wne:fciIndexBasedOn="0065"/>
    <wne:acd wne:argValue="AgBUAG8AQwAgADIAXwBGAG8ARQBEAA==" wne:acdName="acd190" wne:fciIndexBasedOn="0065"/>
    <wne:acd wne:argValue="AgBGAE0AIABUAGUAeAB0AF8ARgBvAEUARAA=" wne:acdName="acd191" wne:fciIndexBasedOn="0065"/>
    <wne:acd wne:argValue="AgBGAE0AIABUAGUAeAB0ACAAQwBvAG4AdABfAEYAbwBFAEQA" wne:acdName="acd192" wne:fciIndexBasedOn="0065"/>
    <wne:acd wne:argValue="AgBQAGEAcgB0ACAATgB1AG0AYgBlAHIAXwBGAG8ARQBEAA==" wne:acdName="acd193" wne:fciIndexBasedOn="0065"/>
    <wne:acd wne:argValue="AgBQAGEAcgB0ACAAVABlAHgAdABfAEYAbwBFAEQA" wne:acdName="acd194" wne:fciIndexBasedOn="0065"/>
    <wne:acd wne:argValue="AgBQAGEAcgB0ACAAVABpAHQAbABlAF8ARgBvAEUARAA=" wne:acdName="acd195" wne:fciIndexBasedOn="0065"/>
    <wne:acd wne:argValue="AgB4AA==" wne:acdName="acd196" wne:fciIndexBasedOn="0065"/>
    <wne:acd wne:argValue="AgBGAGkAZwB1AHIAZQAgAEMAYQBwAHQAaQBvAG4A" wne:acdName="acd197" wne:fciIndexBasedOn="0065"/>
    <wne:acd wne:argValue="AgBGAE0AIABBAHUAdABoAG8AcgA=" wne:acdName="acd198" wne:fciIndexBasedOn="0065"/>
    <wne:acd wne:argValue="AgBGAE0AIABCAG8AbwBrACAAVABpAHQAbABlAA==" wne:acdName="acd199" wne:fciIndexBasedOn="0065"/>
    <wne:acd wne:argValue="AgBGAE0AIABDAG8AcAB5AHIAaQBnAGgAdAAgAEMAcgBlAGQAaQB0AHMAIABMAGEAcwB0AA==" wne:acdName="acd200" wne:fciIndexBasedOn="0065"/>
    <wne:acd wne:argValue="AgBGAE0AIABDAG8AcAB5AHIAaQBnAGgAdAAgAEMAcgBlAGQAaQB0AHMA" wne:acdName="acd201" wne:fciIndexBasedOn="0065"/>
    <wne:acd wne:argValue="AgBGAE0AIABDAG8AcAB5AHIAaQBnAGgAdAAgAFQAaQB0AGwAZQA=" wne:acdName="acd202" wne:fciIndexBasedOn="0065"/>
    <wne:acd wne:argValue="AgBGAE0AIABDAG8AcAB5AHIAaQBnAGgAdAA=" wne:acdName="acd203" wne:fciIndexBasedOn="0065"/>
    <wne:acd wne:argValue="AgBGAE0AIABEAGUAZABpAGMAYQB0AGkAbwBuAA==" wne:acdName="acd204" wne:fciIndexBasedOn="0065"/>
    <wne:acd wne:argValue="AgBGAE0AIABFAGQAaQB0AGkAbwBuAA==" wne:acdName="acd205" wne:fciIndexBasedOn="0065"/>
    <wne:acd wne:argValue="AgBGAE0AIABIAGUAYQBkAA==" wne:acdName="acd206" wne:fciIndexBasedOn="0065"/>
    <wne:acd wne:argValue="AgBGAE0AIABTAHUAYgB0AGkAdABsAGUA" wne:acdName="acd207" wne:fciIndexBasedOn="0065"/>
    <wne:acd wne:argValue="AgBGAE0AIABUAGUAeAB0ACAAQwBvAG4AdAA=" wne:acdName="acd208" wne:fciIndexBasedOn="0065"/>
    <wne:acd wne:argValue="AgBGAE0AIABUAGUAeAB0AA==" wne:acdName="acd209" wne:fciIndexBasedOn="0065"/>
    <wne:acd wne:argValue="AgBGAG8AbwB0AGUAcgAgAFQAZQB4AHQA" wne:acdName="acd210" wne:fciIndexBasedOn="0065"/>
    <wne:acd wne:argValue="AgBGAG8AbwB0AG4AbwB0AGUA" wne:acdName="acd211" wne:fciIndexBasedOn="0065"/>
    <wne:acd wne:argValue="AgBOAHUAbQAgAEwAaQBzAHQA" wne:acdName="acd212" wne:fciIndexBasedOn="0065"/>
    <wne:acd wne:argValue="AgBOAHUAbQAgAFMAdQBiACAATABpAHMAdAA=" wne:acdName="acd213" wne:fciIndexBasedOn="0065"/>
    <wne:acd wne:argValue="AgBQAGEAcgB0ACAATgB1AG0AYgBlAHIA" wne:acdName="acd214" wne:fciIndexBasedOn="0065"/>
    <wne:acd wne:argValue="AgBQAGEAcgB0ACAATwBwAGUAbgBlAHIAIABUAGUAeAB0AA==" wne:acdName="acd215" wne:fciIndexBasedOn="0065"/>
    <wne:acd wne:argValue="AgBQAGEAcgB0ACAAVABlAHgAdAA=" wne:acdName="acd216" wne:fciIndexBasedOn="0065"/>
    <wne:acd wne:argValue="AgBQAGEAcgB0ACAAVABpAHQAbABlAA==" wne:acdName="acd217" wne:fciIndexBasedOn="0065"/>
    <wne:acd wne:argValue="AgBRAHUAbwB0AGUAIABTAG8AdQByAGMAZQA=" wne:acdName="acd218" wne:fciIndexBasedOn="0065"/>
    <wne:acd wne:argValue="AgBSAGUAcwB1AGwAdABzAA==" wne:acdName="acd219" wne:fciIndexBasedOn="0065"/>
    <wne:acd wne:argValue="AgBTAEIAIABDAG8AZABlAA==" wne:acdName="acd220" wne:fciIndexBasedOn="0065"/>
    <wne:acd wne:argValue="AgBTAGkAZABlACAAQgBhAHIAIABCAG8AZAB5AA==" wne:acdName="acd221" wne:fciIndexBasedOn="0065"/>
    <wne:acd wne:argValue="AgBTAGkAZABlACAAQgBhAHIAIABCAHUAbABsAGUAdAA=" wne:acdName="acd222" wne:fciIndexBasedOn="0065"/>
    <wne:acd wne:argValue="AgBTAGkAZABlACAAQgBhAHIAIABIAGUAYQBkAA==" wne:acdName="acd223" wne:fciIndexBasedOn="0065"/>
    <wne:acd wne:argValue="AgBTAGkAZABlACAAQgBhAHIAIABTAHUAYgBoAGUAYQBkAA==" wne:acdName="acd224" wne:fciIndexBasedOn="0065"/>
    <wne:acd wne:argValue="AgBTAGkAZABlACAAQgBhAHIAIABMAGEAcwB0AA==" wne:acdName="acd225" wne:fciIndexBasedOn="0065"/>
    <wne:acd wne:argValue="AgBTAGkAZABlACAAQgBhAHIAIABOAHUAbQA=" wne:acdName="acd226" wne:fciIndexBasedOn="0065"/>
    <wne:acd wne:argValue="AgBUAGEAYgBsAGUAIABDAGEAcAB0AGkAbwBuAA==" wne:acdName="acd227" wne:fciIndexBasedOn="0065"/>
    <wne:acd wne:argValue="AgBUAGEAYgBsAGUAIABGAG8AbwB0AG4AbwB0AGUA" wne:acdName="acd228" wne:fciIndexBasedOn="0065"/>
    <wne:acd wne:argValue="AgBUAGEAYgBsAGUAIABIAGUAYQBkAA==" wne:acdName="acd229" wne:fciIndexBasedOn="0065"/>
    <wne:acd wne:argValue="AgBUAGEAYgBsAGUAIABUAGUAeAB0ACAATABhAHMAdAA=" wne:acdName="acd230" wne:fciIndexBasedOn="0065"/>
    <wne:acd wne:argValue="AgBUAGEAYgBsAGUAIABUAGUAeAB0AA==" wne:acdName="acd231" wne:fciIndexBasedOn="0065"/>
    <wne:acd wne:argValue="AgBVAG4AbgB1AG0AYgBlAHIAZQBkACAATABpAHMAdAA=" wne:acdName="acd232" wne:fciIndexBasedOn="0065"/>
    <wne:acd wne:argValue="AgBUAG8AQwAgADIA" wne:acdName="acd233" wne:fciIndexBasedOn="0065"/>
    <wne:acd wne:argValue="AgBUAG8AQwAgADMA" wne:acdName="acd234"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DDB9A7" w14:textId="77777777" w:rsidR="00A533C1" w:rsidRDefault="00A533C1">
      <w:r>
        <w:separator/>
      </w:r>
    </w:p>
  </w:endnote>
  <w:endnote w:type="continuationSeparator" w:id="0">
    <w:p w14:paraId="3BB977C9" w14:textId="77777777" w:rsidR="00A533C1" w:rsidRDefault="00A533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27992917-CE48-4C45-8D0A-BABFCFD4989E}"/>
    <w:embedBold r:id="rId2" w:fontKey="{D2583880-4CEF-4608-946B-BF64E8375149}"/>
    <w:embedItalic r:id="rId3" w:fontKey="{3B5B1D22-19E3-4F2E-A49F-EBFA2AB92FA2}"/>
    <w:embedBoldItalic r:id="rId4" w:fontKey="{40E1B204-BA89-4B18-8949-B99C44BC94AE}"/>
  </w:font>
  <w:font w:name="HelveticaNeue BlackCond">
    <w:altName w:val="Cambria"/>
    <w:panose1 w:val="00000000000000000000"/>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5" w:fontKey="{49117ED6-0729-4AC0-9732-0553432E6E14}"/>
  </w:font>
  <w:font w:name="PMingLiU">
    <w:altName w:val="新細明體"/>
    <w:panose1 w:val="02010601000101010101"/>
    <w:charset w:val="88"/>
    <w:family w:val="roman"/>
    <w:pitch w:val="variable"/>
    <w:sig w:usb0="A00002FF" w:usb1="28CFFCFA" w:usb2="00000016" w:usb3="00000000" w:csb0="00100001" w:csb1="00000000"/>
  </w:font>
  <w:font w:name="Utopia">
    <w:altName w:val="Courier New"/>
    <w:charset w:val="00"/>
    <w:family w:val="roman"/>
    <w:pitch w:val="variable"/>
    <w:sig w:usb0="00000003" w:usb1="00000000" w:usb2="00000000" w:usb3="00000000" w:csb0="00000001" w:csb1="00000000"/>
    <w:embedRegular r:id="rId6" w:fontKey="{A1F143A5-6964-4430-9DE0-12291B2BB30E}"/>
    <w:embedItalic r:id="rId7" w:fontKey="{EA2CAED9-6BE1-4594-931E-098213895217}"/>
  </w:font>
  <w:font w:name="SimSun">
    <w:altName w:val="宋体"/>
    <w:panose1 w:val="02010600030101010101"/>
    <w:charset w:val="86"/>
    <w:family w:val="auto"/>
    <w:pitch w:val="variable"/>
    <w:sig w:usb0="00000003" w:usb1="288F0000" w:usb2="00000016" w:usb3="00000000" w:csb0="00040001" w:csb1="00000000"/>
  </w:font>
  <w:font w:name="TheSansMonoConBlack">
    <w:altName w:val="Verdana Pro Cond Black"/>
    <w:panose1 w:val="00000000000000000000"/>
    <w:charset w:val="00"/>
    <w:family w:val="swiss"/>
    <w:notTrueType/>
    <w:pitch w:val="variable"/>
    <w:sig w:usb0="00000001" w:usb1="00000000" w:usb2="00000000" w:usb3="00000000" w:csb0="00000009" w:csb1="00000000"/>
  </w:font>
  <w:font w:name="HelveticaNeue-Roman">
    <w:altName w:val="Courier New"/>
    <w:panose1 w:val="00000000000000000000"/>
    <w:charset w:val="00"/>
    <w:family w:val="swiss"/>
    <w:notTrueType/>
    <w:pitch w:val="variable"/>
    <w:sig w:usb0="00000003" w:usb1="00000000" w:usb2="00000000" w:usb3="00000000" w:csb0="00000001" w:csb1="00000000"/>
  </w:font>
  <w:font w:name="HelveticaNeue MediumCond">
    <w:altName w:val="Courier New"/>
    <w:panose1 w:val="00000000000000000000"/>
    <w:charset w:val="00"/>
    <w:family w:val="swiss"/>
    <w:notTrueType/>
    <w:pitch w:val="variable"/>
    <w:sig w:usb0="00000003" w:usb1="00000000" w:usb2="00000000" w:usb3="00000000" w:csb0="00000001" w:csb1="00000000"/>
  </w:font>
  <w:font w:name="TheSansMonoConNormal">
    <w:altName w:val="Vrinda"/>
    <w:charset w:val="00"/>
    <w:family w:val="roman"/>
    <w:pitch w:val="variable"/>
    <w:sig w:usb0="00000003" w:usb1="00000000" w:usb2="00000000" w:usb3="00000000" w:csb0="00000001" w:csb1="00000000"/>
  </w:font>
  <w:font w:name="Utopia Bold">
    <w:altName w:val="Cambria"/>
    <w:panose1 w:val="00000000000000000000"/>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8" w:fontKey="{386C5383-968F-4FCD-BF3F-3EF2AF6C9A36}"/>
    <w:embedBold r:id="rId9" w:fontKey="{98A627C2-B59C-48C9-AB6F-CDB6F9D920F1}"/>
  </w:font>
  <w:font w:name="Bookman Old Style">
    <w:panose1 w:val="02050604050505020204"/>
    <w:charset w:val="00"/>
    <w:family w:val="roman"/>
    <w:pitch w:val="variable"/>
    <w:sig w:usb0="00000287" w:usb1="00000000" w:usb2="00000000" w:usb3="00000000" w:csb0="0000009F" w:csb1="00000000"/>
    <w:embedBold r:id="rId10" w:fontKey="{49C2958F-BEA7-431D-9317-B066164D9080}"/>
  </w:font>
  <w:font w:name="HelveticaNeue Condensed">
    <w:altName w:val="Courier New"/>
    <w:panose1 w:val="00000000000000000000"/>
    <w:charset w:val="00"/>
    <w:family w:val="swiss"/>
    <w:notTrueType/>
    <w:pitch w:val="variable"/>
    <w:sig w:usb0="00000003" w:usb1="00000000" w:usb2="00000000" w:usb3="00000000" w:csb0="00000001" w:csb1="00000000"/>
  </w:font>
  <w:font w:name="Times">
    <w:altName w:val="Times New Roman"/>
    <w:panose1 w:val="02020603050405020304"/>
    <w:charset w:val="00"/>
    <w:family w:val="roman"/>
    <w:pitch w:val="variable"/>
    <w:sig w:usb0="E0002EFF" w:usb1="C000785B" w:usb2="00000009" w:usb3="00000000" w:csb0="000001FF" w:csb1="00000000"/>
    <w:embedRegular r:id="rId11" w:fontKey="{A758BE98-088D-4768-B996-4CF301FDF46B}"/>
  </w:font>
  <w:font w:name="HelveticaNeue MediumExt">
    <w:altName w:val="Arial"/>
    <w:panose1 w:val="00000000000000000000"/>
    <w:charset w:val="00"/>
    <w:family w:val="swiss"/>
    <w:notTrueType/>
    <w:pitch w:val="variable"/>
    <w:sig w:usb0="00000003" w:usb1="00000000" w:usb2="00000000" w:usb3="00000000" w:csb0="00000001" w:csb1="00000000"/>
  </w:font>
  <w:font w:name="UtopiaItalic">
    <w:altName w:val="Times New Roman"/>
    <w:charset w:val="00"/>
    <w:family w:val="auto"/>
    <w:pitch w:val="variable"/>
    <w:sig w:usb0="A00000AF" w:usb1="40000048" w:usb2="00000000" w:usb3="00000000" w:csb0="00000111" w:csb1="00000000"/>
  </w:font>
  <w:font w:name="Tahoma">
    <w:panose1 w:val="020B0604030504040204"/>
    <w:charset w:val="00"/>
    <w:family w:val="swiss"/>
    <w:pitch w:val="variable"/>
    <w:sig w:usb0="E1002EFF" w:usb1="C000605B" w:usb2="00000029" w:usb3="00000000" w:csb0="000101FF" w:csb1="00000000"/>
    <w:embedRegular r:id="rId12" w:fontKey="{27067A95-3F6B-48F5-8003-BA09823861ED}"/>
  </w:font>
  <w:font w:name="Arial">
    <w:panose1 w:val="020B0604020202020204"/>
    <w:charset w:val="00"/>
    <w:family w:val="swiss"/>
    <w:pitch w:val="variable"/>
    <w:sig w:usb0="E0002EFF" w:usb1="C000785B" w:usb2="00000009" w:usb3="00000000" w:csb0="000001FF" w:csb1="00000000"/>
  </w:font>
  <w:font w:name="ZapfDingbats">
    <w:altName w:val="Courier New"/>
    <w:panose1 w:val="00000000000000000000"/>
    <w:charset w:val="00"/>
    <w:family w:val="decorative"/>
    <w:notTrueType/>
    <w:pitch w:val="variable"/>
    <w:sig w:usb0="00000003" w:usb1="00000000" w:usb2="00000000" w:usb3="00000000" w:csb0="00000001" w:csb1="00000000"/>
  </w:font>
  <w:font w:name="Helvetica Neue">
    <w:altName w:val="Sylfaen"/>
    <w:charset w:val="00"/>
    <w:family w:val="auto"/>
    <w:pitch w:val="variable"/>
    <w:sig w:usb0="E50002FF" w:usb1="500079DB" w:usb2="00000010" w:usb3="00000000" w:csb0="00000001" w:csb1="00000000"/>
  </w:font>
  <w:font w:name="Trebuchet MS">
    <w:panose1 w:val="020B0603020202020204"/>
    <w:charset w:val="00"/>
    <w:family w:val="swiss"/>
    <w:pitch w:val="variable"/>
    <w:sig w:usb0="00000687" w:usb1="00000000" w:usb2="00000000" w:usb3="00000000" w:csb0="0000009F" w:csb1="00000000"/>
    <w:embedBold r:id="rId13" w:fontKey="{D59044C6-54B8-4A68-98FB-27247E9115E7}"/>
  </w:font>
  <w:font w:name="Cambria">
    <w:panose1 w:val="02040503050406030204"/>
    <w:charset w:val="00"/>
    <w:family w:val="roman"/>
    <w:pitch w:val="variable"/>
    <w:sig w:usb0="E00006FF" w:usb1="420024FF" w:usb2="02000000" w:usb3="00000000" w:csb0="0000019F" w:csb1="00000000"/>
    <w:embedRegular r:id="rId14" w:fontKey="{B0236D21-2E92-4E82-857D-B611655ACA01}"/>
  </w:font>
  <w:font w:name="Courier">
    <w:altName w:val="Courier New"/>
    <w:panose1 w:val="02070409020205020404"/>
    <w:charset w:val="00"/>
    <w:family w:val="auto"/>
    <w:notTrueType/>
    <w:pitch w:val="variable"/>
    <w:sig w:usb0="00000003"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15" w:fontKey="{B3566AFF-5EE0-452E-BF79-845776E73D38}"/>
    <w:embedItalic r:id="rId16" w:fontKey="{DA84C7F5-7944-4209-9D5C-B0415CB49EB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D116FF" w14:textId="77777777" w:rsidR="006F5AEE" w:rsidRDefault="006F5AEE">
    <w:pPr>
      <w:pStyle w:val="Footer"/>
    </w:pPr>
    <w:r>
      <w:fldChar w:fldCharType="begin"/>
    </w:r>
    <w:r>
      <w:instrText xml:space="preserve"> PAGE   \* MERGEFORMAT </w:instrText>
    </w:r>
    <w:r>
      <w:fldChar w:fldCharType="separate"/>
    </w:r>
    <w:r>
      <w:rPr>
        <w:noProof/>
      </w:rPr>
      <w:t>40</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1ABCFB" w14:textId="77777777" w:rsidR="006F5AEE" w:rsidRDefault="006F5AEE" w:rsidP="00384E5F">
    <w:pPr>
      <w:pStyle w:val="Footer"/>
      <w:jc w:val="right"/>
    </w:pPr>
    <w:r>
      <w:fldChar w:fldCharType="begin"/>
    </w:r>
    <w:r>
      <w:instrText xml:space="preserve"> PAGE   \* MERGEFORMAT </w:instrText>
    </w:r>
    <w:r>
      <w:fldChar w:fldCharType="separate"/>
    </w:r>
    <w:r>
      <w:rPr>
        <w:noProof/>
      </w:rPr>
      <w:t>39</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B4FB28" w14:textId="77777777" w:rsidR="00A533C1" w:rsidRDefault="00A533C1">
      <w:r>
        <w:separator/>
      </w:r>
    </w:p>
  </w:footnote>
  <w:footnote w:type="continuationSeparator" w:id="0">
    <w:p w14:paraId="1499C2A1" w14:textId="77777777" w:rsidR="00A533C1" w:rsidRDefault="00A533C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CE8932" w14:textId="77777777" w:rsidR="006F5AEE" w:rsidRPr="002A45BE" w:rsidRDefault="006F5AEE" w:rsidP="00F62E97">
    <w:pPr>
      <w:pStyle w:val="Header"/>
      <w:rPr>
        <w:sz w:val="16"/>
        <w:szCs w:val="16"/>
      </w:rPr>
    </w:pPr>
    <w:r w:rsidRPr="002A45BE">
      <w:rPr>
        <w:sz w:val="16"/>
        <w:szCs w:val="16"/>
      </w:rPr>
      <w:t xml:space="preserve">CHAPTER </w:t>
    </w:r>
    <w:r>
      <w:rPr>
        <w:sz w:val="16"/>
        <w:szCs w:val="16"/>
      </w:rPr>
      <w:t xml:space="preserve">3 </w:t>
    </w:r>
    <w:r w:rsidRPr="005937AD">
      <w:rPr>
        <w:rFonts w:ascii="ZapfDingbats" w:hAnsi="ZapfDingbats"/>
        <w:color w:val="BFBFBF"/>
        <w:sz w:val="16"/>
        <w:szCs w:val="16"/>
      </w:rPr>
      <w:t></w:t>
    </w:r>
    <w:r>
      <w:rPr>
        <w:color w:val="BFBFBF"/>
        <w:sz w:val="16"/>
        <w:szCs w:val="16"/>
      </w:rPr>
      <w:t xml:space="preserve"> Drawing Objects in the World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48BE21" w14:textId="77777777" w:rsidR="006F5AEE" w:rsidRPr="002A45BE" w:rsidRDefault="006F5AEE" w:rsidP="00463BAE">
    <w:pPr>
      <w:pStyle w:val="Header"/>
      <w:ind w:left="-450"/>
      <w:jc w:val="right"/>
      <w:rPr>
        <w:sz w:val="16"/>
        <w:szCs w:val="16"/>
      </w:rPr>
    </w:pPr>
    <w:r w:rsidRPr="002A45BE">
      <w:rPr>
        <w:sz w:val="16"/>
        <w:szCs w:val="16"/>
      </w:rPr>
      <w:t xml:space="preserve">CHAPTER </w:t>
    </w:r>
    <w:r>
      <w:rPr>
        <w:sz w:val="16"/>
        <w:szCs w:val="16"/>
      </w:rPr>
      <w:t xml:space="preserve">3 </w:t>
    </w:r>
    <w:r w:rsidRPr="005937AD">
      <w:rPr>
        <w:rFonts w:ascii="ZapfDingbats" w:hAnsi="ZapfDingbats"/>
        <w:color w:val="BFBFBF"/>
        <w:sz w:val="16"/>
        <w:szCs w:val="16"/>
      </w:rPr>
      <w:t></w:t>
    </w:r>
    <w:r>
      <w:rPr>
        <w:color w:val="BFBFBF"/>
        <w:sz w:val="16"/>
        <w:szCs w:val="16"/>
      </w:rPr>
      <w:t xml:space="preserve"> Drawing Objects in the World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F8E1CB" w14:textId="77777777" w:rsidR="006F5AEE" w:rsidRDefault="006F5AEE" w:rsidP="007C48CB">
    <w:pPr>
      <w:pStyle w:val="ChapterNumber"/>
    </w:pPr>
    <w:r>
      <w:rPr>
        <w:noProof/>
      </w:rPr>
      <mc:AlternateContent>
        <mc:Choice Requires="wps">
          <w:drawing>
            <wp:anchor distT="0" distB="0" distL="114300" distR="114300" simplePos="0" relativeHeight="251657728" behindDoc="1" locked="0" layoutInCell="1" allowOverlap="1" wp14:anchorId="2772E330" wp14:editId="7D826773">
              <wp:simplePos x="0" y="0"/>
              <wp:positionH relativeFrom="column">
                <wp:posOffset>-2075180</wp:posOffset>
              </wp:positionH>
              <wp:positionV relativeFrom="paragraph">
                <wp:posOffset>-1371600</wp:posOffset>
              </wp:positionV>
              <wp:extent cx="7435215" cy="3826510"/>
              <wp:effectExtent l="0" t="0" r="0" b="0"/>
              <wp:wrapNone/>
              <wp:docPr id="33"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435215" cy="3826510"/>
                      </a:xfrm>
                      <a:prstGeom prst="roundRect">
                        <a:avLst>
                          <a:gd name="adj" fmla="val 16667"/>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698EF4C" id="AutoShape 1" o:spid="_x0000_s1026" style="position:absolute;margin-left:-163.4pt;margin-top:-108pt;width:585.45pt;height:301.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" filled="f">
              <v:path arrowok="t"/>
            </v:roundrect>
          </w:pict>
        </mc:Fallback>
      </mc:AlternateContent>
    </w:r>
    <w:r>
      <w:t xml:space="preserve"> C H A P T E </w:t>
    </w:r>
    <w:proofErr w:type="gramStart"/>
    <w:r>
      <w:t>R  3</w:t>
    </w:r>
    <w:proofErr w:type="gramEnd"/>
  </w:p>
  <w:p w14:paraId="71FAE19D" w14:textId="77777777" w:rsidR="006F5AEE" w:rsidRDefault="006F5AEE" w:rsidP="00876398">
    <w:pPr>
      <w:jc w:val="both"/>
    </w:pPr>
  </w:p>
  <w:p w14:paraId="40AE3F11" w14:textId="77777777" w:rsidR="006F5AEE" w:rsidRPr="00D30AAA" w:rsidRDefault="006F5AEE" w:rsidP="00C54EAA">
    <w:pPr>
      <w:rPr>
        <w:rFonts w:ascii="ZapfDingbats" w:hAnsi="ZapfDingbats"/>
        <w:color w:val="BFBFBF"/>
        <w:sz w:val="28"/>
        <w:szCs w:val="28"/>
      </w:rPr>
    </w:pPr>
    <w:r>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p>
  <w:p w14:paraId="77B652E7" w14:textId="77777777" w:rsidR="006F5AEE" w:rsidRPr="00876398" w:rsidRDefault="006F5AEE" w:rsidP="0087639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D6FC3"/>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9290E84"/>
    <w:multiLevelType w:val="hybridMultilevel"/>
    <w:tmpl w:val="718A4ADC"/>
    <w:lvl w:ilvl="0" w:tplc="92E61FCE">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C8E5E81"/>
    <w:multiLevelType w:val="hybridMultilevel"/>
    <w:tmpl w:val="9F507088"/>
    <w:lvl w:ilvl="0" w:tplc="8CD4129A">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547006D"/>
    <w:multiLevelType w:val="hybridMultilevel"/>
    <w:tmpl w:val="CE1ED6B6"/>
    <w:lvl w:ilvl="0" w:tplc="73423BB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6700609"/>
    <w:multiLevelType w:val="hybridMultilevel"/>
    <w:tmpl w:val="76AC2A48"/>
    <w:lvl w:ilvl="0" w:tplc="C112844E">
      <w:start w:val="1"/>
      <w:numFmt w:val="bullet"/>
      <w:pStyle w:val="SideBar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21E235F"/>
    <w:multiLevelType w:val="hybridMultilevel"/>
    <w:tmpl w:val="3FBA4898"/>
    <w:lvl w:ilvl="0" w:tplc="1EEE02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147492"/>
    <w:multiLevelType w:val="hybridMultilevel"/>
    <w:tmpl w:val="86DC0576"/>
    <w:lvl w:ilvl="0" w:tplc="F3EC4AA6">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70D39AE"/>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449F5956"/>
    <w:multiLevelType w:val="hybridMultilevel"/>
    <w:tmpl w:val="00F87AA4"/>
    <w:lvl w:ilvl="0" w:tplc="F94443AC">
      <w:start w:val="1"/>
      <w:numFmt w:val="decimal"/>
      <w:lvlText w:val="%1."/>
      <w:lvlJc w:val="left"/>
      <w:pPr>
        <w:tabs>
          <w:tab w:val="num" w:pos="1224"/>
        </w:tabs>
        <w:ind w:left="1224"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0" w15:restartNumberingAfterBreak="0">
    <w:nsid w:val="47955BFA"/>
    <w:multiLevelType w:val="multilevel"/>
    <w:tmpl w:val="3A261BF8"/>
    <w:lvl w:ilvl="0">
      <w:start w:val="1"/>
      <w:numFmt w:val="lowerLetter"/>
      <w:lvlText w:val="%1."/>
      <w:lvlJc w:val="left"/>
      <w:pPr>
        <w:tabs>
          <w:tab w:val="num" w:pos="1224"/>
        </w:tabs>
        <w:ind w:left="1224" w:hanging="360"/>
      </w:pPr>
      <w:rPr>
        <w:rFont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8A769E1"/>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4D4E5E9E"/>
    <w:multiLevelType w:val="hybridMultilevel"/>
    <w:tmpl w:val="95E04178"/>
    <w:lvl w:ilvl="0" w:tplc="BD5C18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FA3764"/>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53593E90"/>
    <w:multiLevelType w:val="hybridMultilevel"/>
    <w:tmpl w:val="3A261BF8"/>
    <w:lvl w:ilvl="0" w:tplc="F94443AC">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56140DCF"/>
    <w:multiLevelType w:val="hybridMultilevel"/>
    <w:tmpl w:val="F39A0D34"/>
    <w:lvl w:ilvl="0" w:tplc="678CCFD4">
      <w:start w:val="1"/>
      <w:numFmt w:val="bullet"/>
      <w:pStyle w:val="Exercise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576D3A05"/>
    <w:multiLevelType w:val="hybridMultilevel"/>
    <w:tmpl w:val="ECBA610A"/>
    <w:lvl w:ilvl="0" w:tplc="CC76607C">
      <w:start w:val="1"/>
      <w:numFmt w:val="decimal"/>
      <w:pStyle w:val="NumList"/>
      <w:lvlText w:val="%1."/>
      <w:lvlJc w:val="left"/>
      <w:pPr>
        <w:tabs>
          <w:tab w:val="num" w:pos="0"/>
        </w:tabs>
        <w:ind w:left="57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5BB50942"/>
    <w:multiLevelType w:val="hybridMultilevel"/>
    <w:tmpl w:val="A9EC6E70"/>
    <w:lvl w:ilvl="0" w:tplc="04090019">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CC25960"/>
    <w:multiLevelType w:val="hybridMultilevel"/>
    <w:tmpl w:val="5F9C4C10"/>
    <w:lvl w:ilvl="0" w:tplc="F94443AC">
      <w:start w:val="1"/>
      <w:numFmt w:val="decimal"/>
      <w:lvlText w:val="%1."/>
      <w:lvlJc w:val="left"/>
      <w:pPr>
        <w:tabs>
          <w:tab w:val="num" w:pos="360"/>
        </w:tabs>
        <w:ind w:left="360"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9" w15:restartNumberingAfterBreak="0">
    <w:nsid w:val="620775CB"/>
    <w:multiLevelType w:val="hybridMultilevel"/>
    <w:tmpl w:val="97E237D0"/>
    <w:lvl w:ilvl="0" w:tplc="15863894">
      <w:start w:val="1"/>
      <w:numFmt w:val="bullet"/>
      <w:lvlText w:val=""/>
      <w:lvlJc w:val="left"/>
      <w:pPr>
        <w:tabs>
          <w:tab w:val="num" w:pos="1512"/>
        </w:tabs>
        <w:ind w:left="1584" w:hanging="576"/>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E8E0BDF"/>
    <w:multiLevelType w:val="hybridMultilevel"/>
    <w:tmpl w:val="908E1B96"/>
    <w:lvl w:ilvl="0" w:tplc="EE48CDE6">
      <w:start w:val="1"/>
      <w:numFmt w:val="lowerLetter"/>
      <w:pStyle w:val="NumSubList"/>
      <w:lvlText w:val="%1."/>
      <w:lvlJc w:val="left"/>
      <w:pPr>
        <w:tabs>
          <w:tab w:val="num" w:pos="0"/>
        </w:tabs>
        <w:ind w:left="135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74861BBF"/>
    <w:multiLevelType w:val="hybridMultilevel"/>
    <w:tmpl w:val="3886EBBC"/>
    <w:lvl w:ilvl="0" w:tplc="F49A4C08">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22" w15:restartNumberingAfterBreak="0">
    <w:nsid w:val="761C5F9D"/>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781C0A02"/>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7936716C"/>
    <w:multiLevelType w:val="hybridMultilevel"/>
    <w:tmpl w:val="7F38F316"/>
    <w:lvl w:ilvl="0" w:tplc="8AEC1EB6">
      <w:start w:val="1"/>
      <w:numFmt w:val="decimal"/>
      <w:pStyle w:val="SideBar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7E7F314F"/>
    <w:multiLevelType w:val="hybridMultilevel"/>
    <w:tmpl w:val="22AA25D6"/>
    <w:lvl w:ilvl="0" w:tplc="A6522A88">
      <w:start w:val="1"/>
      <w:numFmt w:val="decimal"/>
      <w:pStyle w:val="Exercise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8"/>
  </w:num>
  <w:num w:numId="2">
    <w:abstractNumId w:val="1"/>
  </w:num>
  <w:num w:numId="3">
    <w:abstractNumId w:val="21"/>
  </w:num>
  <w:num w:numId="4">
    <w:abstractNumId w:val="7"/>
  </w:num>
  <w:num w:numId="5">
    <w:abstractNumId w:val="9"/>
  </w:num>
  <w:num w:numId="6">
    <w:abstractNumId w:val="4"/>
  </w:num>
  <w:num w:numId="7">
    <w:abstractNumId w:val="3"/>
  </w:num>
  <w:num w:numId="8">
    <w:abstractNumId w:val="14"/>
  </w:num>
  <w:num w:numId="9">
    <w:abstractNumId w:val="19"/>
  </w:num>
  <w:num w:numId="10">
    <w:abstractNumId w:val="8"/>
  </w:num>
  <w:num w:numId="11">
    <w:abstractNumId w:val="8"/>
    <w:lvlOverride w:ilvl="0">
      <w:startOverride w:val="1"/>
    </w:lvlOverride>
  </w:num>
  <w:num w:numId="12">
    <w:abstractNumId w:val="8"/>
    <w:lvlOverride w:ilvl="0">
      <w:startOverride w:val="1"/>
    </w:lvlOverride>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8"/>
    <w:lvlOverride w:ilvl="0">
      <w:startOverride w:val="1"/>
    </w:lvlOverride>
  </w:num>
  <w:num w:numId="17">
    <w:abstractNumId w:val="8"/>
    <w:lvlOverride w:ilvl="0">
      <w:startOverride w:val="1"/>
    </w:lvlOverride>
  </w:num>
  <w:num w:numId="18">
    <w:abstractNumId w:val="8"/>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8"/>
    <w:lvlOverride w:ilvl="0">
      <w:startOverride w:val="1"/>
    </w:lvlOverride>
  </w:num>
  <w:num w:numId="22">
    <w:abstractNumId w:val="8"/>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8"/>
    <w:lvlOverride w:ilvl="0">
      <w:startOverride w:val="1"/>
    </w:lvlOverride>
  </w:num>
  <w:num w:numId="26">
    <w:abstractNumId w:val="8"/>
    <w:lvlOverride w:ilvl="0">
      <w:startOverride w:val="1"/>
    </w:lvlOverride>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8"/>
    <w:lvlOverride w:ilvl="0">
      <w:startOverride w:val="1"/>
    </w:lvlOverride>
  </w:num>
  <w:num w:numId="31">
    <w:abstractNumId w:val="8"/>
    <w:lvlOverride w:ilvl="0">
      <w:startOverride w:val="1"/>
    </w:lvlOverride>
  </w:num>
  <w:num w:numId="32">
    <w:abstractNumId w:val="8"/>
    <w:lvlOverride w:ilvl="0">
      <w:startOverride w:val="1"/>
    </w:lvlOverride>
  </w:num>
  <w:num w:numId="33">
    <w:abstractNumId w:val="10"/>
  </w:num>
  <w:num w:numId="34">
    <w:abstractNumId w:val="17"/>
  </w:num>
  <w:num w:numId="35">
    <w:abstractNumId w:val="2"/>
  </w:num>
  <w:num w:numId="36">
    <w:abstractNumId w:val="16"/>
  </w:num>
  <w:num w:numId="37">
    <w:abstractNumId w:val="20"/>
  </w:num>
  <w:num w:numId="38">
    <w:abstractNumId w:val="15"/>
  </w:num>
  <w:num w:numId="39">
    <w:abstractNumId w:val="5"/>
  </w:num>
  <w:num w:numId="40">
    <w:abstractNumId w:val="25"/>
  </w:num>
  <w:num w:numId="41">
    <w:abstractNumId w:val="24"/>
  </w:num>
  <w:num w:numId="42">
    <w:abstractNumId w:val="16"/>
  </w:num>
  <w:num w:numId="43">
    <w:abstractNumId w:val="16"/>
    <w:lvlOverride w:ilvl="0">
      <w:startOverride w:val="1"/>
    </w:lvlOverride>
  </w:num>
  <w:num w:numId="44">
    <w:abstractNumId w:val="12"/>
  </w:num>
  <w:num w:numId="45">
    <w:abstractNumId w:val="6"/>
  </w:num>
  <w:num w:numId="46">
    <w:abstractNumId w:val="22"/>
  </w:num>
  <w:num w:numId="47">
    <w:abstractNumId w:val="11"/>
  </w:num>
  <w:num w:numId="48">
    <w:abstractNumId w:val="16"/>
    <w:lvlOverride w:ilvl="0">
      <w:startOverride w:val="1"/>
    </w:lvlOverride>
  </w:num>
  <w:num w:numId="49">
    <w:abstractNumId w:val="16"/>
    <w:lvlOverride w:ilvl="0">
      <w:startOverride w:val="1"/>
    </w:lvlOverride>
  </w:num>
  <w:num w:numId="50">
    <w:abstractNumId w:val="13"/>
  </w:num>
  <w:num w:numId="51">
    <w:abstractNumId w:val="16"/>
    <w:lvlOverride w:ilvl="0">
      <w:startOverride w:val="1"/>
    </w:lvlOverride>
  </w:num>
  <w:num w:numId="52">
    <w:abstractNumId w:val="23"/>
  </w:num>
  <w:num w:numId="53">
    <w:abstractNumId w:val="0"/>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eb Pavleas">
    <w15:presenceInfo w15:providerId="Windows Live" w15:userId="7297f742495c9fe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embedTrueTypeFonts/>
  <w:mirrorMargins/>
  <w:proofState w:spelling="clean" w:grammar="clean"/>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ocumentProtection w:formatting="1" w:enforcement="0"/>
  <w:defaultTabStop w:val="720"/>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6D92"/>
    <w:rsid w:val="00000C0F"/>
    <w:rsid w:val="00001718"/>
    <w:rsid w:val="00001FF1"/>
    <w:rsid w:val="00002570"/>
    <w:rsid w:val="0000546D"/>
    <w:rsid w:val="00005973"/>
    <w:rsid w:val="00006B5F"/>
    <w:rsid w:val="00006EC0"/>
    <w:rsid w:val="00010427"/>
    <w:rsid w:val="00010FBF"/>
    <w:rsid w:val="00011461"/>
    <w:rsid w:val="00013C3D"/>
    <w:rsid w:val="0001506D"/>
    <w:rsid w:val="00015905"/>
    <w:rsid w:val="00021A6B"/>
    <w:rsid w:val="00021D9B"/>
    <w:rsid w:val="00022971"/>
    <w:rsid w:val="00023237"/>
    <w:rsid w:val="000239A1"/>
    <w:rsid w:val="00023EBE"/>
    <w:rsid w:val="000259EC"/>
    <w:rsid w:val="000304C7"/>
    <w:rsid w:val="00031178"/>
    <w:rsid w:val="00031D66"/>
    <w:rsid w:val="00033AEB"/>
    <w:rsid w:val="0003458E"/>
    <w:rsid w:val="000345ED"/>
    <w:rsid w:val="000345FB"/>
    <w:rsid w:val="000406D2"/>
    <w:rsid w:val="00040793"/>
    <w:rsid w:val="00041B40"/>
    <w:rsid w:val="00042176"/>
    <w:rsid w:val="000442E8"/>
    <w:rsid w:val="00046773"/>
    <w:rsid w:val="00050260"/>
    <w:rsid w:val="000504F8"/>
    <w:rsid w:val="0005135B"/>
    <w:rsid w:val="00055C8D"/>
    <w:rsid w:val="000600C3"/>
    <w:rsid w:val="00061D2C"/>
    <w:rsid w:val="000627CF"/>
    <w:rsid w:val="00064306"/>
    <w:rsid w:val="000644A7"/>
    <w:rsid w:val="000707FB"/>
    <w:rsid w:val="00074EE6"/>
    <w:rsid w:val="00076A8F"/>
    <w:rsid w:val="00082B8F"/>
    <w:rsid w:val="000847CC"/>
    <w:rsid w:val="000865B2"/>
    <w:rsid w:val="00086919"/>
    <w:rsid w:val="00086F89"/>
    <w:rsid w:val="0009026D"/>
    <w:rsid w:val="00090DA0"/>
    <w:rsid w:val="000911BB"/>
    <w:rsid w:val="000912A2"/>
    <w:rsid w:val="00092569"/>
    <w:rsid w:val="00094F25"/>
    <w:rsid w:val="0009547A"/>
    <w:rsid w:val="00096050"/>
    <w:rsid w:val="00096521"/>
    <w:rsid w:val="000A0F0B"/>
    <w:rsid w:val="000A1E92"/>
    <w:rsid w:val="000A26E0"/>
    <w:rsid w:val="000A2D1A"/>
    <w:rsid w:val="000A6731"/>
    <w:rsid w:val="000A7286"/>
    <w:rsid w:val="000B0E13"/>
    <w:rsid w:val="000B18A4"/>
    <w:rsid w:val="000B1C41"/>
    <w:rsid w:val="000B202B"/>
    <w:rsid w:val="000B21A1"/>
    <w:rsid w:val="000B288F"/>
    <w:rsid w:val="000B50EE"/>
    <w:rsid w:val="000B5131"/>
    <w:rsid w:val="000B5475"/>
    <w:rsid w:val="000C0458"/>
    <w:rsid w:val="000C336C"/>
    <w:rsid w:val="000C3E09"/>
    <w:rsid w:val="000C59CA"/>
    <w:rsid w:val="000C6E91"/>
    <w:rsid w:val="000C7418"/>
    <w:rsid w:val="000D046C"/>
    <w:rsid w:val="000D297B"/>
    <w:rsid w:val="000D5C81"/>
    <w:rsid w:val="000D5E2C"/>
    <w:rsid w:val="000D620C"/>
    <w:rsid w:val="000D7950"/>
    <w:rsid w:val="000E1D25"/>
    <w:rsid w:val="000E3A99"/>
    <w:rsid w:val="000F0C3E"/>
    <w:rsid w:val="000F2A76"/>
    <w:rsid w:val="000F32AF"/>
    <w:rsid w:val="001001D7"/>
    <w:rsid w:val="00100B19"/>
    <w:rsid w:val="0010365F"/>
    <w:rsid w:val="001042F4"/>
    <w:rsid w:val="00104E86"/>
    <w:rsid w:val="00105472"/>
    <w:rsid w:val="00106531"/>
    <w:rsid w:val="00106C9B"/>
    <w:rsid w:val="00110A08"/>
    <w:rsid w:val="001115A8"/>
    <w:rsid w:val="00111A42"/>
    <w:rsid w:val="00113078"/>
    <w:rsid w:val="00114845"/>
    <w:rsid w:val="001155B2"/>
    <w:rsid w:val="00115DD3"/>
    <w:rsid w:val="001176CB"/>
    <w:rsid w:val="001208AB"/>
    <w:rsid w:val="00120A40"/>
    <w:rsid w:val="0012387C"/>
    <w:rsid w:val="00125C59"/>
    <w:rsid w:val="00125CC5"/>
    <w:rsid w:val="001304EC"/>
    <w:rsid w:val="00130520"/>
    <w:rsid w:val="00130F30"/>
    <w:rsid w:val="00131826"/>
    <w:rsid w:val="00131B02"/>
    <w:rsid w:val="00132483"/>
    <w:rsid w:val="00134ED7"/>
    <w:rsid w:val="00135785"/>
    <w:rsid w:val="0013691A"/>
    <w:rsid w:val="00136BA7"/>
    <w:rsid w:val="001379C8"/>
    <w:rsid w:val="0014152D"/>
    <w:rsid w:val="00143798"/>
    <w:rsid w:val="00143EA0"/>
    <w:rsid w:val="001442B5"/>
    <w:rsid w:val="001478C8"/>
    <w:rsid w:val="00147A5A"/>
    <w:rsid w:val="001504F6"/>
    <w:rsid w:val="001508DE"/>
    <w:rsid w:val="00150B91"/>
    <w:rsid w:val="00150DAA"/>
    <w:rsid w:val="001550D3"/>
    <w:rsid w:val="00160653"/>
    <w:rsid w:val="001623DA"/>
    <w:rsid w:val="00166548"/>
    <w:rsid w:val="001727FC"/>
    <w:rsid w:val="00173C8B"/>
    <w:rsid w:val="001749F0"/>
    <w:rsid w:val="00174FD7"/>
    <w:rsid w:val="001770CD"/>
    <w:rsid w:val="0017725E"/>
    <w:rsid w:val="0017785E"/>
    <w:rsid w:val="00177B3B"/>
    <w:rsid w:val="00182628"/>
    <w:rsid w:val="00184D1B"/>
    <w:rsid w:val="00184D83"/>
    <w:rsid w:val="00186BEC"/>
    <w:rsid w:val="001872BD"/>
    <w:rsid w:val="001922B6"/>
    <w:rsid w:val="00192A8B"/>
    <w:rsid w:val="00192F92"/>
    <w:rsid w:val="00193D22"/>
    <w:rsid w:val="0019452D"/>
    <w:rsid w:val="00194AF7"/>
    <w:rsid w:val="00195810"/>
    <w:rsid w:val="0019783E"/>
    <w:rsid w:val="001A05D6"/>
    <w:rsid w:val="001A072C"/>
    <w:rsid w:val="001A2DD2"/>
    <w:rsid w:val="001A348E"/>
    <w:rsid w:val="001A57A5"/>
    <w:rsid w:val="001A57E0"/>
    <w:rsid w:val="001A714A"/>
    <w:rsid w:val="001B0BF7"/>
    <w:rsid w:val="001B1D98"/>
    <w:rsid w:val="001B2458"/>
    <w:rsid w:val="001B28D0"/>
    <w:rsid w:val="001B4BB4"/>
    <w:rsid w:val="001B5784"/>
    <w:rsid w:val="001B70C5"/>
    <w:rsid w:val="001C314C"/>
    <w:rsid w:val="001C3291"/>
    <w:rsid w:val="001C3EA3"/>
    <w:rsid w:val="001C4E1B"/>
    <w:rsid w:val="001C5451"/>
    <w:rsid w:val="001C64A5"/>
    <w:rsid w:val="001C70CD"/>
    <w:rsid w:val="001D12E2"/>
    <w:rsid w:val="001D1A2C"/>
    <w:rsid w:val="001D37CE"/>
    <w:rsid w:val="001D46A0"/>
    <w:rsid w:val="001D4B3F"/>
    <w:rsid w:val="001D4DF3"/>
    <w:rsid w:val="001D5885"/>
    <w:rsid w:val="001E2D22"/>
    <w:rsid w:val="001E317E"/>
    <w:rsid w:val="001E3E9C"/>
    <w:rsid w:val="001E4425"/>
    <w:rsid w:val="001E561E"/>
    <w:rsid w:val="001E636A"/>
    <w:rsid w:val="001E66FC"/>
    <w:rsid w:val="001F038E"/>
    <w:rsid w:val="001F0AEC"/>
    <w:rsid w:val="001F0E09"/>
    <w:rsid w:val="001F4B5D"/>
    <w:rsid w:val="00202B5E"/>
    <w:rsid w:val="00203F38"/>
    <w:rsid w:val="00205461"/>
    <w:rsid w:val="0020588C"/>
    <w:rsid w:val="002058F5"/>
    <w:rsid w:val="00210F6D"/>
    <w:rsid w:val="002151B9"/>
    <w:rsid w:val="00215228"/>
    <w:rsid w:val="00215488"/>
    <w:rsid w:val="00216981"/>
    <w:rsid w:val="002176B4"/>
    <w:rsid w:val="002213E2"/>
    <w:rsid w:val="00222109"/>
    <w:rsid w:val="00222321"/>
    <w:rsid w:val="0022368C"/>
    <w:rsid w:val="002242CF"/>
    <w:rsid w:val="00225615"/>
    <w:rsid w:val="00225D85"/>
    <w:rsid w:val="00226774"/>
    <w:rsid w:val="00226D92"/>
    <w:rsid w:val="002277CC"/>
    <w:rsid w:val="0023066E"/>
    <w:rsid w:val="0023208D"/>
    <w:rsid w:val="00232336"/>
    <w:rsid w:val="0023262B"/>
    <w:rsid w:val="00235756"/>
    <w:rsid w:val="00235823"/>
    <w:rsid w:val="0023597C"/>
    <w:rsid w:val="002363B3"/>
    <w:rsid w:val="002409A2"/>
    <w:rsid w:val="00240F96"/>
    <w:rsid w:val="002419E0"/>
    <w:rsid w:val="00242FBF"/>
    <w:rsid w:val="002434C7"/>
    <w:rsid w:val="0024356E"/>
    <w:rsid w:val="00243E16"/>
    <w:rsid w:val="002449EE"/>
    <w:rsid w:val="00245D21"/>
    <w:rsid w:val="002479F1"/>
    <w:rsid w:val="002504DD"/>
    <w:rsid w:val="00251E0D"/>
    <w:rsid w:val="002525E0"/>
    <w:rsid w:val="00253200"/>
    <w:rsid w:val="00253536"/>
    <w:rsid w:val="00253B76"/>
    <w:rsid w:val="00256940"/>
    <w:rsid w:val="002577E8"/>
    <w:rsid w:val="002612C6"/>
    <w:rsid w:val="002620F5"/>
    <w:rsid w:val="002630E7"/>
    <w:rsid w:val="0026333F"/>
    <w:rsid w:val="00263452"/>
    <w:rsid w:val="00263D46"/>
    <w:rsid w:val="00263F56"/>
    <w:rsid w:val="00264A56"/>
    <w:rsid w:val="00264AC3"/>
    <w:rsid w:val="00264C23"/>
    <w:rsid w:val="00264F3C"/>
    <w:rsid w:val="0026674F"/>
    <w:rsid w:val="00270490"/>
    <w:rsid w:val="0027265B"/>
    <w:rsid w:val="00276249"/>
    <w:rsid w:val="00280B40"/>
    <w:rsid w:val="00281639"/>
    <w:rsid w:val="0028311F"/>
    <w:rsid w:val="00283215"/>
    <w:rsid w:val="00283E71"/>
    <w:rsid w:val="002856DF"/>
    <w:rsid w:val="0028649C"/>
    <w:rsid w:val="00286880"/>
    <w:rsid w:val="002873BA"/>
    <w:rsid w:val="00291480"/>
    <w:rsid w:val="0029311C"/>
    <w:rsid w:val="002945EA"/>
    <w:rsid w:val="002958B2"/>
    <w:rsid w:val="002972EC"/>
    <w:rsid w:val="00297C33"/>
    <w:rsid w:val="00297E79"/>
    <w:rsid w:val="002A1EEA"/>
    <w:rsid w:val="002A2369"/>
    <w:rsid w:val="002A2819"/>
    <w:rsid w:val="002A3080"/>
    <w:rsid w:val="002A337D"/>
    <w:rsid w:val="002A45BE"/>
    <w:rsid w:val="002A5B3C"/>
    <w:rsid w:val="002A731E"/>
    <w:rsid w:val="002B30DB"/>
    <w:rsid w:val="002B3731"/>
    <w:rsid w:val="002B5772"/>
    <w:rsid w:val="002B7E4A"/>
    <w:rsid w:val="002C1AA4"/>
    <w:rsid w:val="002C2B5B"/>
    <w:rsid w:val="002C3EE6"/>
    <w:rsid w:val="002C44C6"/>
    <w:rsid w:val="002C4DC1"/>
    <w:rsid w:val="002C54C2"/>
    <w:rsid w:val="002C55CF"/>
    <w:rsid w:val="002C60F5"/>
    <w:rsid w:val="002C70EB"/>
    <w:rsid w:val="002D03B5"/>
    <w:rsid w:val="002D1119"/>
    <w:rsid w:val="002D53EE"/>
    <w:rsid w:val="002D550E"/>
    <w:rsid w:val="002D7838"/>
    <w:rsid w:val="002E1850"/>
    <w:rsid w:val="002E1AAB"/>
    <w:rsid w:val="002E3EC2"/>
    <w:rsid w:val="002E4CE0"/>
    <w:rsid w:val="002E66FE"/>
    <w:rsid w:val="002E6BB8"/>
    <w:rsid w:val="002E6D39"/>
    <w:rsid w:val="002E753B"/>
    <w:rsid w:val="002F52EF"/>
    <w:rsid w:val="002F5EC7"/>
    <w:rsid w:val="002F699D"/>
    <w:rsid w:val="002F69D4"/>
    <w:rsid w:val="0030021E"/>
    <w:rsid w:val="003009E7"/>
    <w:rsid w:val="003016D0"/>
    <w:rsid w:val="003038F1"/>
    <w:rsid w:val="003103CA"/>
    <w:rsid w:val="00310C68"/>
    <w:rsid w:val="003112C8"/>
    <w:rsid w:val="003128AA"/>
    <w:rsid w:val="00312BC5"/>
    <w:rsid w:val="00314AE6"/>
    <w:rsid w:val="00315E06"/>
    <w:rsid w:val="00315F53"/>
    <w:rsid w:val="00320981"/>
    <w:rsid w:val="0032195F"/>
    <w:rsid w:val="00321E47"/>
    <w:rsid w:val="0032358D"/>
    <w:rsid w:val="0032369B"/>
    <w:rsid w:val="00325551"/>
    <w:rsid w:val="0032609C"/>
    <w:rsid w:val="00326FC0"/>
    <w:rsid w:val="0033150C"/>
    <w:rsid w:val="0033208D"/>
    <w:rsid w:val="00332FB0"/>
    <w:rsid w:val="00333269"/>
    <w:rsid w:val="00333954"/>
    <w:rsid w:val="00337669"/>
    <w:rsid w:val="0033797F"/>
    <w:rsid w:val="003418CC"/>
    <w:rsid w:val="00342C3B"/>
    <w:rsid w:val="00342FBD"/>
    <w:rsid w:val="00343567"/>
    <w:rsid w:val="00357AF9"/>
    <w:rsid w:val="003605C3"/>
    <w:rsid w:val="00360777"/>
    <w:rsid w:val="00361297"/>
    <w:rsid w:val="00361760"/>
    <w:rsid w:val="00362F56"/>
    <w:rsid w:val="00364665"/>
    <w:rsid w:val="003656A8"/>
    <w:rsid w:val="0036628B"/>
    <w:rsid w:val="00370EA0"/>
    <w:rsid w:val="00373B8A"/>
    <w:rsid w:val="00373BD4"/>
    <w:rsid w:val="00374846"/>
    <w:rsid w:val="00376E76"/>
    <w:rsid w:val="003772CD"/>
    <w:rsid w:val="0038050B"/>
    <w:rsid w:val="003811DF"/>
    <w:rsid w:val="0038154F"/>
    <w:rsid w:val="00383959"/>
    <w:rsid w:val="00384E5F"/>
    <w:rsid w:val="00384EED"/>
    <w:rsid w:val="0038668A"/>
    <w:rsid w:val="00386CDD"/>
    <w:rsid w:val="00392B2A"/>
    <w:rsid w:val="00394418"/>
    <w:rsid w:val="00395577"/>
    <w:rsid w:val="0039662C"/>
    <w:rsid w:val="00396C26"/>
    <w:rsid w:val="00397CE8"/>
    <w:rsid w:val="003A24E6"/>
    <w:rsid w:val="003A312E"/>
    <w:rsid w:val="003A3728"/>
    <w:rsid w:val="003A49F4"/>
    <w:rsid w:val="003A7043"/>
    <w:rsid w:val="003A7DD3"/>
    <w:rsid w:val="003B3861"/>
    <w:rsid w:val="003B44EB"/>
    <w:rsid w:val="003B55FC"/>
    <w:rsid w:val="003B75CD"/>
    <w:rsid w:val="003C0B77"/>
    <w:rsid w:val="003C29C7"/>
    <w:rsid w:val="003C2D65"/>
    <w:rsid w:val="003C41A3"/>
    <w:rsid w:val="003C5AA3"/>
    <w:rsid w:val="003C5DCF"/>
    <w:rsid w:val="003C700B"/>
    <w:rsid w:val="003C760F"/>
    <w:rsid w:val="003D2445"/>
    <w:rsid w:val="003D3182"/>
    <w:rsid w:val="003E0690"/>
    <w:rsid w:val="003E168C"/>
    <w:rsid w:val="003E1B62"/>
    <w:rsid w:val="003E371C"/>
    <w:rsid w:val="003E4BBD"/>
    <w:rsid w:val="003E4FE3"/>
    <w:rsid w:val="003E635C"/>
    <w:rsid w:val="003E7D81"/>
    <w:rsid w:val="003F147C"/>
    <w:rsid w:val="003F1A0A"/>
    <w:rsid w:val="003F6337"/>
    <w:rsid w:val="003F6F94"/>
    <w:rsid w:val="00404202"/>
    <w:rsid w:val="00404A48"/>
    <w:rsid w:val="00404F85"/>
    <w:rsid w:val="00406240"/>
    <w:rsid w:val="00406D17"/>
    <w:rsid w:val="00406E5D"/>
    <w:rsid w:val="00410582"/>
    <w:rsid w:val="00410D2C"/>
    <w:rsid w:val="0041122B"/>
    <w:rsid w:val="0041314C"/>
    <w:rsid w:val="00413271"/>
    <w:rsid w:val="0041791A"/>
    <w:rsid w:val="004211F2"/>
    <w:rsid w:val="00421C44"/>
    <w:rsid w:val="004226F6"/>
    <w:rsid w:val="00425D11"/>
    <w:rsid w:val="00427AE3"/>
    <w:rsid w:val="0043083A"/>
    <w:rsid w:val="0043117B"/>
    <w:rsid w:val="00431BDF"/>
    <w:rsid w:val="00431E18"/>
    <w:rsid w:val="0043620B"/>
    <w:rsid w:val="004367F6"/>
    <w:rsid w:val="004377BC"/>
    <w:rsid w:val="0044168A"/>
    <w:rsid w:val="00443636"/>
    <w:rsid w:val="00443B77"/>
    <w:rsid w:val="00443F6D"/>
    <w:rsid w:val="00445270"/>
    <w:rsid w:val="0044656B"/>
    <w:rsid w:val="00446E3D"/>
    <w:rsid w:val="004472EE"/>
    <w:rsid w:val="004479EB"/>
    <w:rsid w:val="00447B8D"/>
    <w:rsid w:val="00447CF1"/>
    <w:rsid w:val="00450902"/>
    <w:rsid w:val="00450F04"/>
    <w:rsid w:val="00451473"/>
    <w:rsid w:val="004524A9"/>
    <w:rsid w:val="00455930"/>
    <w:rsid w:val="00457123"/>
    <w:rsid w:val="00460161"/>
    <w:rsid w:val="00460223"/>
    <w:rsid w:val="0046039E"/>
    <w:rsid w:val="00461352"/>
    <w:rsid w:val="004630B0"/>
    <w:rsid w:val="004632CD"/>
    <w:rsid w:val="00463BAE"/>
    <w:rsid w:val="00467DD4"/>
    <w:rsid w:val="00470372"/>
    <w:rsid w:val="00473D5A"/>
    <w:rsid w:val="0047409C"/>
    <w:rsid w:val="004740F9"/>
    <w:rsid w:val="00476566"/>
    <w:rsid w:val="00480E7E"/>
    <w:rsid w:val="0048129C"/>
    <w:rsid w:val="00482FE8"/>
    <w:rsid w:val="004833B9"/>
    <w:rsid w:val="00485A74"/>
    <w:rsid w:val="0048663D"/>
    <w:rsid w:val="00491C11"/>
    <w:rsid w:val="004940D0"/>
    <w:rsid w:val="00494E15"/>
    <w:rsid w:val="00496522"/>
    <w:rsid w:val="00497DAF"/>
    <w:rsid w:val="004A098C"/>
    <w:rsid w:val="004A2543"/>
    <w:rsid w:val="004A3D15"/>
    <w:rsid w:val="004A5577"/>
    <w:rsid w:val="004A5621"/>
    <w:rsid w:val="004A6112"/>
    <w:rsid w:val="004A7381"/>
    <w:rsid w:val="004A73A7"/>
    <w:rsid w:val="004A73DB"/>
    <w:rsid w:val="004B2BEF"/>
    <w:rsid w:val="004B2DA6"/>
    <w:rsid w:val="004B3C4D"/>
    <w:rsid w:val="004B4991"/>
    <w:rsid w:val="004B49C8"/>
    <w:rsid w:val="004B4A7B"/>
    <w:rsid w:val="004B5AB4"/>
    <w:rsid w:val="004B5B88"/>
    <w:rsid w:val="004B5F99"/>
    <w:rsid w:val="004B64A1"/>
    <w:rsid w:val="004C0C48"/>
    <w:rsid w:val="004C34C2"/>
    <w:rsid w:val="004C50A8"/>
    <w:rsid w:val="004C6B17"/>
    <w:rsid w:val="004D1789"/>
    <w:rsid w:val="004D1A38"/>
    <w:rsid w:val="004D4E0A"/>
    <w:rsid w:val="004D63A6"/>
    <w:rsid w:val="004D6FDB"/>
    <w:rsid w:val="004E570B"/>
    <w:rsid w:val="004E6871"/>
    <w:rsid w:val="004F1ACD"/>
    <w:rsid w:val="004F22CD"/>
    <w:rsid w:val="004F2DBD"/>
    <w:rsid w:val="004F2EB5"/>
    <w:rsid w:val="004F3E98"/>
    <w:rsid w:val="004F70F2"/>
    <w:rsid w:val="00500E7E"/>
    <w:rsid w:val="00501098"/>
    <w:rsid w:val="005010CB"/>
    <w:rsid w:val="005014AC"/>
    <w:rsid w:val="0050239F"/>
    <w:rsid w:val="00502500"/>
    <w:rsid w:val="00502F8D"/>
    <w:rsid w:val="00504C1F"/>
    <w:rsid w:val="00505501"/>
    <w:rsid w:val="005058E7"/>
    <w:rsid w:val="00506DE8"/>
    <w:rsid w:val="00511896"/>
    <w:rsid w:val="00517ED2"/>
    <w:rsid w:val="0052144A"/>
    <w:rsid w:val="00521A2D"/>
    <w:rsid w:val="0052694B"/>
    <w:rsid w:val="0053176A"/>
    <w:rsid w:val="00533BF3"/>
    <w:rsid w:val="005341CA"/>
    <w:rsid w:val="00535574"/>
    <w:rsid w:val="00537928"/>
    <w:rsid w:val="005409CE"/>
    <w:rsid w:val="0054103D"/>
    <w:rsid w:val="005424FD"/>
    <w:rsid w:val="00543968"/>
    <w:rsid w:val="00543B20"/>
    <w:rsid w:val="00544D61"/>
    <w:rsid w:val="00546287"/>
    <w:rsid w:val="005478D2"/>
    <w:rsid w:val="00550937"/>
    <w:rsid w:val="00552476"/>
    <w:rsid w:val="005528DB"/>
    <w:rsid w:val="00553094"/>
    <w:rsid w:val="00553A64"/>
    <w:rsid w:val="00555135"/>
    <w:rsid w:val="00556BD1"/>
    <w:rsid w:val="00560053"/>
    <w:rsid w:val="00560236"/>
    <w:rsid w:val="0056527A"/>
    <w:rsid w:val="00566F48"/>
    <w:rsid w:val="00566F68"/>
    <w:rsid w:val="00570213"/>
    <w:rsid w:val="00570574"/>
    <w:rsid w:val="0057079B"/>
    <w:rsid w:val="005734CA"/>
    <w:rsid w:val="005737CD"/>
    <w:rsid w:val="00575C9A"/>
    <w:rsid w:val="00577A7F"/>
    <w:rsid w:val="005838A6"/>
    <w:rsid w:val="00584D5A"/>
    <w:rsid w:val="005855A4"/>
    <w:rsid w:val="005856B4"/>
    <w:rsid w:val="005857FF"/>
    <w:rsid w:val="005862A4"/>
    <w:rsid w:val="005937AD"/>
    <w:rsid w:val="005A055B"/>
    <w:rsid w:val="005A0F99"/>
    <w:rsid w:val="005A7824"/>
    <w:rsid w:val="005B02E9"/>
    <w:rsid w:val="005B10D3"/>
    <w:rsid w:val="005B20ED"/>
    <w:rsid w:val="005B2C4F"/>
    <w:rsid w:val="005B2E80"/>
    <w:rsid w:val="005B300D"/>
    <w:rsid w:val="005B64D5"/>
    <w:rsid w:val="005C140F"/>
    <w:rsid w:val="005C35C4"/>
    <w:rsid w:val="005C40BF"/>
    <w:rsid w:val="005C6689"/>
    <w:rsid w:val="005D2BC3"/>
    <w:rsid w:val="005D2CCF"/>
    <w:rsid w:val="005D500D"/>
    <w:rsid w:val="005D5A3F"/>
    <w:rsid w:val="005D5C62"/>
    <w:rsid w:val="005D663B"/>
    <w:rsid w:val="005E0413"/>
    <w:rsid w:val="005E0527"/>
    <w:rsid w:val="005E1CCB"/>
    <w:rsid w:val="005E22AF"/>
    <w:rsid w:val="005E3A42"/>
    <w:rsid w:val="005E3D28"/>
    <w:rsid w:val="005E4591"/>
    <w:rsid w:val="005F007C"/>
    <w:rsid w:val="005F2464"/>
    <w:rsid w:val="005F2534"/>
    <w:rsid w:val="005F281B"/>
    <w:rsid w:val="005F35F2"/>
    <w:rsid w:val="005F5464"/>
    <w:rsid w:val="005F5FBA"/>
    <w:rsid w:val="005F6705"/>
    <w:rsid w:val="005F7113"/>
    <w:rsid w:val="005F7F62"/>
    <w:rsid w:val="00600037"/>
    <w:rsid w:val="00601F85"/>
    <w:rsid w:val="00602133"/>
    <w:rsid w:val="006039BE"/>
    <w:rsid w:val="00604F2D"/>
    <w:rsid w:val="00606A22"/>
    <w:rsid w:val="00606ED2"/>
    <w:rsid w:val="00607CB8"/>
    <w:rsid w:val="00610381"/>
    <w:rsid w:val="006110B2"/>
    <w:rsid w:val="00611638"/>
    <w:rsid w:val="00612D2A"/>
    <w:rsid w:val="00614254"/>
    <w:rsid w:val="006162D7"/>
    <w:rsid w:val="00617E8D"/>
    <w:rsid w:val="00620030"/>
    <w:rsid w:val="00620892"/>
    <w:rsid w:val="00621C12"/>
    <w:rsid w:val="00622319"/>
    <w:rsid w:val="00622AA4"/>
    <w:rsid w:val="006270DB"/>
    <w:rsid w:val="00635B7C"/>
    <w:rsid w:val="00636410"/>
    <w:rsid w:val="006401CD"/>
    <w:rsid w:val="00640817"/>
    <w:rsid w:val="006435CF"/>
    <w:rsid w:val="00647676"/>
    <w:rsid w:val="006540F1"/>
    <w:rsid w:val="00654762"/>
    <w:rsid w:val="0065583C"/>
    <w:rsid w:val="00655908"/>
    <w:rsid w:val="00655E3A"/>
    <w:rsid w:val="00657A60"/>
    <w:rsid w:val="0066017D"/>
    <w:rsid w:val="0066187D"/>
    <w:rsid w:val="0066465D"/>
    <w:rsid w:val="00667B75"/>
    <w:rsid w:val="0067172E"/>
    <w:rsid w:val="00672BDB"/>
    <w:rsid w:val="00673A7F"/>
    <w:rsid w:val="006755C0"/>
    <w:rsid w:val="00675C0E"/>
    <w:rsid w:val="00677123"/>
    <w:rsid w:val="0068050F"/>
    <w:rsid w:val="00680CA1"/>
    <w:rsid w:val="006818F0"/>
    <w:rsid w:val="00684A46"/>
    <w:rsid w:val="00686711"/>
    <w:rsid w:val="00691813"/>
    <w:rsid w:val="006929E5"/>
    <w:rsid w:val="00693807"/>
    <w:rsid w:val="00693A56"/>
    <w:rsid w:val="006940AA"/>
    <w:rsid w:val="00695A51"/>
    <w:rsid w:val="006968ED"/>
    <w:rsid w:val="006A0A56"/>
    <w:rsid w:val="006A3776"/>
    <w:rsid w:val="006A4B5F"/>
    <w:rsid w:val="006A76EA"/>
    <w:rsid w:val="006B2177"/>
    <w:rsid w:val="006B5972"/>
    <w:rsid w:val="006C1513"/>
    <w:rsid w:val="006C4383"/>
    <w:rsid w:val="006C4BF3"/>
    <w:rsid w:val="006C4CCF"/>
    <w:rsid w:val="006C6578"/>
    <w:rsid w:val="006C7C1F"/>
    <w:rsid w:val="006D16E6"/>
    <w:rsid w:val="006D1EC4"/>
    <w:rsid w:val="006D3201"/>
    <w:rsid w:val="006D3577"/>
    <w:rsid w:val="006D360C"/>
    <w:rsid w:val="006D776F"/>
    <w:rsid w:val="006D7F10"/>
    <w:rsid w:val="006E0AE8"/>
    <w:rsid w:val="006E0F50"/>
    <w:rsid w:val="006E1BE6"/>
    <w:rsid w:val="006E4761"/>
    <w:rsid w:val="006E5ECB"/>
    <w:rsid w:val="006E6A8F"/>
    <w:rsid w:val="006E6D95"/>
    <w:rsid w:val="006F0F16"/>
    <w:rsid w:val="006F2A37"/>
    <w:rsid w:val="006F4607"/>
    <w:rsid w:val="006F47DB"/>
    <w:rsid w:val="006F53B5"/>
    <w:rsid w:val="006F5ABF"/>
    <w:rsid w:val="006F5AEE"/>
    <w:rsid w:val="006F5DBA"/>
    <w:rsid w:val="006F66A5"/>
    <w:rsid w:val="006F759A"/>
    <w:rsid w:val="006F7A11"/>
    <w:rsid w:val="007008F2"/>
    <w:rsid w:val="0070157A"/>
    <w:rsid w:val="007020D2"/>
    <w:rsid w:val="007032C6"/>
    <w:rsid w:val="00704063"/>
    <w:rsid w:val="007040B8"/>
    <w:rsid w:val="007048E8"/>
    <w:rsid w:val="00706E79"/>
    <w:rsid w:val="00710053"/>
    <w:rsid w:val="00711209"/>
    <w:rsid w:val="00711790"/>
    <w:rsid w:val="00720DAA"/>
    <w:rsid w:val="0072182A"/>
    <w:rsid w:val="007228DB"/>
    <w:rsid w:val="00722D66"/>
    <w:rsid w:val="007247A2"/>
    <w:rsid w:val="007249A9"/>
    <w:rsid w:val="007338BE"/>
    <w:rsid w:val="00733E5F"/>
    <w:rsid w:val="00737623"/>
    <w:rsid w:val="007422CC"/>
    <w:rsid w:val="0074263C"/>
    <w:rsid w:val="0074485B"/>
    <w:rsid w:val="00746246"/>
    <w:rsid w:val="00746707"/>
    <w:rsid w:val="00750B64"/>
    <w:rsid w:val="00750BFB"/>
    <w:rsid w:val="00751A8C"/>
    <w:rsid w:val="00751B12"/>
    <w:rsid w:val="00751D62"/>
    <w:rsid w:val="007550CE"/>
    <w:rsid w:val="0075627A"/>
    <w:rsid w:val="0075694A"/>
    <w:rsid w:val="00756DF5"/>
    <w:rsid w:val="00760735"/>
    <w:rsid w:val="00761097"/>
    <w:rsid w:val="00762C22"/>
    <w:rsid w:val="007634D8"/>
    <w:rsid w:val="00765265"/>
    <w:rsid w:val="00770228"/>
    <w:rsid w:val="007710CE"/>
    <w:rsid w:val="00771182"/>
    <w:rsid w:val="00773E24"/>
    <w:rsid w:val="00774352"/>
    <w:rsid w:val="00774F26"/>
    <w:rsid w:val="00775392"/>
    <w:rsid w:val="007757E7"/>
    <w:rsid w:val="007776C5"/>
    <w:rsid w:val="0078024F"/>
    <w:rsid w:val="007823AA"/>
    <w:rsid w:val="00782496"/>
    <w:rsid w:val="00783A4F"/>
    <w:rsid w:val="00784799"/>
    <w:rsid w:val="0078486E"/>
    <w:rsid w:val="007872AA"/>
    <w:rsid w:val="00787C30"/>
    <w:rsid w:val="00790A1F"/>
    <w:rsid w:val="00791357"/>
    <w:rsid w:val="00791EDE"/>
    <w:rsid w:val="007922B5"/>
    <w:rsid w:val="00792A4A"/>
    <w:rsid w:val="00793F9E"/>
    <w:rsid w:val="00795795"/>
    <w:rsid w:val="007964ED"/>
    <w:rsid w:val="00796812"/>
    <w:rsid w:val="007A0F7B"/>
    <w:rsid w:val="007A1D5F"/>
    <w:rsid w:val="007A45FC"/>
    <w:rsid w:val="007A5179"/>
    <w:rsid w:val="007A5FDA"/>
    <w:rsid w:val="007B1B33"/>
    <w:rsid w:val="007B48FA"/>
    <w:rsid w:val="007B5258"/>
    <w:rsid w:val="007B58D8"/>
    <w:rsid w:val="007B6661"/>
    <w:rsid w:val="007B6BFE"/>
    <w:rsid w:val="007C0564"/>
    <w:rsid w:val="007C48CB"/>
    <w:rsid w:val="007C720D"/>
    <w:rsid w:val="007C78A7"/>
    <w:rsid w:val="007D08F9"/>
    <w:rsid w:val="007D0BC3"/>
    <w:rsid w:val="007D0D6D"/>
    <w:rsid w:val="007D1F52"/>
    <w:rsid w:val="007D252A"/>
    <w:rsid w:val="007D2B10"/>
    <w:rsid w:val="007D3B8F"/>
    <w:rsid w:val="007D3E78"/>
    <w:rsid w:val="007D43EF"/>
    <w:rsid w:val="007D490D"/>
    <w:rsid w:val="007D71E8"/>
    <w:rsid w:val="007D74A4"/>
    <w:rsid w:val="007E11AC"/>
    <w:rsid w:val="007E17A5"/>
    <w:rsid w:val="007E1F06"/>
    <w:rsid w:val="007E22B0"/>
    <w:rsid w:val="007E2359"/>
    <w:rsid w:val="007E26B5"/>
    <w:rsid w:val="007E445D"/>
    <w:rsid w:val="007E5115"/>
    <w:rsid w:val="007E5956"/>
    <w:rsid w:val="007E5D1A"/>
    <w:rsid w:val="007E5F6F"/>
    <w:rsid w:val="007E7262"/>
    <w:rsid w:val="007E7954"/>
    <w:rsid w:val="007F07EF"/>
    <w:rsid w:val="007F0CA0"/>
    <w:rsid w:val="007F1FBE"/>
    <w:rsid w:val="007F3E5F"/>
    <w:rsid w:val="007F54E0"/>
    <w:rsid w:val="007F5FAE"/>
    <w:rsid w:val="007F791A"/>
    <w:rsid w:val="0080064E"/>
    <w:rsid w:val="00803173"/>
    <w:rsid w:val="0080625B"/>
    <w:rsid w:val="00806787"/>
    <w:rsid w:val="008074D7"/>
    <w:rsid w:val="00807FF9"/>
    <w:rsid w:val="0081408F"/>
    <w:rsid w:val="00814098"/>
    <w:rsid w:val="00814344"/>
    <w:rsid w:val="0081522C"/>
    <w:rsid w:val="00815D99"/>
    <w:rsid w:val="008203A5"/>
    <w:rsid w:val="00820F26"/>
    <w:rsid w:val="00821A4E"/>
    <w:rsid w:val="00823539"/>
    <w:rsid w:val="00823B2D"/>
    <w:rsid w:val="00825B28"/>
    <w:rsid w:val="008268BF"/>
    <w:rsid w:val="008360B4"/>
    <w:rsid w:val="00836373"/>
    <w:rsid w:val="008372FD"/>
    <w:rsid w:val="0083785D"/>
    <w:rsid w:val="00840600"/>
    <w:rsid w:val="00840CCF"/>
    <w:rsid w:val="008426DE"/>
    <w:rsid w:val="0084281A"/>
    <w:rsid w:val="00846DC2"/>
    <w:rsid w:val="00846E6E"/>
    <w:rsid w:val="00847A93"/>
    <w:rsid w:val="0085090A"/>
    <w:rsid w:val="008518C6"/>
    <w:rsid w:val="00851C30"/>
    <w:rsid w:val="00851DE0"/>
    <w:rsid w:val="0085247D"/>
    <w:rsid w:val="0085289C"/>
    <w:rsid w:val="00854FF5"/>
    <w:rsid w:val="00855359"/>
    <w:rsid w:val="00855831"/>
    <w:rsid w:val="00855BB5"/>
    <w:rsid w:val="00857164"/>
    <w:rsid w:val="00860125"/>
    <w:rsid w:val="008626AF"/>
    <w:rsid w:val="00862E8C"/>
    <w:rsid w:val="00863D05"/>
    <w:rsid w:val="008649B2"/>
    <w:rsid w:val="008655C8"/>
    <w:rsid w:val="00866982"/>
    <w:rsid w:val="00866ED4"/>
    <w:rsid w:val="0086784B"/>
    <w:rsid w:val="00870670"/>
    <w:rsid w:val="00871D19"/>
    <w:rsid w:val="00872127"/>
    <w:rsid w:val="0087215E"/>
    <w:rsid w:val="00872ADC"/>
    <w:rsid w:val="00872CB8"/>
    <w:rsid w:val="00873A46"/>
    <w:rsid w:val="00876398"/>
    <w:rsid w:val="00880459"/>
    <w:rsid w:val="00886615"/>
    <w:rsid w:val="00886653"/>
    <w:rsid w:val="00886E78"/>
    <w:rsid w:val="0088766B"/>
    <w:rsid w:val="00892FC6"/>
    <w:rsid w:val="00894821"/>
    <w:rsid w:val="00895DB5"/>
    <w:rsid w:val="00897560"/>
    <w:rsid w:val="008A0899"/>
    <w:rsid w:val="008A1EC2"/>
    <w:rsid w:val="008A22B4"/>
    <w:rsid w:val="008A5609"/>
    <w:rsid w:val="008A7258"/>
    <w:rsid w:val="008A78BA"/>
    <w:rsid w:val="008B2A5E"/>
    <w:rsid w:val="008B554F"/>
    <w:rsid w:val="008B659D"/>
    <w:rsid w:val="008B6EE0"/>
    <w:rsid w:val="008B7FE5"/>
    <w:rsid w:val="008C01DD"/>
    <w:rsid w:val="008C1563"/>
    <w:rsid w:val="008C3636"/>
    <w:rsid w:val="008C3800"/>
    <w:rsid w:val="008C56E7"/>
    <w:rsid w:val="008C5AF5"/>
    <w:rsid w:val="008C7A49"/>
    <w:rsid w:val="008D0BCD"/>
    <w:rsid w:val="008D228E"/>
    <w:rsid w:val="008D4691"/>
    <w:rsid w:val="008D5C58"/>
    <w:rsid w:val="008D6D3F"/>
    <w:rsid w:val="008E0557"/>
    <w:rsid w:val="008E1AC8"/>
    <w:rsid w:val="008E2E2C"/>
    <w:rsid w:val="008E382E"/>
    <w:rsid w:val="008E429D"/>
    <w:rsid w:val="008E467B"/>
    <w:rsid w:val="008E4B66"/>
    <w:rsid w:val="008E4CD3"/>
    <w:rsid w:val="008E653C"/>
    <w:rsid w:val="008E6FE3"/>
    <w:rsid w:val="008E7F9D"/>
    <w:rsid w:val="008F06DC"/>
    <w:rsid w:val="008F182A"/>
    <w:rsid w:val="008F1A20"/>
    <w:rsid w:val="008F5C57"/>
    <w:rsid w:val="008F6A01"/>
    <w:rsid w:val="009005E5"/>
    <w:rsid w:val="00902422"/>
    <w:rsid w:val="00903E36"/>
    <w:rsid w:val="00903F79"/>
    <w:rsid w:val="00905BD3"/>
    <w:rsid w:val="009067A9"/>
    <w:rsid w:val="00910AE5"/>
    <w:rsid w:val="00910E6A"/>
    <w:rsid w:val="00910FE9"/>
    <w:rsid w:val="0091457F"/>
    <w:rsid w:val="00915834"/>
    <w:rsid w:val="00920101"/>
    <w:rsid w:val="00920825"/>
    <w:rsid w:val="00920874"/>
    <w:rsid w:val="00920A51"/>
    <w:rsid w:val="009212BD"/>
    <w:rsid w:val="00921E42"/>
    <w:rsid w:val="00922D7B"/>
    <w:rsid w:val="00923EF4"/>
    <w:rsid w:val="00924C50"/>
    <w:rsid w:val="0093035B"/>
    <w:rsid w:val="00930EE0"/>
    <w:rsid w:val="00930FCA"/>
    <w:rsid w:val="00931925"/>
    <w:rsid w:val="00931F8B"/>
    <w:rsid w:val="0093218D"/>
    <w:rsid w:val="009346DD"/>
    <w:rsid w:val="00934AEB"/>
    <w:rsid w:val="009354EF"/>
    <w:rsid w:val="00935FDF"/>
    <w:rsid w:val="009448E5"/>
    <w:rsid w:val="00945E1D"/>
    <w:rsid w:val="009460C4"/>
    <w:rsid w:val="0094662D"/>
    <w:rsid w:val="009474D4"/>
    <w:rsid w:val="00947676"/>
    <w:rsid w:val="00947815"/>
    <w:rsid w:val="00951410"/>
    <w:rsid w:val="009517D7"/>
    <w:rsid w:val="00952A5D"/>
    <w:rsid w:val="00953214"/>
    <w:rsid w:val="009537A3"/>
    <w:rsid w:val="009550D6"/>
    <w:rsid w:val="00955838"/>
    <w:rsid w:val="00961FD2"/>
    <w:rsid w:val="00962B96"/>
    <w:rsid w:val="0096431A"/>
    <w:rsid w:val="00964581"/>
    <w:rsid w:val="009670D3"/>
    <w:rsid w:val="00970914"/>
    <w:rsid w:val="009724A9"/>
    <w:rsid w:val="009727C6"/>
    <w:rsid w:val="0097431C"/>
    <w:rsid w:val="00975ADE"/>
    <w:rsid w:val="009766EE"/>
    <w:rsid w:val="009829F1"/>
    <w:rsid w:val="00982C29"/>
    <w:rsid w:val="00984104"/>
    <w:rsid w:val="00984691"/>
    <w:rsid w:val="00985C7D"/>
    <w:rsid w:val="00986445"/>
    <w:rsid w:val="00986800"/>
    <w:rsid w:val="00986E76"/>
    <w:rsid w:val="00987011"/>
    <w:rsid w:val="00990FDC"/>
    <w:rsid w:val="00991674"/>
    <w:rsid w:val="009935D7"/>
    <w:rsid w:val="009940F2"/>
    <w:rsid w:val="00994841"/>
    <w:rsid w:val="009968E9"/>
    <w:rsid w:val="00997E00"/>
    <w:rsid w:val="009A0C00"/>
    <w:rsid w:val="009A131D"/>
    <w:rsid w:val="009A3656"/>
    <w:rsid w:val="009A44F1"/>
    <w:rsid w:val="009A4879"/>
    <w:rsid w:val="009A4AF5"/>
    <w:rsid w:val="009A4CFE"/>
    <w:rsid w:val="009A500A"/>
    <w:rsid w:val="009B00AB"/>
    <w:rsid w:val="009B094C"/>
    <w:rsid w:val="009B0F00"/>
    <w:rsid w:val="009B1729"/>
    <w:rsid w:val="009B2239"/>
    <w:rsid w:val="009B28A3"/>
    <w:rsid w:val="009B3BC9"/>
    <w:rsid w:val="009B4A21"/>
    <w:rsid w:val="009B4DE1"/>
    <w:rsid w:val="009C2673"/>
    <w:rsid w:val="009C4AF0"/>
    <w:rsid w:val="009C5680"/>
    <w:rsid w:val="009C636A"/>
    <w:rsid w:val="009C6FEA"/>
    <w:rsid w:val="009D0233"/>
    <w:rsid w:val="009D04EF"/>
    <w:rsid w:val="009D2E01"/>
    <w:rsid w:val="009E161B"/>
    <w:rsid w:val="009E1988"/>
    <w:rsid w:val="009E2493"/>
    <w:rsid w:val="009E2719"/>
    <w:rsid w:val="009E2CA0"/>
    <w:rsid w:val="009E5B01"/>
    <w:rsid w:val="009E68E4"/>
    <w:rsid w:val="009F05F6"/>
    <w:rsid w:val="009F2E45"/>
    <w:rsid w:val="009F46C3"/>
    <w:rsid w:val="009F4D7C"/>
    <w:rsid w:val="009F789C"/>
    <w:rsid w:val="009F7910"/>
    <w:rsid w:val="009F7DC2"/>
    <w:rsid w:val="00A012BB"/>
    <w:rsid w:val="00A0272F"/>
    <w:rsid w:val="00A0301F"/>
    <w:rsid w:val="00A05111"/>
    <w:rsid w:val="00A05364"/>
    <w:rsid w:val="00A053AA"/>
    <w:rsid w:val="00A05A33"/>
    <w:rsid w:val="00A06DA0"/>
    <w:rsid w:val="00A06DF9"/>
    <w:rsid w:val="00A10ADC"/>
    <w:rsid w:val="00A14822"/>
    <w:rsid w:val="00A157E3"/>
    <w:rsid w:val="00A16795"/>
    <w:rsid w:val="00A16881"/>
    <w:rsid w:val="00A1759E"/>
    <w:rsid w:val="00A2141D"/>
    <w:rsid w:val="00A22926"/>
    <w:rsid w:val="00A22F35"/>
    <w:rsid w:val="00A23A92"/>
    <w:rsid w:val="00A241A4"/>
    <w:rsid w:val="00A24CEF"/>
    <w:rsid w:val="00A25560"/>
    <w:rsid w:val="00A2592C"/>
    <w:rsid w:val="00A261DE"/>
    <w:rsid w:val="00A26FA8"/>
    <w:rsid w:val="00A27C24"/>
    <w:rsid w:val="00A27E2A"/>
    <w:rsid w:val="00A30E1C"/>
    <w:rsid w:val="00A340F4"/>
    <w:rsid w:val="00A352A0"/>
    <w:rsid w:val="00A36420"/>
    <w:rsid w:val="00A40E4F"/>
    <w:rsid w:val="00A43023"/>
    <w:rsid w:val="00A44D2A"/>
    <w:rsid w:val="00A5023D"/>
    <w:rsid w:val="00A511AB"/>
    <w:rsid w:val="00A5164C"/>
    <w:rsid w:val="00A51FD5"/>
    <w:rsid w:val="00A533C1"/>
    <w:rsid w:val="00A53A3B"/>
    <w:rsid w:val="00A544F2"/>
    <w:rsid w:val="00A61CAF"/>
    <w:rsid w:val="00A625A0"/>
    <w:rsid w:val="00A642AC"/>
    <w:rsid w:val="00A657DF"/>
    <w:rsid w:val="00A6697E"/>
    <w:rsid w:val="00A6708A"/>
    <w:rsid w:val="00A7151D"/>
    <w:rsid w:val="00A7161C"/>
    <w:rsid w:val="00A724E1"/>
    <w:rsid w:val="00A725EC"/>
    <w:rsid w:val="00A739DF"/>
    <w:rsid w:val="00A75C7E"/>
    <w:rsid w:val="00A77510"/>
    <w:rsid w:val="00A778B4"/>
    <w:rsid w:val="00A80F77"/>
    <w:rsid w:val="00A82F6A"/>
    <w:rsid w:val="00A84890"/>
    <w:rsid w:val="00A8638A"/>
    <w:rsid w:val="00A868D5"/>
    <w:rsid w:val="00A86C97"/>
    <w:rsid w:val="00A877E0"/>
    <w:rsid w:val="00A90124"/>
    <w:rsid w:val="00A921B5"/>
    <w:rsid w:val="00A92A3B"/>
    <w:rsid w:val="00A92B21"/>
    <w:rsid w:val="00A9353D"/>
    <w:rsid w:val="00A93BD9"/>
    <w:rsid w:val="00A9631A"/>
    <w:rsid w:val="00AA1A27"/>
    <w:rsid w:val="00AA1FDD"/>
    <w:rsid w:val="00AA2181"/>
    <w:rsid w:val="00AA2303"/>
    <w:rsid w:val="00AA2CCB"/>
    <w:rsid w:val="00AA3225"/>
    <w:rsid w:val="00AA59AC"/>
    <w:rsid w:val="00AA5CD5"/>
    <w:rsid w:val="00AA5FB8"/>
    <w:rsid w:val="00AA72CC"/>
    <w:rsid w:val="00AA7385"/>
    <w:rsid w:val="00AA7DD1"/>
    <w:rsid w:val="00AB10F4"/>
    <w:rsid w:val="00AB1432"/>
    <w:rsid w:val="00AB2D62"/>
    <w:rsid w:val="00AB2E5E"/>
    <w:rsid w:val="00AB2E76"/>
    <w:rsid w:val="00AB4F10"/>
    <w:rsid w:val="00AB760F"/>
    <w:rsid w:val="00AC069C"/>
    <w:rsid w:val="00AC1339"/>
    <w:rsid w:val="00AC1727"/>
    <w:rsid w:val="00AC2116"/>
    <w:rsid w:val="00AC427A"/>
    <w:rsid w:val="00AD063F"/>
    <w:rsid w:val="00AD0E8F"/>
    <w:rsid w:val="00AD230A"/>
    <w:rsid w:val="00AD3471"/>
    <w:rsid w:val="00AD3769"/>
    <w:rsid w:val="00AD3A0F"/>
    <w:rsid w:val="00AD48F0"/>
    <w:rsid w:val="00AD6C37"/>
    <w:rsid w:val="00AE0FB5"/>
    <w:rsid w:val="00AE1D0F"/>
    <w:rsid w:val="00AE5DD5"/>
    <w:rsid w:val="00AF0E23"/>
    <w:rsid w:val="00AF1F2A"/>
    <w:rsid w:val="00AF23D8"/>
    <w:rsid w:val="00AF6B31"/>
    <w:rsid w:val="00AF7275"/>
    <w:rsid w:val="00B01715"/>
    <w:rsid w:val="00B01A3D"/>
    <w:rsid w:val="00B01E6E"/>
    <w:rsid w:val="00B0241E"/>
    <w:rsid w:val="00B032B1"/>
    <w:rsid w:val="00B0370C"/>
    <w:rsid w:val="00B04967"/>
    <w:rsid w:val="00B04D37"/>
    <w:rsid w:val="00B05756"/>
    <w:rsid w:val="00B06311"/>
    <w:rsid w:val="00B06F2C"/>
    <w:rsid w:val="00B10189"/>
    <w:rsid w:val="00B11197"/>
    <w:rsid w:val="00B116CC"/>
    <w:rsid w:val="00B11F2F"/>
    <w:rsid w:val="00B14E66"/>
    <w:rsid w:val="00B14E9F"/>
    <w:rsid w:val="00B16D8D"/>
    <w:rsid w:val="00B174B4"/>
    <w:rsid w:val="00B179A0"/>
    <w:rsid w:val="00B17FE6"/>
    <w:rsid w:val="00B20D55"/>
    <w:rsid w:val="00B2523B"/>
    <w:rsid w:val="00B2621E"/>
    <w:rsid w:val="00B27048"/>
    <w:rsid w:val="00B27482"/>
    <w:rsid w:val="00B300D5"/>
    <w:rsid w:val="00B3039C"/>
    <w:rsid w:val="00B30B8A"/>
    <w:rsid w:val="00B32E58"/>
    <w:rsid w:val="00B33183"/>
    <w:rsid w:val="00B3338D"/>
    <w:rsid w:val="00B41C1A"/>
    <w:rsid w:val="00B42945"/>
    <w:rsid w:val="00B4686E"/>
    <w:rsid w:val="00B51374"/>
    <w:rsid w:val="00B52589"/>
    <w:rsid w:val="00B56D12"/>
    <w:rsid w:val="00B578BA"/>
    <w:rsid w:val="00B61616"/>
    <w:rsid w:val="00B623DD"/>
    <w:rsid w:val="00B62FD2"/>
    <w:rsid w:val="00B63657"/>
    <w:rsid w:val="00B63FFE"/>
    <w:rsid w:val="00B65059"/>
    <w:rsid w:val="00B657FB"/>
    <w:rsid w:val="00B66266"/>
    <w:rsid w:val="00B66E32"/>
    <w:rsid w:val="00B678F8"/>
    <w:rsid w:val="00B72653"/>
    <w:rsid w:val="00B72B53"/>
    <w:rsid w:val="00B75EDD"/>
    <w:rsid w:val="00B77AE0"/>
    <w:rsid w:val="00B77B07"/>
    <w:rsid w:val="00B80394"/>
    <w:rsid w:val="00B81173"/>
    <w:rsid w:val="00B811C7"/>
    <w:rsid w:val="00B81D92"/>
    <w:rsid w:val="00B82894"/>
    <w:rsid w:val="00B83449"/>
    <w:rsid w:val="00B83CDB"/>
    <w:rsid w:val="00B84367"/>
    <w:rsid w:val="00B850B0"/>
    <w:rsid w:val="00B851D8"/>
    <w:rsid w:val="00B90572"/>
    <w:rsid w:val="00B92412"/>
    <w:rsid w:val="00B925C9"/>
    <w:rsid w:val="00B92762"/>
    <w:rsid w:val="00B933B0"/>
    <w:rsid w:val="00B93B6A"/>
    <w:rsid w:val="00B94B59"/>
    <w:rsid w:val="00B950C0"/>
    <w:rsid w:val="00B9594E"/>
    <w:rsid w:val="00B97190"/>
    <w:rsid w:val="00B97B28"/>
    <w:rsid w:val="00BA0054"/>
    <w:rsid w:val="00BA0674"/>
    <w:rsid w:val="00BA0C6F"/>
    <w:rsid w:val="00BA1364"/>
    <w:rsid w:val="00BA2010"/>
    <w:rsid w:val="00BA7186"/>
    <w:rsid w:val="00BB09C5"/>
    <w:rsid w:val="00BB0A05"/>
    <w:rsid w:val="00BB0A51"/>
    <w:rsid w:val="00BB1262"/>
    <w:rsid w:val="00BB226D"/>
    <w:rsid w:val="00BB3359"/>
    <w:rsid w:val="00BB3373"/>
    <w:rsid w:val="00BB33F5"/>
    <w:rsid w:val="00BB446E"/>
    <w:rsid w:val="00BB69D9"/>
    <w:rsid w:val="00BB6C29"/>
    <w:rsid w:val="00BC00E6"/>
    <w:rsid w:val="00BC22EC"/>
    <w:rsid w:val="00BC2F7C"/>
    <w:rsid w:val="00BC4331"/>
    <w:rsid w:val="00BC4335"/>
    <w:rsid w:val="00BC5060"/>
    <w:rsid w:val="00BC63F8"/>
    <w:rsid w:val="00BC6D12"/>
    <w:rsid w:val="00BC6DE3"/>
    <w:rsid w:val="00BD26D6"/>
    <w:rsid w:val="00BD360F"/>
    <w:rsid w:val="00BD5585"/>
    <w:rsid w:val="00BD5AE8"/>
    <w:rsid w:val="00BD5C3C"/>
    <w:rsid w:val="00BD5DBB"/>
    <w:rsid w:val="00BD671F"/>
    <w:rsid w:val="00BD7EDE"/>
    <w:rsid w:val="00BE23EC"/>
    <w:rsid w:val="00BE38DD"/>
    <w:rsid w:val="00BE681D"/>
    <w:rsid w:val="00BF1C2E"/>
    <w:rsid w:val="00BF1E23"/>
    <w:rsid w:val="00BF32F9"/>
    <w:rsid w:val="00BF4A28"/>
    <w:rsid w:val="00BF6870"/>
    <w:rsid w:val="00BF70AB"/>
    <w:rsid w:val="00C02CDA"/>
    <w:rsid w:val="00C02DC5"/>
    <w:rsid w:val="00C04309"/>
    <w:rsid w:val="00C04D6C"/>
    <w:rsid w:val="00C07483"/>
    <w:rsid w:val="00C10794"/>
    <w:rsid w:val="00C10FAD"/>
    <w:rsid w:val="00C151CE"/>
    <w:rsid w:val="00C1561C"/>
    <w:rsid w:val="00C16CBF"/>
    <w:rsid w:val="00C17200"/>
    <w:rsid w:val="00C20110"/>
    <w:rsid w:val="00C20438"/>
    <w:rsid w:val="00C21433"/>
    <w:rsid w:val="00C2235D"/>
    <w:rsid w:val="00C223E8"/>
    <w:rsid w:val="00C2310A"/>
    <w:rsid w:val="00C24927"/>
    <w:rsid w:val="00C258E7"/>
    <w:rsid w:val="00C26F4A"/>
    <w:rsid w:val="00C274AC"/>
    <w:rsid w:val="00C32D50"/>
    <w:rsid w:val="00C330FF"/>
    <w:rsid w:val="00C332FD"/>
    <w:rsid w:val="00C34957"/>
    <w:rsid w:val="00C40754"/>
    <w:rsid w:val="00C4186C"/>
    <w:rsid w:val="00C42BE8"/>
    <w:rsid w:val="00C441C9"/>
    <w:rsid w:val="00C4458D"/>
    <w:rsid w:val="00C456A1"/>
    <w:rsid w:val="00C463F9"/>
    <w:rsid w:val="00C47A19"/>
    <w:rsid w:val="00C5159F"/>
    <w:rsid w:val="00C52124"/>
    <w:rsid w:val="00C52494"/>
    <w:rsid w:val="00C54EAA"/>
    <w:rsid w:val="00C5712D"/>
    <w:rsid w:val="00C631D8"/>
    <w:rsid w:val="00C63D1F"/>
    <w:rsid w:val="00C64B9E"/>
    <w:rsid w:val="00C70D9F"/>
    <w:rsid w:val="00C71BAC"/>
    <w:rsid w:val="00C71D3F"/>
    <w:rsid w:val="00C71F4F"/>
    <w:rsid w:val="00C73297"/>
    <w:rsid w:val="00C7374E"/>
    <w:rsid w:val="00C742FA"/>
    <w:rsid w:val="00C75B6C"/>
    <w:rsid w:val="00C7732B"/>
    <w:rsid w:val="00C81D7B"/>
    <w:rsid w:val="00C82AC2"/>
    <w:rsid w:val="00C847F2"/>
    <w:rsid w:val="00C85A69"/>
    <w:rsid w:val="00C86842"/>
    <w:rsid w:val="00C911EE"/>
    <w:rsid w:val="00C94171"/>
    <w:rsid w:val="00C951D2"/>
    <w:rsid w:val="00C95227"/>
    <w:rsid w:val="00C95940"/>
    <w:rsid w:val="00C95AAD"/>
    <w:rsid w:val="00C96771"/>
    <w:rsid w:val="00C96D09"/>
    <w:rsid w:val="00CA0239"/>
    <w:rsid w:val="00CA0B3A"/>
    <w:rsid w:val="00CA1DC3"/>
    <w:rsid w:val="00CA23EE"/>
    <w:rsid w:val="00CA3975"/>
    <w:rsid w:val="00CA3DCC"/>
    <w:rsid w:val="00CA4649"/>
    <w:rsid w:val="00CA4AFB"/>
    <w:rsid w:val="00CA5C8E"/>
    <w:rsid w:val="00CA60FB"/>
    <w:rsid w:val="00CA6FED"/>
    <w:rsid w:val="00CB0A19"/>
    <w:rsid w:val="00CB0D65"/>
    <w:rsid w:val="00CB3DA6"/>
    <w:rsid w:val="00CB3ED6"/>
    <w:rsid w:val="00CB4120"/>
    <w:rsid w:val="00CB47A6"/>
    <w:rsid w:val="00CB491B"/>
    <w:rsid w:val="00CB5F5D"/>
    <w:rsid w:val="00CC2E60"/>
    <w:rsid w:val="00CC5832"/>
    <w:rsid w:val="00CC58C8"/>
    <w:rsid w:val="00CC7159"/>
    <w:rsid w:val="00CC7605"/>
    <w:rsid w:val="00CC7BC5"/>
    <w:rsid w:val="00CD2FF9"/>
    <w:rsid w:val="00CD37A1"/>
    <w:rsid w:val="00CD3EBE"/>
    <w:rsid w:val="00CD4138"/>
    <w:rsid w:val="00CE2806"/>
    <w:rsid w:val="00CE28C2"/>
    <w:rsid w:val="00CE448C"/>
    <w:rsid w:val="00CE5581"/>
    <w:rsid w:val="00CE65B2"/>
    <w:rsid w:val="00CF2379"/>
    <w:rsid w:val="00CF2453"/>
    <w:rsid w:val="00CF568D"/>
    <w:rsid w:val="00CF7ADE"/>
    <w:rsid w:val="00CF7DCD"/>
    <w:rsid w:val="00D004D5"/>
    <w:rsid w:val="00D00EF5"/>
    <w:rsid w:val="00D01663"/>
    <w:rsid w:val="00D04305"/>
    <w:rsid w:val="00D054FE"/>
    <w:rsid w:val="00D06E7E"/>
    <w:rsid w:val="00D071E5"/>
    <w:rsid w:val="00D1052A"/>
    <w:rsid w:val="00D10756"/>
    <w:rsid w:val="00D11F66"/>
    <w:rsid w:val="00D1212D"/>
    <w:rsid w:val="00D12A1F"/>
    <w:rsid w:val="00D12D77"/>
    <w:rsid w:val="00D1427B"/>
    <w:rsid w:val="00D154E5"/>
    <w:rsid w:val="00D159F8"/>
    <w:rsid w:val="00D1669C"/>
    <w:rsid w:val="00D17EDA"/>
    <w:rsid w:val="00D21FA0"/>
    <w:rsid w:val="00D223F7"/>
    <w:rsid w:val="00D23BBC"/>
    <w:rsid w:val="00D2564E"/>
    <w:rsid w:val="00D265F1"/>
    <w:rsid w:val="00D269F6"/>
    <w:rsid w:val="00D26DD0"/>
    <w:rsid w:val="00D34E3E"/>
    <w:rsid w:val="00D3600E"/>
    <w:rsid w:val="00D37F25"/>
    <w:rsid w:val="00D41A1D"/>
    <w:rsid w:val="00D42988"/>
    <w:rsid w:val="00D46E41"/>
    <w:rsid w:val="00D531AD"/>
    <w:rsid w:val="00D53EFA"/>
    <w:rsid w:val="00D57E64"/>
    <w:rsid w:val="00D60209"/>
    <w:rsid w:val="00D60EDF"/>
    <w:rsid w:val="00D63207"/>
    <w:rsid w:val="00D63908"/>
    <w:rsid w:val="00D63B54"/>
    <w:rsid w:val="00D649A4"/>
    <w:rsid w:val="00D649C3"/>
    <w:rsid w:val="00D64B48"/>
    <w:rsid w:val="00D64F74"/>
    <w:rsid w:val="00D65B63"/>
    <w:rsid w:val="00D74D68"/>
    <w:rsid w:val="00D756B1"/>
    <w:rsid w:val="00D77159"/>
    <w:rsid w:val="00D80366"/>
    <w:rsid w:val="00D80B2C"/>
    <w:rsid w:val="00D80D85"/>
    <w:rsid w:val="00D821E9"/>
    <w:rsid w:val="00D824A5"/>
    <w:rsid w:val="00D83D1F"/>
    <w:rsid w:val="00D847F8"/>
    <w:rsid w:val="00D84E02"/>
    <w:rsid w:val="00D8657E"/>
    <w:rsid w:val="00D87624"/>
    <w:rsid w:val="00D90FE9"/>
    <w:rsid w:val="00D922CD"/>
    <w:rsid w:val="00D951E7"/>
    <w:rsid w:val="00DA0BCE"/>
    <w:rsid w:val="00DA318D"/>
    <w:rsid w:val="00DA3868"/>
    <w:rsid w:val="00DA3968"/>
    <w:rsid w:val="00DA3B9F"/>
    <w:rsid w:val="00DA53DA"/>
    <w:rsid w:val="00DA5B3A"/>
    <w:rsid w:val="00DA65EB"/>
    <w:rsid w:val="00DA6D51"/>
    <w:rsid w:val="00DA72FE"/>
    <w:rsid w:val="00DB11D6"/>
    <w:rsid w:val="00DB1CC1"/>
    <w:rsid w:val="00DB2AAE"/>
    <w:rsid w:val="00DB3F14"/>
    <w:rsid w:val="00DB5AD2"/>
    <w:rsid w:val="00DB7C89"/>
    <w:rsid w:val="00DC0A4C"/>
    <w:rsid w:val="00DC1C55"/>
    <w:rsid w:val="00DC27A3"/>
    <w:rsid w:val="00DC383E"/>
    <w:rsid w:val="00DC66C2"/>
    <w:rsid w:val="00DC6B8A"/>
    <w:rsid w:val="00DC6BD0"/>
    <w:rsid w:val="00DD2447"/>
    <w:rsid w:val="00DD38CD"/>
    <w:rsid w:val="00DD404E"/>
    <w:rsid w:val="00DD45D6"/>
    <w:rsid w:val="00DD5715"/>
    <w:rsid w:val="00DE04C2"/>
    <w:rsid w:val="00DE0C5E"/>
    <w:rsid w:val="00DE1788"/>
    <w:rsid w:val="00DE46DC"/>
    <w:rsid w:val="00DE503F"/>
    <w:rsid w:val="00DE5CA2"/>
    <w:rsid w:val="00DE7CE4"/>
    <w:rsid w:val="00DE7DC6"/>
    <w:rsid w:val="00DF018A"/>
    <w:rsid w:val="00DF05C5"/>
    <w:rsid w:val="00DF10DD"/>
    <w:rsid w:val="00DF3AB3"/>
    <w:rsid w:val="00DF4E5F"/>
    <w:rsid w:val="00DF5243"/>
    <w:rsid w:val="00DF66CE"/>
    <w:rsid w:val="00E023C9"/>
    <w:rsid w:val="00E02801"/>
    <w:rsid w:val="00E079DB"/>
    <w:rsid w:val="00E12A94"/>
    <w:rsid w:val="00E17AE0"/>
    <w:rsid w:val="00E17C11"/>
    <w:rsid w:val="00E20C9E"/>
    <w:rsid w:val="00E2145B"/>
    <w:rsid w:val="00E21613"/>
    <w:rsid w:val="00E223FA"/>
    <w:rsid w:val="00E2362C"/>
    <w:rsid w:val="00E26BCD"/>
    <w:rsid w:val="00E349C4"/>
    <w:rsid w:val="00E35897"/>
    <w:rsid w:val="00E3592E"/>
    <w:rsid w:val="00E423F5"/>
    <w:rsid w:val="00E42641"/>
    <w:rsid w:val="00E434D9"/>
    <w:rsid w:val="00E4435F"/>
    <w:rsid w:val="00E45AB3"/>
    <w:rsid w:val="00E460D8"/>
    <w:rsid w:val="00E468FC"/>
    <w:rsid w:val="00E50540"/>
    <w:rsid w:val="00E5119A"/>
    <w:rsid w:val="00E52A99"/>
    <w:rsid w:val="00E54184"/>
    <w:rsid w:val="00E542E1"/>
    <w:rsid w:val="00E5444C"/>
    <w:rsid w:val="00E55003"/>
    <w:rsid w:val="00E55E51"/>
    <w:rsid w:val="00E5722C"/>
    <w:rsid w:val="00E6084B"/>
    <w:rsid w:val="00E631FD"/>
    <w:rsid w:val="00E63527"/>
    <w:rsid w:val="00E63D42"/>
    <w:rsid w:val="00E65399"/>
    <w:rsid w:val="00E67767"/>
    <w:rsid w:val="00E70B2F"/>
    <w:rsid w:val="00E72C09"/>
    <w:rsid w:val="00E72F12"/>
    <w:rsid w:val="00E73C27"/>
    <w:rsid w:val="00E74B67"/>
    <w:rsid w:val="00E7633E"/>
    <w:rsid w:val="00E77615"/>
    <w:rsid w:val="00E8137B"/>
    <w:rsid w:val="00E83300"/>
    <w:rsid w:val="00E8370C"/>
    <w:rsid w:val="00E8444B"/>
    <w:rsid w:val="00E84E0F"/>
    <w:rsid w:val="00E90848"/>
    <w:rsid w:val="00E90C32"/>
    <w:rsid w:val="00E918EF"/>
    <w:rsid w:val="00E92728"/>
    <w:rsid w:val="00E942DB"/>
    <w:rsid w:val="00E95D36"/>
    <w:rsid w:val="00E9637B"/>
    <w:rsid w:val="00E96905"/>
    <w:rsid w:val="00E97353"/>
    <w:rsid w:val="00E979F1"/>
    <w:rsid w:val="00EA077F"/>
    <w:rsid w:val="00EA1F3F"/>
    <w:rsid w:val="00EA640B"/>
    <w:rsid w:val="00EA6608"/>
    <w:rsid w:val="00EA66DA"/>
    <w:rsid w:val="00EA773B"/>
    <w:rsid w:val="00EB18DA"/>
    <w:rsid w:val="00EB564F"/>
    <w:rsid w:val="00EC0C5D"/>
    <w:rsid w:val="00EC21E5"/>
    <w:rsid w:val="00EC2A38"/>
    <w:rsid w:val="00EC6371"/>
    <w:rsid w:val="00EC7EA6"/>
    <w:rsid w:val="00ED0529"/>
    <w:rsid w:val="00ED1978"/>
    <w:rsid w:val="00ED79A5"/>
    <w:rsid w:val="00ED7B4E"/>
    <w:rsid w:val="00EE2A9F"/>
    <w:rsid w:val="00EE59BA"/>
    <w:rsid w:val="00EE7386"/>
    <w:rsid w:val="00EE7B41"/>
    <w:rsid w:val="00EF44C1"/>
    <w:rsid w:val="00F002AE"/>
    <w:rsid w:val="00F0170C"/>
    <w:rsid w:val="00F01DAE"/>
    <w:rsid w:val="00F02AEC"/>
    <w:rsid w:val="00F03168"/>
    <w:rsid w:val="00F03830"/>
    <w:rsid w:val="00F074B0"/>
    <w:rsid w:val="00F10361"/>
    <w:rsid w:val="00F10398"/>
    <w:rsid w:val="00F128F9"/>
    <w:rsid w:val="00F13B57"/>
    <w:rsid w:val="00F14837"/>
    <w:rsid w:val="00F15717"/>
    <w:rsid w:val="00F158BE"/>
    <w:rsid w:val="00F1613E"/>
    <w:rsid w:val="00F17080"/>
    <w:rsid w:val="00F21A1D"/>
    <w:rsid w:val="00F224C2"/>
    <w:rsid w:val="00F232E2"/>
    <w:rsid w:val="00F247F5"/>
    <w:rsid w:val="00F265E6"/>
    <w:rsid w:val="00F26624"/>
    <w:rsid w:val="00F300EA"/>
    <w:rsid w:val="00F324C8"/>
    <w:rsid w:val="00F33689"/>
    <w:rsid w:val="00F3579A"/>
    <w:rsid w:val="00F40021"/>
    <w:rsid w:val="00F45D59"/>
    <w:rsid w:val="00F468CD"/>
    <w:rsid w:val="00F46BAE"/>
    <w:rsid w:val="00F5058F"/>
    <w:rsid w:val="00F53854"/>
    <w:rsid w:val="00F53945"/>
    <w:rsid w:val="00F53C4B"/>
    <w:rsid w:val="00F54608"/>
    <w:rsid w:val="00F568F9"/>
    <w:rsid w:val="00F56FF5"/>
    <w:rsid w:val="00F60496"/>
    <w:rsid w:val="00F62E97"/>
    <w:rsid w:val="00F70DCC"/>
    <w:rsid w:val="00F763B0"/>
    <w:rsid w:val="00F84F5E"/>
    <w:rsid w:val="00F86EC4"/>
    <w:rsid w:val="00F91973"/>
    <w:rsid w:val="00F9344C"/>
    <w:rsid w:val="00F93774"/>
    <w:rsid w:val="00F9439C"/>
    <w:rsid w:val="00F949C8"/>
    <w:rsid w:val="00F97C04"/>
    <w:rsid w:val="00F97FBB"/>
    <w:rsid w:val="00FA02AF"/>
    <w:rsid w:val="00FA18E5"/>
    <w:rsid w:val="00FA5FAA"/>
    <w:rsid w:val="00FB3145"/>
    <w:rsid w:val="00FB3450"/>
    <w:rsid w:val="00FB3DD7"/>
    <w:rsid w:val="00FB4B48"/>
    <w:rsid w:val="00FB4BC1"/>
    <w:rsid w:val="00FB5374"/>
    <w:rsid w:val="00FB5C42"/>
    <w:rsid w:val="00FC1744"/>
    <w:rsid w:val="00FC3BDE"/>
    <w:rsid w:val="00FC5245"/>
    <w:rsid w:val="00FC648F"/>
    <w:rsid w:val="00FC69EC"/>
    <w:rsid w:val="00FC6A15"/>
    <w:rsid w:val="00FD2D2A"/>
    <w:rsid w:val="00FD2F93"/>
    <w:rsid w:val="00FD343E"/>
    <w:rsid w:val="00FD4CE7"/>
    <w:rsid w:val="00FD5693"/>
    <w:rsid w:val="00FD638A"/>
    <w:rsid w:val="00FD6927"/>
    <w:rsid w:val="00FE18C2"/>
    <w:rsid w:val="00FE311C"/>
    <w:rsid w:val="00FE3F26"/>
    <w:rsid w:val="00FE62D7"/>
    <w:rsid w:val="00FF03E1"/>
    <w:rsid w:val="00FF1C4D"/>
    <w:rsid w:val="00FF41E1"/>
    <w:rsid w:val="00FF49F3"/>
    <w:rsid w:val="00FF6BBF"/>
    <w:rsid w:val="00FF71B1"/>
    <w:rsid w:val="00FF74F0"/>
    <w:rsid w:val="00FF7B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AFC2CC4"/>
  <w15:docId w15:val="{12E0A75E-299C-C74C-AFB8-AEC3EB86CA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lock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iPriority="1" w:unhideWhenUsed="1"/>
    <w:lsdException w:name="Body Text" w:semiHidden="1" w:unhideWhenUsed="1" w:qFormat="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annotation subject" w:locked="1" w:semiHidden="1" w:unhideWhenUsed="1"/>
    <w:lsdException w:name="No List" w:semiHidden="1" w:uiPriority="99"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lsdException w:name="Balloon Text" w:locked="1" w:semiHidden="1" w:unhideWhenUsed="1"/>
    <w:lsdException w:name="Table Theme" w:lock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F5AEE"/>
    <w:pPr>
      <w:spacing w:after="160" w:line="259" w:lineRule="auto"/>
    </w:pPr>
    <w:rPr>
      <w:rFonts w:asciiTheme="minorHAnsi" w:eastAsiaTheme="minorHAnsi" w:hAnsiTheme="minorHAnsi" w:cstheme="minorBidi"/>
      <w:sz w:val="22"/>
      <w:szCs w:val="22"/>
      <w:lang w:eastAsia="en-US"/>
    </w:rPr>
  </w:style>
  <w:style w:type="paragraph" w:styleId="Heading1">
    <w:name w:val="heading 1"/>
    <w:basedOn w:val="Normal"/>
    <w:next w:val="Normal"/>
    <w:link w:val="Heading1Char"/>
    <w:qFormat/>
    <w:rsid w:val="008626AF"/>
    <w:pPr>
      <w:keepNext/>
      <w:spacing w:before="360" w:after="240"/>
      <w:contextualSpacing/>
      <w:outlineLvl w:val="0"/>
    </w:pPr>
    <w:rPr>
      <w:rFonts w:ascii="HelveticaNeue BlackCond" w:hAnsi="HelveticaNeue BlackCond"/>
      <w:b/>
      <w:sz w:val="36"/>
      <w:szCs w:val="36"/>
    </w:rPr>
  </w:style>
  <w:style w:type="paragraph" w:styleId="Heading2">
    <w:name w:val="heading 2"/>
    <w:basedOn w:val="Normal"/>
    <w:next w:val="Normal"/>
    <w:link w:val="Heading2Char"/>
    <w:qFormat/>
    <w:rsid w:val="008626AF"/>
    <w:pPr>
      <w:keepNext/>
      <w:spacing w:before="360" w:after="240"/>
      <w:contextualSpacing/>
      <w:outlineLvl w:val="1"/>
    </w:pPr>
    <w:rPr>
      <w:rFonts w:ascii="HelveticaNeue BlackCond" w:hAnsi="HelveticaNeue BlackCond"/>
      <w:b/>
      <w:sz w:val="32"/>
      <w:szCs w:val="28"/>
    </w:rPr>
  </w:style>
  <w:style w:type="paragraph" w:styleId="Heading3">
    <w:name w:val="heading 3"/>
    <w:basedOn w:val="Normal"/>
    <w:next w:val="Normal"/>
    <w:link w:val="Heading3Char"/>
    <w:qFormat/>
    <w:rsid w:val="008626AF"/>
    <w:pPr>
      <w:keepNext/>
      <w:spacing w:before="360" w:after="240" w:line="360" w:lineRule="auto"/>
      <w:contextualSpacing/>
      <w:outlineLvl w:val="2"/>
    </w:pPr>
    <w:rPr>
      <w:rFonts w:ascii="HelveticaNeue BlackCond" w:hAnsi="HelveticaNeue BlackCond"/>
      <w:b/>
      <w:sz w:val="28"/>
      <w:szCs w:val="28"/>
    </w:rPr>
  </w:style>
  <w:style w:type="paragraph" w:styleId="Heading4">
    <w:name w:val="heading 4"/>
    <w:basedOn w:val="Normal"/>
    <w:next w:val="Normal"/>
    <w:link w:val="Heading4Char"/>
    <w:qFormat/>
    <w:rsid w:val="008626AF"/>
    <w:pPr>
      <w:keepNext/>
      <w:spacing w:before="360" w:after="240"/>
      <w:contextualSpacing/>
      <w:outlineLvl w:val="3"/>
    </w:pPr>
    <w:rPr>
      <w:rFonts w:ascii="HelveticaNeue BlackCond" w:hAnsi="HelveticaNeue BlackCond"/>
      <w:b/>
      <w:spacing w:val="-6"/>
    </w:rPr>
  </w:style>
  <w:style w:type="paragraph" w:styleId="Heading5">
    <w:name w:val="heading 5"/>
    <w:basedOn w:val="Normal"/>
    <w:next w:val="Normal"/>
    <w:link w:val="Heading5Char"/>
    <w:qFormat/>
    <w:rsid w:val="008626AF"/>
    <w:pPr>
      <w:spacing w:before="360" w:after="240"/>
      <w:outlineLvl w:val="4"/>
    </w:pPr>
    <w:rPr>
      <w:rFonts w:ascii="Arial Narrow" w:hAnsi="Arial Narrow"/>
      <w:b/>
    </w:rPr>
  </w:style>
  <w:style w:type="paragraph" w:styleId="Heading6">
    <w:name w:val="heading 6"/>
    <w:basedOn w:val="Normal"/>
    <w:next w:val="Normal"/>
    <w:link w:val="Heading6Char"/>
    <w:qFormat/>
    <w:locked/>
    <w:rsid w:val="008626AF"/>
    <w:pPr>
      <w:spacing w:before="240" w:after="60"/>
      <w:outlineLvl w:val="5"/>
    </w:pPr>
    <w:rPr>
      <w:rFonts w:ascii="Calibri" w:eastAsia="PMingLiU" w:hAnsi="Calibri"/>
      <w:b/>
      <w:bCs/>
    </w:rPr>
  </w:style>
  <w:style w:type="character" w:default="1" w:styleId="DefaultParagraphFont">
    <w:name w:val="Default Paragraph Font"/>
    <w:uiPriority w:val="1"/>
    <w:semiHidden/>
    <w:unhideWhenUsed/>
    <w:rsid w:val="006F5AEE"/>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6F5AEE"/>
  </w:style>
  <w:style w:type="character" w:customStyle="1" w:styleId="Heading1Char">
    <w:name w:val="Heading 1 Char"/>
    <w:link w:val="Heading1"/>
    <w:rsid w:val="008626AF"/>
    <w:rPr>
      <w:rFonts w:ascii="HelveticaNeue BlackCond" w:eastAsia="Calibri" w:hAnsi="HelveticaNeue BlackCond"/>
      <w:b/>
      <w:sz w:val="36"/>
      <w:szCs w:val="36"/>
      <w:lang w:eastAsia="en-US"/>
    </w:rPr>
  </w:style>
  <w:style w:type="character" w:customStyle="1" w:styleId="Heading2Char">
    <w:name w:val="Heading 2 Char"/>
    <w:link w:val="Heading2"/>
    <w:rsid w:val="008626AF"/>
    <w:rPr>
      <w:rFonts w:ascii="HelveticaNeue BlackCond" w:eastAsia="Calibri" w:hAnsi="HelveticaNeue BlackCond"/>
      <w:b/>
      <w:sz w:val="32"/>
      <w:szCs w:val="28"/>
      <w:lang w:eastAsia="en-US"/>
    </w:rPr>
  </w:style>
  <w:style w:type="character" w:customStyle="1" w:styleId="Heading3Char">
    <w:name w:val="Heading 3 Char"/>
    <w:link w:val="Heading3"/>
    <w:rsid w:val="008626AF"/>
    <w:rPr>
      <w:rFonts w:ascii="HelveticaNeue BlackCond" w:eastAsia="Calibri" w:hAnsi="HelveticaNeue BlackCond"/>
      <w:b/>
      <w:sz w:val="28"/>
      <w:szCs w:val="28"/>
      <w:lang w:eastAsia="en-US"/>
    </w:rPr>
  </w:style>
  <w:style w:type="character" w:customStyle="1" w:styleId="Heading4Char">
    <w:name w:val="Heading 4 Char"/>
    <w:link w:val="Heading4"/>
    <w:rsid w:val="008626AF"/>
    <w:rPr>
      <w:rFonts w:ascii="HelveticaNeue BlackCond" w:eastAsia="Calibri" w:hAnsi="HelveticaNeue BlackCond"/>
      <w:b/>
      <w:spacing w:val="-6"/>
      <w:szCs w:val="24"/>
      <w:lang w:eastAsia="en-US"/>
    </w:rPr>
  </w:style>
  <w:style w:type="character" w:customStyle="1" w:styleId="Heading5Char">
    <w:name w:val="Heading 5 Char"/>
    <w:link w:val="Heading5"/>
    <w:rsid w:val="008626AF"/>
    <w:rPr>
      <w:rFonts w:ascii="Arial Narrow" w:eastAsia="Calibri" w:hAnsi="Arial Narrow"/>
      <w:b/>
      <w:lang w:eastAsia="en-US"/>
    </w:rPr>
  </w:style>
  <w:style w:type="character" w:customStyle="1" w:styleId="Heading6Char">
    <w:name w:val="Heading 6 Char"/>
    <w:link w:val="Heading6"/>
    <w:rsid w:val="008626AF"/>
    <w:rPr>
      <w:rFonts w:ascii="Calibri" w:eastAsia="PMingLiU" w:hAnsi="Calibri"/>
      <w:b/>
      <w:bCs/>
      <w:lang w:eastAsia="en-US"/>
    </w:rPr>
  </w:style>
  <w:style w:type="paragraph" w:styleId="BodyText">
    <w:name w:val="Body Text"/>
    <w:basedOn w:val="Normal"/>
    <w:link w:val="BodyTextChar"/>
    <w:qFormat/>
    <w:rsid w:val="005857FF"/>
    <w:pPr>
      <w:spacing w:before="120" w:after="120"/>
    </w:pPr>
    <w:rPr>
      <w:rFonts w:ascii="Utopia" w:hAnsi="Utopia"/>
      <w:sz w:val="18"/>
    </w:rPr>
  </w:style>
  <w:style w:type="character" w:customStyle="1" w:styleId="BodyTextChar">
    <w:name w:val="Body Text Char"/>
    <w:link w:val="BodyText"/>
    <w:rsid w:val="005857FF"/>
    <w:rPr>
      <w:rFonts w:ascii="Utopia" w:eastAsiaTheme="minorEastAsia" w:hAnsi="Utopia" w:cstheme="minorBidi"/>
      <w:sz w:val="18"/>
      <w:szCs w:val="22"/>
    </w:rPr>
  </w:style>
  <w:style w:type="paragraph" w:customStyle="1" w:styleId="Bullet">
    <w:name w:val="Bullet"/>
    <w:basedOn w:val="Normal"/>
    <w:rsid w:val="00023237"/>
    <w:pPr>
      <w:keepLines/>
      <w:numPr>
        <w:numId w:val="35"/>
      </w:numPr>
      <w:spacing w:before="120"/>
      <w:ind w:right="864"/>
    </w:pPr>
    <w:rPr>
      <w:rFonts w:ascii="Utopia" w:hAnsi="Utopia"/>
      <w:sz w:val="18"/>
    </w:rPr>
  </w:style>
  <w:style w:type="character" w:customStyle="1" w:styleId="CodeBold">
    <w:name w:val="Code Bold"/>
    <w:rsid w:val="008626AF"/>
    <w:rPr>
      <w:rFonts w:ascii="TheSansMonoConBlack" w:hAnsi="TheSansMonoConBlack"/>
      <w:sz w:val="18"/>
    </w:rPr>
  </w:style>
  <w:style w:type="paragraph" w:customStyle="1" w:styleId="ChapterNumber">
    <w:name w:val="Chapter Number"/>
    <w:basedOn w:val="Normal"/>
    <w:qFormat/>
    <w:rsid w:val="008626AF"/>
    <w:pPr>
      <w:tabs>
        <w:tab w:val="left" w:pos="2606"/>
      </w:tabs>
      <w:ind w:right="432"/>
      <w:jc w:val="right"/>
    </w:pPr>
    <w:rPr>
      <w:rFonts w:ascii="HelveticaNeue-Roman" w:hAnsi="HelveticaNeue-Roman"/>
      <w:b/>
      <w:sz w:val="40"/>
    </w:rPr>
  </w:style>
  <w:style w:type="paragraph" w:customStyle="1" w:styleId="ChapterTitle">
    <w:name w:val="Chapter Title"/>
    <w:basedOn w:val="Normal"/>
    <w:next w:val="Normal"/>
    <w:rsid w:val="008626AF"/>
    <w:pPr>
      <w:tabs>
        <w:tab w:val="left" w:pos="2606"/>
      </w:tabs>
      <w:spacing w:before="360" w:after="720"/>
    </w:pPr>
    <w:rPr>
      <w:rFonts w:ascii="HelveticaNeue MediumCond" w:hAnsi="HelveticaNeue MediumCond"/>
      <w:b/>
      <w:sz w:val="72"/>
    </w:rPr>
  </w:style>
  <w:style w:type="paragraph" w:customStyle="1" w:styleId="FigureCaption">
    <w:name w:val="Figure Caption"/>
    <w:basedOn w:val="Normal"/>
    <w:next w:val="Normal"/>
    <w:qFormat/>
    <w:rsid w:val="008626AF"/>
    <w:pPr>
      <w:autoSpaceDE w:val="0"/>
      <w:autoSpaceDN w:val="0"/>
      <w:spacing w:before="120" w:after="240"/>
    </w:pPr>
    <w:rPr>
      <w:rFonts w:ascii="HelveticaNeue MediumCond" w:hAnsi="HelveticaNeue MediumCond"/>
      <w:i/>
      <w:sz w:val="18"/>
    </w:rPr>
  </w:style>
  <w:style w:type="paragraph" w:customStyle="1" w:styleId="CodeCaption">
    <w:name w:val="Code Caption"/>
    <w:basedOn w:val="FigureCaption"/>
    <w:next w:val="Normal"/>
    <w:link w:val="CodeCaptionChar"/>
    <w:qFormat/>
    <w:rsid w:val="008626AF"/>
    <w:pPr>
      <w:keepNext/>
    </w:pPr>
  </w:style>
  <w:style w:type="paragraph" w:customStyle="1" w:styleId="Code">
    <w:name w:val="Code"/>
    <w:basedOn w:val="Normal"/>
    <w:link w:val="CodeChar"/>
    <w:qFormat/>
    <w:rsid w:val="008626AF"/>
    <w:pPr>
      <w:spacing w:before="120" w:after="120"/>
      <w:contextualSpacing/>
    </w:pPr>
    <w:rPr>
      <w:rFonts w:ascii="TheSansMonoConNormal" w:hAnsi="TheSansMonoConNormal"/>
      <w:noProof/>
      <w:sz w:val="18"/>
    </w:rPr>
  </w:style>
  <w:style w:type="character" w:customStyle="1" w:styleId="CodeChar">
    <w:name w:val="Code Char"/>
    <w:link w:val="Code"/>
    <w:rsid w:val="008626AF"/>
    <w:rPr>
      <w:rFonts w:ascii="TheSansMonoConNormal" w:eastAsia="Calibri" w:hAnsi="TheSansMonoConNormal"/>
      <w:noProof/>
      <w:sz w:val="18"/>
      <w:lang w:eastAsia="en-US"/>
    </w:rPr>
  </w:style>
  <w:style w:type="character" w:customStyle="1" w:styleId="CodeCaptionChar">
    <w:name w:val="Code Caption Char"/>
    <w:link w:val="CodeCaption"/>
    <w:rsid w:val="008626AF"/>
    <w:rPr>
      <w:rFonts w:ascii="HelveticaNeue MediumCond" w:eastAsia="Calibri" w:hAnsi="HelveticaNeue MediumCond"/>
      <w:i/>
      <w:sz w:val="18"/>
      <w:lang w:eastAsia="en-US"/>
    </w:rPr>
  </w:style>
  <w:style w:type="paragraph" w:customStyle="1" w:styleId="NumSubList">
    <w:name w:val="Num Sub List"/>
    <w:basedOn w:val="BulletSubList"/>
    <w:rsid w:val="008626AF"/>
    <w:pPr>
      <w:numPr>
        <w:numId w:val="37"/>
      </w:numPr>
    </w:pPr>
  </w:style>
  <w:style w:type="paragraph" w:customStyle="1" w:styleId="BulletSubList">
    <w:name w:val="Bullet Sub List"/>
    <w:basedOn w:val="Bullet"/>
    <w:rsid w:val="008626AF"/>
    <w:pPr>
      <w:numPr>
        <w:numId w:val="0"/>
      </w:numPr>
      <w:spacing w:after="120"/>
    </w:pPr>
  </w:style>
  <w:style w:type="paragraph" w:customStyle="1" w:styleId="FMCopyrightTitle">
    <w:name w:val="FM Copyright Title"/>
    <w:basedOn w:val="FMCopyright"/>
    <w:rsid w:val="008626AF"/>
    <w:pPr>
      <w:spacing w:before="100" w:after="100"/>
    </w:pPr>
    <w:rPr>
      <w:rFonts w:ascii="Utopia Bold" w:hAnsi="Utopia Bold"/>
      <w:sz w:val="19"/>
    </w:rPr>
  </w:style>
  <w:style w:type="paragraph" w:customStyle="1" w:styleId="FMCopyright">
    <w:name w:val="FM Copyright"/>
    <w:link w:val="FMCopyrightChar"/>
    <w:rsid w:val="008626AF"/>
    <w:pPr>
      <w:spacing w:before="120" w:after="120"/>
    </w:pPr>
    <w:rPr>
      <w:rFonts w:ascii="Utopia" w:eastAsia="SimSun" w:hAnsi="Utopia"/>
      <w:sz w:val="18"/>
      <w:lang w:eastAsia="en-US"/>
    </w:rPr>
  </w:style>
  <w:style w:type="paragraph" w:styleId="Index1">
    <w:name w:val="index 1"/>
    <w:basedOn w:val="Normal"/>
    <w:next w:val="Normal"/>
    <w:semiHidden/>
    <w:rsid w:val="002958B2"/>
    <w:pPr>
      <w:ind w:left="720" w:hanging="720"/>
    </w:pPr>
  </w:style>
  <w:style w:type="paragraph" w:styleId="Index2">
    <w:name w:val="index 2"/>
    <w:basedOn w:val="Normal"/>
    <w:next w:val="Normal"/>
    <w:semiHidden/>
    <w:rsid w:val="002958B2"/>
    <w:pPr>
      <w:ind w:left="720" w:hanging="432"/>
    </w:pPr>
  </w:style>
  <w:style w:type="paragraph" w:styleId="Index3">
    <w:name w:val="index 3"/>
    <w:basedOn w:val="Normal"/>
    <w:next w:val="Normal"/>
    <w:semiHidden/>
    <w:rsid w:val="002958B2"/>
    <w:pPr>
      <w:ind w:left="720" w:hanging="144"/>
    </w:pPr>
  </w:style>
  <w:style w:type="paragraph" w:customStyle="1" w:styleId="PartText">
    <w:name w:val="Part Text"/>
    <w:basedOn w:val="Normal"/>
    <w:next w:val="Normal"/>
    <w:rsid w:val="008626AF"/>
    <w:pPr>
      <w:spacing w:before="120" w:line="360" w:lineRule="auto"/>
      <w:contextualSpacing/>
    </w:pPr>
    <w:rPr>
      <w:rFonts w:ascii="Book Antiqua" w:hAnsi="Book Antiqua"/>
      <w:spacing w:val="-6"/>
    </w:rPr>
  </w:style>
  <w:style w:type="paragraph" w:customStyle="1" w:styleId="PartNumber">
    <w:name w:val="Part Number"/>
    <w:basedOn w:val="Normal"/>
    <w:next w:val="PartTitle"/>
    <w:link w:val="PartNumberChar"/>
    <w:qFormat/>
    <w:rsid w:val="008626AF"/>
    <w:pPr>
      <w:tabs>
        <w:tab w:val="left" w:pos="2606"/>
      </w:tabs>
      <w:spacing w:before="480"/>
      <w:jc w:val="right"/>
    </w:pPr>
    <w:rPr>
      <w:rFonts w:ascii="Book Antiqua" w:hAnsi="Book Antiqua"/>
      <w:b/>
      <w:sz w:val="40"/>
    </w:rPr>
  </w:style>
  <w:style w:type="paragraph" w:customStyle="1" w:styleId="PartTitle">
    <w:name w:val="Part Title"/>
    <w:basedOn w:val="ChapterTitle"/>
    <w:next w:val="Normal"/>
    <w:link w:val="PartTitleChar"/>
    <w:qFormat/>
    <w:rsid w:val="008626AF"/>
    <w:pPr>
      <w:spacing w:before="0"/>
    </w:pPr>
    <w:rPr>
      <w:rFonts w:ascii="Bookman Old Style" w:hAnsi="Bookman Old Style"/>
    </w:rPr>
  </w:style>
  <w:style w:type="paragraph" w:styleId="Quote">
    <w:name w:val="Quote"/>
    <w:basedOn w:val="Normal"/>
    <w:next w:val="BodyText"/>
    <w:link w:val="QuoteChar"/>
    <w:qFormat/>
    <w:rsid w:val="008626AF"/>
    <w:pPr>
      <w:tabs>
        <w:tab w:val="left" w:pos="346"/>
      </w:tabs>
      <w:spacing w:before="320" w:after="240"/>
      <w:ind w:left="432" w:right="432"/>
      <w:contextualSpacing/>
      <w:jc w:val="both"/>
    </w:pPr>
    <w:rPr>
      <w:rFonts w:ascii="HelveticaNeue-Roman" w:hAnsi="HelveticaNeue-Roman"/>
      <w:i/>
      <w:iCs/>
    </w:rPr>
  </w:style>
  <w:style w:type="character" w:customStyle="1" w:styleId="QuoteChar">
    <w:name w:val="Quote Char"/>
    <w:link w:val="Quote"/>
    <w:rsid w:val="008626AF"/>
    <w:rPr>
      <w:rFonts w:ascii="HelveticaNeue-Roman" w:eastAsia="Calibri" w:hAnsi="HelveticaNeue-Roman"/>
      <w:i/>
      <w:iCs/>
      <w:lang w:eastAsia="en-US"/>
    </w:rPr>
  </w:style>
  <w:style w:type="paragraph" w:customStyle="1" w:styleId="Results">
    <w:name w:val="Results"/>
    <w:basedOn w:val="Normal"/>
    <w:rsid w:val="008626AF"/>
    <w:pPr>
      <w:pBdr>
        <w:top w:val="single" w:sz="18" w:space="5" w:color="969696"/>
        <w:bottom w:val="single" w:sz="18" w:space="5" w:color="969696"/>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8626AF"/>
    <w:pPr>
      <w:tabs>
        <w:tab w:val="num" w:pos="360"/>
      </w:tabs>
      <w:spacing w:before="120"/>
      <w:ind w:left="360" w:right="288" w:hanging="360"/>
    </w:pPr>
  </w:style>
  <w:style w:type="paragraph" w:customStyle="1" w:styleId="ExerciseBody">
    <w:name w:val="Exercise Body"/>
    <w:basedOn w:val="Normal"/>
    <w:link w:val="ExerciseBodyChar"/>
    <w:qFormat/>
    <w:rsid w:val="008626AF"/>
    <w:rPr>
      <w:rFonts w:ascii="HelveticaNeue Condensed" w:hAnsi="HelveticaNeue Condensed"/>
    </w:rPr>
  </w:style>
  <w:style w:type="character" w:customStyle="1" w:styleId="ExerciseBodyChar">
    <w:name w:val="Exercise Body Char"/>
    <w:link w:val="ExerciseBody"/>
    <w:rsid w:val="008626AF"/>
    <w:rPr>
      <w:rFonts w:ascii="HelveticaNeue Condensed" w:eastAsia="Calibri" w:hAnsi="HelveticaNeue Condensed"/>
      <w:lang w:eastAsia="en-US"/>
    </w:rPr>
  </w:style>
  <w:style w:type="paragraph" w:customStyle="1" w:styleId="ExerciseBullet">
    <w:name w:val="Exercise Bullet"/>
    <w:basedOn w:val="Normal"/>
    <w:rsid w:val="008626AF"/>
    <w:pPr>
      <w:numPr>
        <w:numId w:val="38"/>
      </w:numPr>
      <w:spacing w:before="120"/>
      <w:ind w:right="576"/>
    </w:pPr>
    <w:rPr>
      <w:rFonts w:ascii="HelveticaNeue Condensed" w:hAnsi="HelveticaNeue Condensed"/>
    </w:rPr>
  </w:style>
  <w:style w:type="paragraph" w:customStyle="1" w:styleId="SBCode">
    <w:name w:val="SB Code"/>
    <w:basedOn w:val="Normal"/>
    <w:link w:val="SBCodeChar"/>
    <w:qFormat/>
    <w:rsid w:val="008C56E7"/>
    <w:pPr>
      <w:spacing w:before="120"/>
      <w:ind w:left="288" w:right="288"/>
      <w:contextualSpacing/>
    </w:pPr>
    <w:rPr>
      <w:rFonts w:ascii="TheSansMonoConNormal" w:eastAsia="Times New Roman" w:hAnsi="TheSansMonoConNormal"/>
      <w:noProof/>
      <w:sz w:val="18"/>
    </w:rPr>
  </w:style>
  <w:style w:type="character" w:customStyle="1" w:styleId="SBCodeChar">
    <w:name w:val="SB Code Char"/>
    <w:link w:val="SBCode"/>
    <w:rsid w:val="008C56E7"/>
    <w:rPr>
      <w:rFonts w:ascii="TheSansMonoConNormal" w:hAnsi="TheSansMonoConNormal"/>
      <w:noProof/>
      <w:sz w:val="18"/>
    </w:rPr>
  </w:style>
  <w:style w:type="paragraph" w:customStyle="1" w:styleId="TableText">
    <w:name w:val="Table Text"/>
    <w:qFormat/>
    <w:rsid w:val="008626AF"/>
    <w:pPr>
      <w:spacing w:before="120" w:after="120"/>
    </w:pPr>
    <w:rPr>
      <w:rFonts w:ascii="Utopia" w:hAnsi="Utopia"/>
      <w:sz w:val="18"/>
      <w:lang w:eastAsia="en-US"/>
    </w:rPr>
  </w:style>
  <w:style w:type="paragraph" w:customStyle="1" w:styleId="TableCaption">
    <w:name w:val="Table Caption"/>
    <w:basedOn w:val="FigureCaption"/>
    <w:next w:val="TableHead"/>
    <w:qFormat/>
    <w:rsid w:val="008626AF"/>
    <w:pPr>
      <w:keepNext/>
      <w:spacing w:after="120"/>
    </w:pPr>
  </w:style>
  <w:style w:type="paragraph" w:customStyle="1" w:styleId="TableHead">
    <w:name w:val="Table Head"/>
    <w:next w:val="TableText"/>
    <w:rsid w:val="008626AF"/>
    <w:pPr>
      <w:keepNext/>
      <w:spacing w:before="60" w:after="60" w:line="240" w:lineRule="exact"/>
      <w:ind w:left="720" w:hanging="720"/>
    </w:pPr>
    <w:rPr>
      <w:rFonts w:ascii="Arial Narrow" w:hAnsi="Arial Narrow"/>
      <w:b/>
      <w:sz w:val="18"/>
      <w:lang w:eastAsia="en-US"/>
    </w:rPr>
  </w:style>
  <w:style w:type="paragraph" w:customStyle="1" w:styleId="TableFootnote">
    <w:name w:val="Table Footnote"/>
    <w:basedOn w:val="Normal"/>
    <w:next w:val="Normal"/>
    <w:rsid w:val="008626AF"/>
    <w:pPr>
      <w:spacing w:before="60" w:after="240"/>
      <w:contextualSpacing/>
    </w:pPr>
    <w:rPr>
      <w:rFonts w:ascii="Utopia" w:hAnsi="Utopia"/>
      <w:i/>
      <w:sz w:val="18"/>
    </w:rPr>
  </w:style>
  <w:style w:type="table" w:styleId="TableGrid">
    <w:name w:val="Table Grid"/>
    <w:basedOn w:val="TableNormal"/>
    <w:rsid w:val="008626AF"/>
    <w:pPr>
      <w:spacing w:after="120"/>
    </w:pPr>
    <w:rPr>
      <w:rFonts w:ascii="Times" w:hAnsi="Times"/>
      <w:lang w:eastAsia="en-U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Bullet"/>
    <w:rsid w:val="008626AF"/>
    <w:pPr>
      <w:numPr>
        <w:numId w:val="0"/>
      </w:numPr>
      <w:ind w:left="864" w:right="576"/>
    </w:pPr>
  </w:style>
  <w:style w:type="paragraph" w:customStyle="1" w:styleId="NumList">
    <w:name w:val="Num List"/>
    <w:basedOn w:val="Normal"/>
    <w:next w:val="Normal"/>
    <w:rsid w:val="003E0690"/>
    <w:pPr>
      <w:keepLines/>
      <w:numPr>
        <w:numId w:val="36"/>
      </w:numPr>
      <w:tabs>
        <w:tab w:val="left" w:pos="216"/>
      </w:tabs>
      <w:spacing w:before="120" w:line="260" w:lineRule="exact"/>
      <w:ind w:right="864"/>
    </w:pPr>
    <w:rPr>
      <w:rFonts w:ascii="Utopia" w:hAnsi="Utopia"/>
      <w:sz w:val="18"/>
    </w:rPr>
  </w:style>
  <w:style w:type="paragraph" w:customStyle="1" w:styleId="QuoteSource">
    <w:name w:val="Quote Source"/>
    <w:basedOn w:val="Quote"/>
    <w:next w:val="Normal"/>
    <w:autoRedefine/>
    <w:qFormat/>
    <w:rsid w:val="008626AF"/>
    <w:pPr>
      <w:spacing w:before="0"/>
      <w:ind w:left="0" w:right="0"/>
      <w:jc w:val="right"/>
    </w:pPr>
    <w:rPr>
      <w:i w:val="0"/>
    </w:rPr>
  </w:style>
  <w:style w:type="paragraph" w:customStyle="1" w:styleId="ExerciseHead">
    <w:name w:val="Exercise Head"/>
    <w:basedOn w:val="Normal"/>
    <w:next w:val="Normal"/>
    <w:autoRedefine/>
    <w:rsid w:val="008626AF"/>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BookTitle1">
    <w:name w:val="Book Title1"/>
    <w:basedOn w:val="Normal"/>
    <w:locked/>
    <w:rsid w:val="008626AF"/>
    <w:pPr>
      <w:spacing w:before="600" w:after="240"/>
    </w:pPr>
    <w:rPr>
      <w:rFonts w:ascii="HelveticaNeue MediumExt" w:hAnsi="HelveticaNeue MediumExt"/>
      <w:sz w:val="80"/>
    </w:rPr>
  </w:style>
  <w:style w:type="paragraph" w:customStyle="1" w:styleId="FMSubtitle">
    <w:name w:val="FM Subtitle"/>
    <w:basedOn w:val="Normal"/>
    <w:rsid w:val="008626AF"/>
    <w:pPr>
      <w:jc w:val="center"/>
      <w:outlineLvl w:val="0"/>
    </w:pPr>
    <w:rPr>
      <w:rFonts w:ascii="HelveticaNeue MediumCond" w:hAnsi="HelveticaNeue MediumCond"/>
      <w:color w:val="808080"/>
      <w:sz w:val="48"/>
    </w:rPr>
  </w:style>
  <w:style w:type="paragraph" w:customStyle="1" w:styleId="FMAuthor">
    <w:name w:val="FM Author"/>
    <w:basedOn w:val="Normal"/>
    <w:link w:val="FMAuthorChar"/>
    <w:rsid w:val="008626AF"/>
    <w:pPr>
      <w:spacing w:before="360"/>
    </w:pPr>
    <w:rPr>
      <w:rFonts w:ascii="HelveticaNeue MediumExt" w:hAnsi="HelveticaNeue MediumExt"/>
      <w:sz w:val="44"/>
    </w:rPr>
  </w:style>
  <w:style w:type="paragraph" w:customStyle="1" w:styleId="BookSubtitle">
    <w:name w:val="Book Subtitle"/>
    <w:basedOn w:val="BookTitle1"/>
    <w:locked/>
    <w:rsid w:val="008626AF"/>
    <w:pPr>
      <w:spacing w:before="120"/>
    </w:pPr>
    <w:rPr>
      <w:rFonts w:ascii="HelveticaNeue Condensed" w:hAnsi="HelveticaNeue Condensed"/>
      <w:sz w:val="60"/>
    </w:rPr>
  </w:style>
  <w:style w:type="paragraph" w:customStyle="1" w:styleId="FMText">
    <w:name w:val="FM Text"/>
    <w:basedOn w:val="Normal"/>
    <w:link w:val="FMTextChar"/>
    <w:rsid w:val="008626AF"/>
    <w:pPr>
      <w:contextualSpacing/>
    </w:pPr>
    <w:rPr>
      <w:rFonts w:ascii="Utopia" w:hAnsi="Utopia"/>
      <w:sz w:val="18"/>
    </w:rPr>
  </w:style>
  <w:style w:type="paragraph" w:customStyle="1" w:styleId="FMDedication">
    <w:name w:val="FM Dedication"/>
    <w:basedOn w:val="Normal"/>
    <w:rsid w:val="008626AF"/>
    <w:pPr>
      <w:jc w:val="center"/>
    </w:pPr>
    <w:rPr>
      <w:rFonts w:ascii="UtopiaItalic" w:hAnsi="UtopiaItalic"/>
      <w:i/>
    </w:rPr>
  </w:style>
  <w:style w:type="paragraph" w:customStyle="1" w:styleId="FMTextCont">
    <w:name w:val="FM Text Cont"/>
    <w:basedOn w:val="FMText"/>
    <w:link w:val="FMTextContChar"/>
    <w:rsid w:val="008626AF"/>
    <w:pPr>
      <w:ind w:firstLine="576"/>
    </w:pPr>
  </w:style>
  <w:style w:type="paragraph" w:customStyle="1" w:styleId="Footnote">
    <w:name w:val="Footnote"/>
    <w:basedOn w:val="Normal"/>
    <w:rsid w:val="008626AF"/>
    <w:rPr>
      <w:sz w:val="19"/>
    </w:rPr>
  </w:style>
  <w:style w:type="paragraph" w:styleId="DocumentMap">
    <w:name w:val="Document Map"/>
    <w:basedOn w:val="Normal"/>
    <w:link w:val="DocumentMapChar"/>
    <w:rsid w:val="008626AF"/>
    <w:rPr>
      <w:rFonts w:ascii="Tahoma" w:hAnsi="Tahoma" w:cs="Tahoma"/>
      <w:sz w:val="16"/>
      <w:szCs w:val="16"/>
    </w:rPr>
  </w:style>
  <w:style w:type="paragraph" w:customStyle="1" w:styleId="ExerciseCode">
    <w:name w:val="Exercise Code"/>
    <w:basedOn w:val="Normal"/>
    <w:link w:val="ExerciseCodeChar"/>
    <w:qFormat/>
    <w:rsid w:val="008626AF"/>
    <w:pPr>
      <w:spacing w:before="360" w:after="240"/>
      <w:ind w:left="288" w:right="288"/>
      <w:contextualSpacing/>
    </w:pPr>
    <w:rPr>
      <w:rFonts w:ascii="HelveticaNeue Condensed" w:hAnsi="HelveticaNeue Condensed"/>
    </w:rPr>
  </w:style>
  <w:style w:type="character" w:customStyle="1" w:styleId="ExerciseCodeChar">
    <w:name w:val="Exercise Code Char"/>
    <w:link w:val="ExerciseCode"/>
    <w:rsid w:val="008626AF"/>
    <w:rPr>
      <w:rFonts w:ascii="HelveticaNeue Condensed" w:eastAsia="Calibri" w:hAnsi="HelveticaNeue Condensed"/>
      <w:lang w:eastAsia="en-US"/>
    </w:rPr>
  </w:style>
  <w:style w:type="paragraph" w:customStyle="1" w:styleId="ExerciseSubhead">
    <w:name w:val="Exercise Subhead"/>
    <w:basedOn w:val="Normal"/>
    <w:rsid w:val="008626AF"/>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100B19"/>
    <w:pPr>
      <w:suppressAutoHyphens/>
      <w:ind w:firstLine="720"/>
    </w:pPr>
    <w:rPr>
      <w:rFonts w:ascii="Utopia" w:hAnsi="Utopia"/>
      <w:sz w:val="18"/>
    </w:rPr>
  </w:style>
  <w:style w:type="character" w:styleId="Hyperlink">
    <w:name w:val="Hyperlink"/>
    <w:semiHidden/>
    <w:locked/>
    <w:rsid w:val="008626AF"/>
    <w:rPr>
      <w:color w:val="0000FF"/>
      <w:u w:val="single"/>
    </w:rPr>
  </w:style>
  <w:style w:type="paragraph" w:styleId="Footer">
    <w:name w:val="footer"/>
    <w:basedOn w:val="Normal"/>
    <w:link w:val="FooterChar"/>
    <w:rsid w:val="008626AF"/>
    <w:pPr>
      <w:tabs>
        <w:tab w:val="center" w:pos="4320"/>
        <w:tab w:val="right" w:pos="8640"/>
      </w:tabs>
    </w:pPr>
    <w:rPr>
      <w:rFonts w:ascii="Utopia" w:hAnsi="Utopia"/>
    </w:rPr>
  </w:style>
  <w:style w:type="paragraph" w:customStyle="1" w:styleId="NoteTipCaution">
    <w:name w:val="Note/Tip/Caution"/>
    <w:basedOn w:val="Normal"/>
    <w:next w:val="Normal"/>
    <w:link w:val="NoteTipCautionChar"/>
    <w:autoRedefine/>
    <w:rsid w:val="008626AF"/>
    <w:pPr>
      <w:pBdr>
        <w:top w:val="single" w:sz="6" w:space="10" w:color="C0C0C0"/>
        <w:left w:val="single" w:sz="6" w:space="16" w:color="C0C0C0"/>
        <w:bottom w:val="single" w:sz="6" w:space="10" w:color="C0C0C0"/>
        <w:right w:val="single" w:sz="6" w:space="16" w:color="C0C0C0"/>
      </w:pBdr>
      <w:tabs>
        <w:tab w:val="left" w:pos="994"/>
      </w:tabs>
      <w:spacing w:before="120" w:line="280" w:lineRule="exact"/>
      <w:ind w:left="432" w:right="432"/>
    </w:pPr>
    <w:rPr>
      <w:rFonts w:ascii="HelveticaNeue Condensed" w:hAnsi="HelveticaNeue Condensed"/>
    </w:rPr>
  </w:style>
  <w:style w:type="paragraph" w:customStyle="1" w:styleId="BodyTextFirst">
    <w:name w:val="Body Text First"/>
    <w:basedOn w:val="BodyText"/>
    <w:link w:val="BodyTextFirstChar"/>
    <w:rsid w:val="00A05364"/>
  </w:style>
  <w:style w:type="character" w:customStyle="1" w:styleId="BodyTextFirstChar">
    <w:name w:val="Body Text First Char"/>
    <w:link w:val="BodyTextFirst"/>
    <w:rsid w:val="00A05364"/>
    <w:rPr>
      <w:rFonts w:ascii="Utopia" w:eastAsiaTheme="minorEastAsia" w:hAnsi="Utopia" w:cstheme="minorBidi"/>
      <w:sz w:val="18"/>
      <w:szCs w:val="22"/>
    </w:rPr>
  </w:style>
  <w:style w:type="character" w:customStyle="1" w:styleId="CodeInline">
    <w:name w:val="Code Inline"/>
    <w:qFormat/>
    <w:rsid w:val="008626AF"/>
    <w:rPr>
      <w:rFonts w:ascii="TheSansMonoConNormal" w:hAnsi="TheSansMonoConNormal"/>
    </w:rPr>
  </w:style>
  <w:style w:type="paragraph" w:customStyle="1" w:styleId="TableTextLast">
    <w:name w:val="Table Text Last"/>
    <w:basedOn w:val="TableText"/>
    <w:next w:val="BodyText"/>
    <w:rsid w:val="00C16CBF"/>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
    <w:rsid w:val="008626AF"/>
    <w:rPr>
      <w:rFonts w:ascii="ZapfDingbats" w:hAnsi="ZapfDingbats"/>
      <w:color w:val="BFBFBF"/>
    </w:rPr>
  </w:style>
  <w:style w:type="character" w:customStyle="1" w:styleId="DingbatCharChar">
    <w:name w:val="Dingbat Char Char"/>
    <w:rsid w:val="00C16CBF"/>
    <w:rPr>
      <w:rFonts w:ascii="ZapfDingbats" w:hAnsi="ZapfDingbats"/>
      <w:color w:val="BFBFBF"/>
      <w:szCs w:val="24"/>
      <w:lang w:val="en-US" w:eastAsia="en-US" w:bidi="ar-SA"/>
    </w:rPr>
  </w:style>
  <w:style w:type="table" w:customStyle="1" w:styleId="TableList">
    <w:name w:val="Table List"/>
    <w:basedOn w:val="TableNormal"/>
    <w:rsid w:val="008626AF"/>
    <w:pPr>
      <w:spacing w:after="120"/>
    </w:pPr>
    <w:rPr>
      <w:rFonts w:ascii="Times" w:eastAsia="SimSun" w:hAnsi="Times"/>
      <w:lang w:eastAsia="en-U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rsid w:val="008626AF"/>
  </w:style>
  <w:style w:type="paragraph" w:customStyle="1" w:styleId="SideBarSubhead">
    <w:name w:val="Side Bar Subhead"/>
    <w:basedOn w:val="Normal"/>
    <w:rsid w:val="008626AF"/>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8626AF"/>
    <w:rPr>
      <w:rFonts w:ascii="HelveticaNeue Condensed" w:hAnsi="HelveticaNeue Condensed"/>
    </w:rPr>
  </w:style>
  <w:style w:type="character" w:customStyle="1" w:styleId="SideBarBodyChar">
    <w:name w:val="Side Bar Body Char"/>
    <w:link w:val="SideBarBody"/>
    <w:rsid w:val="008626AF"/>
    <w:rPr>
      <w:rFonts w:ascii="HelveticaNeue Condensed" w:eastAsia="Calibri" w:hAnsi="HelveticaNeue Condensed"/>
      <w:lang w:eastAsia="en-US"/>
    </w:rPr>
  </w:style>
  <w:style w:type="paragraph" w:customStyle="1" w:styleId="ExerciseLast">
    <w:name w:val="Exercise Last"/>
    <w:basedOn w:val="Normal"/>
    <w:link w:val="ExerciseLastChar"/>
    <w:qFormat/>
    <w:rsid w:val="008626AF"/>
    <w:pPr>
      <w:pBdr>
        <w:bottom w:val="single" w:sz="18" w:space="6" w:color="auto"/>
      </w:pBdr>
      <w:spacing w:before="120"/>
      <w:ind w:left="144" w:right="144"/>
    </w:pPr>
    <w:rPr>
      <w:rFonts w:ascii="HelveticaNeue Condensed" w:hAnsi="HelveticaNeue Condensed"/>
    </w:rPr>
  </w:style>
  <w:style w:type="character" w:customStyle="1" w:styleId="ExerciseLastChar">
    <w:name w:val="Exercise Last Char"/>
    <w:link w:val="ExerciseLast"/>
    <w:rsid w:val="008626AF"/>
    <w:rPr>
      <w:rFonts w:ascii="HelveticaNeue Condensed" w:eastAsia="Calibri" w:hAnsi="HelveticaNeue Condensed"/>
      <w:lang w:eastAsia="en-US"/>
    </w:rPr>
  </w:style>
  <w:style w:type="paragraph" w:customStyle="1" w:styleId="SideBarLast">
    <w:name w:val="Side Bar Last"/>
    <w:basedOn w:val="Normal"/>
    <w:link w:val="SideBarLastChar"/>
    <w:qFormat/>
    <w:rsid w:val="008626AF"/>
    <w:pPr>
      <w:pBdr>
        <w:bottom w:val="single" w:sz="18" w:space="6" w:color="auto"/>
      </w:pBdr>
      <w:spacing w:before="120"/>
      <w:ind w:left="144" w:right="144"/>
    </w:pPr>
    <w:rPr>
      <w:rFonts w:ascii="HelveticaNeue Condensed" w:hAnsi="HelveticaNeue Condensed"/>
    </w:rPr>
  </w:style>
  <w:style w:type="character" w:customStyle="1" w:styleId="SideBarLastChar">
    <w:name w:val="Side Bar Last Char"/>
    <w:link w:val="SideBarLast"/>
    <w:rsid w:val="008626AF"/>
    <w:rPr>
      <w:rFonts w:ascii="HelveticaNeue Condensed" w:eastAsia="Calibri" w:hAnsi="HelveticaNeue Condensed"/>
      <w:lang w:eastAsia="en-US"/>
    </w:rPr>
  </w:style>
  <w:style w:type="paragraph" w:customStyle="1" w:styleId="SideBarBullet">
    <w:name w:val="Side Bar Bullet"/>
    <w:basedOn w:val="Normal"/>
    <w:rsid w:val="008626AF"/>
    <w:pPr>
      <w:numPr>
        <w:numId w:val="39"/>
      </w:numPr>
      <w:spacing w:before="120"/>
      <w:ind w:right="576"/>
    </w:pPr>
    <w:rPr>
      <w:rFonts w:ascii="HelveticaNeue Condensed" w:hAnsi="HelveticaNeue Condensed"/>
    </w:rPr>
  </w:style>
  <w:style w:type="paragraph" w:customStyle="1" w:styleId="ExerciseNum">
    <w:name w:val="Exercise Num"/>
    <w:basedOn w:val="Normal"/>
    <w:link w:val="ExerciseNumChar"/>
    <w:qFormat/>
    <w:rsid w:val="008626AF"/>
    <w:pPr>
      <w:numPr>
        <w:numId w:val="40"/>
      </w:numPr>
      <w:spacing w:before="120"/>
      <w:ind w:right="576"/>
    </w:pPr>
    <w:rPr>
      <w:rFonts w:ascii="HelveticaNeue Condensed" w:hAnsi="HelveticaNeue Condensed"/>
    </w:rPr>
  </w:style>
  <w:style w:type="character" w:customStyle="1" w:styleId="ExerciseNumChar">
    <w:name w:val="Exercise Num Char"/>
    <w:link w:val="ExerciseNum"/>
    <w:rsid w:val="008626AF"/>
    <w:rPr>
      <w:rFonts w:ascii="HelveticaNeue Condensed" w:eastAsia="Calibri" w:hAnsi="HelveticaNeue Condensed"/>
      <w:lang w:eastAsia="en-US"/>
    </w:rPr>
  </w:style>
  <w:style w:type="paragraph" w:customStyle="1" w:styleId="SideBarNum">
    <w:name w:val="Side Bar Num"/>
    <w:basedOn w:val="Normal"/>
    <w:link w:val="SideBarNumChar"/>
    <w:qFormat/>
    <w:rsid w:val="008626AF"/>
    <w:pPr>
      <w:numPr>
        <w:numId w:val="41"/>
      </w:numPr>
      <w:spacing w:before="120"/>
      <w:ind w:right="576"/>
    </w:pPr>
    <w:rPr>
      <w:rFonts w:ascii="HelveticaNeue Condensed" w:hAnsi="HelveticaNeue Condensed"/>
    </w:rPr>
  </w:style>
  <w:style w:type="character" w:customStyle="1" w:styleId="SideBarNumChar">
    <w:name w:val="Side Bar Num Char"/>
    <w:link w:val="SideBarNum"/>
    <w:rsid w:val="008626AF"/>
    <w:rPr>
      <w:rFonts w:ascii="HelveticaNeue Condensed" w:eastAsia="Calibri" w:hAnsi="HelveticaNeue Condensed"/>
      <w:lang w:eastAsia="en-US"/>
    </w:rPr>
  </w:style>
  <w:style w:type="paragraph" w:customStyle="1" w:styleId="SideBarHead">
    <w:name w:val="Side Bar Head"/>
    <w:basedOn w:val="Normal"/>
    <w:next w:val="Normal"/>
    <w:autoRedefine/>
    <w:rsid w:val="008626AF"/>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FooterText">
    <w:name w:val="Footer Text"/>
    <w:rsid w:val="008626AF"/>
    <w:pPr>
      <w:tabs>
        <w:tab w:val="center" w:pos="4680"/>
        <w:tab w:val="right" w:pos="9360"/>
      </w:tabs>
      <w:spacing w:before="240" w:after="480" w:line="276" w:lineRule="auto"/>
    </w:pPr>
    <w:rPr>
      <w:rFonts w:ascii="Utopia" w:eastAsia="SimSun" w:hAnsi="Utopia"/>
      <w:lang w:eastAsia="en-US"/>
    </w:rPr>
  </w:style>
  <w:style w:type="paragraph" w:customStyle="1" w:styleId="FMBookTitle">
    <w:name w:val="FM Book Title"/>
    <w:basedOn w:val="ChapterTitle"/>
    <w:rsid w:val="008626AF"/>
    <w:rPr>
      <w:b w:val="0"/>
      <w:spacing w:val="-20"/>
    </w:rPr>
  </w:style>
  <w:style w:type="paragraph" w:customStyle="1" w:styleId="FMEdition">
    <w:name w:val="FM Edition"/>
    <w:basedOn w:val="Normal"/>
    <w:link w:val="FMEditionChar"/>
    <w:rsid w:val="008626AF"/>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8626AF"/>
    <w:pPr>
      <w:spacing w:before="240" w:after="240"/>
      <w:ind w:left="648" w:hanging="288"/>
      <w:contextualSpacing/>
    </w:pPr>
    <w:rPr>
      <w:rFonts w:ascii="Utopia" w:hAnsi="Utopia"/>
      <w:sz w:val="18"/>
    </w:rPr>
  </w:style>
  <w:style w:type="paragraph" w:customStyle="1" w:styleId="FMCopyrightCreditsLast">
    <w:name w:val="FM Copyright Credits Last"/>
    <w:basedOn w:val="FMCopyrightCredits"/>
    <w:next w:val="FMCopyright"/>
    <w:rsid w:val="008626AF"/>
    <w:pPr>
      <w:spacing w:before="0"/>
    </w:pPr>
  </w:style>
  <w:style w:type="paragraph" w:customStyle="1" w:styleId="FMHead">
    <w:name w:val="FM Head"/>
    <w:basedOn w:val="ChapterTitle"/>
    <w:link w:val="FMHeadChar"/>
    <w:rsid w:val="008626AF"/>
    <w:rPr>
      <w:rFonts w:ascii="Helvetica Neue" w:hAnsi="Helvetica Neue"/>
      <w:spacing w:val="-20"/>
    </w:rPr>
  </w:style>
  <w:style w:type="paragraph" w:customStyle="1" w:styleId="TOC21">
    <w:name w:val="TOC 21"/>
    <w:basedOn w:val="Normal"/>
    <w:next w:val="Normal"/>
    <w:uiPriority w:val="39"/>
    <w:rsid w:val="00FC648F"/>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FC648F"/>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rsid w:val="008626AF"/>
    <w:pPr>
      <w:spacing w:before="120" w:line="360" w:lineRule="auto"/>
      <w:contextualSpacing/>
    </w:pPr>
    <w:rPr>
      <w:rFonts w:ascii="Trebuchet MS" w:hAnsi="Trebuchet MS"/>
      <w:b/>
      <w:spacing w:val="-6"/>
    </w:rPr>
  </w:style>
  <w:style w:type="table" w:customStyle="1" w:styleId="ApressTable">
    <w:name w:val="Apress Table"/>
    <w:basedOn w:val="TableNormal"/>
    <w:rsid w:val="008626AF"/>
    <w:pPr>
      <w:spacing w:before="120" w:after="120"/>
    </w:pPr>
    <w:rPr>
      <w:rFonts w:ascii="Utopia" w:eastAsia="SimSun" w:hAnsi="Utopia"/>
      <w:sz w:val="18"/>
      <w:lang w:eastAsia="en-US"/>
    </w:rPr>
    <w:tblPr>
      <w:tblCellMar>
        <w:left w:w="0" w:type="dxa"/>
        <w:right w:w="0" w:type="dxa"/>
      </w:tblCellMar>
    </w:tblPr>
  </w:style>
  <w:style w:type="table" w:styleId="TableList3">
    <w:name w:val="Table List 3"/>
    <w:basedOn w:val="TableNormal"/>
    <w:locked/>
    <w:rsid w:val="008626AF"/>
    <w:pPr>
      <w:spacing w:after="120"/>
    </w:pPr>
    <w:rPr>
      <w:rFonts w:eastAsia="SimSun"/>
      <w:lang w:eastAsia="en-US"/>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53176A"/>
    <w:pPr>
      <w:ind w:firstLine="210"/>
    </w:pPr>
  </w:style>
  <w:style w:type="character" w:customStyle="1" w:styleId="BodyTextFirstIndent2Char">
    <w:name w:val="Body Text First Indent 2 Char"/>
    <w:link w:val="BodyTextFirstIndent2"/>
    <w:rsid w:val="004B5B88"/>
    <w:rPr>
      <w:sz w:val="24"/>
      <w:lang w:eastAsia="en-US"/>
    </w:rPr>
  </w:style>
  <w:style w:type="character" w:customStyle="1" w:styleId="NoteTipCautionChar">
    <w:name w:val="Note/Tip/Caution Char"/>
    <w:link w:val="NoteTipCaution"/>
    <w:rsid w:val="008626AF"/>
    <w:rPr>
      <w:rFonts w:ascii="HelveticaNeue Condensed" w:eastAsia="Calibri" w:hAnsi="HelveticaNeue Condensed"/>
      <w:lang w:eastAsia="en-US"/>
    </w:rPr>
  </w:style>
  <w:style w:type="character" w:customStyle="1" w:styleId="FooterChar">
    <w:name w:val="Footer Char"/>
    <w:link w:val="Footer"/>
    <w:rsid w:val="008626AF"/>
    <w:rPr>
      <w:rFonts w:ascii="Utopia" w:eastAsia="Calibri" w:hAnsi="Utopia"/>
      <w:lang w:eastAsia="en-US"/>
    </w:rPr>
  </w:style>
  <w:style w:type="paragraph" w:styleId="Header">
    <w:name w:val="header"/>
    <w:basedOn w:val="Normal"/>
    <w:link w:val="HeaderChar"/>
    <w:locked/>
    <w:rsid w:val="008626AF"/>
    <w:pPr>
      <w:tabs>
        <w:tab w:val="center" w:pos="4680"/>
        <w:tab w:val="right" w:pos="9360"/>
      </w:tabs>
      <w:spacing w:after="240"/>
    </w:pPr>
    <w:rPr>
      <w:rFonts w:ascii="HelveticaNeue Condensed" w:hAnsi="HelveticaNeue Condensed"/>
      <w:b/>
      <w:sz w:val="18"/>
    </w:rPr>
  </w:style>
  <w:style w:type="character" w:customStyle="1" w:styleId="HeaderChar">
    <w:name w:val="Header Char"/>
    <w:link w:val="Header"/>
    <w:rsid w:val="008626AF"/>
    <w:rPr>
      <w:rFonts w:ascii="HelveticaNeue Condensed" w:eastAsia="Calibri" w:hAnsi="HelveticaNeue Condensed"/>
      <w:b/>
      <w:sz w:val="18"/>
      <w:lang w:eastAsia="en-US"/>
    </w:rPr>
  </w:style>
  <w:style w:type="character" w:styleId="CommentReference">
    <w:name w:val="annotation reference"/>
    <w:locked/>
    <w:rsid w:val="008626AF"/>
    <w:rPr>
      <w:sz w:val="18"/>
      <w:szCs w:val="18"/>
    </w:rPr>
  </w:style>
  <w:style w:type="paragraph" w:styleId="CommentText">
    <w:name w:val="annotation text"/>
    <w:basedOn w:val="Normal"/>
    <w:link w:val="CommentTextChar"/>
    <w:locked/>
    <w:rsid w:val="008626AF"/>
  </w:style>
  <w:style w:type="character" w:customStyle="1" w:styleId="CommentTextChar">
    <w:name w:val="Comment Text Char"/>
    <w:link w:val="CommentText"/>
    <w:rsid w:val="008626AF"/>
    <w:rPr>
      <w:rFonts w:eastAsia="Calibri"/>
      <w:sz w:val="24"/>
      <w:szCs w:val="24"/>
      <w:lang w:eastAsia="en-US"/>
    </w:rPr>
  </w:style>
  <w:style w:type="paragraph" w:customStyle="1" w:styleId="Figure">
    <w:name w:val="Figure"/>
    <w:next w:val="Normal"/>
    <w:rsid w:val="008626AF"/>
    <w:pPr>
      <w:spacing w:before="120" w:after="120"/>
    </w:pPr>
    <w:rPr>
      <w:rFonts w:ascii="Arial" w:hAnsi="Arial"/>
      <w:sz w:val="18"/>
      <w:lang w:eastAsia="en-US"/>
    </w:rPr>
  </w:style>
  <w:style w:type="paragraph" w:styleId="BalloonText">
    <w:name w:val="Balloon Text"/>
    <w:basedOn w:val="Normal"/>
    <w:link w:val="BalloonTextChar"/>
    <w:locked/>
    <w:rsid w:val="008626AF"/>
    <w:rPr>
      <w:rFonts w:ascii="Tahoma" w:hAnsi="Tahoma" w:cs="Tahoma"/>
      <w:sz w:val="16"/>
      <w:szCs w:val="16"/>
    </w:rPr>
  </w:style>
  <w:style w:type="character" w:customStyle="1" w:styleId="BalloonTextChar">
    <w:name w:val="Balloon Text Char"/>
    <w:link w:val="BalloonText"/>
    <w:rsid w:val="008626AF"/>
    <w:rPr>
      <w:rFonts w:ascii="Tahoma" w:eastAsia="Calibri" w:hAnsi="Tahoma" w:cs="Tahoma"/>
      <w:sz w:val="16"/>
      <w:szCs w:val="16"/>
      <w:lang w:eastAsia="en-US"/>
    </w:rPr>
  </w:style>
  <w:style w:type="paragraph" w:customStyle="1" w:styleId="SideBarCode">
    <w:name w:val="Side Bar Code"/>
    <w:basedOn w:val="Normal"/>
    <w:link w:val="SideBarCodeChar"/>
    <w:qFormat/>
    <w:rsid w:val="008626AF"/>
    <w:pPr>
      <w:spacing w:before="360" w:after="240"/>
      <w:ind w:left="288" w:right="288"/>
      <w:contextualSpacing/>
    </w:pPr>
    <w:rPr>
      <w:rFonts w:ascii="HelveticaNeue Condensed" w:hAnsi="HelveticaNeue Condensed"/>
    </w:rPr>
  </w:style>
  <w:style w:type="character" w:customStyle="1" w:styleId="SideBarCodeChar">
    <w:name w:val="Side Bar Code Char"/>
    <w:link w:val="SideBarCode"/>
    <w:rsid w:val="008626AF"/>
    <w:rPr>
      <w:rFonts w:ascii="HelveticaNeue Condensed" w:eastAsia="Calibri" w:hAnsi="HelveticaNeue Condensed"/>
      <w:lang w:eastAsia="en-US"/>
    </w:rPr>
  </w:style>
  <w:style w:type="paragraph" w:customStyle="1" w:styleId="FMSubtitle1">
    <w:name w:val="FM Subtitle 1"/>
    <w:basedOn w:val="Normal"/>
    <w:locked/>
    <w:rsid w:val="00383959"/>
    <w:pPr>
      <w:spacing w:before="120" w:after="240"/>
    </w:pPr>
    <w:rPr>
      <w:rFonts w:ascii="HelveticaNeue Condensed" w:hAnsi="HelveticaNeue Condensed"/>
      <w:sz w:val="60"/>
    </w:rPr>
  </w:style>
  <w:style w:type="paragraph" w:customStyle="1" w:styleId="TOC211">
    <w:name w:val="TOC 211"/>
    <w:basedOn w:val="TOC2"/>
    <w:uiPriority w:val="39"/>
    <w:locked/>
    <w:rsid w:val="008626AF"/>
    <w:pPr>
      <w:spacing w:before="60" w:after="60"/>
      <w:ind w:left="245"/>
    </w:pPr>
  </w:style>
  <w:style w:type="paragraph" w:customStyle="1" w:styleId="TOC311">
    <w:name w:val="TOC 311"/>
    <w:basedOn w:val="TOC3"/>
    <w:uiPriority w:val="39"/>
    <w:locked/>
    <w:rsid w:val="008626AF"/>
    <w:rPr>
      <w:rFonts w:ascii="Cambria" w:hAnsi="Cambria"/>
    </w:rPr>
  </w:style>
  <w:style w:type="paragraph" w:styleId="Revision">
    <w:name w:val="Revision"/>
    <w:hidden/>
    <w:uiPriority w:val="99"/>
    <w:semiHidden/>
    <w:rsid w:val="00383959"/>
    <w:rPr>
      <w:rFonts w:ascii="Calibri" w:eastAsia="Calibri" w:hAnsi="Calibri"/>
      <w:sz w:val="22"/>
      <w:szCs w:val="22"/>
      <w:lang w:eastAsia="en-US"/>
    </w:rPr>
  </w:style>
  <w:style w:type="character" w:styleId="IntenseEmphasis">
    <w:name w:val="Intense Emphasis"/>
    <w:uiPriority w:val="21"/>
    <w:qFormat/>
    <w:rsid w:val="008626AF"/>
    <w:rPr>
      <w:b/>
      <w:bCs/>
      <w:i/>
      <w:iCs/>
      <w:color w:val="auto"/>
    </w:rPr>
  </w:style>
  <w:style w:type="character" w:styleId="Emphasis">
    <w:name w:val="Emphasis"/>
    <w:qFormat/>
    <w:locked/>
    <w:rsid w:val="008626AF"/>
    <w:rPr>
      <w:i/>
      <w:iCs/>
    </w:rPr>
  </w:style>
  <w:style w:type="character" w:styleId="Strong">
    <w:name w:val="Strong"/>
    <w:qFormat/>
    <w:locked/>
    <w:rsid w:val="008626AF"/>
    <w:rPr>
      <w:b/>
      <w:bCs/>
    </w:rPr>
  </w:style>
  <w:style w:type="paragraph" w:styleId="Subtitle">
    <w:name w:val="Subtitle"/>
    <w:basedOn w:val="Normal"/>
    <w:next w:val="Normal"/>
    <w:link w:val="SubtitleChar"/>
    <w:qFormat/>
    <w:locked/>
    <w:rsid w:val="008626AF"/>
    <w:pPr>
      <w:spacing w:after="60"/>
      <w:jc w:val="center"/>
      <w:outlineLvl w:val="1"/>
    </w:pPr>
    <w:rPr>
      <w:rFonts w:ascii="Cambria" w:hAnsi="Cambria"/>
    </w:rPr>
  </w:style>
  <w:style w:type="character" w:customStyle="1" w:styleId="SubtitleChar">
    <w:name w:val="Subtitle Char"/>
    <w:link w:val="Subtitle"/>
    <w:rsid w:val="008626AF"/>
    <w:rPr>
      <w:rFonts w:ascii="Cambria" w:eastAsia="Calibri" w:hAnsi="Cambria"/>
      <w:szCs w:val="24"/>
      <w:lang w:eastAsia="en-US"/>
    </w:rPr>
  </w:style>
  <w:style w:type="character" w:customStyle="1" w:styleId="DingbatSymbol">
    <w:name w:val="Dingbat Symbol"/>
    <w:uiPriority w:val="1"/>
    <w:locked/>
    <w:rsid w:val="00383959"/>
    <w:rPr>
      <w:rFonts w:ascii="ZapfDingbats" w:eastAsia="Calibri" w:hAnsi="ZapfDingbats" w:cs="Times New Roman"/>
      <w:color w:val="BFBFBF"/>
      <w:szCs w:val="24"/>
    </w:rPr>
  </w:style>
  <w:style w:type="character" w:customStyle="1" w:styleId="BlackDingbat">
    <w:name w:val="Black Dingbat"/>
    <w:rsid w:val="008626AF"/>
    <w:rPr>
      <w:rFonts w:ascii="ZapfDingbats" w:hAnsi="ZapfDingbats"/>
      <w:color w:val="auto"/>
      <w:szCs w:val="24"/>
    </w:rPr>
  </w:style>
  <w:style w:type="character" w:customStyle="1" w:styleId="GrayDingbat">
    <w:name w:val="Gray Dingbat"/>
    <w:uiPriority w:val="1"/>
    <w:qFormat/>
    <w:rsid w:val="008626AF"/>
    <w:rPr>
      <w:rFonts w:ascii="ZapfDingbats" w:hAnsi="ZapfDingbats"/>
      <w:color w:val="BFBFBF"/>
      <w:szCs w:val="24"/>
    </w:rPr>
  </w:style>
  <w:style w:type="character" w:customStyle="1" w:styleId="FMAuthorChar">
    <w:name w:val="FM Author Char"/>
    <w:link w:val="FMAuthor"/>
    <w:rsid w:val="00383959"/>
    <w:rPr>
      <w:rFonts w:ascii="HelveticaNeue MediumExt" w:eastAsia="Calibri" w:hAnsi="HelveticaNeue MediumExt"/>
      <w:sz w:val="44"/>
      <w:lang w:eastAsia="en-US"/>
    </w:rPr>
  </w:style>
  <w:style w:type="paragraph" w:customStyle="1" w:styleId="HeaderWHITE">
    <w:name w:val="Header WHITE"/>
    <w:basedOn w:val="Header"/>
    <w:qFormat/>
    <w:locked/>
    <w:rsid w:val="00383959"/>
    <w:pPr>
      <w:spacing w:after="360"/>
    </w:pPr>
    <w:rPr>
      <w:rFonts w:eastAsia="PMingLiU"/>
      <w:b w:val="0"/>
      <w:color w:val="FFFFFF"/>
    </w:rPr>
  </w:style>
  <w:style w:type="character" w:customStyle="1" w:styleId="FMCopyrightChar">
    <w:name w:val="FM Copyright Char"/>
    <w:link w:val="FMCopyright"/>
    <w:rsid w:val="00383959"/>
    <w:rPr>
      <w:rFonts w:ascii="Utopia" w:eastAsia="SimSun" w:hAnsi="Utopia"/>
      <w:sz w:val="18"/>
      <w:lang w:eastAsia="en-US"/>
    </w:rPr>
  </w:style>
  <w:style w:type="character" w:customStyle="1" w:styleId="FMEditionChar">
    <w:name w:val="FM Edition Char"/>
    <w:link w:val="FMEdition"/>
    <w:rsid w:val="00383959"/>
    <w:rPr>
      <w:rFonts w:ascii="HelveticaNeue MediumCond" w:eastAsia="Calibri" w:hAnsi="HelveticaNeue MediumCond"/>
      <w:color w:val="808080"/>
      <w:sz w:val="48"/>
      <w:lang w:eastAsia="en-US"/>
    </w:rPr>
  </w:style>
  <w:style w:type="paragraph" w:styleId="TOC2">
    <w:name w:val="toc 2"/>
    <w:basedOn w:val="Normal"/>
    <w:next w:val="Normal"/>
    <w:autoRedefine/>
    <w:locked/>
    <w:rsid w:val="008626AF"/>
    <w:pPr>
      <w:ind w:left="240"/>
    </w:pPr>
  </w:style>
  <w:style w:type="paragraph" w:customStyle="1" w:styleId="ToCPart">
    <w:name w:val="ToC Part"/>
    <w:basedOn w:val="TOC1"/>
    <w:locked/>
    <w:rsid w:val="00383959"/>
    <w:pPr>
      <w:spacing w:before="120" w:after="0"/>
    </w:pPr>
    <w:rPr>
      <w:rFonts w:ascii="HelveticaNeue MediumCond" w:hAnsi="HelveticaNeue MediumCond"/>
      <w:b/>
      <w:bCs/>
      <w:sz w:val="26"/>
    </w:rPr>
  </w:style>
  <w:style w:type="paragraph" w:styleId="TOC1">
    <w:name w:val="toc 1"/>
    <w:basedOn w:val="Normal"/>
    <w:next w:val="Normal"/>
    <w:autoRedefine/>
    <w:uiPriority w:val="39"/>
    <w:unhideWhenUsed/>
    <w:locked/>
    <w:rsid w:val="00383959"/>
    <w:pPr>
      <w:spacing w:after="100"/>
    </w:pPr>
  </w:style>
  <w:style w:type="paragraph" w:customStyle="1" w:styleId="PartTextCont">
    <w:name w:val="Part Text Cont."/>
    <w:basedOn w:val="Normal"/>
    <w:qFormat/>
    <w:locked/>
    <w:rsid w:val="00383959"/>
    <w:pPr>
      <w:ind w:firstLine="720"/>
      <w:contextualSpacing/>
    </w:pPr>
    <w:rPr>
      <w:rFonts w:ascii="Utopia" w:hAnsi="Utopia"/>
      <w:spacing w:val="-6"/>
    </w:rPr>
  </w:style>
  <w:style w:type="character" w:customStyle="1" w:styleId="PartNumberChar">
    <w:name w:val="Part Number Char"/>
    <w:link w:val="PartNumber"/>
    <w:rsid w:val="00383959"/>
    <w:rPr>
      <w:rFonts w:ascii="Book Antiqua" w:eastAsia="Calibri" w:hAnsi="Book Antiqua"/>
      <w:b/>
      <w:sz w:val="40"/>
      <w:lang w:eastAsia="en-US"/>
    </w:rPr>
  </w:style>
  <w:style w:type="character" w:customStyle="1" w:styleId="PartTitleChar">
    <w:name w:val="Part Title Char"/>
    <w:link w:val="PartTitle"/>
    <w:rsid w:val="00383959"/>
    <w:rPr>
      <w:rFonts w:ascii="Bookman Old Style" w:eastAsia="Calibri" w:hAnsi="Bookman Old Style"/>
      <w:b/>
      <w:sz w:val="72"/>
      <w:lang w:eastAsia="en-US"/>
    </w:rPr>
  </w:style>
  <w:style w:type="character" w:customStyle="1" w:styleId="FMHeadChar">
    <w:name w:val="FM Head Char"/>
    <w:link w:val="FMHead"/>
    <w:rsid w:val="00383959"/>
    <w:rPr>
      <w:rFonts w:ascii="Helvetica Neue" w:eastAsia="Calibri" w:hAnsi="Helvetica Neue"/>
      <w:b/>
      <w:spacing w:val="-20"/>
      <w:sz w:val="72"/>
      <w:lang w:eastAsia="en-US"/>
    </w:rPr>
  </w:style>
  <w:style w:type="paragraph" w:styleId="CommentSubject">
    <w:name w:val="annotation subject"/>
    <w:basedOn w:val="CommentText"/>
    <w:next w:val="CommentText"/>
    <w:link w:val="CommentSubjectChar"/>
    <w:locked/>
    <w:rsid w:val="008626AF"/>
    <w:rPr>
      <w:b/>
      <w:bCs/>
    </w:rPr>
  </w:style>
  <w:style w:type="character" w:customStyle="1" w:styleId="CommentSubjectChar">
    <w:name w:val="Comment Subject Char"/>
    <w:link w:val="CommentSubject"/>
    <w:rsid w:val="008626AF"/>
    <w:rPr>
      <w:rFonts w:eastAsia="Calibri"/>
      <w:b/>
      <w:bCs/>
      <w:sz w:val="24"/>
      <w:szCs w:val="24"/>
      <w:lang w:eastAsia="en-US"/>
    </w:rPr>
  </w:style>
  <w:style w:type="paragraph" w:customStyle="1" w:styleId="Equation">
    <w:name w:val="Equation"/>
    <w:basedOn w:val="Bullet"/>
    <w:qFormat/>
    <w:rsid w:val="00357AF9"/>
    <w:pPr>
      <w:numPr>
        <w:numId w:val="0"/>
      </w:numPr>
    </w:pPr>
    <w:rPr>
      <w:szCs w:val="60"/>
    </w:rPr>
  </w:style>
  <w:style w:type="paragraph" w:styleId="HTMLPreformatted">
    <w:name w:val="HTML Preformatted"/>
    <w:basedOn w:val="Normal"/>
    <w:link w:val="HTMLPreformattedChar"/>
    <w:locked/>
    <w:rsid w:val="003103CA"/>
    <w:rPr>
      <w:rFonts w:ascii="Courier" w:hAnsi="Courier"/>
    </w:rPr>
  </w:style>
  <w:style w:type="character" w:customStyle="1" w:styleId="HTMLPreformattedChar">
    <w:name w:val="HTML Preformatted Char"/>
    <w:link w:val="HTMLPreformatted"/>
    <w:rsid w:val="003103CA"/>
    <w:rPr>
      <w:rFonts w:ascii="Courier" w:eastAsia="MS Mincho" w:hAnsi="Courier" w:cs="Times New Roman"/>
    </w:rPr>
  </w:style>
  <w:style w:type="paragraph" w:customStyle="1" w:styleId="Production">
    <w:name w:val="Production"/>
    <w:next w:val="Normal"/>
    <w:autoRedefine/>
    <w:semiHidden/>
    <w:locked/>
    <w:rsid w:val="008626AF"/>
    <w:pPr>
      <w:keepNext/>
      <w:keepLines/>
      <w:spacing w:before="240" w:after="240"/>
    </w:pPr>
    <w:rPr>
      <w:b/>
      <w:i/>
      <w:color w:val="0000FF"/>
      <w:sz w:val="24"/>
      <w:lang w:eastAsia="en-US"/>
    </w:rPr>
  </w:style>
  <w:style w:type="paragraph" w:customStyle="1" w:styleId="Query">
    <w:name w:val="Query"/>
    <w:basedOn w:val="Production"/>
    <w:semiHidden/>
    <w:locked/>
    <w:rsid w:val="008626AF"/>
    <w:rPr>
      <w:color w:val="FF0000"/>
    </w:rPr>
  </w:style>
  <w:style w:type="paragraph" w:styleId="TOC3">
    <w:name w:val="toc 3"/>
    <w:basedOn w:val="Normal"/>
    <w:next w:val="Normal"/>
    <w:autoRedefine/>
    <w:semiHidden/>
    <w:locked/>
    <w:rsid w:val="008626AF"/>
    <w:pPr>
      <w:ind w:left="480"/>
    </w:pPr>
  </w:style>
  <w:style w:type="character" w:customStyle="1" w:styleId="FMTextChar">
    <w:name w:val="FM Text Char"/>
    <w:link w:val="FMText"/>
    <w:rsid w:val="008626AF"/>
    <w:rPr>
      <w:rFonts w:ascii="Utopia" w:eastAsia="Calibri" w:hAnsi="Utopia"/>
      <w:sz w:val="18"/>
      <w:lang w:eastAsia="en-US"/>
    </w:rPr>
  </w:style>
  <w:style w:type="character" w:customStyle="1" w:styleId="FMTextContChar">
    <w:name w:val="FM Text Cont Char"/>
    <w:link w:val="FMTextCont"/>
    <w:rsid w:val="008626AF"/>
    <w:rPr>
      <w:rFonts w:ascii="Utopia" w:eastAsia="Calibri" w:hAnsi="Utopia"/>
      <w:sz w:val="18"/>
      <w:lang w:eastAsia="en-US"/>
    </w:rPr>
  </w:style>
  <w:style w:type="character" w:customStyle="1" w:styleId="DingbatChar">
    <w:name w:val="Dingbat Char"/>
    <w:link w:val="Dingbat"/>
    <w:rsid w:val="008626AF"/>
    <w:rPr>
      <w:rFonts w:ascii="ZapfDingbats" w:eastAsia="Calibri" w:hAnsi="ZapfDingbats"/>
      <w:color w:val="BFBFBF"/>
      <w:lang w:eastAsia="en-US"/>
    </w:rPr>
  </w:style>
  <w:style w:type="paragraph" w:customStyle="1" w:styleId="Style1">
    <w:name w:val="Style1"/>
    <w:basedOn w:val="Normal"/>
    <w:next w:val="Normal"/>
    <w:semiHidden/>
    <w:locked/>
    <w:rsid w:val="008626AF"/>
    <w:pPr>
      <w:widowControl w:val="0"/>
      <w:pBdr>
        <w:top w:val="single" w:sz="4" w:space="6" w:color="auto"/>
        <w:left w:val="single" w:sz="4" w:space="6" w:color="auto"/>
        <w:bottom w:val="single" w:sz="4" w:space="6" w:color="auto"/>
        <w:right w:val="single" w:sz="4" w:space="6" w:color="auto"/>
      </w:pBdr>
      <w:autoSpaceDE w:val="0"/>
      <w:autoSpaceDN w:val="0"/>
      <w:spacing w:before="240" w:line="240" w:lineRule="exact"/>
      <w:ind w:left="720" w:right="720"/>
      <w:jc w:val="both"/>
    </w:pPr>
    <w:rPr>
      <w:rFonts w:ascii="Arial" w:hAnsi="Arial"/>
      <w:i/>
      <w:sz w:val="18"/>
    </w:rPr>
  </w:style>
  <w:style w:type="paragraph" w:styleId="ListContinue4">
    <w:name w:val="List Continue 4"/>
    <w:basedOn w:val="Normal"/>
    <w:semiHidden/>
    <w:locked/>
    <w:rsid w:val="008626AF"/>
    <w:pPr>
      <w:ind w:left="1440"/>
      <w:contextualSpacing/>
    </w:pPr>
  </w:style>
  <w:style w:type="character" w:customStyle="1" w:styleId="DocumentMapChar">
    <w:name w:val="Document Map Char"/>
    <w:link w:val="DocumentMap"/>
    <w:rsid w:val="008626AF"/>
    <w:rPr>
      <w:rFonts w:ascii="Tahoma" w:eastAsia="Calibri" w:hAnsi="Tahoma" w:cs="Tahoma"/>
      <w:sz w:val="16"/>
      <w:szCs w:val="16"/>
      <w:lang w:eastAsia="en-US"/>
    </w:rPr>
  </w:style>
  <w:style w:type="paragraph" w:styleId="ListParagraph">
    <w:name w:val="List Paragraph"/>
    <w:basedOn w:val="Normal"/>
    <w:uiPriority w:val="34"/>
    <w:qFormat/>
    <w:rsid w:val="008626AF"/>
    <w:pPr>
      <w:ind w:left="720"/>
      <w:contextualSpacing/>
    </w:pPr>
  </w:style>
  <w:style w:type="character" w:customStyle="1" w:styleId="MenuItem">
    <w:name w:val="Menu Item"/>
    <w:rsid w:val="008626AF"/>
    <w:rPr>
      <w:rFonts w:ascii="HelveticaNeue MediumCond" w:hAnsi="HelveticaNeue MediumCond"/>
      <w:color w:val="auto"/>
    </w:rPr>
  </w:style>
  <w:style w:type="character" w:styleId="FollowedHyperlink">
    <w:name w:val="FollowedHyperlink"/>
    <w:locked/>
    <w:rsid w:val="008626AF"/>
    <w:rPr>
      <w:color w:val="800080"/>
      <w:u w:val="single"/>
    </w:rPr>
  </w:style>
  <w:style w:type="character" w:customStyle="1" w:styleId="MAC">
    <w:name w:val="MAC"/>
    <w:basedOn w:val="DefaultParagraphFont"/>
    <w:uiPriority w:val="1"/>
    <w:rsid w:val="00E92728"/>
    <w:rPr>
      <w:rFonts w:ascii="Arial" w:hAnsi="Arial" w:cs="Arial"/>
      <w:b/>
      <w:color w:val="0000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764581">
      <w:bodyDiv w:val="1"/>
      <w:marLeft w:val="0"/>
      <w:marRight w:val="0"/>
      <w:marTop w:val="0"/>
      <w:marBottom w:val="0"/>
      <w:divBdr>
        <w:top w:val="none" w:sz="0" w:space="0" w:color="auto"/>
        <w:left w:val="none" w:sz="0" w:space="0" w:color="auto"/>
        <w:bottom w:val="none" w:sz="0" w:space="0" w:color="auto"/>
        <w:right w:val="none" w:sz="0" w:space="0" w:color="auto"/>
      </w:divBdr>
      <w:divsChild>
        <w:div w:id="369963772">
          <w:marLeft w:val="0"/>
          <w:marRight w:val="0"/>
          <w:marTop w:val="0"/>
          <w:marBottom w:val="0"/>
          <w:divBdr>
            <w:top w:val="none" w:sz="0" w:space="0" w:color="auto"/>
            <w:left w:val="none" w:sz="0" w:space="0" w:color="auto"/>
            <w:bottom w:val="none" w:sz="0" w:space="0" w:color="auto"/>
            <w:right w:val="none" w:sz="0" w:space="0" w:color="auto"/>
          </w:divBdr>
          <w:divsChild>
            <w:div w:id="1020470573">
              <w:marLeft w:val="0"/>
              <w:marRight w:val="0"/>
              <w:marTop w:val="0"/>
              <w:marBottom w:val="0"/>
              <w:divBdr>
                <w:top w:val="none" w:sz="0" w:space="0" w:color="auto"/>
                <w:left w:val="none" w:sz="0" w:space="0" w:color="auto"/>
                <w:bottom w:val="none" w:sz="0" w:space="0" w:color="auto"/>
                <w:right w:val="none" w:sz="0" w:space="0" w:color="auto"/>
              </w:divBdr>
            </w:div>
            <w:div w:id="1175027134">
              <w:marLeft w:val="0"/>
              <w:marRight w:val="0"/>
              <w:marTop w:val="0"/>
              <w:marBottom w:val="0"/>
              <w:divBdr>
                <w:top w:val="none" w:sz="0" w:space="0" w:color="auto"/>
                <w:left w:val="none" w:sz="0" w:space="0" w:color="auto"/>
                <w:bottom w:val="none" w:sz="0" w:space="0" w:color="auto"/>
                <w:right w:val="none" w:sz="0" w:space="0" w:color="auto"/>
              </w:divBdr>
            </w:div>
            <w:div w:id="73748554">
              <w:marLeft w:val="0"/>
              <w:marRight w:val="0"/>
              <w:marTop w:val="0"/>
              <w:marBottom w:val="0"/>
              <w:divBdr>
                <w:top w:val="none" w:sz="0" w:space="0" w:color="auto"/>
                <w:left w:val="none" w:sz="0" w:space="0" w:color="auto"/>
                <w:bottom w:val="none" w:sz="0" w:space="0" w:color="auto"/>
                <w:right w:val="none" w:sz="0" w:space="0" w:color="auto"/>
              </w:divBdr>
            </w:div>
            <w:div w:id="1330674227">
              <w:marLeft w:val="0"/>
              <w:marRight w:val="0"/>
              <w:marTop w:val="0"/>
              <w:marBottom w:val="0"/>
              <w:divBdr>
                <w:top w:val="none" w:sz="0" w:space="0" w:color="auto"/>
                <w:left w:val="none" w:sz="0" w:space="0" w:color="auto"/>
                <w:bottom w:val="none" w:sz="0" w:space="0" w:color="auto"/>
                <w:right w:val="none" w:sz="0" w:space="0" w:color="auto"/>
              </w:divBdr>
            </w:div>
            <w:div w:id="349914724">
              <w:marLeft w:val="0"/>
              <w:marRight w:val="0"/>
              <w:marTop w:val="0"/>
              <w:marBottom w:val="0"/>
              <w:divBdr>
                <w:top w:val="none" w:sz="0" w:space="0" w:color="auto"/>
                <w:left w:val="none" w:sz="0" w:space="0" w:color="auto"/>
                <w:bottom w:val="none" w:sz="0" w:space="0" w:color="auto"/>
                <w:right w:val="none" w:sz="0" w:space="0" w:color="auto"/>
              </w:divBdr>
            </w:div>
            <w:div w:id="346253837">
              <w:marLeft w:val="0"/>
              <w:marRight w:val="0"/>
              <w:marTop w:val="0"/>
              <w:marBottom w:val="0"/>
              <w:divBdr>
                <w:top w:val="none" w:sz="0" w:space="0" w:color="auto"/>
                <w:left w:val="none" w:sz="0" w:space="0" w:color="auto"/>
                <w:bottom w:val="none" w:sz="0" w:space="0" w:color="auto"/>
                <w:right w:val="none" w:sz="0" w:space="0" w:color="auto"/>
              </w:divBdr>
            </w:div>
            <w:div w:id="367680343">
              <w:marLeft w:val="0"/>
              <w:marRight w:val="0"/>
              <w:marTop w:val="0"/>
              <w:marBottom w:val="0"/>
              <w:divBdr>
                <w:top w:val="none" w:sz="0" w:space="0" w:color="auto"/>
                <w:left w:val="none" w:sz="0" w:space="0" w:color="auto"/>
                <w:bottom w:val="none" w:sz="0" w:space="0" w:color="auto"/>
                <w:right w:val="none" w:sz="0" w:space="0" w:color="auto"/>
              </w:divBdr>
            </w:div>
            <w:div w:id="918559485">
              <w:marLeft w:val="0"/>
              <w:marRight w:val="0"/>
              <w:marTop w:val="0"/>
              <w:marBottom w:val="0"/>
              <w:divBdr>
                <w:top w:val="none" w:sz="0" w:space="0" w:color="auto"/>
                <w:left w:val="none" w:sz="0" w:space="0" w:color="auto"/>
                <w:bottom w:val="none" w:sz="0" w:space="0" w:color="auto"/>
                <w:right w:val="none" w:sz="0" w:space="0" w:color="auto"/>
              </w:divBdr>
            </w:div>
            <w:div w:id="1662075815">
              <w:marLeft w:val="0"/>
              <w:marRight w:val="0"/>
              <w:marTop w:val="0"/>
              <w:marBottom w:val="0"/>
              <w:divBdr>
                <w:top w:val="none" w:sz="0" w:space="0" w:color="auto"/>
                <w:left w:val="none" w:sz="0" w:space="0" w:color="auto"/>
                <w:bottom w:val="none" w:sz="0" w:space="0" w:color="auto"/>
                <w:right w:val="none" w:sz="0" w:space="0" w:color="auto"/>
              </w:divBdr>
            </w:div>
            <w:div w:id="69737092">
              <w:marLeft w:val="0"/>
              <w:marRight w:val="0"/>
              <w:marTop w:val="0"/>
              <w:marBottom w:val="0"/>
              <w:divBdr>
                <w:top w:val="none" w:sz="0" w:space="0" w:color="auto"/>
                <w:left w:val="none" w:sz="0" w:space="0" w:color="auto"/>
                <w:bottom w:val="none" w:sz="0" w:space="0" w:color="auto"/>
                <w:right w:val="none" w:sz="0" w:space="0" w:color="auto"/>
              </w:divBdr>
            </w:div>
            <w:div w:id="1388601047">
              <w:marLeft w:val="0"/>
              <w:marRight w:val="0"/>
              <w:marTop w:val="0"/>
              <w:marBottom w:val="0"/>
              <w:divBdr>
                <w:top w:val="none" w:sz="0" w:space="0" w:color="auto"/>
                <w:left w:val="none" w:sz="0" w:space="0" w:color="auto"/>
                <w:bottom w:val="none" w:sz="0" w:space="0" w:color="auto"/>
                <w:right w:val="none" w:sz="0" w:space="0" w:color="auto"/>
              </w:divBdr>
            </w:div>
            <w:div w:id="189558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7600">
      <w:bodyDiv w:val="1"/>
      <w:marLeft w:val="0"/>
      <w:marRight w:val="0"/>
      <w:marTop w:val="0"/>
      <w:marBottom w:val="0"/>
      <w:divBdr>
        <w:top w:val="none" w:sz="0" w:space="0" w:color="auto"/>
        <w:left w:val="none" w:sz="0" w:space="0" w:color="auto"/>
        <w:bottom w:val="none" w:sz="0" w:space="0" w:color="auto"/>
        <w:right w:val="none" w:sz="0" w:space="0" w:color="auto"/>
      </w:divBdr>
      <w:divsChild>
        <w:div w:id="918446964">
          <w:marLeft w:val="0"/>
          <w:marRight w:val="0"/>
          <w:marTop w:val="0"/>
          <w:marBottom w:val="0"/>
          <w:divBdr>
            <w:top w:val="none" w:sz="0" w:space="0" w:color="auto"/>
            <w:left w:val="none" w:sz="0" w:space="0" w:color="auto"/>
            <w:bottom w:val="none" w:sz="0" w:space="0" w:color="auto"/>
            <w:right w:val="none" w:sz="0" w:space="0" w:color="auto"/>
          </w:divBdr>
          <w:divsChild>
            <w:div w:id="279924116">
              <w:marLeft w:val="0"/>
              <w:marRight w:val="0"/>
              <w:marTop w:val="0"/>
              <w:marBottom w:val="0"/>
              <w:divBdr>
                <w:top w:val="none" w:sz="0" w:space="0" w:color="auto"/>
                <w:left w:val="none" w:sz="0" w:space="0" w:color="auto"/>
                <w:bottom w:val="none" w:sz="0" w:space="0" w:color="auto"/>
                <w:right w:val="none" w:sz="0" w:space="0" w:color="auto"/>
              </w:divBdr>
            </w:div>
            <w:div w:id="1348023832">
              <w:marLeft w:val="0"/>
              <w:marRight w:val="0"/>
              <w:marTop w:val="0"/>
              <w:marBottom w:val="0"/>
              <w:divBdr>
                <w:top w:val="none" w:sz="0" w:space="0" w:color="auto"/>
                <w:left w:val="none" w:sz="0" w:space="0" w:color="auto"/>
                <w:bottom w:val="none" w:sz="0" w:space="0" w:color="auto"/>
                <w:right w:val="none" w:sz="0" w:space="0" w:color="auto"/>
              </w:divBdr>
            </w:div>
            <w:div w:id="1316370954">
              <w:marLeft w:val="0"/>
              <w:marRight w:val="0"/>
              <w:marTop w:val="0"/>
              <w:marBottom w:val="0"/>
              <w:divBdr>
                <w:top w:val="none" w:sz="0" w:space="0" w:color="auto"/>
                <w:left w:val="none" w:sz="0" w:space="0" w:color="auto"/>
                <w:bottom w:val="none" w:sz="0" w:space="0" w:color="auto"/>
                <w:right w:val="none" w:sz="0" w:space="0" w:color="auto"/>
              </w:divBdr>
            </w:div>
            <w:div w:id="41544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495639">
      <w:bodyDiv w:val="1"/>
      <w:marLeft w:val="0"/>
      <w:marRight w:val="0"/>
      <w:marTop w:val="0"/>
      <w:marBottom w:val="0"/>
      <w:divBdr>
        <w:top w:val="none" w:sz="0" w:space="0" w:color="auto"/>
        <w:left w:val="none" w:sz="0" w:space="0" w:color="auto"/>
        <w:bottom w:val="none" w:sz="0" w:space="0" w:color="auto"/>
        <w:right w:val="none" w:sz="0" w:space="0" w:color="auto"/>
      </w:divBdr>
    </w:div>
    <w:div w:id="236676007">
      <w:bodyDiv w:val="1"/>
      <w:marLeft w:val="0"/>
      <w:marRight w:val="0"/>
      <w:marTop w:val="0"/>
      <w:marBottom w:val="0"/>
      <w:divBdr>
        <w:top w:val="none" w:sz="0" w:space="0" w:color="auto"/>
        <w:left w:val="none" w:sz="0" w:space="0" w:color="auto"/>
        <w:bottom w:val="none" w:sz="0" w:space="0" w:color="auto"/>
        <w:right w:val="none" w:sz="0" w:space="0" w:color="auto"/>
      </w:divBdr>
      <w:divsChild>
        <w:div w:id="1298026475">
          <w:marLeft w:val="0"/>
          <w:marRight w:val="0"/>
          <w:marTop w:val="0"/>
          <w:marBottom w:val="0"/>
          <w:divBdr>
            <w:top w:val="none" w:sz="0" w:space="0" w:color="auto"/>
            <w:left w:val="none" w:sz="0" w:space="0" w:color="auto"/>
            <w:bottom w:val="none" w:sz="0" w:space="0" w:color="auto"/>
            <w:right w:val="none" w:sz="0" w:space="0" w:color="auto"/>
          </w:divBdr>
          <w:divsChild>
            <w:div w:id="137115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49746">
      <w:bodyDiv w:val="1"/>
      <w:marLeft w:val="0"/>
      <w:marRight w:val="0"/>
      <w:marTop w:val="0"/>
      <w:marBottom w:val="0"/>
      <w:divBdr>
        <w:top w:val="none" w:sz="0" w:space="0" w:color="auto"/>
        <w:left w:val="none" w:sz="0" w:space="0" w:color="auto"/>
        <w:bottom w:val="none" w:sz="0" w:space="0" w:color="auto"/>
        <w:right w:val="none" w:sz="0" w:space="0" w:color="auto"/>
      </w:divBdr>
      <w:divsChild>
        <w:div w:id="2079399795">
          <w:marLeft w:val="0"/>
          <w:marRight w:val="0"/>
          <w:marTop w:val="0"/>
          <w:marBottom w:val="0"/>
          <w:divBdr>
            <w:top w:val="none" w:sz="0" w:space="0" w:color="auto"/>
            <w:left w:val="none" w:sz="0" w:space="0" w:color="auto"/>
            <w:bottom w:val="none" w:sz="0" w:space="0" w:color="auto"/>
            <w:right w:val="none" w:sz="0" w:space="0" w:color="auto"/>
          </w:divBdr>
          <w:divsChild>
            <w:div w:id="87026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1685">
      <w:bodyDiv w:val="1"/>
      <w:marLeft w:val="0"/>
      <w:marRight w:val="0"/>
      <w:marTop w:val="0"/>
      <w:marBottom w:val="0"/>
      <w:divBdr>
        <w:top w:val="none" w:sz="0" w:space="0" w:color="auto"/>
        <w:left w:val="none" w:sz="0" w:space="0" w:color="auto"/>
        <w:bottom w:val="none" w:sz="0" w:space="0" w:color="auto"/>
        <w:right w:val="none" w:sz="0" w:space="0" w:color="auto"/>
      </w:divBdr>
      <w:divsChild>
        <w:div w:id="1432362000">
          <w:marLeft w:val="0"/>
          <w:marRight w:val="0"/>
          <w:marTop w:val="0"/>
          <w:marBottom w:val="0"/>
          <w:divBdr>
            <w:top w:val="none" w:sz="0" w:space="0" w:color="auto"/>
            <w:left w:val="none" w:sz="0" w:space="0" w:color="auto"/>
            <w:bottom w:val="none" w:sz="0" w:space="0" w:color="auto"/>
            <w:right w:val="none" w:sz="0" w:space="0" w:color="auto"/>
          </w:divBdr>
          <w:divsChild>
            <w:div w:id="76950673">
              <w:marLeft w:val="0"/>
              <w:marRight w:val="0"/>
              <w:marTop w:val="0"/>
              <w:marBottom w:val="0"/>
              <w:divBdr>
                <w:top w:val="none" w:sz="0" w:space="0" w:color="auto"/>
                <w:left w:val="none" w:sz="0" w:space="0" w:color="auto"/>
                <w:bottom w:val="none" w:sz="0" w:space="0" w:color="auto"/>
                <w:right w:val="none" w:sz="0" w:space="0" w:color="auto"/>
              </w:divBdr>
            </w:div>
            <w:div w:id="1419641960">
              <w:marLeft w:val="0"/>
              <w:marRight w:val="0"/>
              <w:marTop w:val="0"/>
              <w:marBottom w:val="0"/>
              <w:divBdr>
                <w:top w:val="none" w:sz="0" w:space="0" w:color="auto"/>
                <w:left w:val="none" w:sz="0" w:space="0" w:color="auto"/>
                <w:bottom w:val="none" w:sz="0" w:space="0" w:color="auto"/>
                <w:right w:val="none" w:sz="0" w:space="0" w:color="auto"/>
              </w:divBdr>
            </w:div>
            <w:div w:id="44658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14306">
      <w:bodyDiv w:val="1"/>
      <w:marLeft w:val="0"/>
      <w:marRight w:val="0"/>
      <w:marTop w:val="0"/>
      <w:marBottom w:val="0"/>
      <w:divBdr>
        <w:top w:val="none" w:sz="0" w:space="0" w:color="auto"/>
        <w:left w:val="none" w:sz="0" w:space="0" w:color="auto"/>
        <w:bottom w:val="none" w:sz="0" w:space="0" w:color="auto"/>
        <w:right w:val="none" w:sz="0" w:space="0" w:color="auto"/>
      </w:divBdr>
    </w:div>
    <w:div w:id="915632384">
      <w:bodyDiv w:val="1"/>
      <w:marLeft w:val="0"/>
      <w:marRight w:val="0"/>
      <w:marTop w:val="0"/>
      <w:marBottom w:val="0"/>
      <w:divBdr>
        <w:top w:val="none" w:sz="0" w:space="0" w:color="auto"/>
        <w:left w:val="none" w:sz="0" w:space="0" w:color="auto"/>
        <w:bottom w:val="none" w:sz="0" w:space="0" w:color="auto"/>
        <w:right w:val="none" w:sz="0" w:space="0" w:color="auto"/>
      </w:divBdr>
      <w:divsChild>
        <w:div w:id="136993309">
          <w:marLeft w:val="0"/>
          <w:marRight w:val="0"/>
          <w:marTop w:val="0"/>
          <w:marBottom w:val="0"/>
          <w:divBdr>
            <w:top w:val="none" w:sz="0" w:space="0" w:color="auto"/>
            <w:left w:val="none" w:sz="0" w:space="0" w:color="auto"/>
            <w:bottom w:val="none" w:sz="0" w:space="0" w:color="auto"/>
            <w:right w:val="none" w:sz="0" w:space="0" w:color="auto"/>
          </w:divBdr>
          <w:divsChild>
            <w:div w:id="1420062334">
              <w:marLeft w:val="0"/>
              <w:marRight w:val="0"/>
              <w:marTop w:val="0"/>
              <w:marBottom w:val="0"/>
              <w:divBdr>
                <w:top w:val="none" w:sz="0" w:space="0" w:color="auto"/>
                <w:left w:val="none" w:sz="0" w:space="0" w:color="auto"/>
                <w:bottom w:val="none" w:sz="0" w:space="0" w:color="auto"/>
                <w:right w:val="none" w:sz="0" w:space="0" w:color="auto"/>
              </w:divBdr>
            </w:div>
            <w:div w:id="306858028">
              <w:marLeft w:val="0"/>
              <w:marRight w:val="0"/>
              <w:marTop w:val="0"/>
              <w:marBottom w:val="0"/>
              <w:divBdr>
                <w:top w:val="none" w:sz="0" w:space="0" w:color="auto"/>
                <w:left w:val="none" w:sz="0" w:space="0" w:color="auto"/>
                <w:bottom w:val="none" w:sz="0" w:space="0" w:color="auto"/>
                <w:right w:val="none" w:sz="0" w:space="0" w:color="auto"/>
              </w:divBdr>
            </w:div>
            <w:div w:id="1395735868">
              <w:marLeft w:val="0"/>
              <w:marRight w:val="0"/>
              <w:marTop w:val="0"/>
              <w:marBottom w:val="0"/>
              <w:divBdr>
                <w:top w:val="none" w:sz="0" w:space="0" w:color="auto"/>
                <w:left w:val="none" w:sz="0" w:space="0" w:color="auto"/>
                <w:bottom w:val="none" w:sz="0" w:space="0" w:color="auto"/>
                <w:right w:val="none" w:sz="0" w:space="0" w:color="auto"/>
              </w:divBdr>
            </w:div>
            <w:div w:id="1069036327">
              <w:marLeft w:val="0"/>
              <w:marRight w:val="0"/>
              <w:marTop w:val="0"/>
              <w:marBottom w:val="0"/>
              <w:divBdr>
                <w:top w:val="none" w:sz="0" w:space="0" w:color="auto"/>
                <w:left w:val="none" w:sz="0" w:space="0" w:color="auto"/>
                <w:bottom w:val="none" w:sz="0" w:space="0" w:color="auto"/>
                <w:right w:val="none" w:sz="0" w:space="0" w:color="auto"/>
              </w:divBdr>
            </w:div>
            <w:div w:id="1802070033">
              <w:marLeft w:val="0"/>
              <w:marRight w:val="0"/>
              <w:marTop w:val="0"/>
              <w:marBottom w:val="0"/>
              <w:divBdr>
                <w:top w:val="none" w:sz="0" w:space="0" w:color="auto"/>
                <w:left w:val="none" w:sz="0" w:space="0" w:color="auto"/>
                <w:bottom w:val="none" w:sz="0" w:space="0" w:color="auto"/>
                <w:right w:val="none" w:sz="0" w:space="0" w:color="auto"/>
              </w:divBdr>
            </w:div>
            <w:div w:id="2022002169">
              <w:marLeft w:val="0"/>
              <w:marRight w:val="0"/>
              <w:marTop w:val="0"/>
              <w:marBottom w:val="0"/>
              <w:divBdr>
                <w:top w:val="none" w:sz="0" w:space="0" w:color="auto"/>
                <w:left w:val="none" w:sz="0" w:space="0" w:color="auto"/>
                <w:bottom w:val="none" w:sz="0" w:space="0" w:color="auto"/>
                <w:right w:val="none" w:sz="0" w:space="0" w:color="auto"/>
              </w:divBdr>
            </w:div>
            <w:div w:id="150165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302470">
      <w:bodyDiv w:val="1"/>
      <w:marLeft w:val="0"/>
      <w:marRight w:val="0"/>
      <w:marTop w:val="0"/>
      <w:marBottom w:val="0"/>
      <w:divBdr>
        <w:top w:val="none" w:sz="0" w:space="0" w:color="auto"/>
        <w:left w:val="none" w:sz="0" w:space="0" w:color="auto"/>
        <w:bottom w:val="none" w:sz="0" w:space="0" w:color="auto"/>
        <w:right w:val="none" w:sz="0" w:space="0" w:color="auto"/>
      </w:divBdr>
    </w:div>
    <w:div w:id="1045834913">
      <w:bodyDiv w:val="1"/>
      <w:marLeft w:val="0"/>
      <w:marRight w:val="0"/>
      <w:marTop w:val="0"/>
      <w:marBottom w:val="0"/>
      <w:divBdr>
        <w:top w:val="none" w:sz="0" w:space="0" w:color="auto"/>
        <w:left w:val="none" w:sz="0" w:space="0" w:color="auto"/>
        <w:bottom w:val="none" w:sz="0" w:space="0" w:color="auto"/>
        <w:right w:val="none" w:sz="0" w:space="0" w:color="auto"/>
      </w:divBdr>
      <w:divsChild>
        <w:div w:id="993223505">
          <w:marLeft w:val="0"/>
          <w:marRight w:val="0"/>
          <w:marTop w:val="0"/>
          <w:marBottom w:val="0"/>
          <w:divBdr>
            <w:top w:val="none" w:sz="0" w:space="0" w:color="auto"/>
            <w:left w:val="none" w:sz="0" w:space="0" w:color="auto"/>
            <w:bottom w:val="none" w:sz="0" w:space="0" w:color="auto"/>
            <w:right w:val="none" w:sz="0" w:space="0" w:color="auto"/>
          </w:divBdr>
          <w:divsChild>
            <w:div w:id="742801439">
              <w:marLeft w:val="0"/>
              <w:marRight w:val="0"/>
              <w:marTop w:val="0"/>
              <w:marBottom w:val="0"/>
              <w:divBdr>
                <w:top w:val="none" w:sz="0" w:space="0" w:color="auto"/>
                <w:left w:val="none" w:sz="0" w:space="0" w:color="auto"/>
                <w:bottom w:val="none" w:sz="0" w:space="0" w:color="auto"/>
                <w:right w:val="none" w:sz="0" w:space="0" w:color="auto"/>
              </w:divBdr>
            </w:div>
            <w:div w:id="284507067">
              <w:marLeft w:val="0"/>
              <w:marRight w:val="0"/>
              <w:marTop w:val="0"/>
              <w:marBottom w:val="0"/>
              <w:divBdr>
                <w:top w:val="none" w:sz="0" w:space="0" w:color="auto"/>
                <w:left w:val="none" w:sz="0" w:space="0" w:color="auto"/>
                <w:bottom w:val="none" w:sz="0" w:space="0" w:color="auto"/>
                <w:right w:val="none" w:sz="0" w:space="0" w:color="auto"/>
              </w:divBdr>
            </w:div>
            <w:div w:id="101921753">
              <w:marLeft w:val="0"/>
              <w:marRight w:val="0"/>
              <w:marTop w:val="0"/>
              <w:marBottom w:val="0"/>
              <w:divBdr>
                <w:top w:val="none" w:sz="0" w:space="0" w:color="auto"/>
                <w:left w:val="none" w:sz="0" w:space="0" w:color="auto"/>
                <w:bottom w:val="none" w:sz="0" w:space="0" w:color="auto"/>
                <w:right w:val="none" w:sz="0" w:space="0" w:color="auto"/>
              </w:divBdr>
            </w:div>
            <w:div w:id="753936476">
              <w:marLeft w:val="0"/>
              <w:marRight w:val="0"/>
              <w:marTop w:val="0"/>
              <w:marBottom w:val="0"/>
              <w:divBdr>
                <w:top w:val="none" w:sz="0" w:space="0" w:color="auto"/>
                <w:left w:val="none" w:sz="0" w:space="0" w:color="auto"/>
                <w:bottom w:val="none" w:sz="0" w:space="0" w:color="auto"/>
                <w:right w:val="none" w:sz="0" w:space="0" w:color="auto"/>
              </w:divBdr>
            </w:div>
            <w:div w:id="1430463778">
              <w:marLeft w:val="0"/>
              <w:marRight w:val="0"/>
              <w:marTop w:val="0"/>
              <w:marBottom w:val="0"/>
              <w:divBdr>
                <w:top w:val="none" w:sz="0" w:space="0" w:color="auto"/>
                <w:left w:val="none" w:sz="0" w:space="0" w:color="auto"/>
                <w:bottom w:val="none" w:sz="0" w:space="0" w:color="auto"/>
                <w:right w:val="none" w:sz="0" w:space="0" w:color="auto"/>
              </w:divBdr>
            </w:div>
            <w:div w:id="671177808">
              <w:marLeft w:val="0"/>
              <w:marRight w:val="0"/>
              <w:marTop w:val="0"/>
              <w:marBottom w:val="0"/>
              <w:divBdr>
                <w:top w:val="none" w:sz="0" w:space="0" w:color="auto"/>
                <w:left w:val="none" w:sz="0" w:space="0" w:color="auto"/>
                <w:bottom w:val="none" w:sz="0" w:space="0" w:color="auto"/>
                <w:right w:val="none" w:sz="0" w:space="0" w:color="auto"/>
              </w:divBdr>
            </w:div>
            <w:div w:id="162280658">
              <w:marLeft w:val="0"/>
              <w:marRight w:val="0"/>
              <w:marTop w:val="0"/>
              <w:marBottom w:val="0"/>
              <w:divBdr>
                <w:top w:val="none" w:sz="0" w:space="0" w:color="auto"/>
                <w:left w:val="none" w:sz="0" w:space="0" w:color="auto"/>
                <w:bottom w:val="none" w:sz="0" w:space="0" w:color="auto"/>
                <w:right w:val="none" w:sz="0" w:space="0" w:color="auto"/>
              </w:divBdr>
            </w:div>
            <w:div w:id="98524067">
              <w:marLeft w:val="0"/>
              <w:marRight w:val="0"/>
              <w:marTop w:val="0"/>
              <w:marBottom w:val="0"/>
              <w:divBdr>
                <w:top w:val="none" w:sz="0" w:space="0" w:color="auto"/>
                <w:left w:val="none" w:sz="0" w:space="0" w:color="auto"/>
                <w:bottom w:val="none" w:sz="0" w:space="0" w:color="auto"/>
                <w:right w:val="none" w:sz="0" w:space="0" w:color="auto"/>
              </w:divBdr>
            </w:div>
            <w:div w:id="361052852">
              <w:marLeft w:val="0"/>
              <w:marRight w:val="0"/>
              <w:marTop w:val="0"/>
              <w:marBottom w:val="0"/>
              <w:divBdr>
                <w:top w:val="none" w:sz="0" w:space="0" w:color="auto"/>
                <w:left w:val="none" w:sz="0" w:space="0" w:color="auto"/>
                <w:bottom w:val="none" w:sz="0" w:space="0" w:color="auto"/>
                <w:right w:val="none" w:sz="0" w:space="0" w:color="auto"/>
              </w:divBdr>
            </w:div>
            <w:div w:id="900939755">
              <w:marLeft w:val="0"/>
              <w:marRight w:val="0"/>
              <w:marTop w:val="0"/>
              <w:marBottom w:val="0"/>
              <w:divBdr>
                <w:top w:val="none" w:sz="0" w:space="0" w:color="auto"/>
                <w:left w:val="none" w:sz="0" w:space="0" w:color="auto"/>
                <w:bottom w:val="none" w:sz="0" w:space="0" w:color="auto"/>
                <w:right w:val="none" w:sz="0" w:space="0" w:color="auto"/>
              </w:divBdr>
            </w:div>
            <w:div w:id="811017714">
              <w:marLeft w:val="0"/>
              <w:marRight w:val="0"/>
              <w:marTop w:val="0"/>
              <w:marBottom w:val="0"/>
              <w:divBdr>
                <w:top w:val="none" w:sz="0" w:space="0" w:color="auto"/>
                <w:left w:val="none" w:sz="0" w:space="0" w:color="auto"/>
                <w:bottom w:val="none" w:sz="0" w:space="0" w:color="auto"/>
                <w:right w:val="none" w:sz="0" w:space="0" w:color="auto"/>
              </w:divBdr>
            </w:div>
            <w:div w:id="1248223801">
              <w:marLeft w:val="0"/>
              <w:marRight w:val="0"/>
              <w:marTop w:val="0"/>
              <w:marBottom w:val="0"/>
              <w:divBdr>
                <w:top w:val="none" w:sz="0" w:space="0" w:color="auto"/>
                <w:left w:val="none" w:sz="0" w:space="0" w:color="auto"/>
                <w:bottom w:val="none" w:sz="0" w:space="0" w:color="auto"/>
                <w:right w:val="none" w:sz="0" w:space="0" w:color="auto"/>
              </w:divBdr>
            </w:div>
            <w:div w:id="1160468573">
              <w:marLeft w:val="0"/>
              <w:marRight w:val="0"/>
              <w:marTop w:val="0"/>
              <w:marBottom w:val="0"/>
              <w:divBdr>
                <w:top w:val="none" w:sz="0" w:space="0" w:color="auto"/>
                <w:left w:val="none" w:sz="0" w:space="0" w:color="auto"/>
                <w:bottom w:val="none" w:sz="0" w:space="0" w:color="auto"/>
                <w:right w:val="none" w:sz="0" w:space="0" w:color="auto"/>
              </w:divBdr>
            </w:div>
            <w:div w:id="349257312">
              <w:marLeft w:val="0"/>
              <w:marRight w:val="0"/>
              <w:marTop w:val="0"/>
              <w:marBottom w:val="0"/>
              <w:divBdr>
                <w:top w:val="none" w:sz="0" w:space="0" w:color="auto"/>
                <w:left w:val="none" w:sz="0" w:space="0" w:color="auto"/>
                <w:bottom w:val="none" w:sz="0" w:space="0" w:color="auto"/>
                <w:right w:val="none" w:sz="0" w:space="0" w:color="auto"/>
              </w:divBdr>
            </w:div>
            <w:div w:id="68162620">
              <w:marLeft w:val="0"/>
              <w:marRight w:val="0"/>
              <w:marTop w:val="0"/>
              <w:marBottom w:val="0"/>
              <w:divBdr>
                <w:top w:val="none" w:sz="0" w:space="0" w:color="auto"/>
                <w:left w:val="none" w:sz="0" w:space="0" w:color="auto"/>
                <w:bottom w:val="none" w:sz="0" w:space="0" w:color="auto"/>
                <w:right w:val="none" w:sz="0" w:space="0" w:color="auto"/>
              </w:divBdr>
            </w:div>
            <w:div w:id="1101805509">
              <w:marLeft w:val="0"/>
              <w:marRight w:val="0"/>
              <w:marTop w:val="0"/>
              <w:marBottom w:val="0"/>
              <w:divBdr>
                <w:top w:val="none" w:sz="0" w:space="0" w:color="auto"/>
                <w:left w:val="none" w:sz="0" w:space="0" w:color="auto"/>
                <w:bottom w:val="none" w:sz="0" w:space="0" w:color="auto"/>
                <w:right w:val="none" w:sz="0" w:space="0" w:color="auto"/>
              </w:divBdr>
            </w:div>
            <w:div w:id="487290313">
              <w:marLeft w:val="0"/>
              <w:marRight w:val="0"/>
              <w:marTop w:val="0"/>
              <w:marBottom w:val="0"/>
              <w:divBdr>
                <w:top w:val="none" w:sz="0" w:space="0" w:color="auto"/>
                <w:left w:val="none" w:sz="0" w:space="0" w:color="auto"/>
                <w:bottom w:val="none" w:sz="0" w:space="0" w:color="auto"/>
                <w:right w:val="none" w:sz="0" w:space="0" w:color="auto"/>
              </w:divBdr>
            </w:div>
            <w:div w:id="1413623441">
              <w:marLeft w:val="0"/>
              <w:marRight w:val="0"/>
              <w:marTop w:val="0"/>
              <w:marBottom w:val="0"/>
              <w:divBdr>
                <w:top w:val="none" w:sz="0" w:space="0" w:color="auto"/>
                <w:left w:val="none" w:sz="0" w:space="0" w:color="auto"/>
                <w:bottom w:val="none" w:sz="0" w:space="0" w:color="auto"/>
                <w:right w:val="none" w:sz="0" w:space="0" w:color="auto"/>
              </w:divBdr>
            </w:div>
            <w:div w:id="31676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91672">
      <w:bodyDiv w:val="1"/>
      <w:marLeft w:val="0"/>
      <w:marRight w:val="0"/>
      <w:marTop w:val="0"/>
      <w:marBottom w:val="0"/>
      <w:divBdr>
        <w:top w:val="none" w:sz="0" w:space="0" w:color="auto"/>
        <w:left w:val="none" w:sz="0" w:space="0" w:color="auto"/>
        <w:bottom w:val="none" w:sz="0" w:space="0" w:color="auto"/>
        <w:right w:val="none" w:sz="0" w:space="0" w:color="auto"/>
      </w:divBdr>
      <w:divsChild>
        <w:div w:id="1209299491">
          <w:marLeft w:val="0"/>
          <w:marRight w:val="0"/>
          <w:marTop w:val="0"/>
          <w:marBottom w:val="0"/>
          <w:divBdr>
            <w:top w:val="none" w:sz="0" w:space="0" w:color="auto"/>
            <w:left w:val="none" w:sz="0" w:space="0" w:color="auto"/>
            <w:bottom w:val="none" w:sz="0" w:space="0" w:color="auto"/>
            <w:right w:val="none" w:sz="0" w:space="0" w:color="auto"/>
          </w:divBdr>
          <w:divsChild>
            <w:div w:id="103237245">
              <w:marLeft w:val="0"/>
              <w:marRight w:val="0"/>
              <w:marTop w:val="0"/>
              <w:marBottom w:val="0"/>
              <w:divBdr>
                <w:top w:val="none" w:sz="0" w:space="0" w:color="auto"/>
                <w:left w:val="none" w:sz="0" w:space="0" w:color="auto"/>
                <w:bottom w:val="none" w:sz="0" w:space="0" w:color="auto"/>
                <w:right w:val="none" w:sz="0" w:space="0" w:color="auto"/>
              </w:divBdr>
            </w:div>
            <w:div w:id="13770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433470">
      <w:bodyDiv w:val="1"/>
      <w:marLeft w:val="0"/>
      <w:marRight w:val="0"/>
      <w:marTop w:val="0"/>
      <w:marBottom w:val="0"/>
      <w:divBdr>
        <w:top w:val="none" w:sz="0" w:space="0" w:color="auto"/>
        <w:left w:val="none" w:sz="0" w:space="0" w:color="auto"/>
        <w:bottom w:val="none" w:sz="0" w:space="0" w:color="auto"/>
        <w:right w:val="none" w:sz="0" w:space="0" w:color="auto"/>
      </w:divBdr>
      <w:divsChild>
        <w:div w:id="619340005">
          <w:marLeft w:val="0"/>
          <w:marRight w:val="0"/>
          <w:marTop w:val="0"/>
          <w:marBottom w:val="0"/>
          <w:divBdr>
            <w:top w:val="none" w:sz="0" w:space="0" w:color="auto"/>
            <w:left w:val="none" w:sz="0" w:space="0" w:color="auto"/>
            <w:bottom w:val="none" w:sz="0" w:space="0" w:color="auto"/>
            <w:right w:val="none" w:sz="0" w:space="0" w:color="auto"/>
          </w:divBdr>
          <w:divsChild>
            <w:div w:id="1228806117">
              <w:marLeft w:val="0"/>
              <w:marRight w:val="0"/>
              <w:marTop w:val="0"/>
              <w:marBottom w:val="0"/>
              <w:divBdr>
                <w:top w:val="none" w:sz="0" w:space="0" w:color="auto"/>
                <w:left w:val="none" w:sz="0" w:space="0" w:color="auto"/>
                <w:bottom w:val="none" w:sz="0" w:space="0" w:color="auto"/>
                <w:right w:val="none" w:sz="0" w:space="0" w:color="auto"/>
              </w:divBdr>
            </w:div>
            <w:div w:id="102833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31076">
      <w:bodyDiv w:val="1"/>
      <w:marLeft w:val="0"/>
      <w:marRight w:val="0"/>
      <w:marTop w:val="0"/>
      <w:marBottom w:val="0"/>
      <w:divBdr>
        <w:top w:val="none" w:sz="0" w:space="0" w:color="auto"/>
        <w:left w:val="none" w:sz="0" w:space="0" w:color="auto"/>
        <w:bottom w:val="none" w:sz="0" w:space="0" w:color="auto"/>
        <w:right w:val="none" w:sz="0" w:space="0" w:color="auto"/>
      </w:divBdr>
      <w:divsChild>
        <w:div w:id="947589780">
          <w:marLeft w:val="0"/>
          <w:marRight w:val="0"/>
          <w:marTop w:val="0"/>
          <w:marBottom w:val="0"/>
          <w:divBdr>
            <w:top w:val="none" w:sz="0" w:space="0" w:color="auto"/>
            <w:left w:val="none" w:sz="0" w:space="0" w:color="auto"/>
            <w:bottom w:val="none" w:sz="0" w:space="0" w:color="auto"/>
            <w:right w:val="none" w:sz="0" w:space="0" w:color="auto"/>
          </w:divBdr>
          <w:divsChild>
            <w:div w:id="1304391260">
              <w:marLeft w:val="0"/>
              <w:marRight w:val="0"/>
              <w:marTop w:val="0"/>
              <w:marBottom w:val="0"/>
              <w:divBdr>
                <w:top w:val="none" w:sz="0" w:space="0" w:color="auto"/>
                <w:left w:val="none" w:sz="0" w:space="0" w:color="auto"/>
                <w:bottom w:val="none" w:sz="0" w:space="0" w:color="auto"/>
                <w:right w:val="none" w:sz="0" w:space="0" w:color="auto"/>
              </w:divBdr>
            </w:div>
            <w:div w:id="1620330367">
              <w:marLeft w:val="0"/>
              <w:marRight w:val="0"/>
              <w:marTop w:val="0"/>
              <w:marBottom w:val="0"/>
              <w:divBdr>
                <w:top w:val="none" w:sz="0" w:space="0" w:color="auto"/>
                <w:left w:val="none" w:sz="0" w:space="0" w:color="auto"/>
                <w:bottom w:val="none" w:sz="0" w:space="0" w:color="auto"/>
                <w:right w:val="none" w:sz="0" w:space="0" w:color="auto"/>
              </w:divBdr>
            </w:div>
            <w:div w:id="1849950398">
              <w:marLeft w:val="0"/>
              <w:marRight w:val="0"/>
              <w:marTop w:val="0"/>
              <w:marBottom w:val="0"/>
              <w:divBdr>
                <w:top w:val="none" w:sz="0" w:space="0" w:color="auto"/>
                <w:left w:val="none" w:sz="0" w:space="0" w:color="auto"/>
                <w:bottom w:val="none" w:sz="0" w:space="0" w:color="auto"/>
                <w:right w:val="none" w:sz="0" w:space="0" w:color="auto"/>
              </w:divBdr>
            </w:div>
            <w:div w:id="262154821">
              <w:marLeft w:val="0"/>
              <w:marRight w:val="0"/>
              <w:marTop w:val="0"/>
              <w:marBottom w:val="0"/>
              <w:divBdr>
                <w:top w:val="none" w:sz="0" w:space="0" w:color="auto"/>
                <w:left w:val="none" w:sz="0" w:space="0" w:color="auto"/>
                <w:bottom w:val="none" w:sz="0" w:space="0" w:color="auto"/>
                <w:right w:val="none" w:sz="0" w:space="0" w:color="auto"/>
              </w:divBdr>
            </w:div>
            <w:div w:id="1027290078">
              <w:marLeft w:val="0"/>
              <w:marRight w:val="0"/>
              <w:marTop w:val="0"/>
              <w:marBottom w:val="0"/>
              <w:divBdr>
                <w:top w:val="none" w:sz="0" w:space="0" w:color="auto"/>
                <w:left w:val="none" w:sz="0" w:space="0" w:color="auto"/>
                <w:bottom w:val="none" w:sz="0" w:space="0" w:color="auto"/>
                <w:right w:val="none" w:sz="0" w:space="0" w:color="auto"/>
              </w:divBdr>
            </w:div>
            <w:div w:id="1775248653">
              <w:marLeft w:val="0"/>
              <w:marRight w:val="0"/>
              <w:marTop w:val="0"/>
              <w:marBottom w:val="0"/>
              <w:divBdr>
                <w:top w:val="none" w:sz="0" w:space="0" w:color="auto"/>
                <w:left w:val="none" w:sz="0" w:space="0" w:color="auto"/>
                <w:bottom w:val="none" w:sz="0" w:space="0" w:color="auto"/>
                <w:right w:val="none" w:sz="0" w:space="0" w:color="auto"/>
              </w:divBdr>
            </w:div>
            <w:div w:id="1827897302">
              <w:marLeft w:val="0"/>
              <w:marRight w:val="0"/>
              <w:marTop w:val="0"/>
              <w:marBottom w:val="0"/>
              <w:divBdr>
                <w:top w:val="none" w:sz="0" w:space="0" w:color="auto"/>
                <w:left w:val="none" w:sz="0" w:space="0" w:color="auto"/>
                <w:bottom w:val="none" w:sz="0" w:space="0" w:color="auto"/>
                <w:right w:val="none" w:sz="0" w:space="0" w:color="auto"/>
              </w:divBdr>
            </w:div>
            <w:div w:id="1591044159">
              <w:marLeft w:val="0"/>
              <w:marRight w:val="0"/>
              <w:marTop w:val="0"/>
              <w:marBottom w:val="0"/>
              <w:divBdr>
                <w:top w:val="none" w:sz="0" w:space="0" w:color="auto"/>
                <w:left w:val="none" w:sz="0" w:space="0" w:color="auto"/>
                <w:bottom w:val="none" w:sz="0" w:space="0" w:color="auto"/>
                <w:right w:val="none" w:sz="0" w:space="0" w:color="auto"/>
              </w:divBdr>
            </w:div>
            <w:div w:id="1627001564">
              <w:marLeft w:val="0"/>
              <w:marRight w:val="0"/>
              <w:marTop w:val="0"/>
              <w:marBottom w:val="0"/>
              <w:divBdr>
                <w:top w:val="none" w:sz="0" w:space="0" w:color="auto"/>
                <w:left w:val="none" w:sz="0" w:space="0" w:color="auto"/>
                <w:bottom w:val="none" w:sz="0" w:space="0" w:color="auto"/>
                <w:right w:val="none" w:sz="0" w:space="0" w:color="auto"/>
              </w:divBdr>
            </w:div>
            <w:div w:id="87967212">
              <w:marLeft w:val="0"/>
              <w:marRight w:val="0"/>
              <w:marTop w:val="0"/>
              <w:marBottom w:val="0"/>
              <w:divBdr>
                <w:top w:val="none" w:sz="0" w:space="0" w:color="auto"/>
                <w:left w:val="none" w:sz="0" w:space="0" w:color="auto"/>
                <w:bottom w:val="none" w:sz="0" w:space="0" w:color="auto"/>
                <w:right w:val="none" w:sz="0" w:space="0" w:color="auto"/>
              </w:divBdr>
            </w:div>
            <w:div w:id="213073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294481">
      <w:bodyDiv w:val="1"/>
      <w:marLeft w:val="0"/>
      <w:marRight w:val="0"/>
      <w:marTop w:val="0"/>
      <w:marBottom w:val="0"/>
      <w:divBdr>
        <w:top w:val="none" w:sz="0" w:space="0" w:color="auto"/>
        <w:left w:val="none" w:sz="0" w:space="0" w:color="auto"/>
        <w:bottom w:val="none" w:sz="0" w:space="0" w:color="auto"/>
        <w:right w:val="none" w:sz="0" w:space="0" w:color="auto"/>
      </w:divBdr>
      <w:divsChild>
        <w:div w:id="507066144">
          <w:marLeft w:val="0"/>
          <w:marRight w:val="0"/>
          <w:marTop w:val="0"/>
          <w:marBottom w:val="0"/>
          <w:divBdr>
            <w:top w:val="none" w:sz="0" w:space="0" w:color="auto"/>
            <w:left w:val="none" w:sz="0" w:space="0" w:color="auto"/>
            <w:bottom w:val="none" w:sz="0" w:space="0" w:color="auto"/>
            <w:right w:val="none" w:sz="0" w:space="0" w:color="auto"/>
          </w:divBdr>
          <w:divsChild>
            <w:div w:id="1203176607">
              <w:marLeft w:val="0"/>
              <w:marRight w:val="0"/>
              <w:marTop w:val="0"/>
              <w:marBottom w:val="0"/>
              <w:divBdr>
                <w:top w:val="none" w:sz="0" w:space="0" w:color="auto"/>
                <w:left w:val="none" w:sz="0" w:space="0" w:color="auto"/>
                <w:bottom w:val="none" w:sz="0" w:space="0" w:color="auto"/>
                <w:right w:val="none" w:sz="0" w:space="0" w:color="auto"/>
              </w:divBdr>
            </w:div>
            <w:div w:id="136073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11557">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1737704855">
      <w:bodyDiv w:val="1"/>
      <w:marLeft w:val="0"/>
      <w:marRight w:val="0"/>
      <w:marTop w:val="0"/>
      <w:marBottom w:val="0"/>
      <w:divBdr>
        <w:top w:val="none" w:sz="0" w:space="0" w:color="auto"/>
        <w:left w:val="none" w:sz="0" w:space="0" w:color="auto"/>
        <w:bottom w:val="none" w:sz="0" w:space="0" w:color="auto"/>
        <w:right w:val="none" w:sz="0" w:space="0" w:color="auto"/>
      </w:divBdr>
    </w:div>
    <w:div w:id="1755584269">
      <w:bodyDiv w:val="1"/>
      <w:marLeft w:val="0"/>
      <w:marRight w:val="0"/>
      <w:marTop w:val="0"/>
      <w:marBottom w:val="0"/>
      <w:divBdr>
        <w:top w:val="none" w:sz="0" w:space="0" w:color="auto"/>
        <w:left w:val="none" w:sz="0" w:space="0" w:color="auto"/>
        <w:bottom w:val="none" w:sz="0" w:space="0" w:color="auto"/>
        <w:right w:val="none" w:sz="0" w:space="0" w:color="auto"/>
      </w:divBdr>
    </w:div>
    <w:div w:id="1831675689">
      <w:bodyDiv w:val="1"/>
      <w:marLeft w:val="0"/>
      <w:marRight w:val="0"/>
      <w:marTop w:val="0"/>
      <w:marBottom w:val="0"/>
      <w:divBdr>
        <w:top w:val="none" w:sz="0" w:space="0" w:color="auto"/>
        <w:left w:val="none" w:sz="0" w:space="0" w:color="auto"/>
        <w:bottom w:val="none" w:sz="0" w:space="0" w:color="auto"/>
        <w:right w:val="none" w:sz="0" w:space="0" w:color="auto"/>
      </w:divBdr>
      <w:divsChild>
        <w:div w:id="1138843978">
          <w:marLeft w:val="0"/>
          <w:marRight w:val="0"/>
          <w:marTop w:val="0"/>
          <w:marBottom w:val="0"/>
          <w:divBdr>
            <w:top w:val="none" w:sz="0" w:space="0" w:color="auto"/>
            <w:left w:val="none" w:sz="0" w:space="0" w:color="auto"/>
            <w:bottom w:val="none" w:sz="0" w:space="0" w:color="auto"/>
            <w:right w:val="none" w:sz="0" w:space="0" w:color="auto"/>
          </w:divBdr>
          <w:divsChild>
            <w:div w:id="1559827672">
              <w:marLeft w:val="0"/>
              <w:marRight w:val="0"/>
              <w:marTop w:val="0"/>
              <w:marBottom w:val="0"/>
              <w:divBdr>
                <w:top w:val="none" w:sz="0" w:space="0" w:color="auto"/>
                <w:left w:val="none" w:sz="0" w:space="0" w:color="auto"/>
                <w:bottom w:val="none" w:sz="0" w:space="0" w:color="auto"/>
                <w:right w:val="none" w:sz="0" w:space="0" w:color="auto"/>
              </w:divBdr>
            </w:div>
            <w:div w:id="521941720">
              <w:marLeft w:val="0"/>
              <w:marRight w:val="0"/>
              <w:marTop w:val="0"/>
              <w:marBottom w:val="0"/>
              <w:divBdr>
                <w:top w:val="none" w:sz="0" w:space="0" w:color="auto"/>
                <w:left w:val="none" w:sz="0" w:space="0" w:color="auto"/>
                <w:bottom w:val="none" w:sz="0" w:space="0" w:color="auto"/>
                <w:right w:val="none" w:sz="0" w:space="0" w:color="auto"/>
              </w:divBdr>
            </w:div>
            <w:div w:id="630483628">
              <w:marLeft w:val="0"/>
              <w:marRight w:val="0"/>
              <w:marTop w:val="0"/>
              <w:marBottom w:val="0"/>
              <w:divBdr>
                <w:top w:val="none" w:sz="0" w:space="0" w:color="auto"/>
                <w:left w:val="none" w:sz="0" w:space="0" w:color="auto"/>
                <w:bottom w:val="none" w:sz="0" w:space="0" w:color="auto"/>
                <w:right w:val="none" w:sz="0" w:space="0" w:color="auto"/>
              </w:divBdr>
            </w:div>
            <w:div w:id="2114085738">
              <w:marLeft w:val="0"/>
              <w:marRight w:val="0"/>
              <w:marTop w:val="0"/>
              <w:marBottom w:val="0"/>
              <w:divBdr>
                <w:top w:val="none" w:sz="0" w:space="0" w:color="auto"/>
                <w:left w:val="none" w:sz="0" w:space="0" w:color="auto"/>
                <w:bottom w:val="none" w:sz="0" w:space="0" w:color="auto"/>
                <w:right w:val="none" w:sz="0" w:space="0" w:color="auto"/>
              </w:divBdr>
            </w:div>
            <w:div w:id="29356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645495">
      <w:bodyDiv w:val="1"/>
      <w:marLeft w:val="0"/>
      <w:marRight w:val="0"/>
      <w:marTop w:val="0"/>
      <w:marBottom w:val="0"/>
      <w:divBdr>
        <w:top w:val="none" w:sz="0" w:space="0" w:color="auto"/>
        <w:left w:val="none" w:sz="0" w:space="0" w:color="auto"/>
        <w:bottom w:val="none" w:sz="0" w:space="0" w:color="auto"/>
        <w:right w:val="none" w:sz="0" w:space="0" w:color="auto"/>
      </w:divBdr>
    </w:div>
    <w:div w:id="2043165675">
      <w:bodyDiv w:val="1"/>
      <w:marLeft w:val="0"/>
      <w:marRight w:val="0"/>
      <w:marTop w:val="0"/>
      <w:marBottom w:val="0"/>
      <w:divBdr>
        <w:top w:val="none" w:sz="0" w:space="0" w:color="auto"/>
        <w:left w:val="none" w:sz="0" w:space="0" w:color="auto"/>
        <w:bottom w:val="none" w:sz="0" w:space="0" w:color="auto"/>
        <w:right w:val="none" w:sz="0" w:space="0" w:color="auto"/>
      </w:divBdr>
      <w:divsChild>
        <w:div w:id="1677535662">
          <w:marLeft w:val="0"/>
          <w:marRight w:val="0"/>
          <w:marTop w:val="0"/>
          <w:marBottom w:val="0"/>
          <w:divBdr>
            <w:top w:val="none" w:sz="0" w:space="0" w:color="auto"/>
            <w:left w:val="none" w:sz="0" w:space="0" w:color="auto"/>
            <w:bottom w:val="none" w:sz="0" w:space="0" w:color="auto"/>
            <w:right w:val="none" w:sz="0" w:space="0" w:color="auto"/>
          </w:divBdr>
          <w:divsChild>
            <w:div w:id="1107846190">
              <w:marLeft w:val="0"/>
              <w:marRight w:val="0"/>
              <w:marTop w:val="0"/>
              <w:marBottom w:val="0"/>
              <w:divBdr>
                <w:top w:val="none" w:sz="0" w:space="0" w:color="auto"/>
                <w:left w:val="none" w:sz="0" w:space="0" w:color="auto"/>
                <w:bottom w:val="none" w:sz="0" w:space="0" w:color="auto"/>
                <w:right w:val="none" w:sz="0" w:space="0" w:color="auto"/>
              </w:divBdr>
            </w:div>
            <w:div w:id="1726639182">
              <w:marLeft w:val="0"/>
              <w:marRight w:val="0"/>
              <w:marTop w:val="0"/>
              <w:marBottom w:val="0"/>
              <w:divBdr>
                <w:top w:val="none" w:sz="0" w:space="0" w:color="auto"/>
                <w:left w:val="none" w:sz="0" w:space="0" w:color="auto"/>
                <w:bottom w:val="none" w:sz="0" w:space="0" w:color="auto"/>
                <w:right w:val="none" w:sz="0" w:space="0" w:color="auto"/>
              </w:divBdr>
            </w:div>
            <w:div w:id="636952199">
              <w:marLeft w:val="0"/>
              <w:marRight w:val="0"/>
              <w:marTop w:val="0"/>
              <w:marBottom w:val="0"/>
              <w:divBdr>
                <w:top w:val="none" w:sz="0" w:space="0" w:color="auto"/>
                <w:left w:val="none" w:sz="0" w:space="0" w:color="auto"/>
                <w:bottom w:val="none" w:sz="0" w:space="0" w:color="auto"/>
                <w:right w:val="none" w:sz="0" w:space="0" w:color="auto"/>
              </w:divBdr>
            </w:div>
            <w:div w:id="756173148">
              <w:marLeft w:val="0"/>
              <w:marRight w:val="0"/>
              <w:marTop w:val="0"/>
              <w:marBottom w:val="0"/>
              <w:divBdr>
                <w:top w:val="none" w:sz="0" w:space="0" w:color="auto"/>
                <w:left w:val="none" w:sz="0" w:space="0" w:color="auto"/>
                <w:bottom w:val="none" w:sz="0" w:space="0" w:color="auto"/>
                <w:right w:val="none" w:sz="0" w:space="0" w:color="auto"/>
              </w:divBdr>
            </w:div>
            <w:div w:id="1834833857">
              <w:marLeft w:val="0"/>
              <w:marRight w:val="0"/>
              <w:marTop w:val="0"/>
              <w:marBottom w:val="0"/>
              <w:divBdr>
                <w:top w:val="none" w:sz="0" w:space="0" w:color="auto"/>
                <w:left w:val="none" w:sz="0" w:space="0" w:color="auto"/>
                <w:bottom w:val="none" w:sz="0" w:space="0" w:color="auto"/>
                <w:right w:val="none" w:sz="0" w:space="0" w:color="auto"/>
              </w:divBdr>
            </w:div>
            <w:div w:id="45136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8.png"/><Relationship Id="rId39" Type="http://schemas.openxmlformats.org/officeDocument/2006/relationships/fontTable" Target="fontTable.xml"/><Relationship Id="rId21" Type="http://schemas.openxmlformats.org/officeDocument/2006/relationships/oleObject" Target="embeddings/oleObject1.bin"/><Relationship Id="rId34" Type="http://schemas.openxmlformats.org/officeDocument/2006/relationships/header" Target="header1.xml"/><Relationship Id="rId7" Type="http://schemas.openxmlformats.org/officeDocument/2006/relationships/styles" Target="styles.xml"/><Relationship Id="rId2" Type="http://schemas.openxmlformats.org/officeDocument/2006/relationships/customXml" Target="../customXml/item1.xml"/><Relationship Id="rId16" Type="http://schemas.microsoft.com/office/2018/08/relationships/commentsExtensible" Target="commentsExtensible.xml"/><Relationship Id="rId20" Type="http://schemas.openxmlformats.org/officeDocument/2006/relationships/image" Target="media/image5.wmf"/><Relationship Id="rId29" Type="http://schemas.openxmlformats.org/officeDocument/2006/relationships/image" Target="media/image11.png"/><Relationship Id="rId41"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glMatrix.net" TargetMode="External"/><Relationship Id="rId32" Type="http://schemas.openxmlformats.org/officeDocument/2006/relationships/image" Target="media/image14.png"/><Relationship Id="rId37" Type="http://schemas.openxmlformats.org/officeDocument/2006/relationships/footer" Target="footer2.xml"/><Relationship Id="rId40" Type="http://schemas.microsoft.com/office/2011/relationships/people" Target="people.xml"/><Relationship Id="rId5" Type="http://schemas.openxmlformats.org/officeDocument/2006/relationships/customXml" Target="../customXml/item4.xml"/><Relationship Id="rId15" Type="http://schemas.microsoft.com/office/2016/09/relationships/commentsIds" Target="commentsIds.xml"/><Relationship Id="rId23" Type="http://schemas.openxmlformats.org/officeDocument/2006/relationships/oleObject" Target="embeddings/oleObject2.bin"/><Relationship Id="rId28" Type="http://schemas.openxmlformats.org/officeDocument/2006/relationships/image" Target="media/image10.png"/><Relationship Id="rId36" Type="http://schemas.openxmlformats.org/officeDocument/2006/relationships/footer" Target="footer1.xml"/><Relationship Id="rId10" Type="http://schemas.openxmlformats.org/officeDocument/2006/relationships/footnotes" Target="footnotes.xml"/><Relationship Id="rId19" Type="http://schemas.openxmlformats.org/officeDocument/2006/relationships/image" Target="media/image4.png"/><Relationship Id="rId31" Type="http://schemas.openxmlformats.org/officeDocument/2006/relationships/image" Target="media/image13.png"/><Relationship Id="rId4" Type="http://schemas.openxmlformats.org/officeDocument/2006/relationships/customXml" Target="../customXml/item3.xml"/><Relationship Id="rId9" Type="http://schemas.openxmlformats.org/officeDocument/2006/relationships/webSettings" Target="webSettings.xml"/><Relationship Id="rId14" Type="http://schemas.microsoft.com/office/2011/relationships/commentsExtended" Target="commentsExtended.xml"/><Relationship Id="rId22" Type="http://schemas.openxmlformats.org/officeDocument/2006/relationships/image" Target="media/image6.wmf"/><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header" Target="header2.xml"/><Relationship Id="rId8" Type="http://schemas.openxmlformats.org/officeDocument/2006/relationships/settings" Target="settings.xml"/><Relationship Id="rId3" Type="http://schemas.openxmlformats.org/officeDocument/2006/relationships/customXml" Target="../customXml/item2.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To xmlns="E0F8035F-D44A-4A68-BA6A-153AF2BBE50F">Chapter Page Proof</StatusTo>
    <Chapter_x0020_Number xmlns="149daad8-53e0-4e54-a1b9-e9d4e4fc36cb">03</Chapter_x0020_Number>
    <StatusFrom xmlns="E0F8035F-D44A-4A68-BA6A-153AF2BBE50F">Index</StatusFrom>
    <Status xmlns="119e8ce9-fc33-4402-becb-6d0fbcbb8ab0">Chapter Page Proof</Status>
    <Update_x0020_ChapterOn_x0020_Root xmlns="e0f8035f-d44a-4a68-ba6a-153af2bbe50f">
      <Url xsi:nil="true"/>
      <Description xsi:nil="true"/>
    </Update_x0020_ChapterOn_x0020_Root>
    <Update_x0020_ChapterOn_x0020_Root_x0028_1_x0029_ xmlns="e0f8035f-d44a-4a68-ba6a-153af2bbe50f">
      <Url xsi:nil="true"/>
      <Description xsi:nil="true"/>
    </Update_x0020_ChapterOn_x0020_Root_x0028_1_x0029_>
    <SharedWithUsers xmlns="156f493c-1256-4bd4-8203-febe35b14d0d">
      <UserInfo>
        <DisplayName/>
        <AccountId xsi:nil="true"/>
        <AccountType/>
      </UserInfo>
    </SharedWithUser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DCC2097B97DF264BB65A0BB3088D7019" ma:contentTypeVersion="" ma:contentTypeDescription="Create a new document." ma:contentTypeScope="" ma:versionID="e3510a86331c40a54df3c5f6aec2f3e8">
  <xsd:schema xmlns:xsd="http://www.w3.org/2001/XMLSchema" xmlns:xs="http://www.w3.org/2001/XMLSchema" xmlns:p="http://schemas.microsoft.com/office/2006/metadata/properties" xmlns:ns2="119e8ce9-fc33-4402-becb-6d0fbcbb8ab0" xmlns:ns3="149daad8-53e0-4e54-a1b9-e9d4e4fc36cb" xmlns:ns4="E0F8035F-D44A-4A68-BA6A-153AF2BBE50F" xmlns:ns5="e0f8035f-d44a-4a68-ba6a-153af2bbe50f" xmlns:ns6="156f493c-1256-4bd4-8203-febe35b14d0d" targetNamespace="http://schemas.microsoft.com/office/2006/metadata/properties" ma:root="true" ma:fieldsID="1f323206b43f57da22ab7ea1b4f8e227" ns2:_="" ns3:_="" ns4:_="" ns5:_="" ns6:_="">
    <xsd:import namespace="119e8ce9-fc33-4402-becb-6d0fbcbb8ab0"/>
    <xsd:import namespace="149daad8-53e0-4e54-a1b9-e9d4e4fc36cb"/>
    <xsd:import namespace="E0F8035F-D44A-4A68-BA6A-153AF2BBE50F"/>
    <xsd:import namespace="e0f8035f-d44a-4a68-ba6a-153af2bbe50f"/>
    <xsd:import namespace="156f493c-1256-4bd4-8203-febe35b14d0d"/>
    <xsd:element name="properties">
      <xsd:complexType>
        <xsd:sequence>
          <xsd:element name="documentManagement">
            <xsd:complexType>
              <xsd:all>
                <xsd:element ref="ns2:Status" minOccurs="0"/>
                <xsd:element ref="ns3:Chapter_x0020_Number" minOccurs="0"/>
                <xsd:element ref="ns4:StatusFrom" minOccurs="0"/>
                <xsd:element ref="ns4:StatusTo" minOccurs="0"/>
                <xsd:element ref="ns5:Update_x0020_ChapterOn_x0020_Root" minOccurs="0"/>
                <xsd:element ref="ns5:Update_x0020_ChapterOn_x0020_Root_x0028_1_x0029_" minOccurs="0"/>
                <xsd:element ref="ns6:SharedWithUsers" minOccurs="0"/>
                <xsd:element ref="ns6:SharingHintHash" minOccurs="0"/>
                <xsd:element ref="ns6: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9e8ce9-fc33-4402-becb-6d0fbcbb8ab0" elementFormDefault="qualified">
    <xsd:import namespace="http://schemas.microsoft.com/office/2006/documentManagement/types"/>
    <xsd:import namespace="http://schemas.microsoft.com/office/infopath/2007/PartnerControls"/>
    <xsd:element name="Status" ma:index="8" nillable="true" ma:displayName="Status" ma:default="First Draft" ma:format="Dropdown" ma:internalName="Status">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149daad8-53e0-4e54-a1b9-e9d4e4fc36cb" elementFormDefault="qualified">
    <xsd:import namespace="http://schemas.microsoft.com/office/2006/documentManagement/types"/>
    <xsd:import namespace="http://schemas.microsoft.com/office/infopath/2007/PartnerControls"/>
    <xsd:element name="Chapter_x0020_Number" ma:index="9" nillable="true" ma:displayName="Chapter Number" ma:internalName="Chapter_x0020_Number">
      <xsd:simpleType>
        <xsd:restriction base="dms:Text">
          <xsd:maxLength value="2"/>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StatusFrom" ma:index="10" nillable="true" ma:displayName="StatusFrom" ma:default="First Draft" ma:format="Dropdown" ma:internalName="StatusFrom">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element name="StatusTo" ma:index="11" nillable="true" ma:displayName="StatusTo" ma:default="First Draft" ma:format="Dropdown" ma:internalName="StatusTo">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Update_x0020_ChapterOn_x0020_Root" ma:index="12" nillable="true" ma:displayName="Update ChapterOn Root" ma:internalName="Update_x0020_ChapterOn_x0020_Root">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ChapterOn_x0020_Root_x0028_1_x0029_" ma:index="13" nillable="true" ma:displayName="Update ChapterOn Root" ma:internalName="Update_x0020_ChapterOn_x0020_Root_x0028_1_x0029_">
      <xsd:complexType>
        <xsd:complexContent>
          <xsd:extension base="dms:URL">
            <xsd:sequence>
              <xsd:element name="Url" type="dms:ValidUrl" minOccurs="0" nillable="true"/>
              <xsd:element name="Description" type="xsd:string"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56f493c-1256-4bd4-8203-febe35b14d0d"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5" nillable="true" ma:displayName="Sharing Hint Hash" ma:internalName="SharingHintHash" ma:readOnly="true">
      <xsd:simpleType>
        <xsd:restriction base="dms:Text"/>
      </xsd:simple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EC924F3-603C-4CF2-B21B-FFFC0801CAD3}">
  <ds:schemaRefs>
    <ds:schemaRef ds:uri="http://schemas.microsoft.com/office/2006/metadata/properties"/>
    <ds:schemaRef ds:uri="http://schemas.microsoft.com/office/infopath/2007/PartnerControls"/>
    <ds:schemaRef ds:uri="E0F8035F-D44A-4A68-BA6A-153AF2BBE50F"/>
    <ds:schemaRef ds:uri="149daad8-53e0-4e54-a1b9-e9d4e4fc36cb"/>
    <ds:schemaRef ds:uri="119e8ce9-fc33-4402-becb-6d0fbcbb8ab0"/>
    <ds:schemaRef ds:uri="e0f8035f-d44a-4a68-ba6a-153af2bbe50f"/>
    <ds:schemaRef ds:uri="156f493c-1256-4bd4-8203-febe35b14d0d"/>
  </ds:schemaRefs>
</ds:datastoreItem>
</file>

<file path=customXml/itemProps2.xml><?xml version="1.0" encoding="utf-8"?>
<ds:datastoreItem xmlns:ds="http://schemas.openxmlformats.org/officeDocument/2006/customXml" ds:itemID="{8382C28B-3ECB-4F7B-A5FD-F905E7EC86A1}">
  <ds:schemaRefs>
    <ds:schemaRef ds:uri="http://schemas.openxmlformats.org/officeDocument/2006/bibliography"/>
  </ds:schemaRefs>
</ds:datastoreItem>
</file>

<file path=customXml/itemProps3.xml><?xml version="1.0" encoding="utf-8"?>
<ds:datastoreItem xmlns:ds="http://schemas.openxmlformats.org/officeDocument/2006/customXml" ds:itemID="{77CE8905-5FE3-4A8F-BCF2-50F4BE307D7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9e8ce9-fc33-4402-becb-6d0fbcbb8ab0"/>
    <ds:schemaRef ds:uri="149daad8-53e0-4e54-a1b9-e9d4e4fc36cb"/>
    <ds:schemaRef ds:uri="E0F8035F-D44A-4A68-BA6A-153AF2BBE50F"/>
    <ds:schemaRef ds:uri="e0f8035f-d44a-4a68-ba6a-153af2bbe50f"/>
    <ds:schemaRef ds:uri="156f493c-1256-4bd4-8203-febe35b14d0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432969D-0367-4391-9BF2-AB250E199C4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1105</TotalTime>
  <Pages>36</Pages>
  <Words>10187</Words>
  <Characters>58068</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68119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subject/>
  <dc:creator>BPR</dc:creator>
  <cp:keywords/>
  <dc:description/>
  <cp:lastModifiedBy>Jeb Pavleas</cp:lastModifiedBy>
  <cp:revision>215</cp:revision>
  <cp:lastPrinted>2009-03-19T04:35:00Z</cp:lastPrinted>
  <dcterms:created xsi:type="dcterms:W3CDTF">2015-06-14T16:18:00Z</dcterms:created>
  <dcterms:modified xsi:type="dcterms:W3CDTF">2021-04-13T05:06:00Z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0x010100DCC2097B97DF264BB65A0BB3088D7019</vt:lpwstr>
  </property>
</Properties>
</file>
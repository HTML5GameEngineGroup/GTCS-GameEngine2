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5E2346" w14:textId="77777777" w:rsidR="005B64D5" w:rsidRPr="00C223E8" w:rsidRDefault="005B64D5" w:rsidP="005B64D5">
      <w:pPr>
        <w:pStyle w:val="ChapterTitle"/>
      </w:pPr>
      <w:r w:rsidRPr="00C223E8">
        <w:t xml:space="preserve">Drawing </w:t>
      </w:r>
      <w:r w:rsidR="00F300EA" w:rsidRPr="00C223E8">
        <w:t>O</w:t>
      </w:r>
      <w:r w:rsidRPr="00C223E8">
        <w:t xml:space="preserve">bjects in the </w:t>
      </w:r>
      <w:r w:rsidR="00F300EA" w:rsidRPr="00C223E8">
        <w:t>W</w:t>
      </w:r>
      <w:r w:rsidRPr="00C223E8">
        <w:t>orld</w:t>
      </w:r>
    </w:p>
    <w:p w14:paraId="137BF240" w14:textId="77777777" w:rsidR="00383959" w:rsidRPr="00C223E8" w:rsidRDefault="00383959" w:rsidP="00BC4335">
      <w:pPr>
        <w:pStyle w:val="BodyTextFirst"/>
      </w:pPr>
      <w:r w:rsidRPr="00C223E8">
        <w:t>After completing this chapter, you will be able to:</w:t>
      </w:r>
    </w:p>
    <w:p w14:paraId="15092F1C" w14:textId="77777777" w:rsidR="00383959" w:rsidRPr="00C223E8" w:rsidRDefault="00383959" w:rsidP="00BC4335">
      <w:pPr>
        <w:pStyle w:val="Bullet"/>
      </w:pPr>
      <w:r w:rsidRPr="00C223E8">
        <w:t xml:space="preserve">Create and draw multiple rectangular objects </w:t>
      </w:r>
    </w:p>
    <w:p w14:paraId="1C610A72" w14:textId="77777777" w:rsidR="00383959" w:rsidRPr="00C223E8" w:rsidRDefault="00383959" w:rsidP="00BC4335">
      <w:pPr>
        <w:pStyle w:val="Bullet"/>
      </w:pPr>
      <w:r w:rsidRPr="00C223E8">
        <w:t>Control the position, size, rotation, and color of the created rectangular objects</w:t>
      </w:r>
    </w:p>
    <w:p w14:paraId="51DA7B43" w14:textId="77777777" w:rsidR="00383959" w:rsidRPr="00C223E8" w:rsidRDefault="00383959" w:rsidP="00BC4335">
      <w:pPr>
        <w:pStyle w:val="Bullet"/>
      </w:pPr>
      <w:r w:rsidRPr="00C223E8">
        <w:t>Define a coordinate system to draw from</w:t>
      </w:r>
    </w:p>
    <w:p w14:paraId="45B7923E" w14:textId="77777777" w:rsidR="00383959" w:rsidRPr="00C223E8" w:rsidRDefault="00383959" w:rsidP="00BC4335">
      <w:pPr>
        <w:pStyle w:val="Bullet"/>
      </w:pPr>
      <w:r w:rsidRPr="00C223E8">
        <w:t xml:space="preserve">Define a target </w:t>
      </w:r>
      <w:r w:rsidR="00D004D5" w:rsidRPr="00C223E8">
        <w:t>subarea</w:t>
      </w:r>
      <w:r w:rsidRPr="00C223E8">
        <w:t xml:space="preserve"> on the canvas to draw to</w:t>
      </w:r>
    </w:p>
    <w:p w14:paraId="2E722F0A" w14:textId="77E528FB" w:rsidR="00383959" w:rsidRPr="00C223E8" w:rsidRDefault="00383959" w:rsidP="00BC4335">
      <w:pPr>
        <w:pStyle w:val="Bullet"/>
      </w:pPr>
      <w:r w:rsidRPr="00C223E8">
        <w:t xml:space="preserve">Work with abstract representations of </w:t>
      </w:r>
      <w:r w:rsidR="009005E5" w:rsidRPr="009005E5">
        <w:rPr>
          <w:rStyle w:val="CodeInline"/>
        </w:rPr>
        <w:t>R</w:t>
      </w:r>
      <w:r w:rsidRPr="009005E5">
        <w:rPr>
          <w:rStyle w:val="CodeInline"/>
        </w:rPr>
        <w:t>enderable</w:t>
      </w:r>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77777777" w:rsidR="00383959" w:rsidRPr="00C223E8" w:rsidRDefault="00383959">
      <w:pPr>
        <w:pStyle w:val="BodyTextFirst"/>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2D622C5B" w:rsidR="00383959" w:rsidRPr="00C223E8" w:rsidRDefault="00383959" w:rsidP="00A05364">
      <w:pPr>
        <w:pStyle w:val="BodyTextCont"/>
      </w:pPr>
      <w:r w:rsidRPr="00C223E8">
        <w:t>While this book is about building abstractions for a game engine, this chapter focuses on creating the fundamental abstractions to support drawing. Based on the soccer game example, drawing support for an effective game engine would likely include the ability to easily create the soccer players, control their size and orientations</w:t>
      </w:r>
      <w:r w:rsidR="00FE3F26" w:rsidRPr="00C223E8">
        <w:t>,</w:t>
      </w:r>
      <w:r w:rsidRPr="00C223E8">
        <w:t xml:space="preserve"> and allow them to be moved and drawn on the soccer field upon which they play.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w:t>
      </w:r>
      <w:r w:rsidR="00A05364">
        <w:t>so</w:t>
      </w:r>
      <w:r w:rsidR="00A05364" w:rsidRPr="00C223E8">
        <w:t xml:space="preserve"> </w:t>
      </w:r>
      <w:r w:rsidRPr="00C223E8">
        <w:t xml:space="preserve">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77777777" w:rsidR="00383959" w:rsidRPr="00C223E8" w:rsidRDefault="00383959" w:rsidP="00A05364">
      <w:pPr>
        <w:pStyle w:val="BodyTextCont"/>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builds JavaScript objects to </w:t>
      </w:r>
      <w:r w:rsidRPr="00C223E8">
        <w:lastRenderedPageBreak/>
        <w:t>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5FC1ED47" w:rsidR="00383959" w:rsidRPr="00C223E8" w:rsidRDefault="00383959" w:rsidP="00BC4335">
      <w:pPr>
        <w:pStyle w:val="BodyTextFirst"/>
      </w:pPr>
      <w:r w:rsidRPr="00C223E8">
        <w:t>Although the ability to draw is one of the most fundamental functionalit</w:t>
      </w:r>
      <w:r w:rsidR="00370EA0">
        <w:t>ies</w:t>
      </w:r>
      <w:r w:rsidRPr="00C223E8">
        <w:t xml:space="preserve"> of a game engine, the details of how drawings are accomplished can actually be distractions to the gameplay programming. For example, it is important to create, control the locations of, and draw soccer players in a soccer game. However, </w:t>
      </w:r>
      <w:r w:rsidR="00370EA0">
        <w:t>exposing</w:t>
      </w:r>
      <w:r w:rsidR="00370EA0" w:rsidRPr="00C223E8">
        <w:t xml:space="preserve"> </w:t>
      </w:r>
      <w:r w:rsidRPr="00C223E8">
        <w:t xml:space="preserve">the details of how each player is actually defined (by a collection of vertices </w:t>
      </w:r>
      <w:r w:rsidR="00855BB5" w:rsidRPr="00C223E8">
        <w:t xml:space="preserve">that </w:t>
      </w:r>
      <w:r w:rsidRPr="00C223E8">
        <w:t xml:space="preserve">form triangles) can quickly overwhelm and complicate the </w:t>
      </w:r>
      <w:r w:rsidR="00370EA0">
        <w:t xml:space="preserve">game development </w:t>
      </w:r>
      <w:r w:rsidRPr="00C223E8">
        <w:t>process.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rsidP="009005E5">
      <w:pPr>
        <w:pStyle w:val="BodyTextCont"/>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Renderable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2DB89D61" w:rsidR="00383959" w:rsidRPr="00C223E8" w:rsidRDefault="00383959" w:rsidP="00BC4335">
      <w:pPr>
        <w:pStyle w:val="BodyTextFirst"/>
      </w:pPr>
      <w:r w:rsidRPr="00C223E8">
        <w:t xml:space="preserve">This project introduces the </w:t>
      </w:r>
      <w:r w:rsidR="00910AE5">
        <w:rPr>
          <w:rStyle w:val="CodeInline"/>
        </w:rPr>
        <w:t>Renderable</w:t>
      </w:r>
      <w:r w:rsidRPr="00C223E8">
        <w:t xml:space="preserve"> object to encapsulate the drawing operation. Over the next few projects you will learn more supporting concepts </w:t>
      </w:r>
      <w:r w:rsidR="00125C59" w:rsidRPr="00C223E8">
        <w:t xml:space="preserve">to </w:t>
      </w:r>
      <w:r w:rsidRPr="00C223E8">
        <w:t xml:space="preserve">refine the implementation of the </w:t>
      </w:r>
      <w:r w:rsidR="00910AE5">
        <w:rPr>
          <w:rStyle w:val="CodeInline"/>
        </w:rPr>
        <w:t>Renderable</w:t>
      </w:r>
      <w:r w:rsidRPr="00C223E8">
        <w:t xml:space="preserve"> </w:t>
      </w:r>
      <w:r w:rsidR="00E02801">
        <w:t xml:space="preserve">object </w:t>
      </w:r>
      <w:r w:rsidRPr="00C223E8">
        <w:t>such that multiple instances of this object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r w:rsidR="00910AE5">
        <w:t>Renderable</w:t>
      </w:r>
      <w:r w:rsidRPr="00C223E8">
        <w:t xml:space="preserve"> Objects project.</w:t>
      </w:r>
      <w:r w:rsidR="00997E00" w:rsidRPr="00C223E8">
        <w:t xml:space="preserve"> The source code to this project is defined in the </w:t>
      </w:r>
      <w:r w:rsidR="005857FF">
        <w:rPr>
          <w:rStyle w:val="CodeInline"/>
        </w:rPr>
        <w:t>c</w:t>
      </w:r>
      <w:r w:rsidR="005B02E9" w:rsidRPr="00C223E8">
        <w:rPr>
          <w:rStyle w:val="CodeInline"/>
        </w:rPr>
        <w:t>hapter3/3.1</w:t>
      </w:r>
      <w:r w:rsidR="00997E00" w:rsidRPr="00C223E8">
        <w:rPr>
          <w:rStyle w:val="CodeInline"/>
        </w:rPr>
        <w:t>.</w:t>
      </w:r>
      <w:r w:rsidR="00910AE5">
        <w:rPr>
          <w:rStyle w:val="CodeInline"/>
        </w:rPr>
        <w:t>renderable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lastRenderedPageBreak/>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294979C0"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r w:rsidR="00910AE5">
        <w:t>Renderable</w:t>
      </w:r>
      <w:r w:rsidRPr="00C223E8">
        <w:t xml:space="preserve"> Objects project</w:t>
      </w:r>
    </w:p>
    <w:p w14:paraId="2ED85209" w14:textId="77777777" w:rsidR="00383959" w:rsidRPr="00C223E8" w:rsidRDefault="00383959" w:rsidP="004E6871">
      <w:pPr>
        <w:pStyle w:val="BodyText"/>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4413AF8F" w14:textId="350198A5" w:rsidR="003E0690" w:rsidRDefault="003E0690" w:rsidP="00BC4335">
      <w:pPr>
        <w:pStyle w:val="Bullet"/>
      </w:pPr>
      <w:r>
        <w:t>To reorganize the source code structure in anticipati</w:t>
      </w:r>
      <w:r w:rsidR="0088766B">
        <w:t>on for functionality increases</w:t>
      </w:r>
    </w:p>
    <w:p w14:paraId="71DB6154" w14:textId="78ABC8A8" w:rsidR="00374846" w:rsidRDefault="00374846" w:rsidP="00374846">
      <w:pPr>
        <w:pStyle w:val="Bullet"/>
      </w:pPr>
      <w:r w:rsidRPr="00C223E8">
        <w:t xml:space="preserve">To </w:t>
      </w:r>
      <w:r w:rsidR="00C64B9E">
        <w:t xml:space="preserve">support </w:t>
      </w:r>
      <w:r w:rsidR="006F5DBA">
        <w:t xml:space="preserve">game engine internal </w:t>
      </w:r>
      <w:r>
        <w:t>resource</w:t>
      </w:r>
      <w:r w:rsidR="008655C8">
        <w:t xml:space="preserve"> sharing</w:t>
      </w:r>
    </w:p>
    <w:p w14:paraId="142DA8E5" w14:textId="1E7A4AE3" w:rsidR="00C64B9E" w:rsidRPr="00C223E8" w:rsidRDefault="00C64B9E" w:rsidP="00374846">
      <w:pPr>
        <w:pStyle w:val="Bullet"/>
      </w:pPr>
      <w:r>
        <w:t xml:space="preserve">To </w:t>
      </w:r>
      <w:r w:rsidR="005838A6">
        <w:t xml:space="preserve">introduce </w:t>
      </w:r>
      <w:r w:rsidR="00D649A4">
        <w:t>a systematic</w:t>
      </w:r>
      <w:r>
        <w:t xml:space="preserve"> interface </w:t>
      </w:r>
      <w:r w:rsidR="007B58D8">
        <w:t>for the</w:t>
      </w:r>
      <w:r>
        <w:t xml:space="preserve"> game developer</w:t>
      </w:r>
      <w:r w:rsidR="00406D17">
        <w:t xml:space="preserve"> via </w:t>
      </w:r>
      <w:r w:rsidR="005838A6">
        <w:t xml:space="preserve">the </w:t>
      </w:r>
      <w:r w:rsidR="00406D17" w:rsidRPr="009005E5">
        <w:rPr>
          <w:rStyle w:val="CodeInline"/>
        </w:rPr>
        <w:t>index.js</w:t>
      </w:r>
      <w:r w:rsidR="00406D17">
        <w:t xml:space="preserve"> file </w:t>
      </w:r>
    </w:p>
    <w:p w14:paraId="3BCFE402" w14:textId="7078615B" w:rsidR="00383959" w:rsidRPr="00C223E8" w:rsidRDefault="00383959" w:rsidP="00BC4335">
      <w:pPr>
        <w:pStyle w:val="Bullet"/>
      </w:pPr>
      <w:r w:rsidRPr="00C223E8">
        <w:t>To begin the process of building an object to encapsulate the drawing operations by first abstracting the drawing functionality</w:t>
      </w:r>
    </w:p>
    <w:p w14:paraId="6FBF627C" w14:textId="14C4CED8" w:rsidR="00383959" w:rsidRPr="00C223E8" w:rsidRDefault="00383959" w:rsidP="00BC4335">
      <w:pPr>
        <w:pStyle w:val="Bullet"/>
      </w:pPr>
      <w:r w:rsidRPr="00C223E8">
        <w:t xml:space="preserve">To demonstrate the ability to create multiple </w:t>
      </w:r>
      <w:r w:rsidR="00910AE5">
        <w:rPr>
          <w:rStyle w:val="CodeInline"/>
        </w:rPr>
        <w:t>Renderable</w:t>
      </w:r>
      <w:r w:rsidRPr="00C223E8">
        <w:t xml:space="preserve"> objects</w:t>
      </w:r>
    </w:p>
    <w:p w14:paraId="0695699D" w14:textId="14086E82" w:rsidR="00374846" w:rsidRDefault="00374846" w:rsidP="00BC4335">
      <w:pPr>
        <w:pStyle w:val="Heading3"/>
      </w:pPr>
      <w:r>
        <w:t>Source Code Structure Reorganization</w:t>
      </w:r>
    </w:p>
    <w:p w14:paraId="3403269C" w14:textId="6499E71E" w:rsidR="005838A6" w:rsidRDefault="005838A6" w:rsidP="00374846">
      <w:pPr>
        <w:pStyle w:val="BodyTextFirst"/>
      </w:pPr>
      <w:r>
        <w:t>Before introducing additional functionality to the game engine, it is important to recognize some shortfalls of the engine source code organization from the previous project. In particular, take note of the following.</w:t>
      </w:r>
    </w:p>
    <w:p w14:paraId="64D45032" w14:textId="79F5E4C9" w:rsidR="005838A6" w:rsidRDefault="005838A6" w:rsidP="005838A6">
      <w:pPr>
        <w:pStyle w:val="NumList"/>
      </w:pPr>
      <w:r>
        <w:t xml:space="preserve">The </w:t>
      </w:r>
      <w:r w:rsidRPr="009005E5">
        <w:rPr>
          <w:rStyle w:val="CodeInline"/>
        </w:rPr>
        <w:t>core.js</w:t>
      </w:r>
      <w:r>
        <w:t xml:space="preserve"> source code file contains </w:t>
      </w:r>
      <w:r w:rsidR="007B58D8">
        <w:t xml:space="preserve">the </w:t>
      </w:r>
      <w:r>
        <w:t xml:space="preserve">WebGL interface, engine initialization, and drawing functionalities. </w:t>
      </w:r>
      <w:r w:rsidR="007B58D8">
        <w:t xml:space="preserve">These should </w:t>
      </w:r>
      <w:r w:rsidR="009005E5">
        <w:t xml:space="preserve">be </w:t>
      </w:r>
      <w:r w:rsidR="007B58D8">
        <w:t>modularized to support the anticipated increase in system complexity.</w:t>
      </w:r>
    </w:p>
    <w:p w14:paraId="3E59B184" w14:textId="06F5395D" w:rsidR="005838A6" w:rsidRDefault="00A27E2A" w:rsidP="005838A6">
      <w:pPr>
        <w:pStyle w:val="NumList"/>
      </w:pPr>
      <w:r>
        <w:lastRenderedPageBreak/>
        <w:t xml:space="preserve">A system should be defined to support game engine internal sharing of resources. For example, </w:t>
      </w:r>
      <w:r w:rsidR="005E0527" w:rsidRPr="009005E5">
        <w:rPr>
          <w:rStyle w:val="CodeInline"/>
        </w:rPr>
        <w:t>SimpleShader</w:t>
      </w:r>
      <w:r w:rsidR="005E0527">
        <w:t xml:space="preserve"> </w:t>
      </w:r>
      <w:r>
        <w:t xml:space="preserve">is responsible for </w:t>
      </w:r>
      <w:r w:rsidR="005E0527">
        <w:t>interfac</w:t>
      </w:r>
      <w:r>
        <w:t>ing</w:t>
      </w:r>
      <w:r w:rsidR="005E0527">
        <w:t xml:space="preserve"> </w:t>
      </w:r>
      <w:r w:rsidR="008B554F">
        <w:t xml:space="preserve">from </w:t>
      </w:r>
      <w:r w:rsidR="005E0527">
        <w:t>the game engine to the GLSL shader</w:t>
      </w:r>
      <w:r w:rsidR="008B554F">
        <w:t xml:space="preserve"> compiled from the </w:t>
      </w:r>
      <w:proofErr w:type="spellStart"/>
      <w:r w:rsidR="008B554F" w:rsidRPr="009005E5">
        <w:rPr>
          <w:rStyle w:val="CodeInline"/>
        </w:rPr>
        <w:t>simple_</w:t>
      </w:r>
      <w:proofErr w:type="gramStart"/>
      <w:r w:rsidR="008B554F" w:rsidRPr="009005E5">
        <w:rPr>
          <w:rStyle w:val="CodeInline"/>
        </w:rPr>
        <w:t>vs.glsl</w:t>
      </w:r>
      <w:proofErr w:type="spellEnd"/>
      <w:proofErr w:type="gramEnd"/>
      <w:r w:rsidR="008B554F">
        <w:t xml:space="preserve"> and </w:t>
      </w:r>
      <w:proofErr w:type="spellStart"/>
      <w:r w:rsidR="008B554F" w:rsidRPr="009005E5">
        <w:rPr>
          <w:rStyle w:val="CodeInline"/>
        </w:rPr>
        <w:t>simple_fs.glsl</w:t>
      </w:r>
      <w:proofErr w:type="spellEnd"/>
      <w:r w:rsidR="008B554F">
        <w:t xml:space="preserve"> source code files</w:t>
      </w:r>
      <w:r w:rsidR="005E0527">
        <w:t>.</w:t>
      </w:r>
      <w:r w:rsidR="008B554F">
        <w:t xml:space="preserve"> Since there is only one copy of the compiled shader, there only needs to be a single instance of the </w:t>
      </w:r>
      <w:r w:rsidR="008B554F" w:rsidRPr="009005E5">
        <w:rPr>
          <w:rStyle w:val="CodeInline"/>
        </w:rPr>
        <w:t>SimpleShader</w:t>
      </w:r>
      <w:r w:rsidR="008B554F">
        <w:t xml:space="preserve"> object. </w:t>
      </w:r>
      <w:r>
        <w:t xml:space="preserve">The game engine sharing system should allow convenient creation and sharing of this object. </w:t>
      </w:r>
    </w:p>
    <w:p w14:paraId="02CE7432" w14:textId="64F3CBFA" w:rsidR="007B58D8" w:rsidRDefault="008B554F" w:rsidP="007B58D8">
      <w:pPr>
        <w:pStyle w:val="NumList"/>
      </w:pPr>
      <w:r>
        <w:t>As you have experienced, t</w:t>
      </w:r>
      <w:r>
        <w:rPr>
          <w:rFonts w:hint="eastAsia"/>
        </w:rPr>
        <w:t>h</w:t>
      </w:r>
      <w:r>
        <w:t xml:space="preserve">e JavaScript </w:t>
      </w:r>
      <w:r w:rsidRPr="009005E5">
        <w:rPr>
          <w:rStyle w:val="CodeInline"/>
        </w:rPr>
        <w:t>export</w:t>
      </w:r>
      <w:r>
        <w:t xml:space="preserve"> statement can be an excellent tool for hiding detailed implementations. However, it is also true that </w:t>
      </w:r>
      <w:r w:rsidR="00BB446E">
        <w:t xml:space="preserve">determining which symbol </w:t>
      </w:r>
      <w:r>
        <w:t xml:space="preserve">to import from </w:t>
      </w:r>
      <w:r w:rsidR="00BB446E">
        <w:t>a number of</w:t>
      </w:r>
      <w:r w:rsidR="00263D46">
        <w:t xml:space="preserve"> </w:t>
      </w:r>
      <w:r>
        <w:t xml:space="preserve">files can be confusing and overwhelming in a large and complex </w:t>
      </w:r>
      <w:r w:rsidR="00263D46">
        <w:t xml:space="preserve">system, such as the game engine you are about to develop. </w:t>
      </w:r>
      <w:r w:rsidR="005737CD">
        <w:t>A</w:t>
      </w:r>
      <w:r w:rsidR="00B05756">
        <w:t>n</w:t>
      </w:r>
      <w:r w:rsidR="005737CD">
        <w:t xml:space="preserve"> easy to work with and systematic interface should be provided such that the game developer, users of the game engine, can be shield from the details of symbol export files. </w:t>
      </w:r>
    </w:p>
    <w:p w14:paraId="3F5DB6C9" w14:textId="59B584E6" w:rsidR="005737CD" w:rsidRDefault="005737CD" w:rsidP="009005E5">
      <w:pPr>
        <w:pStyle w:val="BodyTextFirst"/>
      </w:pPr>
      <w:r>
        <w:t>In the following</w:t>
      </w:r>
      <w:r w:rsidR="00BB446E">
        <w:t xml:space="preserve"> section</w:t>
      </w:r>
      <w:r>
        <w:t xml:space="preserve">, the game engine </w:t>
      </w:r>
      <w:r w:rsidR="00543B20">
        <w:t xml:space="preserve">source code </w:t>
      </w:r>
      <w:r>
        <w:t>will be reorganized to address the issues discussed.</w:t>
      </w:r>
    </w:p>
    <w:p w14:paraId="4958586F" w14:textId="7A5E89F2" w:rsidR="002A1EEA" w:rsidRDefault="002A1EEA" w:rsidP="00473D5A">
      <w:pPr>
        <w:pStyle w:val="Heading4"/>
      </w:pPr>
      <w:r>
        <w:t>Define WebGL Specific Module</w:t>
      </w:r>
    </w:p>
    <w:p w14:paraId="17DEF005" w14:textId="4D173D94" w:rsidR="002A1EEA" w:rsidRDefault="005737CD" w:rsidP="00374846">
      <w:pPr>
        <w:pStyle w:val="BodyTextFirst"/>
      </w:pPr>
      <w:r>
        <w:t xml:space="preserve">The first step in source code reorganization is to recognize </w:t>
      </w:r>
      <w:r w:rsidR="002C44C6">
        <w:t xml:space="preserve">and isolate </w:t>
      </w:r>
      <w:r w:rsidR="00BB446E">
        <w:t>functionality</w:t>
      </w:r>
      <w:r>
        <w:t xml:space="preserve"> </w:t>
      </w:r>
      <w:r w:rsidR="002C44C6">
        <w:t xml:space="preserve">that </w:t>
      </w:r>
      <w:r w:rsidR="00BB446E">
        <w:t>is</w:t>
      </w:r>
      <w:r w:rsidR="002C44C6">
        <w:t xml:space="preserve"> </w:t>
      </w:r>
      <w:r>
        <w:t>internal</w:t>
      </w:r>
      <w:r w:rsidR="00BD5AE8">
        <w:t xml:space="preserve"> </w:t>
      </w:r>
      <w:del w:id="0" w:author="Jeb Pavleas" w:date="2021-04-12T21:30:00Z">
        <w:r w:rsidDel="006F5AEE">
          <w:delText xml:space="preserve"> </w:delText>
        </w:r>
      </w:del>
      <w:r w:rsidR="002C44C6">
        <w:t xml:space="preserve">and </w:t>
      </w:r>
      <w:r>
        <w:t>should not be accessible by the clients</w:t>
      </w:r>
      <w:r w:rsidR="002C44C6">
        <w:t xml:space="preserve"> of the game engine. </w:t>
      </w:r>
    </w:p>
    <w:p w14:paraId="4171BD96" w14:textId="5ECA5DFA" w:rsidR="002C44C6" w:rsidRDefault="002C44C6" w:rsidP="00473D5A">
      <w:pPr>
        <w:pStyle w:val="NumList"/>
        <w:numPr>
          <w:ilvl w:val="0"/>
          <w:numId w:val="49"/>
        </w:numPr>
      </w:pPr>
      <w:r w:rsidRPr="00DB11D6">
        <w:t>In</w:t>
      </w:r>
      <w:r>
        <w:t xml:space="preserve"> your project, under the </w:t>
      </w:r>
      <w:proofErr w:type="spellStart"/>
      <w:r w:rsidR="007338BE">
        <w:rPr>
          <w:rStyle w:val="CodeInline"/>
        </w:rPr>
        <w:t>src</w:t>
      </w:r>
      <w:proofErr w:type="spellEnd"/>
      <w:r w:rsidR="007338BE">
        <w:rPr>
          <w:rStyle w:val="CodeInline"/>
        </w:rPr>
        <w:t>/e</w:t>
      </w:r>
      <w:r w:rsidRPr="00473D5A">
        <w:rPr>
          <w:rStyle w:val="CodeInline"/>
        </w:rPr>
        <w:t>ngine</w:t>
      </w:r>
      <w:r>
        <w:t xml:space="preserve"> folder, create a new folder and name </w:t>
      </w:r>
      <w:proofErr w:type="gramStart"/>
      <w:r>
        <w:t>it</w:t>
      </w:r>
      <w:proofErr w:type="gramEnd"/>
      <w:r>
        <w:t xml:space="preserve"> </w:t>
      </w:r>
      <w:r w:rsidRPr="00473D5A">
        <w:rPr>
          <w:rStyle w:val="CodeInline"/>
        </w:rPr>
        <w:t>core</w:t>
      </w:r>
      <w:r>
        <w:t>. Form this point forward, this folder will contain all functionalit</w:t>
      </w:r>
      <w:r w:rsidR="00BB446E">
        <w:t>y</w:t>
      </w:r>
      <w:r>
        <w:t xml:space="preserve"> that </w:t>
      </w:r>
      <w:r w:rsidR="00BB446E">
        <w:t>is</w:t>
      </w:r>
      <w:r>
        <w:t xml:space="preserve"> internal to the game engine.</w:t>
      </w:r>
    </w:p>
    <w:p w14:paraId="2B3F0E4F" w14:textId="14841C36" w:rsidR="002C44C6" w:rsidRDefault="002C44C6" w:rsidP="002C44C6">
      <w:pPr>
        <w:pStyle w:val="NumList"/>
      </w:pPr>
      <w:r>
        <w:t xml:space="preserve">You can cut and paste </w:t>
      </w:r>
      <w:r w:rsidR="00DB11D6">
        <w:t xml:space="preserve">the </w:t>
      </w:r>
      <w:r w:rsidR="00DB11D6" w:rsidRPr="00473D5A">
        <w:rPr>
          <w:rStyle w:val="CodeInline"/>
        </w:rPr>
        <w:t>vertex_buffer.js</w:t>
      </w:r>
      <w:r w:rsidR="00DB11D6">
        <w:t xml:space="preserve"> source code file from the previous project into the </w:t>
      </w:r>
      <w:proofErr w:type="spellStart"/>
      <w:r w:rsidR="007338BE">
        <w:rPr>
          <w:rStyle w:val="CodeInline"/>
        </w:rPr>
        <w:t>src</w:t>
      </w:r>
      <w:proofErr w:type="spellEnd"/>
      <w:r w:rsidR="007338BE">
        <w:rPr>
          <w:rStyle w:val="CodeInline"/>
        </w:rPr>
        <w:t>/engine/c</w:t>
      </w:r>
      <w:r w:rsidR="00DB11D6" w:rsidRPr="00473D5A">
        <w:rPr>
          <w:rStyle w:val="CodeInline"/>
        </w:rPr>
        <w:t>ore</w:t>
      </w:r>
      <w:r w:rsidR="00DB11D6">
        <w:t xml:space="preserve"> folder.</w:t>
      </w:r>
      <w:r>
        <w:t xml:space="preserve"> </w:t>
      </w:r>
      <w:r w:rsidR="00DB11D6">
        <w:t>The vertex details of the drawing primitives are internal to the game engine and should not be visible or accessible by the clients of the game engine.</w:t>
      </w:r>
    </w:p>
    <w:p w14:paraId="734AF1A2" w14:textId="186C3A13" w:rsidR="00DB11D6" w:rsidRDefault="00DB11D6" w:rsidP="00DB11D6">
      <w:pPr>
        <w:pStyle w:val="NumList"/>
      </w:pPr>
      <w:r>
        <w:t xml:space="preserve">Create a new source code file in the </w:t>
      </w:r>
      <w:proofErr w:type="spellStart"/>
      <w:r w:rsidR="00CF7ADE">
        <w:rPr>
          <w:rStyle w:val="CodeInline"/>
        </w:rPr>
        <w:t>src</w:t>
      </w:r>
      <w:proofErr w:type="spellEnd"/>
      <w:r w:rsidR="00CF7ADE">
        <w:rPr>
          <w:rStyle w:val="CodeInline"/>
        </w:rPr>
        <w:t>/engine/c</w:t>
      </w:r>
      <w:r w:rsidR="00CF7ADE" w:rsidRPr="00D42245">
        <w:rPr>
          <w:rStyle w:val="CodeInline"/>
        </w:rPr>
        <w:t>ore</w:t>
      </w:r>
      <w:r w:rsidR="00CF7ADE">
        <w:t xml:space="preserve"> f</w:t>
      </w:r>
      <w:r>
        <w:t xml:space="preserve">older, name it gl.js, and define WebGL initialization and access methods. </w:t>
      </w:r>
    </w:p>
    <w:p w14:paraId="68F66E60" w14:textId="77777777" w:rsidR="00DB11D6" w:rsidRDefault="00DB11D6" w:rsidP="00473D5A">
      <w:pPr>
        <w:pStyle w:val="Code"/>
      </w:pPr>
      <w:r>
        <w:t>"use strict"</w:t>
      </w:r>
    </w:p>
    <w:p w14:paraId="50F53B7B" w14:textId="77777777" w:rsidR="00DB11D6" w:rsidRDefault="00DB11D6" w:rsidP="00473D5A">
      <w:pPr>
        <w:pStyle w:val="Code"/>
      </w:pPr>
    </w:p>
    <w:p w14:paraId="6AF7B905" w14:textId="77777777" w:rsidR="00DB11D6" w:rsidRDefault="00DB11D6" w:rsidP="00473D5A">
      <w:pPr>
        <w:pStyle w:val="Code"/>
      </w:pPr>
      <w:r>
        <w:t>let mCanvas = null;</w:t>
      </w:r>
    </w:p>
    <w:p w14:paraId="3C81DEC4" w14:textId="77777777" w:rsidR="00DB11D6" w:rsidRDefault="00DB11D6" w:rsidP="00473D5A">
      <w:pPr>
        <w:pStyle w:val="Code"/>
      </w:pPr>
      <w:r>
        <w:t>let mGL = null;</w:t>
      </w:r>
    </w:p>
    <w:p w14:paraId="5D4BD90C" w14:textId="77777777" w:rsidR="00DB11D6" w:rsidRDefault="00DB11D6" w:rsidP="00473D5A">
      <w:pPr>
        <w:pStyle w:val="Code"/>
      </w:pPr>
    </w:p>
    <w:p w14:paraId="41D28504" w14:textId="77777777" w:rsidR="00DB11D6" w:rsidRDefault="00DB11D6" w:rsidP="00473D5A">
      <w:pPr>
        <w:pStyle w:val="Code"/>
      </w:pPr>
      <w:r>
        <w:t>function get() { return mGL; }</w:t>
      </w:r>
    </w:p>
    <w:p w14:paraId="4445B442" w14:textId="77777777" w:rsidR="00DB11D6" w:rsidRDefault="00DB11D6" w:rsidP="00473D5A">
      <w:pPr>
        <w:pStyle w:val="Code"/>
      </w:pPr>
    </w:p>
    <w:p w14:paraId="41211E98" w14:textId="77777777" w:rsidR="00DB11D6" w:rsidRDefault="00DB11D6" w:rsidP="00473D5A">
      <w:pPr>
        <w:pStyle w:val="Code"/>
      </w:pPr>
      <w:r>
        <w:t>function init(htmlCanvasID) {</w:t>
      </w:r>
    </w:p>
    <w:p w14:paraId="2E9F8629" w14:textId="77777777" w:rsidR="00DB11D6" w:rsidRDefault="00DB11D6" w:rsidP="00473D5A">
      <w:pPr>
        <w:pStyle w:val="Code"/>
      </w:pPr>
      <w:r>
        <w:t xml:space="preserve">    mCanvas = document.getElementById(htmlCanvasID);</w:t>
      </w:r>
    </w:p>
    <w:p w14:paraId="38EA9DAC" w14:textId="77777777" w:rsidR="00DB11D6" w:rsidRDefault="00DB11D6" w:rsidP="00473D5A">
      <w:pPr>
        <w:pStyle w:val="Code"/>
      </w:pPr>
      <w:r>
        <w:t xml:space="preserve">    if (mCanvas == null)</w:t>
      </w:r>
    </w:p>
    <w:p w14:paraId="1BAFB3F7" w14:textId="77777777" w:rsidR="00DB11D6" w:rsidRDefault="00DB11D6" w:rsidP="00473D5A">
      <w:pPr>
        <w:pStyle w:val="Code"/>
      </w:pPr>
      <w:r>
        <w:t xml:space="preserve">        throw new Error("Engine init [" + htmlCanvasID + "] HTML element id not found");</w:t>
      </w:r>
    </w:p>
    <w:p w14:paraId="3E97D476" w14:textId="77777777" w:rsidR="00DB11D6" w:rsidRDefault="00DB11D6" w:rsidP="00473D5A">
      <w:pPr>
        <w:pStyle w:val="Code"/>
      </w:pPr>
    </w:p>
    <w:p w14:paraId="61BE8284" w14:textId="77777777" w:rsidR="00DB11D6" w:rsidRDefault="00DB11D6" w:rsidP="00473D5A">
      <w:pPr>
        <w:pStyle w:val="Code"/>
      </w:pPr>
      <w:r>
        <w:t xml:space="preserve">    // Get the standard or experimental webgl and binds to the Canvas area</w:t>
      </w:r>
    </w:p>
    <w:p w14:paraId="64A1DF03" w14:textId="77777777" w:rsidR="00DB11D6" w:rsidRDefault="00DB11D6" w:rsidP="00473D5A">
      <w:pPr>
        <w:pStyle w:val="Code"/>
      </w:pPr>
      <w:r>
        <w:t xml:space="preserve">    // store the results to the instance variable mGL</w:t>
      </w:r>
    </w:p>
    <w:p w14:paraId="30F566DC" w14:textId="77777777" w:rsidR="00DB11D6" w:rsidRDefault="00DB11D6" w:rsidP="00473D5A">
      <w:pPr>
        <w:pStyle w:val="Code"/>
      </w:pPr>
      <w:r>
        <w:lastRenderedPageBreak/>
        <w:t xml:space="preserve">    mGL = mCanvas.getContext("webgl2") || mCanvas.getContext("experimental-webgl2");</w:t>
      </w:r>
    </w:p>
    <w:p w14:paraId="5177C78F" w14:textId="77777777" w:rsidR="00DB11D6" w:rsidRDefault="00DB11D6" w:rsidP="00473D5A">
      <w:pPr>
        <w:pStyle w:val="Code"/>
      </w:pPr>
    </w:p>
    <w:p w14:paraId="7B2F9748" w14:textId="77777777" w:rsidR="00DB11D6" w:rsidRDefault="00DB11D6" w:rsidP="00473D5A">
      <w:pPr>
        <w:pStyle w:val="Code"/>
      </w:pPr>
      <w:r>
        <w:t xml:space="preserve">    if (mGL === null) {</w:t>
      </w:r>
    </w:p>
    <w:p w14:paraId="6BCB994B" w14:textId="77777777" w:rsidR="00DB11D6" w:rsidRDefault="00DB11D6" w:rsidP="00473D5A">
      <w:pPr>
        <w:pStyle w:val="Code"/>
      </w:pPr>
      <w:r>
        <w:t xml:space="preserve">        document.write("&lt;br&gt;&lt;b&gt;WebGL 2 is not supported!&lt;/b&gt;");</w:t>
      </w:r>
    </w:p>
    <w:p w14:paraId="7CC4C110" w14:textId="77777777" w:rsidR="00DB11D6" w:rsidRDefault="00DB11D6" w:rsidP="00473D5A">
      <w:pPr>
        <w:pStyle w:val="Code"/>
      </w:pPr>
      <w:r>
        <w:t xml:space="preserve">        return;</w:t>
      </w:r>
    </w:p>
    <w:p w14:paraId="232F7588" w14:textId="77777777" w:rsidR="00DB11D6" w:rsidRDefault="00DB11D6" w:rsidP="00473D5A">
      <w:pPr>
        <w:pStyle w:val="Code"/>
      </w:pPr>
      <w:r>
        <w:t xml:space="preserve">    }</w:t>
      </w:r>
    </w:p>
    <w:p w14:paraId="6EBC997A" w14:textId="77777777" w:rsidR="00DB11D6" w:rsidRDefault="00DB11D6" w:rsidP="00473D5A">
      <w:pPr>
        <w:pStyle w:val="Code"/>
      </w:pPr>
      <w:r>
        <w:t>}</w:t>
      </w:r>
    </w:p>
    <w:p w14:paraId="5458CA91" w14:textId="77777777" w:rsidR="00DB11D6" w:rsidRDefault="00DB11D6" w:rsidP="00473D5A">
      <w:pPr>
        <w:pStyle w:val="Code"/>
      </w:pPr>
    </w:p>
    <w:p w14:paraId="3F2F8424" w14:textId="148F827E" w:rsidR="00DB11D6" w:rsidRDefault="00DB11D6" w:rsidP="00DB11D6">
      <w:pPr>
        <w:pStyle w:val="Code"/>
      </w:pPr>
      <w:r>
        <w:t>export {init, get}</w:t>
      </w:r>
    </w:p>
    <w:p w14:paraId="608DCFD9" w14:textId="3CC0BCC1" w:rsidR="00DB11D6" w:rsidRPr="00DB11D6" w:rsidRDefault="00DB11D6" w:rsidP="00473D5A">
      <w:pPr>
        <w:pStyle w:val="BodyTextFirst"/>
      </w:pPr>
      <w:r>
        <w:t xml:space="preserve">Notice that the </w:t>
      </w:r>
      <w:proofErr w:type="spellStart"/>
      <w:proofErr w:type="gramStart"/>
      <w:r w:rsidRPr="00473D5A">
        <w:rPr>
          <w:rStyle w:val="CodeInline"/>
        </w:rPr>
        <w:t>init</w:t>
      </w:r>
      <w:proofErr w:type="spellEnd"/>
      <w:r w:rsidR="001001D7">
        <w:rPr>
          <w:rStyle w:val="CodeInline"/>
        </w:rPr>
        <w:t>(</w:t>
      </w:r>
      <w:proofErr w:type="gramEnd"/>
      <w:r w:rsidR="001001D7">
        <w:rPr>
          <w:rStyle w:val="CodeInline"/>
        </w:rPr>
        <w:t>)</w:t>
      </w:r>
      <w:r>
        <w:t xml:space="preserve"> function is identical to the </w:t>
      </w:r>
      <w:proofErr w:type="spellStart"/>
      <w:r w:rsidRPr="00473D5A">
        <w:rPr>
          <w:rStyle w:val="CodeInline"/>
        </w:rPr>
        <w:t>initWebGL</w:t>
      </w:r>
      <w:proofErr w:type="spellEnd"/>
      <w:r w:rsidR="001001D7">
        <w:rPr>
          <w:rStyle w:val="CodeInline"/>
        </w:rPr>
        <w:t>()</w:t>
      </w:r>
      <w:r>
        <w:t xml:space="preserve"> function in </w:t>
      </w:r>
      <w:r w:rsidRPr="00473D5A">
        <w:rPr>
          <w:rStyle w:val="CodeInline"/>
        </w:rPr>
        <w:t>core.js</w:t>
      </w:r>
      <w:r>
        <w:t xml:space="preserve"> from the previous project. Unlike the previous </w:t>
      </w:r>
      <w:r w:rsidRPr="00473D5A">
        <w:rPr>
          <w:rStyle w:val="CodeInline"/>
        </w:rPr>
        <w:t>core.js</w:t>
      </w:r>
      <w:r>
        <w:t xml:space="preserve"> source code file, the </w:t>
      </w:r>
      <w:r w:rsidRPr="00473D5A">
        <w:rPr>
          <w:rStyle w:val="CodeInline"/>
        </w:rPr>
        <w:t>gl.js</w:t>
      </w:r>
      <w:r>
        <w:t xml:space="preserve"> file contains only WebGL specific functionality.</w:t>
      </w:r>
    </w:p>
    <w:p w14:paraId="5DAFEE43" w14:textId="1F1B537B" w:rsidR="002A1EEA" w:rsidRDefault="00384EED" w:rsidP="002A1EEA">
      <w:pPr>
        <w:pStyle w:val="Heading4"/>
      </w:pPr>
      <w:r>
        <w:t xml:space="preserve">Define </w:t>
      </w:r>
      <w:r w:rsidR="003C760F">
        <w:t>a</w:t>
      </w:r>
      <w:r w:rsidR="00BB446E">
        <w:t xml:space="preserve"> System</w:t>
      </w:r>
      <w:r>
        <w:t xml:space="preserve"> for Internal</w:t>
      </w:r>
      <w:r w:rsidR="00DB11D6">
        <w:t xml:space="preserve"> </w:t>
      </w:r>
      <w:r w:rsidR="00473D5A">
        <w:t xml:space="preserve">Shader </w:t>
      </w:r>
      <w:r w:rsidR="00DB11D6">
        <w:t>Resource</w:t>
      </w:r>
      <w:r>
        <w:t xml:space="preserve"> Sharing</w:t>
      </w:r>
    </w:p>
    <w:p w14:paraId="41546053" w14:textId="1B3BFF38" w:rsidR="002A1EEA" w:rsidRDefault="00EC21E5" w:rsidP="002A1EEA">
      <w:pPr>
        <w:pStyle w:val="BodyTextFirst"/>
      </w:pPr>
      <w:r>
        <w:t xml:space="preserve">Since only a single copy of GLSL shader is created and compiled from the </w:t>
      </w:r>
      <w:proofErr w:type="spellStart"/>
      <w:r w:rsidRPr="00BC00E6">
        <w:rPr>
          <w:rStyle w:val="CodeInline"/>
        </w:rPr>
        <w:t>simple_</w:t>
      </w:r>
      <w:proofErr w:type="gramStart"/>
      <w:r w:rsidRPr="00BC00E6">
        <w:rPr>
          <w:rStyle w:val="CodeInline"/>
        </w:rPr>
        <w:t>vs.glsl</w:t>
      </w:r>
      <w:proofErr w:type="spellEnd"/>
      <w:proofErr w:type="gramEnd"/>
      <w:r>
        <w:t xml:space="preserve"> and </w:t>
      </w:r>
      <w:proofErr w:type="spellStart"/>
      <w:r w:rsidRPr="00BC00E6">
        <w:rPr>
          <w:rStyle w:val="CodeInline"/>
        </w:rPr>
        <w:t>simple_fs.glsl</w:t>
      </w:r>
      <w:proofErr w:type="spellEnd"/>
      <w:r>
        <w:t xml:space="preserve"> source code files, only a single</w:t>
      </w:r>
      <w:r w:rsidR="00A6697E">
        <w:t xml:space="preserve"> copy of</w:t>
      </w:r>
      <w:r>
        <w:t xml:space="preserve"> </w:t>
      </w:r>
      <w:r w:rsidRPr="00BC00E6">
        <w:rPr>
          <w:rStyle w:val="CodeInline"/>
        </w:rPr>
        <w:t>SimpleShader</w:t>
      </w:r>
      <w:r>
        <w:t xml:space="preserve"> object is required within the game engine to interface to the compiled shader. </w:t>
      </w:r>
      <w:r w:rsidR="00A6697E">
        <w:t xml:space="preserve">You will now create a simple resource sharing </w:t>
      </w:r>
      <w:r w:rsidR="00BB446E">
        <w:t>system</w:t>
      </w:r>
      <w:r w:rsidR="00A6697E">
        <w:t xml:space="preserve"> to support </w:t>
      </w:r>
      <w:r>
        <w:t>future additions of different types of shaders</w:t>
      </w:r>
      <w:r w:rsidR="00A6697E">
        <w:t>.</w:t>
      </w:r>
    </w:p>
    <w:p w14:paraId="78BCECA5" w14:textId="3884A92E" w:rsidR="00A877E0" w:rsidRDefault="00A877E0" w:rsidP="00BC00E6">
      <w:pPr>
        <w:pStyle w:val="BodyTextCont"/>
      </w:pPr>
      <w:r w:rsidRPr="00A877E0">
        <w:t xml:space="preserve">Create a new source code file in the </w:t>
      </w:r>
      <w:proofErr w:type="spellStart"/>
      <w:r w:rsidR="006039BE">
        <w:rPr>
          <w:rStyle w:val="CodeInline"/>
        </w:rPr>
        <w:t>src</w:t>
      </w:r>
      <w:proofErr w:type="spellEnd"/>
      <w:r w:rsidR="006039BE">
        <w:rPr>
          <w:rStyle w:val="CodeInline"/>
        </w:rPr>
        <w:t>/engine/c</w:t>
      </w:r>
      <w:r w:rsidR="006039BE" w:rsidRPr="00D42245">
        <w:rPr>
          <w:rStyle w:val="CodeInline"/>
        </w:rPr>
        <w:t>ore</w:t>
      </w:r>
      <w:r w:rsidR="006039BE" w:rsidRPr="00A877E0">
        <w:t xml:space="preserve"> </w:t>
      </w:r>
      <w:r w:rsidRPr="00A877E0">
        <w:t xml:space="preserve">folder, name it </w:t>
      </w:r>
      <w:r w:rsidR="00225D85" w:rsidRPr="00BC00E6">
        <w:rPr>
          <w:rStyle w:val="CodeInline"/>
        </w:rPr>
        <w:t>shader_resources</w:t>
      </w:r>
      <w:r w:rsidRPr="00BC00E6">
        <w:rPr>
          <w:rStyle w:val="CodeInline"/>
        </w:rPr>
        <w:t>.js</w:t>
      </w:r>
      <w:r w:rsidRPr="00A877E0">
        <w:t xml:space="preserve">, and define </w:t>
      </w:r>
      <w:r w:rsidR="00225D85">
        <w:t xml:space="preserve">the creation and accessing methods for </w:t>
      </w:r>
      <w:r w:rsidR="00225D85" w:rsidRPr="00BC00E6">
        <w:rPr>
          <w:rStyle w:val="CodeInline"/>
        </w:rPr>
        <w:t>SimpleShader</w:t>
      </w:r>
      <w:r w:rsidR="00225D85">
        <w:t>.</w:t>
      </w:r>
      <w:r w:rsidRPr="00A877E0">
        <w:t xml:space="preserve"> </w:t>
      </w:r>
    </w:p>
    <w:p w14:paraId="4E452753" w14:textId="77777777" w:rsidR="00225D85" w:rsidRDefault="00225D85" w:rsidP="00BC00E6">
      <w:pPr>
        <w:pStyle w:val="Code"/>
      </w:pPr>
      <w:r>
        <w:t>"use strict";</w:t>
      </w:r>
    </w:p>
    <w:p w14:paraId="4E027E35" w14:textId="77777777" w:rsidR="00225D85" w:rsidRDefault="00225D85" w:rsidP="00BC00E6">
      <w:pPr>
        <w:pStyle w:val="Code"/>
      </w:pPr>
    </w:p>
    <w:p w14:paraId="50B0960A" w14:textId="77777777" w:rsidR="00225D85" w:rsidRDefault="00225D85" w:rsidP="00BC00E6">
      <w:pPr>
        <w:pStyle w:val="Code"/>
      </w:pPr>
      <w:r>
        <w:t>import SimpleShader from "../simple_shader.js";</w:t>
      </w:r>
    </w:p>
    <w:p w14:paraId="2178CEDB" w14:textId="77777777" w:rsidR="00225D85" w:rsidRDefault="00225D85" w:rsidP="00BC00E6">
      <w:pPr>
        <w:pStyle w:val="Code"/>
      </w:pPr>
    </w:p>
    <w:p w14:paraId="32A47D81" w14:textId="44EA0649" w:rsidR="00225D85" w:rsidRDefault="00225D85" w:rsidP="00BC00E6">
      <w:pPr>
        <w:pStyle w:val="Code"/>
      </w:pPr>
      <w:r>
        <w:t>// Simple Shader</w:t>
      </w:r>
    </w:p>
    <w:p w14:paraId="6B6F7E73" w14:textId="60FFE9F8" w:rsidR="00225D85" w:rsidRDefault="00225D85" w:rsidP="00BC00E6">
      <w:pPr>
        <w:pStyle w:val="Code"/>
      </w:pPr>
      <w:r>
        <w:t xml:space="preserve">let kSimpleVS = "src/glsl_shaders/simple_vs.glsl";  // Path to the VertexShader </w:t>
      </w:r>
    </w:p>
    <w:p w14:paraId="2F52F1A6" w14:textId="54BFCBEC" w:rsidR="00225D85" w:rsidRDefault="00225D85" w:rsidP="00BC00E6">
      <w:pPr>
        <w:pStyle w:val="Code"/>
      </w:pPr>
      <w:r>
        <w:t>let kSimpleFS = "src/glsl_shaders/simple_fs.glsl";  // Path to the simple FragmentShader</w:t>
      </w:r>
    </w:p>
    <w:p w14:paraId="1C0D2820" w14:textId="5CFF0E19" w:rsidR="00225D85" w:rsidRDefault="00225D85" w:rsidP="00BC00E6">
      <w:pPr>
        <w:pStyle w:val="Code"/>
      </w:pPr>
      <w:r>
        <w:t>let mConstColorShader = null;</w:t>
      </w:r>
    </w:p>
    <w:p w14:paraId="3FC91DA8" w14:textId="77777777" w:rsidR="00225D85" w:rsidRDefault="00225D85" w:rsidP="00BC00E6">
      <w:pPr>
        <w:pStyle w:val="Code"/>
      </w:pPr>
    </w:p>
    <w:p w14:paraId="21837B31" w14:textId="3FCCCE77" w:rsidR="00225D85" w:rsidRDefault="00225D85" w:rsidP="00BC00E6">
      <w:pPr>
        <w:pStyle w:val="Code"/>
      </w:pPr>
      <w:r>
        <w:t>function createShaders() {</w:t>
      </w:r>
    </w:p>
    <w:p w14:paraId="4C19D361" w14:textId="77777777" w:rsidR="00225D85" w:rsidRDefault="00225D85" w:rsidP="00BC00E6">
      <w:pPr>
        <w:pStyle w:val="Code"/>
      </w:pPr>
      <w:r>
        <w:t xml:space="preserve">    mConstColorShader = new SimpleShader(kSimpleVS, kSimpleFS);</w:t>
      </w:r>
    </w:p>
    <w:p w14:paraId="15CEFC25" w14:textId="2F198EF6" w:rsidR="00225D85" w:rsidRDefault="00225D85" w:rsidP="00BC00E6">
      <w:pPr>
        <w:pStyle w:val="Code"/>
      </w:pPr>
      <w:r>
        <w:t>}</w:t>
      </w:r>
    </w:p>
    <w:p w14:paraId="40ABCAFE" w14:textId="77777777" w:rsidR="00225D85" w:rsidRDefault="00225D85" w:rsidP="00BC00E6">
      <w:pPr>
        <w:pStyle w:val="Code"/>
      </w:pPr>
    </w:p>
    <w:p w14:paraId="19974AEB" w14:textId="028E4425" w:rsidR="00225D85" w:rsidRDefault="00225D85" w:rsidP="00BC00E6">
      <w:pPr>
        <w:pStyle w:val="Code"/>
      </w:pPr>
      <w:r>
        <w:t>function init() {</w:t>
      </w:r>
    </w:p>
    <w:p w14:paraId="5C21C846" w14:textId="77777777" w:rsidR="00225D85" w:rsidRDefault="00225D85" w:rsidP="00BC00E6">
      <w:pPr>
        <w:pStyle w:val="Code"/>
      </w:pPr>
      <w:r>
        <w:t xml:space="preserve">    createShaders();</w:t>
      </w:r>
    </w:p>
    <w:p w14:paraId="170D1A65" w14:textId="77777777" w:rsidR="00225D85" w:rsidRDefault="00225D85" w:rsidP="00BC00E6">
      <w:pPr>
        <w:pStyle w:val="Code"/>
      </w:pPr>
      <w:r>
        <w:t>}</w:t>
      </w:r>
    </w:p>
    <w:p w14:paraId="6CBA5CEB" w14:textId="77777777" w:rsidR="00225D85" w:rsidRDefault="00225D85" w:rsidP="00BC00E6">
      <w:pPr>
        <w:pStyle w:val="Code"/>
      </w:pPr>
      <w:r>
        <w:t>function getConstColorShader() { return mConstColorShader; }</w:t>
      </w:r>
    </w:p>
    <w:p w14:paraId="448BA778" w14:textId="77777777" w:rsidR="00225D85" w:rsidRDefault="00225D85" w:rsidP="00BC00E6">
      <w:pPr>
        <w:pStyle w:val="Code"/>
      </w:pPr>
    </w:p>
    <w:p w14:paraId="056424C7" w14:textId="3CA4896D" w:rsidR="00225D85" w:rsidRPr="00E542E1" w:rsidRDefault="00225D85" w:rsidP="00BC00E6">
      <w:pPr>
        <w:pStyle w:val="Code"/>
      </w:pPr>
      <w:r>
        <w:t>export {init, getConstColorShader}</w:t>
      </w:r>
    </w:p>
    <w:p w14:paraId="315270AA" w14:textId="7FF7E758" w:rsidR="006D1EC4" w:rsidRPr="009E7AC3" w:rsidRDefault="006D1EC4" w:rsidP="006D1EC4">
      <w:pPr>
        <w:pStyle w:val="NoteTipCaution"/>
        <w:rPr>
          <w:rStyle w:val="Strong"/>
        </w:rPr>
      </w:pPr>
      <w:r w:rsidRPr="009E7AC3">
        <w:rPr>
          <w:rStyle w:val="Strong"/>
        </w:rPr>
        <w:t>Note</w:t>
      </w:r>
      <w:r>
        <w:rPr>
          <w:rStyle w:val="Strong"/>
        </w:rPr>
        <w:t xml:space="preserve"> </w:t>
      </w:r>
      <w:r>
        <w:t xml:space="preserve">Variables referencing constant values have names that begin with lowercase “k”, as in </w:t>
      </w:r>
      <w:proofErr w:type="spellStart"/>
      <w:r>
        <w:rPr>
          <w:rStyle w:val="CodeInline"/>
        </w:rPr>
        <w:t>kSimpleVS</w:t>
      </w:r>
      <w:proofErr w:type="spellEnd"/>
      <w:r>
        <w:t xml:space="preserve">. </w:t>
      </w:r>
    </w:p>
    <w:p w14:paraId="3FEFECD8" w14:textId="3FED8D21" w:rsidR="00A877E0" w:rsidRPr="00D42245" w:rsidRDefault="00655E3A" w:rsidP="00F9439C">
      <w:pPr>
        <w:pStyle w:val="BodyTextFirst"/>
      </w:pPr>
      <w:r>
        <w:lastRenderedPageBreak/>
        <w:t xml:space="preserve">Located within the </w:t>
      </w:r>
      <w:proofErr w:type="spellStart"/>
      <w:r w:rsidR="00467DD4">
        <w:rPr>
          <w:rStyle w:val="CodeInline"/>
        </w:rPr>
        <w:t>src</w:t>
      </w:r>
      <w:proofErr w:type="spellEnd"/>
      <w:r w:rsidR="00467DD4">
        <w:rPr>
          <w:rStyle w:val="CodeInline"/>
        </w:rPr>
        <w:t>/engine/c</w:t>
      </w:r>
      <w:r w:rsidR="00467DD4" w:rsidRPr="00D42245">
        <w:rPr>
          <w:rStyle w:val="CodeInline"/>
        </w:rPr>
        <w:t>ore</w:t>
      </w:r>
      <w:r w:rsidR="00467DD4">
        <w:t xml:space="preserve"> </w:t>
      </w:r>
      <w:r>
        <w:t xml:space="preserve">folder, </w:t>
      </w:r>
      <w:proofErr w:type="spellStart"/>
      <w:r w:rsidRPr="00B14E9F">
        <w:rPr>
          <w:rStyle w:val="CodeInline"/>
        </w:rPr>
        <w:t>shader_resources</w:t>
      </w:r>
      <w:proofErr w:type="spellEnd"/>
      <w:r>
        <w:t xml:space="preserve"> </w:t>
      </w:r>
      <w:proofErr w:type="gramStart"/>
      <w:r>
        <w:t>defines</w:t>
      </w:r>
      <w:proofErr w:type="gramEnd"/>
      <w:r>
        <w:t xml:space="preserve"> shaders </w:t>
      </w:r>
      <w:r w:rsidR="00B05756">
        <w:t xml:space="preserve">that can be </w:t>
      </w:r>
      <w:r>
        <w:t>shar</w:t>
      </w:r>
      <w:r w:rsidR="00B05756">
        <w:t>ed</w:t>
      </w:r>
      <w:r>
        <w:t xml:space="preserve"> within and </w:t>
      </w:r>
      <w:r w:rsidR="00B05756">
        <w:t>can</w:t>
      </w:r>
      <w:r>
        <w:t>not be accessible from the client</w:t>
      </w:r>
      <w:r w:rsidR="00B05756">
        <w:t>s</w:t>
      </w:r>
      <w:r>
        <w:t xml:space="preserve"> of the game engine.</w:t>
      </w:r>
      <w:r w:rsidR="00106C9B">
        <w:t xml:space="preserve"> Remember to copy the </w:t>
      </w:r>
      <w:r w:rsidR="00106C9B" w:rsidRPr="00BC00E6">
        <w:rPr>
          <w:rStyle w:val="CodeInline"/>
        </w:rPr>
        <w:t>simple_shader.js</w:t>
      </w:r>
      <w:r w:rsidR="00106C9B">
        <w:t xml:space="preserve"> source code file from the previous project.</w:t>
      </w:r>
    </w:p>
    <w:p w14:paraId="045C0B48" w14:textId="67BAC3A9" w:rsidR="00961FD2" w:rsidRDefault="00903F79" w:rsidP="00BC00E6">
      <w:pPr>
        <w:pStyle w:val="Heading4"/>
      </w:pPr>
      <w:r>
        <w:t xml:space="preserve">Define </w:t>
      </w:r>
      <w:r w:rsidR="00C742FA">
        <w:t xml:space="preserve">an </w:t>
      </w:r>
      <w:r>
        <w:t xml:space="preserve">Interface </w:t>
      </w:r>
      <w:r w:rsidR="00961FD2">
        <w:t xml:space="preserve">for </w:t>
      </w:r>
      <w:r w:rsidR="00C742FA">
        <w:t xml:space="preserve">the </w:t>
      </w:r>
      <w:r>
        <w:t>Game Developer</w:t>
      </w:r>
    </w:p>
    <w:p w14:paraId="3CFDB4DC" w14:textId="1B01144C" w:rsidR="00D23BBC" w:rsidRDefault="00961FD2" w:rsidP="00903F79">
      <w:pPr>
        <w:pStyle w:val="BodyTextFirst"/>
      </w:pPr>
      <w:r>
        <w:t xml:space="preserve">You will define an interface </w:t>
      </w:r>
      <w:r w:rsidRPr="00BC00E6">
        <w:rPr>
          <w:rStyle w:val="CodeInline"/>
        </w:rPr>
        <w:t>index.js</w:t>
      </w:r>
      <w:r>
        <w:t xml:space="preserve"> file</w:t>
      </w:r>
      <w:r w:rsidR="00897560">
        <w:t xml:space="preserve"> </w:t>
      </w:r>
      <w:r>
        <w:t xml:space="preserve">to </w:t>
      </w:r>
      <w:r w:rsidR="00897560">
        <w:t xml:space="preserve">implement the fundamental functions of the game engine, and, to serve a similar purpose as the </w:t>
      </w:r>
      <w:r w:rsidR="00897560" w:rsidRPr="00D42245">
        <w:rPr>
          <w:rStyle w:val="CodeInline"/>
        </w:rPr>
        <w:t>C++</w:t>
      </w:r>
      <w:r w:rsidR="00897560">
        <w:t xml:space="preserve"> header file</w:t>
      </w:r>
      <w:r w:rsidR="00BD360F">
        <w:t xml:space="preserve">, </w:t>
      </w:r>
      <w:del w:id="1" w:author="Jeb Pavleas" w:date="2021-04-12T21:33:00Z">
        <w:r w:rsidR="00BD360F" w:rsidDel="006F5AEE">
          <w:delText xml:space="preserve">or </w:delText>
        </w:r>
      </w:del>
      <w:r w:rsidR="00BD360F">
        <w:t xml:space="preserve">the </w:t>
      </w:r>
      <w:r w:rsidR="00BD360F" w:rsidRPr="00846E6E">
        <w:rPr>
          <w:rStyle w:val="CodeInline"/>
        </w:rPr>
        <w:t>import</w:t>
      </w:r>
      <w:r w:rsidR="00BD360F">
        <w:t xml:space="preserve"> statement in Java, or the </w:t>
      </w:r>
      <w:r w:rsidR="00BD360F" w:rsidRPr="00846E6E">
        <w:rPr>
          <w:rStyle w:val="CodeInline"/>
        </w:rPr>
        <w:t>using</w:t>
      </w:r>
      <w:r w:rsidR="00BD360F">
        <w:t xml:space="preserve"> statement in C#,</w:t>
      </w:r>
      <w:r w:rsidR="00897560">
        <w:t xml:space="preserve"> where functionality can be readily access</w:t>
      </w:r>
      <w:r w:rsidR="00497DAF">
        <w:t>ed</w:t>
      </w:r>
      <w:r w:rsidR="00897560">
        <w:t xml:space="preserve"> without in-depth knowledge of the engine source code structure. </w:t>
      </w:r>
      <w:commentRangeStart w:id="2"/>
      <w:ins w:id="3" w:author="Jeb Pavleas" w:date="2021-04-12T21:33:00Z">
        <w:r w:rsidR="006F5AEE">
          <w:t xml:space="preserve">It will also serve </w:t>
        </w:r>
      </w:ins>
      <w:ins w:id="4" w:author="Jeb Pavleas" w:date="2021-04-12T21:34:00Z">
        <w:r w:rsidR="006F5AEE">
          <w:t xml:space="preserve">as an entry point to the engine from the client. That is, by importing </w:t>
        </w:r>
        <w:r w:rsidR="006F5AEE" w:rsidRPr="006F5AEE">
          <w:rPr>
            <w:rStyle w:val="CodeInline"/>
            <w:rPrChange w:id="5" w:author="Jeb Pavleas" w:date="2021-04-12T21:36:00Z">
              <w:rPr/>
            </w:rPrChange>
          </w:rPr>
          <w:t>index.</w:t>
        </w:r>
      </w:ins>
      <w:ins w:id="6" w:author="Jeb Pavleas" w:date="2021-04-12T21:35:00Z">
        <w:r w:rsidR="006F5AEE" w:rsidRPr="006F5AEE">
          <w:rPr>
            <w:rStyle w:val="CodeInline"/>
            <w:rPrChange w:id="7" w:author="Jeb Pavleas" w:date="2021-04-12T21:36:00Z">
              <w:rPr/>
            </w:rPrChange>
          </w:rPr>
          <w:t>js</w:t>
        </w:r>
        <w:r w:rsidR="006F5AEE">
          <w:t xml:space="preserve"> the client can client can access the needed components and functionality from the e</w:t>
        </w:r>
      </w:ins>
      <w:ins w:id="8" w:author="Jeb Pavleas" w:date="2021-04-12T21:36:00Z">
        <w:r w:rsidR="006F5AEE">
          <w:t>ngine to build the game.</w:t>
        </w:r>
        <w:commentRangeEnd w:id="2"/>
        <w:r w:rsidR="006F5AEE">
          <w:rPr>
            <w:rStyle w:val="CommentReference"/>
            <w:rFonts w:asciiTheme="minorHAnsi" w:hAnsiTheme="minorHAnsi"/>
          </w:rPr>
          <w:commentReference w:id="2"/>
        </w:r>
      </w:ins>
    </w:p>
    <w:p w14:paraId="5126208C" w14:textId="30D26759" w:rsidR="00961FD2" w:rsidRDefault="00D23BBC" w:rsidP="00BC00E6">
      <w:pPr>
        <w:pStyle w:val="NumList"/>
        <w:numPr>
          <w:ilvl w:val="0"/>
          <w:numId w:val="48"/>
        </w:numPr>
      </w:pPr>
      <w:r>
        <w:t>C</w:t>
      </w:r>
      <w:r w:rsidR="00961FD2">
        <w:t xml:space="preserve">reate </w:t>
      </w:r>
      <w:r w:rsidR="00961FD2" w:rsidRPr="00BC00E6">
        <w:rPr>
          <w:rStyle w:val="CodeInline"/>
        </w:rPr>
        <w:t>index.js</w:t>
      </w:r>
      <w:r w:rsidR="00961FD2">
        <w:t xml:space="preserve"> file in the </w:t>
      </w:r>
      <w:proofErr w:type="spellStart"/>
      <w:r w:rsidR="00C32D50">
        <w:rPr>
          <w:rStyle w:val="CodeInline"/>
        </w:rPr>
        <w:t>src</w:t>
      </w:r>
      <w:proofErr w:type="spellEnd"/>
      <w:r w:rsidR="00C32D50">
        <w:rPr>
          <w:rStyle w:val="CodeInline"/>
        </w:rPr>
        <w:t>/e</w:t>
      </w:r>
      <w:r w:rsidR="00961FD2" w:rsidRPr="00BC00E6">
        <w:rPr>
          <w:rStyle w:val="CodeInline"/>
        </w:rPr>
        <w:t>ngine</w:t>
      </w:r>
      <w:r w:rsidR="00961FD2">
        <w:t xml:space="preserve"> </w:t>
      </w:r>
      <w:r w:rsidR="00897560">
        <w:t xml:space="preserve">folder, </w:t>
      </w:r>
      <w:r w:rsidR="00897560" w:rsidRPr="006F5AEE">
        <w:rPr>
          <w:rStyle w:val="CodeInline"/>
          <w:rPrChange w:id="9" w:author="Jeb Pavleas" w:date="2021-04-12T21:37:00Z">
            <w:rPr/>
          </w:rPrChange>
        </w:rPr>
        <w:t>import</w:t>
      </w:r>
      <w:r w:rsidR="00897560">
        <w:t xml:space="preserve"> f</w:t>
      </w:r>
      <w:del w:id="10" w:author="Jeb Pavleas" w:date="2021-04-12T21:38:00Z">
        <w:r w:rsidR="00897560" w:rsidDel="006F5AEE">
          <w:delText>o</w:delText>
        </w:r>
      </w:del>
      <w:r w:rsidR="00897560">
        <w:t>r</w:t>
      </w:r>
      <w:ins w:id="11" w:author="Jeb Pavleas" w:date="2021-04-12T21:38:00Z">
        <w:r w:rsidR="006F5AEE">
          <w:t>o</w:t>
        </w:r>
      </w:ins>
      <w:r w:rsidR="00897560">
        <w:t xml:space="preserve">m </w:t>
      </w:r>
      <w:r w:rsidR="00897560" w:rsidRPr="00BC00E6">
        <w:rPr>
          <w:rStyle w:val="CodeInline"/>
        </w:rPr>
        <w:t>gl.js</w:t>
      </w:r>
      <w:r w:rsidR="00897560">
        <w:t xml:space="preserve">, </w:t>
      </w:r>
      <w:r w:rsidR="00897560" w:rsidRPr="00BC00E6">
        <w:rPr>
          <w:rStyle w:val="CodeInline"/>
        </w:rPr>
        <w:t>vertex_buffer.js</w:t>
      </w:r>
      <w:r w:rsidR="00897560">
        <w:t xml:space="preserve">, and, </w:t>
      </w:r>
      <w:r w:rsidR="00897560" w:rsidRPr="00BC00E6">
        <w:rPr>
          <w:rStyle w:val="CodeInline"/>
        </w:rPr>
        <w:t>shader_reso</w:t>
      </w:r>
      <w:r w:rsidR="00BD5AE8">
        <w:rPr>
          <w:rStyle w:val="CodeInline"/>
        </w:rPr>
        <w:t>urces</w:t>
      </w:r>
      <w:r w:rsidR="00897560" w:rsidRPr="00BC00E6">
        <w:rPr>
          <w:rStyle w:val="CodeInline"/>
        </w:rPr>
        <w:t>.js</w:t>
      </w:r>
      <w:r w:rsidR="00897560">
        <w:t xml:space="preserve">, </w:t>
      </w:r>
      <w:r w:rsidR="003811DF">
        <w:t xml:space="preserve">and </w:t>
      </w:r>
      <w:r w:rsidR="00961FD2">
        <w:t xml:space="preserve">define </w:t>
      </w:r>
      <w:r w:rsidR="003811DF">
        <w:t xml:space="preserve">the </w:t>
      </w:r>
      <w:proofErr w:type="spellStart"/>
      <w:proofErr w:type="gramStart"/>
      <w:r w:rsidR="003811DF" w:rsidRPr="00BC00E6">
        <w:rPr>
          <w:rStyle w:val="CodeInline"/>
        </w:rPr>
        <w:t>init</w:t>
      </w:r>
      <w:proofErr w:type="spellEnd"/>
      <w:r w:rsidR="001001D7">
        <w:rPr>
          <w:rStyle w:val="CodeInline"/>
        </w:rPr>
        <w:t>(</w:t>
      </w:r>
      <w:proofErr w:type="gramEnd"/>
      <w:r w:rsidR="001001D7">
        <w:rPr>
          <w:rStyle w:val="CodeInline"/>
        </w:rPr>
        <w:t>)</w:t>
      </w:r>
      <w:r w:rsidR="003811DF">
        <w:t xml:space="preserve"> </w:t>
      </w:r>
      <w:r w:rsidR="00961FD2">
        <w:t xml:space="preserve">function to initialize the </w:t>
      </w:r>
      <w:r w:rsidR="003811DF">
        <w:t xml:space="preserve">game </w:t>
      </w:r>
      <w:r w:rsidR="00961FD2">
        <w:t>engine</w:t>
      </w:r>
      <w:r w:rsidR="00C32D50">
        <w:t xml:space="preserve"> by calling the corresponding </w:t>
      </w:r>
      <w:proofErr w:type="spellStart"/>
      <w:r w:rsidR="00C32D50" w:rsidRPr="00BC00E6">
        <w:rPr>
          <w:rStyle w:val="CodeInline"/>
        </w:rPr>
        <w:t>init</w:t>
      </w:r>
      <w:proofErr w:type="spellEnd"/>
      <w:r w:rsidR="001001D7">
        <w:rPr>
          <w:rStyle w:val="CodeInline"/>
        </w:rPr>
        <w:t>()</w:t>
      </w:r>
      <w:r w:rsidR="00C32D50">
        <w:t xml:space="preserve"> functions of the three </w:t>
      </w:r>
      <w:r w:rsidR="00B27048">
        <w:t xml:space="preserve">imported </w:t>
      </w:r>
      <w:r w:rsidR="00C32D50">
        <w:t>modules.</w:t>
      </w:r>
    </w:p>
    <w:p w14:paraId="3C1F7A33" w14:textId="77777777" w:rsidR="00897560" w:rsidRDefault="00897560" w:rsidP="00897560">
      <w:pPr>
        <w:pStyle w:val="Code"/>
      </w:pPr>
      <w:r>
        <w:t>// local to this file only</w:t>
      </w:r>
    </w:p>
    <w:p w14:paraId="1E9FDC48" w14:textId="77777777" w:rsidR="00897560" w:rsidRDefault="00897560" w:rsidP="00897560">
      <w:pPr>
        <w:pStyle w:val="Code"/>
      </w:pPr>
      <w:r>
        <w:t>import * as glSys from "./core/gl.js";</w:t>
      </w:r>
    </w:p>
    <w:p w14:paraId="75D28341" w14:textId="77777777" w:rsidR="00897560" w:rsidRDefault="00897560" w:rsidP="00897560">
      <w:pPr>
        <w:pStyle w:val="Code"/>
      </w:pPr>
      <w:r>
        <w:t>import * as vertexBuffer from "./core/vertex_buffer.js";</w:t>
      </w:r>
    </w:p>
    <w:p w14:paraId="79EB7C80" w14:textId="7BF58DAC" w:rsidR="00897560" w:rsidRDefault="00897560" w:rsidP="00897560">
      <w:pPr>
        <w:pStyle w:val="Code"/>
      </w:pPr>
      <w:r>
        <w:t>import * as shaderResources from "./core/shader_resources.js";</w:t>
      </w:r>
    </w:p>
    <w:p w14:paraId="1649011D" w14:textId="77777777" w:rsidR="00897560" w:rsidRDefault="00897560" w:rsidP="00897560">
      <w:pPr>
        <w:pStyle w:val="Code"/>
      </w:pPr>
    </w:p>
    <w:p w14:paraId="70B44D29" w14:textId="3BC46F38" w:rsidR="003811DF" w:rsidRDefault="003811DF" w:rsidP="00BC00E6">
      <w:pPr>
        <w:pStyle w:val="Code"/>
      </w:pPr>
      <w:r>
        <w:t>// general engine utilities</w:t>
      </w:r>
    </w:p>
    <w:p w14:paraId="5001109C" w14:textId="77777777" w:rsidR="003811DF" w:rsidRDefault="003811DF" w:rsidP="00BC00E6">
      <w:pPr>
        <w:pStyle w:val="Code"/>
      </w:pPr>
      <w:r>
        <w:t>function init(htmlCanvasID) {</w:t>
      </w:r>
    </w:p>
    <w:p w14:paraId="53E70E1B" w14:textId="77777777" w:rsidR="003811DF" w:rsidRDefault="003811DF" w:rsidP="00BC00E6">
      <w:pPr>
        <w:pStyle w:val="Code"/>
      </w:pPr>
      <w:r>
        <w:t xml:space="preserve">    glSys.init(htmlCanvasID);</w:t>
      </w:r>
    </w:p>
    <w:p w14:paraId="62150F0D" w14:textId="77777777" w:rsidR="003811DF" w:rsidRDefault="003811DF" w:rsidP="00BC00E6">
      <w:pPr>
        <w:pStyle w:val="Code"/>
      </w:pPr>
      <w:r>
        <w:t xml:space="preserve">    vertexBuffer.init();</w:t>
      </w:r>
    </w:p>
    <w:p w14:paraId="5CEF5F7B" w14:textId="77777777" w:rsidR="003811DF" w:rsidRDefault="003811DF" w:rsidP="00BC00E6">
      <w:pPr>
        <w:pStyle w:val="Code"/>
      </w:pPr>
      <w:r>
        <w:t xml:space="preserve">    shaderResources.init();</w:t>
      </w:r>
    </w:p>
    <w:p w14:paraId="662ED1E4" w14:textId="77777777" w:rsidR="003811DF" w:rsidRDefault="003811DF" w:rsidP="00BC00E6">
      <w:pPr>
        <w:pStyle w:val="Code"/>
      </w:pPr>
      <w:r>
        <w:t>}</w:t>
      </w:r>
    </w:p>
    <w:p w14:paraId="2D36FA5C" w14:textId="4B9F859B" w:rsidR="003811DF" w:rsidRDefault="00897560" w:rsidP="00BC00E6">
      <w:pPr>
        <w:pStyle w:val="NumList"/>
      </w:pPr>
      <w:r>
        <w:t xml:space="preserve">Define the </w:t>
      </w:r>
      <w:proofErr w:type="spellStart"/>
      <w:proofErr w:type="gramStart"/>
      <w:r w:rsidRPr="00BC00E6">
        <w:rPr>
          <w:rStyle w:val="CodeInline"/>
        </w:rPr>
        <w:t>clearCanvas</w:t>
      </w:r>
      <w:proofErr w:type="spellEnd"/>
      <w:r w:rsidRPr="00BC00E6">
        <w:rPr>
          <w:rStyle w:val="CodeInline"/>
        </w:rPr>
        <w:t>(</w:t>
      </w:r>
      <w:proofErr w:type="gramEnd"/>
      <w:r w:rsidRPr="00BC00E6">
        <w:rPr>
          <w:rStyle w:val="CodeInline"/>
        </w:rPr>
        <w:t>)</w:t>
      </w:r>
      <w:r>
        <w:t xml:space="preserve"> function to clear the drawing canvas.</w:t>
      </w:r>
    </w:p>
    <w:p w14:paraId="312F6FCB" w14:textId="77777777" w:rsidR="003811DF" w:rsidRDefault="003811DF" w:rsidP="00BC00E6">
      <w:pPr>
        <w:pStyle w:val="Code"/>
      </w:pPr>
      <w:r>
        <w:t>function clearCanvas(color) {</w:t>
      </w:r>
    </w:p>
    <w:p w14:paraId="03E08675" w14:textId="77777777" w:rsidR="003811DF" w:rsidRDefault="003811DF" w:rsidP="00BC00E6">
      <w:pPr>
        <w:pStyle w:val="Code"/>
      </w:pPr>
      <w:r>
        <w:t xml:space="preserve">    let gl = glSys.get();</w:t>
      </w:r>
    </w:p>
    <w:p w14:paraId="5792E376" w14:textId="77777777" w:rsidR="003811DF" w:rsidRDefault="003811DF" w:rsidP="00BC00E6">
      <w:pPr>
        <w:pStyle w:val="Code"/>
      </w:pPr>
      <w:r>
        <w:t xml:space="preserve">    gl.clearColor(color[0], color[1], color[2], color[3]);  // set the color to be cleared</w:t>
      </w:r>
    </w:p>
    <w:p w14:paraId="392CFF1C" w14:textId="77777777" w:rsidR="003811DF" w:rsidRDefault="003811DF" w:rsidP="00BC00E6">
      <w:pPr>
        <w:pStyle w:val="Code"/>
      </w:pPr>
      <w:r>
        <w:t xml:space="preserve">    gl.clear(gl.COLOR_BUFFER_BIT);      // clear to the color previously set</w:t>
      </w:r>
    </w:p>
    <w:p w14:paraId="41EA89A9" w14:textId="1A342AF6" w:rsidR="002A1EEA" w:rsidRDefault="003811DF" w:rsidP="003811DF">
      <w:pPr>
        <w:pStyle w:val="BodyTextFirst"/>
      </w:pPr>
      <w:r>
        <w:t>}</w:t>
      </w:r>
    </w:p>
    <w:p w14:paraId="5E60DB9C" w14:textId="34CA178E" w:rsidR="00897560" w:rsidRDefault="00897560" w:rsidP="00BC00E6">
      <w:pPr>
        <w:pStyle w:val="NumList"/>
      </w:pPr>
      <w:r>
        <w:t xml:space="preserve">Now, </w:t>
      </w:r>
      <w:commentRangeStart w:id="12"/>
      <w:r>
        <w:t xml:space="preserve">to serve a similar purpose as the </w:t>
      </w:r>
      <w:r w:rsidRPr="00D42245">
        <w:rPr>
          <w:rStyle w:val="CodeInline"/>
        </w:rPr>
        <w:t>C++</w:t>
      </w:r>
      <w:r>
        <w:t xml:space="preserve"> header file, </w:t>
      </w:r>
      <w:commentRangeEnd w:id="12"/>
      <w:r w:rsidR="006F5AEE">
        <w:rPr>
          <w:rStyle w:val="CommentReference"/>
          <w:rFonts w:asciiTheme="minorHAnsi" w:hAnsiTheme="minorHAnsi"/>
        </w:rPr>
        <w:commentReference w:id="12"/>
      </w:r>
      <w:r>
        <w:t xml:space="preserve">expose the </w:t>
      </w:r>
      <w:proofErr w:type="spellStart"/>
      <w:r w:rsidRPr="00BC00E6">
        <w:rPr>
          <w:rStyle w:val="CodeInline"/>
        </w:rPr>
        <w:t>Renderable</w:t>
      </w:r>
      <w:proofErr w:type="spellEnd"/>
      <w:r>
        <w:t xml:space="preserve"> </w:t>
      </w:r>
      <w:r w:rsidR="00910FE9">
        <w:t xml:space="preserve">symbol to </w:t>
      </w:r>
      <w:r>
        <w:t xml:space="preserve">the clients of the game engine. </w:t>
      </w:r>
      <w:r w:rsidR="00910FE9">
        <w:t xml:space="preserve">The </w:t>
      </w:r>
      <w:r w:rsidR="00910FE9" w:rsidRPr="00BC00E6">
        <w:rPr>
          <w:rStyle w:val="CodeInline"/>
        </w:rPr>
        <w:t>Renderable</w:t>
      </w:r>
      <w:r w:rsidR="00910FE9">
        <w:t xml:space="preserve"> class will be </w:t>
      </w:r>
      <w:r w:rsidR="00C32D50">
        <w:t>introduced</w:t>
      </w:r>
      <w:r w:rsidR="00910FE9">
        <w:t xml:space="preserve"> in details in the next section.</w:t>
      </w:r>
    </w:p>
    <w:p w14:paraId="00F161F0" w14:textId="77777777" w:rsidR="00897560" w:rsidRDefault="00897560" w:rsidP="00BC00E6">
      <w:pPr>
        <w:pStyle w:val="Code"/>
      </w:pPr>
      <w:r>
        <w:t>// general utiities</w:t>
      </w:r>
    </w:p>
    <w:p w14:paraId="60B43AA8" w14:textId="379B0D48" w:rsidR="00897560" w:rsidRDefault="00897560" w:rsidP="00897560">
      <w:pPr>
        <w:pStyle w:val="Code"/>
      </w:pPr>
      <w:r>
        <w:t>import Renderable from "./renderable.js";</w:t>
      </w:r>
    </w:p>
    <w:p w14:paraId="5A524534" w14:textId="3EE83916" w:rsidR="00910FE9" w:rsidRDefault="00910FE9" w:rsidP="00BC00E6">
      <w:pPr>
        <w:pStyle w:val="NumList"/>
      </w:pPr>
      <w:r>
        <w:t>Finally, remember to export the proper symbols and functionality for the clients of the game engine.</w:t>
      </w:r>
    </w:p>
    <w:p w14:paraId="52DC7C0D" w14:textId="77777777" w:rsidR="00910FE9" w:rsidRDefault="00910FE9" w:rsidP="00910FE9">
      <w:pPr>
        <w:pStyle w:val="Code"/>
      </w:pPr>
      <w:r>
        <w:t>export  default {</w:t>
      </w:r>
    </w:p>
    <w:p w14:paraId="6F8FEFDD" w14:textId="77777777" w:rsidR="00910FE9" w:rsidRDefault="00910FE9" w:rsidP="00910FE9">
      <w:pPr>
        <w:pStyle w:val="Code"/>
      </w:pPr>
      <w:r>
        <w:t xml:space="preserve">    // Util classes</w:t>
      </w:r>
    </w:p>
    <w:p w14:paraId="7FF1D5C3" w14:textId="77777777" w:rsidR="00910FE9" w:rsidRDefault="00910FE9" w:rsidP="00910FE9">
      <w:pPr>
        <w:pStyle w:val="Code"/>
      </w:pPr>
      <w:r>
        <w:t xml:space="preserve">    Renderable,</w:t>
      </w:r>
    </w:p>
    <w:p w14:paraId="7BA28A01" w14:textId="77777777" w:rsidR="00910FE9" w:rsidRDefault="00910FE9" w:rsidP="00910FE9">
      <w:pPr>
        <w:pStyle w:val="Code"/>
      </w:pPr>
    </w:p>
    <w:p w14:paraId="2595456C" w14:textId="77777777" w:rsidR="00910FE9" w:rsidRDefault="00910FE9" w:rsidP="00910FE9">
      <w:pPr>
        <w:pStyle w:val="Code"/>
      </w:pPr>
      <w:r>
        <w:t xml:space="preserve">    // functions</w:t>
      </w:r>
    </w:p>
    <w:p w14:paraId="6A94F9DA" w14:textId="77777777" w:rsidR="00910FE9" w:rsidRDefault="00910FE9" w:rsidP="00910FE9">
      <w:pPr>
        <w:pStyle w:val="Code"/>
      </w:pPr>
      <w:r>
        <w:t xml:space="preserve">    init, clearCanvas</w:t>
      </w:r>
    </w:p>
    <w:p w14:paraId="52595175" w14:textId="7079A1E6" w:rsidR="00910FE9" w:rsidRDefault="00910FE9" w:rsidP="00910FE9">
      <w:pPr>
        <w:pStyle w:val="Code"/>
      </w:pPr>
      <w:r>
        <w:t>}</w:t>
      </w:r>
    </w:p>
    <w:p w14:paraId="0544F79C" w14:textId="77A53CFB" w:rsidR="002C60F5" w:rsidRPr="00E542E1" w:rsidRDefault="005F5FBA" w:rsidP="00F9439C">
      <w:pPr>
        <w:pStyle w:val="BodyTextFirst"/>
      </w:pPr>
      <w:r>
        <w:t>W</w:t>
      </w:r>
      <w:r w:rsidR="002C60F5">
        <w:t xml:space="preserve">ith proper </w:t>
      </w:r>
      <w:r>
        <w:t>maintenanc</w:t>
      </w:r>
      <w:r>
        <w:rPr>
          <w:rFonts w:hint="eastAsia"/>
        </w:rPr>
        <w:t>e</w:t>
      </w:r>
      <w:r>
        <w:t xml:space="preserve"> and </w:t>
      </w:r>
      <w:r w:rsidR="002C60F5">
        <w:t xml:space="preserve">update of this </w:t>
      </w:r>
      <w:r w:rsidR="002C60F5" w:rsidRPr="00BC00E6">
        <w:rPr>
          <w:rStyle w:val="CodeInline"/>
        </w:rPr>
        <w:t>index.js</w:t>
      </w:r>
      <w:r w:rsidR="002C60F5">
        <w:t xml:space="preserve"> file</w:t>
      </w:r>
      <w:r>
        <w:t>,</w:t>
      </w:r>
      <w:r w:rsidR="002C60F5">
        <w:t xml:space="preserve"> the clients of your game engine, the game developers, can simply import from the </w:t>
      </w:r>
      <w:r w:rsidR="002C60F5" w:rsidRPr="00BC00E6">
        <w:rPr>
          <w:rStyle w:val="CodeInline"/>
        </w:rPr>
        <w:t>index.js</w:t>
      </w:r>
      <w:r w:rsidR="002C60F5">
        <w:t xml:space="preserve"> file to gain access to the entire game engine functionality without any knowledge of the source code structure.</w:t>
      </w:r>
    </w:p>
    <w:p w14:paraId="1C321939" w14:textId="480BC51B" w:rsidR="00383959" w:rsidRPr="00C223E8" w:rsidRDefault="00383959" w:rsidP="00BC4335">
      <w:pPr>
        <w:pStyle w:val="Heading3"/>
      </w:pPr>
      <w:r w:rsidRPr="00C223E8">
        <w:t xml:space="preserve">The </w:t>
      </w:r>
      <w:r w:rsidR="00910AE5">
        <w:t>Renderable</w:t>
      </w:r>
      <w:r w:rsidRPr="00C223E8">
        <w:t xml:space="preserve"> Object</w:t>
      </w:r>
    </w:p>
    <w:p w14:paraId="48FE6205" w14:textId="6055FE61" w:rsidR="00383959" w:rsidRPr="00C223E8" w:rsidRDefault="002873BA" w:rsidP="00BC4335">
      <w:pPr>
        <w:pStyle w:val="BodyTextFirst"/>
      </w:pPr>
      <w:r>
        <w:t>At last, y</w:t>
      </w:r>
      <w:r w:rsidR="00092569">
        <w:t>ou are ready to define t</w:t>
      </w:r>
      <w:r w:rsidR="002525E0" w:rsidRPr="00C223E8">
        <w:t>h</w:t>
      </w:r>
      <w:r w:rsidR="00092569">
        <w:t>e</w:t>
      </w:r>
      <w:r w:rsidR="00383959" w:rsidRPr="00C223E8">
        <w:t xml:space="preserve"> </w:t>
      </w:r>
      <w:r w:rsidR="00910AE5">
        <w:rPr>
          <w:rStyle w:val="CodeInline"/>
        </w:rPr>
        <w:t>Renderable</w:t>
      </w:r>
      <w:r w:rsidR="00383959" w:rsidRPr="00C223E8">
        <w:t xml:space="preserve"> object to encapsulate the drawing process</w:t>
      </w:r>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2D88E2F7" w:rsidR="00383959" w:rsidRPr="00C223E8" w:rsidRDefault="00383959" w:rsidP="00B14E9F">
      <w:pPr>
        <w:pStyle w:val="NumList"/>
        <w:numPr>
          <w:ilvl w:val="0"/>
          <w:numId w:val="43"/>
        </w:numPr>
      </w:pPr>
      <w:r w:rsidRPr="00C223E8">
        <w:t xml:space="preserve">Define the </w:t>
      </w:r>
      <w:r w:rsidR="00910AE5">
        <w:rPr>
          <w:rStyle w:val="CodeInline"/>
        </w:rPr>
        <w:t>Renderable</w:t>
      </w:r>
      <w:r w:rsidRPr="002C44C6">
        <w:rPr>
          <w:rStyle w:val="CodeInline"/>
          <w:rFonts w:ascii="Utopia" w:hAnsi="Utopia"/>
        </w:rPr>
        <w:t xml:space="preserve"> </w:t>
      </w:r>
      <w:r w:rsidRPr="00C223E8">
        <w:t xml:space="preserve">object 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w:t>
      </w:r>
    </w:p>
    <w:p w14:paraId="2E747621" w14:textId="64953FEC" w:rsidR="00383959" w:rsidRPr="00C223E8" w:rsidRDefault="00383959" w:rsidP="00383959">
      <w:pPr>
        <w:pStyle w:val="NumList"/>
      </w:pPr>
      <w:r w:rsidRPr="00C223E8">
        <w:t xml:space="preserve">Open </w:t>
      </w:r>
      <w:r w:rsidR="00C04D6C">
        <w:rPr>
          <w:rStyle w:val="CodeInline"/>
        </w:rPr>
        <w:t>r</w:t>
      </w:r>
      <w:r w:rsidRPr="00C223E8">
        <w:rPr>
          <w:rStyle w:val="CodeInline"/>
        </w:rPr>
        <w:t>enderable.js</w:t>
      </w:r>
      <w:r w:rsidR="009727C6">
        <w:t xml:space="preserve">, import from </w:t>
      </w:r>
      <w:r w:rsidR="009727C6" w:rsidRPr="00B14E9F">
        <w:rPr>
          <w:rStyle w:val="CodeInline"/>
        </w:rPr>
        <w:t>gl.js</w:t>
      </w:r>
      <w:r w:rsidR="009727C6">
        <w:t xml:space="preserve"> and </w:t>
      </w:r>
      <w:r w:rsidR="00C94171" w:rsidRPr="00B14E9F">
        <w:rPr>
          <w:rStyle w:val="CodeInline"/>
        </w:rPr>
        <w:t>share_resoruces.js</w:t>
      </w:r>
      <w:r w:rsidR="00C94171">
        <w:t xml:space="preserve">, </w:t>
      </w:r>
      <w:r w:rsidRPr="00C223E8">
        <w:t>and create a constructor</w:t>
      </w:r>
      <w:r w:rsidR="00EC0C5D">
        <w:t xml:space="preserve"> to initialize </w:t>
      </w:r>
      <w:r w:rsidR="00C742FA">
        <w:t xml:space="preserve">a </w:t>
      </w:r>
      <w:r w:rsidR="00EC0C5D">
        <w:t xml:space="preserve">reference to a shader and </w:t>
      </w:r>
      <w:r w:rsidRPr="00C223E8">
        <w:t>a color instance variable</w:t>
      </w:r>
      <w:r w:rsidR="00C82AC2" w:rsidRPr="00C223E8">
        <w:t>.</w:t>
      </w:r>
      <w:r w:rsidR="00AD6C37">
        <w:t xml:space="preserve"> Notice that the shader is a reference to the shared </w:t>
      </w:r>
      <w:r w:rsidR="00AD6C37" w:rsidRPr="00B14E9F">
        <w:rPr>
          <w:rStyle w:val="CodeInline"/>
        </w:rPr>
        <w:t>SimpleShader</w:t>
      </w:r>
      <w:r w:rsidR="00AD6C37">
        <w:t xml:space="preserve"> instance defined in </w:t>
      </w:r>
      <w:proofErr w:type="spellStart"/>
      <w:r w:rsidR="00AD6C37" w:rsidRPr="00B14E9F">
        <w:rPr>
          <w:rStyle w:val="CodeInline"/>
        </w:rPr>
        <w:t>shad</w:t>
      </w:r>
      <w:r w:rsidR="00EC0C5D">
        <w:rPr>
          <w:rStyle w:val="CodeInline"/>
        </w:rPr>
        <w:t>er</w:t>
      </w:r>
      <w:r w:rsidR="00AD6C37" w:rsidRPr="00B14E9F">
        <w:rPr>
          <w:rStyle w:val="CodeInline"/>
        </w:rPr>
        <w:t>_resources</w:t>
      </w:r>
      <w:proofErr w:type="spellEnd"/>
      <w:r w:rsidR="00AD6C37">
        <w:t>.</w:t>
      </w:r>
    </w:p>
    <w:p w14:paraId="78A0C69E" w14:textId="77777777" w:rsidR="00EC0C5D" w:rsidRDefault="00EC0C5D" w:rsidP="00EC0C5D">
      <w:pPr>
        <w:pStyle w:val="Code"/>
        <w:rPr>
          <w:noProof w:val="0"/>
        </w:rPr>
      </w:pPr>
      <w:r>
        <w:rPr>
          <w:noProof w:val="0"/>
        </w:rPr>
        <w:t xml:space="preserve">import * as </w:t>
      </w:r>
      <w:proofErr w:type="spellStart"/>
      <w:r>
        <w:rPr>
          <w:noProof w:val="0"/>
        </w:rPr>
        <w:t>glSys</w:t>
      </w:r>
      <w:proofErr w:type="spellEnd"/>
      <w:r>
        <w:rPr>
          <w:noProof w:val="0"/>
        </w:rPr>
        <w:t xml:space="preserve"> from "./core/gl.js";</w:t>
      </w:r>
    </w:p>
    <w:p w14:paraId="24CDEFA0" w14:textId="082A1BC1" w:rsidR="00EC0C5D" w:rsidRDefault="00EC0C5D" w:rsidP="00EC0C5D">
      <w:pPr>
        <w:pStyle w:val="Code"/>
        <w:rPr>
          <w:noProof w:val="0"/>
        </w:rPr>
      </w:pPr>
      <w:r>
        <w:rPr>
          <w:noProof w:val="0"/>
        </w:rPr>
        <w:t xml:space="preserve">import * as </w:t>
      </w:r>
      <w:proofErr w:type="spellStart"/>
      <w:r>
        <w:rPr>
          <w:noProof w:val="0"/>
        </w:rPr>
        <w:t>shaderResources</w:t>
      </w:r>
      <w:proofErr w:type="spellEnd"/>
      <w:r>
        <w:rPr>
          <w:noProof w:val="0"/>
        </w:rPr>
        <w:t xml:space="preserve"> from "./core/shader_resources.js";</w:t>
      </w:r>
      <w:r>
        <w:rPr>
          <w:noProof w:val="0"/>
        </w:rPr>
        <w:br/>
      </w:r>
    </w:p>
    <w:p w14:paraId="44E49BAA" w14:textId="4CC23CAA" w:rsidR="00383959" w:rsidRDefault="00886E78" w:rsidP="00BC4335">
      <w:pPr>
        <w:pStyle w:val="Code"/>
        <w:rPr>
          <w:noProof w:val="0"/>
        </w:rPr>
      </w:pPr>
      <w:r>
        <w:rPr>
          <w:noProof w:val="0"/>
        </w:rPr>
        <w:t>c</w:t>
      </w:r>
      <w:r w:rsidR="003F6337">
        <w:rPr>
          <w:noProof w:val="0"/>
        </w:rPr>
        <w:t>lass Renderable {</w:t>
      </w:r>
    </w:p>
    <w:p w14:paraId="1134B422" w14:textId="19AD258C" w:rsidR="003F6337" w:rsidRDefault="00886E78" w:rsidP="00BC4335">
      <w:pPr>
        <w:pStyle w:val="Code"/>
        <w:rPr>
          <w:noProof w:val="0"/>
        </w:rPr>
      </w:pPr>
      <w:r>
        <w:rPr>
          <w:noProof w:val="0"/>
        </w:rPr>
        <w:t xml:space="preserve">    </w:t>
      </w:r>
      <w:proofErr w:type="gramStart"/>
      <w:r w:rsidR="00480E7E">
        <w:rPr>
          <w:noProof w:val="0"/>
        </w:rPr>
        <w:t>c</w:t>
      </w:r>
      <w:r w:rsidR="003F6337">
        <w:rPr>
          <w:noProof w:val="0"/>
        </w:rPr>
        <w:t>onstructor(</w:t>
      </w:r>
      <w:proofErr w:type="gramEnd"/>
      <w:r w:rsidR="003F6337">
        <w:rPr>
          <w:noProof w:val="0"/>
        </w:rPr>
        <w:t>) {</w:t>
      </w:r>
    </w:p>
    <w:p w14:paraId="2DEF3AFE" w14:textId="228624BB" w:rsidR="003F6337" w:rsidRDefault="00886E78" w:rsidP="00BC4335">
      <w:pPr>
        <w:pStyle w:val="Code"/>
        <w:rPr>
          <w:noProof w:val="0"/>
        </w:rPr>
      </w:pPr>
      <w:r>
        <w:rPr>
          <w:noProof w:val="0"/>
        </w:rPr>
        <w:t xml:space="preserve">        </w:t>
      </w:r>
      <w:proofErr w:type="spellStart"/>
      <w:proofErr w:type="gramStart"/>
      <w:r w:rsidR="003F6337">
        <w:rPr>
          <w:noProof w:val="0"/>
        </w:rPr>
        <w:t>this.mShader</w:t>
      </w:r>
      <w:proofErr w:type="spellEnd"/>
      <w:proofErr w:type="gramEnd"/>
      <w:r w:rsidR="003F6337">
        <w:rPr>
          <w:noProof w:val="0"/>
        </w:rPr>
        <w:t xml:space="preserve"> = </w:t>
      </w:r>
      <w:proofErr w:type="spellStart"/>
      <w:r w:rsidR="003F6337">
        <w:rPr>
          <w:noProof w:val="0"/>
        </w:rPr>
        <w:t>shaderResources.getConstColorShader</w:t>
      </w:r>
      <w:proofErr w:type="spellEnd"/>
      <w:r w:rsidR="003F6337">
        <w:rPr>
          <w:noProof w:val="0"/>
        </w:rPr>
        <w:t>();</w:t>
      </w:r>
    </w:p>
    <w:p w14:paraId="4DB6F66B" w14:textId="0F3BEE9B" w:rsidR="003F6337" w:rsidRDefault="00886E78" w:rsidP="00BC4335">
      <w:pPr>
        <w:pStyle w:val="Code"/>
        <w:rPr>
          <w:noProof w:val="0"/>
        </w:rPr>
      </w:pPr>
      <w:r>
        <w:rPr>
          <w:noProof w:val="0"/>
        </w:rPr>
        <w:t xml:space="preserve">        </w:t>
      </w:r>
      <w:proofErr w:type="spellStart"/>
      <w:proofErr w:type="gramStart"/>
      <w:r w:rsidR="003F6337">
        <w:rPr>
          <w:noProof w:val="0"/>
        </w:rPr>
        <w:t>this.mColor</w:t>
      </w:r>
      <w:proofErr w:type="spellEnd"/>
      <w:proofErr w:type="gramEnd"/>
      <w:r w:rsidR="003F6337">
        <w:rPr>
          <w:noProof w:val="0"/>
        </w:rPr>
        <w:t xml:space="preserve"> = [1, 1, 1, 1]; // color of pixel</w:t>
      </w:r>
    </w:p>
    <w:p w14:paraId="7F184008" w14:textId="093D6D87" w:rsidR="003F6337" w:rsidRDefault="003F6337" w:rsidP="00B14E9F">
      <w:pPr>
        <w:pStyle w:val="Code"/>
        <w:ind w:firstLine="360"/>
        <w:rPr>
          <w:noProof w:val="0"/>
        </w:rPr>
      </w:pPr>
      <w:r>
        <w:rPr>
          <w:noProof w:val="0"/>
        </w:rPr>
        <w:t>}</w:t>
      </w:r>
    </w:p>
    <w:p w14:paraId="0C34AA4A" w14:textId="41F5B53D" w:rsidR="00886E78" w:rsidRDefault="00886E78" w:rsidP="00B14E9F">
      <w:pPr>
        <w:pStyle w:val="Code"/>
        <w:rPr>
          <w:noProof w:val="0"/>
        </w:rPr>
      </w:pPr>
      <w:commentRangeStart w:id="13"/>
      <w:r>
        <w:rPr>
          <w:noProof w:val="0"/>
        </w:rPr>
        <w:t xml:space="preserve">    …</w:t>
      </w:r>
      <w:commentRangeEnd w:id="13"/>
      <w:r w:rsidR="006F5AEE">
        <w:rPr>
          <w:rStyle w:val="CommentReference"/>
          <w:rFonts w:asciiTheme="minorHAnsi" w:hAnsiTheme="minorHAnsi"/>
          <w:noProof w:val="0"/>
        </w:rPr>
        <w:commentReference w:id="13"/>
      </w:r>
    </w:p>
    <w:p w14:paraId="5D0CD6C4" w14:textId="5097F7CA" w:rsidR="00886E78" w:rsidRPr="00C223E8" w:rsidRDefault="00886E78">
      <w:pPr>
        <w:pStyle w:val="Code"/>
        <w:rPr>
          <w:noProof w:val="0"/>
        </w:rPr>
      </w:pPr>
      <w:r>
        <w:rPr>
          <w:noProof w:val="0"/>
        </w:rPr>
        <w:t>}</w:t>
      </w:r>
    </w:p>
    <w:p w14:paraId="605D78F4" w14:textId="19CC9A05" w:rsidR="00383959" w:rsidRPr="00C223E8" w:rsidRDefault="00383959" w:rsidP="00383959">
      <w:pPr>
        <w:pStyle w:val="NumList"/>
      </w:pPr>
      <w:r w:rsidRPr="00C223E8">
        <w:t xml:space="preserve">Define a </w:t>
      </w:r>
      <w:proofErr w:type="gramStart"/>
      <w:r w:rsidR="007A5179" w:rsidRPr="00C223E8">
        <w:rPr>
          <w:rStyle w:val="CodeInline"/>
        </w:rPr>
        <w:t>d</w:t>
      </w:r>
      <w:r w:rsidRPr="00C223E8">
        <w:rPr>
          <w:rStyle w:val="CodeInline"/>
        </w:rPr>
        <w:t>raw</w:t>
      </w:r>
      <w:r w:rsidR="00EC0C5D">
        <w:rPr>
          <w:rStyle w:val="CodeInline"/>
        </w:rPr>
        <w:t>(</w:t>
      </w:r>
      <w:proofErr w:type="gramEnd"/>
      <w:r w:rsidR="00EC0C5D">
        <w:rPr>
          <w:rStyle w:val="CodeInline"/>
        </w:rPr>
        <w:t>)</w:t>
      </w:r>
      <w:r w:rsidRPr="00C223E8">
        <w:t xml:space="preserve"> function for </w:t>
      </w:r>
      <w:r w:rsidR="00910AE5">
        <w:rPr>
          <w:rStyle w:val="CodeInline"/>
        </w:rPr>
        <w:t>Renderable</w:t>
      </w:r>
      <w:r w:rsidR="00C82AC2" w:rsidRPr="00C223E8">
        <w:t>.</w:t>
      </w:r>
    </w:p>
    <w:p w14:paraId="7CF600D4" w14:textId="77777777" w:rsidR="00383959" w:rsidRDefault="003F6337" w:rsidP="00BC4335">
      <w:pPr>
        <w:pStyle w:val="Code"/>
        <w:rPr>
          <w:noProof w:val="0"/>
        </w:rPr>
      </w:pPr>
      <w:proofErr w:type="gramStart"/>
      <w:r>
        <w:rPr>
          <w:noProof w:val="0"/>
        </w:rPr>
        <w:t>draw(</w:t>
      </w:r>
      <w:proofErr w:type="gramEnd"/>
      <w:r>
        <w:rPr>
          <w:noProof w:val="0"/>
        </w:rPr>
        <w:t>) {</w:t>
      </w:r>
    </w:p>
    <w:p w14:paraId="048ABD34" w14:textId="77777777" w:rsidR="003F6337" w:rsidRDefault="003F6337" w:rsidP="00BC4335">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98934DA" w14:textId="77777777" w:rsidR="003F6337" w:rsidRDefault="003F6337" w:rsidP="00BC4335">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w:t>
      </w:r>
    </w:p>
    <w:p w14:paraId="7FBD7B8A" w14:textId="77777777" w:rsidR="003F6337" w:rsidRDefault="003F6337" w:rsidP="00BC4335">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395000" w14:textId="77777777" w:rsidR="003F6337" w:rsidRDefault="003F6337" w:rsidP="00BC4335">
      <w:pPr>
        <w:pStyle w:val="Code"/>
        <w:rPr>
          <w:noProof w:val="0"/>
        </w:rPr>
      </w:pPr>
      <w:r>
        <w:rPr>
          <w:noProof w:val="0"/>
        </w:rPr>
        <w:t>}</w:t>
      </w:r>
    </w:p>
    <w:p w14:paraId="7BFE92BA" w14:textId="149F96E2" w:rsidR="00383959" w:rsidRPr="00C223E8" w:rsidRDefault="00383959" w:rsidP="00F9439C">
      <w:pPr>
        <w:pStyle w:val="BodyTextFirst"/>
      </w:pPr>
      <w:r w:rsidRPr="00C223E8">
        <w:t xml:space="preserve">Notice that it is important to activate the proper GLSL shader in the GPU by calling the </w:t>
      </w:r>
      <w:proofErr w:type="gramStart"/>
      <w:r w:rsidR="006A3776" w:rsidRPr="00C223E8">
        <w:rPr>
          <w:rStyle w:val="CodeInline"/>
        </w:rPr>
        <w:t>activate</w:t>
      </w:r>
      <w:r w:rsidRPr="00C223E8">
        <w:rPr>
          <w:rStyle w:val="CodeInline"/>
        </w:rPr>
        <w:t>(</w:t>
      </w:r>
      <w:proofErr w:type="gramEnd"/>
      <w:r w:rsidRPr="00C223E8">
        <w:rPr>
          <w:rStyle w:val="CodeInline"/>
        </w:rPr>
        <w:t>)</w:t>
      </w:r>
      <w:r w:rsidRPr="00C223E8">
        <w:t xml:space="preserve"> function before sending the vertices with the </w:t>
      </w:r>
      <w:proofErr w:type="spellStart"/>
      <w:r w:rsidRPr="00C223E8">
        <w:rPr>
          <w:rStyle w:val="CodeInline"/>
        </w:rPr>
        <w:t>gl.drawArrays</w:t>
      </w:r>
      <w:proofErr w:type="spellEnd"/>
      <w:r w:rsidRPr="00C223E8">
        <w:rPr>
          <w:rStyle w:val="CodeInline"/>
        </w:rPr>
        <w:t>()</w:t>
      </w:r>
      <w:r w:rsidRPr="00C223E8">
        <w:t xml:space="preserve"> function.</w:t>
      </w:r>
    </w:p>
    <w:p w14:paraId="704FE413" w14:textId="77777777" w:rsidR="00383959" w:rsidRPr="00C223E8" w:rsidRDefault="00383959" w:rsidP="00383959">
      <w:pPr>
        <w:pStyle w:val="NumList"/>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noProof w:val="0"/>
        </w:rPr>
      </w:pPr>
      <w:proofErr w:type="spellStart"/>
      <w:r>
        <w:rPr>
          <w:noProof w:val="0"/>
        </w:rPr>
        <w:t>setColor</w:t>
      </w:r>
      <w:proofErr w:type="spellEnd"/>
      <w:r>
        <w:rPr>
          <w:noProof w:val="0"/>
        </w:rPr>
        <w:t>(color) {</w:t>
      </w:r>
      <w:proofErr w:type="spellStart"/>
      <w:proofErr w:type="gramStart"/>
      <w:r>
        <w:rPr>
          <w:noProof w:val="0"/>
        </w:rPr>
        <w:t>this.mColor</w:t>
      </w:r>
      <w:proofErr w:type="spellEnd"/>
      <w:proofErr w:type="gramEnd"/>
      <w:r>
        <w:rPr>
          <w:noProof w:val="0"/>
        </w:rPr>
        <w:t xml:space="preserve"> = color; }</w:t>
      </w:r>
    </w:p>
    <w:p w14:paraId="0FFFB798" w14:textId="77777777" w:rsidR="00383959" w:rsidRPr="00C223E8" w:rsidRDefault="003F6337" w:rsidP="00BC4335">
      <w:pPr>
        <w:pStyle w:val="Code"/>
        <w:rPr>
          <w:noProof w:val="0"/>
        </w:rPr>
      </w:pPr>
      <w:proofErr w:type="spellStart"/>
      <w:proofErr w:type="gramStart"/>
      <w:r>
        <w:rPr>
          <w:noProof w:val="0"/>
        </w:rPr>
        <w:t>getColor</w:t>
      </w:r>
      <w:proofErr w:type="spellEnd"/>
      <w:r>
        <w:rPr>
          <w:noProof w:val="0"/>
        </w:rPr>
        <w:t>(</w:t>
      </w:r>
      <w:proofErr w:type="gramEnd"/>
      <w:r>
        <w:rPr>
          <w:noProof w:val="0"/>
        </w:rPr>
        <w:t xml:space="preserve">) { return </w:t>
      </w:r>
      <w:proofErr w:type="spellStart"/>
      <w:r>
        <w:rPr>
          <w:noProof w:val="0"/>
        </w:rPr>
        <w:t>this.mColor</w:t>
      </w:r>
      <w:proofErr w:type="spellEnd"/>
      <w:r>
        <w:rPr>
          <w:noProof w:val="0"/>
        </w:rPr>
        <w:t>; }</w:t>
      </w:r>
    </w:p>
    <w:p w14:paraId="5C395950" w14:textId="5DB28061" w:rsidR="006755C0" w:rsidRDefault="006755C0" w:rsidP="00383959">
      <w:pPr>
        <w:pStyle w:val="NumList"/>
      </w:pPr>
      <w:r>
        <w:t xml:space="preserve">Export the </w:t>
      </w:r>
      <w:r w:rsidRPr="00B14E9F">
        <w:rPr>
          <w:rStyle w:val="CodeInline"/>
        </w:rPr>
        <w:t>Renderable</w:t>
      </w:r>
      <w:r>
        <w:t xml:space="preserve"> symbol as default to ensure this identifier cannot be renamed.</w:t>
      </w:r>
    </w:p>
    <w:p w14:paraId="23F3FD26" w14:textId="5E819B88" w:rsidR="006755C0" w:rsidRPr="00E542E1" w:rsidRDefault="006755C0" w:rsidP="00B14E9F">
      <w:pPr>
        <w:pStyle w:val="Code"/>
      </w:pPr>
      <w:r w:rsidRPr="006755C0">
        <w:t>export default Renderable;</w:t>
      </w:r>
    </w:p>
    <w:p w14:paraId="1E339D66" w14:textId="0DA76B35" w:rsidR="00383959" w:rsidRPr="00C223E8" w:rsidRDefault="00383959" w:rsidP="00B14E9F">
      <w:pPr>
        <w:pStyle w:val="BodyTextFirst"/>
      </w:pPr>
      <w:r w:rsidRPr="00C223E8">
        <w:lastRenderedPageBreak/>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r w:rsidR="00910AE5">
        <w:rPr>
          <w:rStyle w:val="CodeInline"/>
        </w:rPr>
        <w:t>Renderable</w:t>
      </w:r>
      <w:r w:rsidRPr="00C223E8">
        <w:t xml:space="preserve"> </w:t>
      </w:r>
      <w:r w:rsidR="00F53C4B" w:rsidRPr="00C223E8">
        <w:t xml:space="preserve">objects </w:t>
      </w:r>
      <w:r w:rsidRPr="00C223E8">
        <w:t>with different colors.</w:t>
      </w:r>
    </w:p>
    <w:p w14:paraId="3D2A13FE" w14:textId="2B3E59EA" w:rsidR="00383959" w:rsidRPr="00C223E8" w:rsidRDefault="00383959" w:rsidP="00BC4335">
      <w:pPr>
        <w:pStyle w:val="Heading3"/>
      </w:pPr>
      <w:r w:rsidRPr="00C223E8">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r w:rsidR="00910AE5">
        <w:t>Renderable</w:t>
      </w:r>
      <w:r w:rsidRPr="00C223E8">
        <w:t xml:space="preserve"> Object</w:t>
      </w:r>
    </w:p>
    <w:p w14:paraId="124DCB1F" w14:textId="79DAC66F" w:rsidR="00383959" w:rsidRPr="00C223E8" w:rsidRDefault="00383959" w:rsidP="00BC4335">
      <w:pPr>
        <w:pStyle w:val="BodyTextFirst"/>
      </w:pPr>
      <w:r w:rsidRPr="00C223E8">
        <w:t xml:space="preserve">To test </w:t>
      </w:r>
      <w:proofErr w:type="spellStart"/>
      <w:r w:rsidR="00910AE5">
        <w:rPr>
          <w:rStyle w:val="CodeInline"/>
        </w:rPr>
        <w:t>Renderable</w:t>
      </w:r>
      <w:proofErr w:type="spellEnd"/>
      <w:r w:rsidR="00343567" w:rsidRPr="00C223E8">
        <w:t xml:space="preserve"> objects </w:t>
      </w:r>
      <w:r w:rsidRPr="00C223E8">
        <w:t xml:space="preserve">in </w:t>
      </w:r>
      <w:proofErr w:type="spellStart"/>
      <w:r w:rsidRPr="00C223E8">
        <w:rPr>
          <w:rStyle w:val="CodeInline"/>
        </w:rPr>
        <w:t>MyGame</w:t>
      </w:r>
      <w:proofErr w:type="spellEnd"/>
      <w:r w:rsidR="00C82AC2" w:rsidRPr="00C223E8">
        <w:t>,</w:t>
      </w:r>
      <w:r w:rsidRPr="00C223E8">
        <w:t xml:space="preserve"> a white </w:t>
      </w:r>
      <w:r w:rsidR="00C82AC2" w:rsidRPr="00C223E8">
        <w:t xml:space="preserve">instance </w:t>
      </w:r>
      <w:r w:rsidRPr="00C223E8">
        <w:t>and a red instance of the object are created and drawn as follows:</w:t>
      </w:r>
    </w:p>
    <w:p w14:paraId="1C9E3C65" w14:textId="77777777" w:rsidR="007E1F06" w:rsidRDefault="007E1F06" w:rsidP="007E1F06">
      <w:pPr>
        <w:pStyle w:val="Code"/>
        <w:rPr>
          <w:noProof w:val="0"/>
        </w:rPr>
      </w:pPr>
      <w:r>
        <w:rPr>
          <w:noProof w:val="0"/>
        </w:rPr>
        <w:t>// client program simple import from engine/index.js for all engine symbols</w:t>
      </w:r>
    </w:p>
    <w:p w14:paraId="01E9FB08" w14:textId="288DAE7B" w:rsidR="007E1F06" w:rsidRDefault="007E1F06" w:rsidP="007E1F06">
      <w:pPr>
        <w:pStyle w:val="Code"/>
        <w:rPr>
          <w:noProof w:val="0"/>
        </w:rPr>
      </w:pPr>
      <w:r>
        <w:rPr>
          <w:noProof w:val="0"/>
        </w:rPr>
        <w:t>import engine from "../engine/index.js";</w:t>
      </w:r>
    </w:p>
    <w:p w14:paraId="5E6B5C0E" w14:textId="77777777" w:rsidR="007E1F06" w:rsidRDefault="007E1F06" w:rsidP="007E1F06">
      <w:pPr>
        <w:pStyle w:val="Code"/>
        <w:rPr>
          <w:noProof w:val="0"/>
        </w:rPr>
      </w:pPr>
    </w:p>
    <w:p w14:paraId="0B6921F6" w14:textId="55FDBA89" w:rsidR="00984104" w:rsidRDefault="00984104" w:rsidP="00BC4335">
      <w:pPr>
        <w:pStyle w:val="Code"/>
        <w:rPr>
          <w:noProof w:val="0"/>
        </w:rPr>
      </w:pPr>
      <w:r>
        <w:rPr>
          <w:noProof w:val="0"/>
        </w:rPr>
        <w:t>class</w:t>
      </w:r>
      <w:r w:rsidR="00F3579A">
        <w:rPr>
          <w:noProof w:val="0"/>
        </w:rPr>
        <w:t xml:space="preserve"> </w:t>
      </w:r>
      <w:proofErr w:type="spellStart"/>
      <w:r w:rsidR="00F3579A">
        <w:rPr>
          <w:noProof w:val="0"/>
        </w:rPr>
        <w:t>MyGame</w:t>
      </w:r>
      <w:proofErr w:type="spellEnd"/>
      <w:r>
        <w:rPr>
          <w:noProof w:val="0"/>
        </w:rPr>
        <w:t xml:space="preserve"> </w:t>
      </w:r>
      <w:r w:rsidR="00F3579A">
        <w:rPr>
          <w:noProof w:val="0"/>
        </w:rPr>
        <w:t>{</w:t>
      </w:r>
    </w:p>
    <w:p w14:paraId="1906B003" w14:textId="77777777" w:rsidR="00984104" w:rsidRDefault="00984104" w:rsidP="00BC4335">
      <w:pPr>
        <w:pStyle w:val="Code"/>
        <w:rPr>
          <w:noProof w:val="0"/>
        </w:rPr>
      </w:pPr>
      <w:r>
        <w:rPr>
          <w:noProof w:val="0"/>
        </w:rPr>
        <w:t xml:space="preserve">    constructor(</w:t>
      </w:r>
      <w:proofErr w:type="spellStart"/>
      <w:r>
        <w:rPr>
          <w:noProof w:val="0"/>
        </w:rPr>
        <w:t>htmlCanvasID</w:t>
      </w:r>
      <w:proofErr w:type="spellEnd"/>
      <w:r>
        <w:rPr>
          <w:noProof w:val="0"/>
        </w:rPr>
        <w:t>) {</w:t>
      </w:r>
    </w:p>
    <w:p w14:paraId="4D76218D" w14:textId="4CDC64C5" w:rsidR="00383959" w:rsidRPr="00C223E8" w:rsidRDefault="00984104" w:rsidP="00BC4335">
      <w:pPr>
        <w:pStyle w:val="Code"/>
        <w:rPr>
          <w:noProof w:val="0"/>
        </w:rPr>
      </w:pPr>
      <w:r>
        <w:rPr>
          <w:noProof w:val="0"/>
        </w:rPr>
        <w:t xml:space="preserve">        </w:t>
      </w:r>
      <w:r w:rsidR="00F3579A">
        <w:rPr>
          <w:noProof w:val="0"/>
        </w:rPr>
        <w:t xml:space="preserve">   </w:t>
      </w:r>
    </w:p>
    <w:p w14:paraId="47F20E64" w14:textId="0CF417A5"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A: Initialize the </w:t>
      </w:r>
      <w:proofErr w:type="spellStart"/>
      <w:r>
        <w:rPr>
          <w:noProof w:val="0"/>
        </w:rPr>
        <w:t>webGL</w:t>
      </w:r>
      <w:proofErr w:type="spellEnd"/>
      <w:r>
        <w:rPr>
          <w:noProof w:val="0"/>
        </w:rPr>
        <w:t xml:space="preserve"> Context</w:t>
      </w:r>
    </w:p>
    <w:p w14:paraId="2C1EE8F2" w14:textId="73D06D7C" w:rsidR="00383959" w:rsidRDefault="00F3579A" w:rsidP="00BC4335">
      <w:pPr>
        <w:pStyle w:val="Code"/>
        <w:rPr>
          <w:noProof w:val="0"/>
        </w:rPr>
      </w:pPr>
      <w:r>
        <w:rPr>
          <w:noProof w:val="0"/>
        </w:rPr>
        <w:t xml:space="preserve">    </w:t>
      </w:r>
      <w:r w:rsidR="00984104">
        <w:rPr>
          <w:noProof w:val="0"/>
        </w:rPr>
        <w:t xml:space="preserve">    </w:t>
      </w:r>
      <w:proofErr w:type="spellStart"/>
      <w:proofErr w:type="gramStart"/>
      <w:r w:rsidR="00984104">
        <w:rPr>
          <w:noProof w:val="0"/>
        </w:rPr>
        <w:t>engine.init</w:t>
      </w:r>
      <w:proofErr w:type="spellEnd"/>
      <w:proofErr w:type="gramEnd"/>
      <w:r w:rsidR="00984104">
        <w:rPr>
          <w:noProof w:val="0"/>
        </w:rPr>
        <w:t>(</w:t>
      </w:r>
      <w:proofErr w:type="spellStart"/>
      <w:r w:rsidR="00984104">
        <w:rPr>
          <w:noProof w:val="0"/>
        </w:rPr>
        <w:t>htmlCanvasID</w:t>
      </w:r>
      <w:proofErr w:type="spellEnd"/>
      <w:r w:rsidR="00984104">
        <w:rPr>
          <w:noProof w:val="0"/>
        </w:rPr>
        <w:t>);</w:t>
      </w:r>
    </w:p>
    <w:p w14:paraId="6495C1CD" w14:textId="77777777" w:rsidR="00383959" w:rsidRPr="00C223E8" w:rsidRDefault="00F3579A" w:rsidP="00BC4335">
      <w:pPr>
        <w:pStyle w:val="Code"/>
        <w:rPr>
          <w:noProof w:val="0"/>
        </w:rPr>
      </w:pPr>
      <w:r>
        <w:rPr>
          <w:noProof w:val="0"/>
        </w:rPr>
        <w:t xml:space="preserve">    </w:t>
      </w:r>
    </w:p>
    <w:p w14:paraId="6038C63D" w14:textId="4457AEA3"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B</w:t>
      </w:r>
      <w:r>
        <w:rPr>
          <w:noProof w:val="0"/>
        </w:rPr>
        <w:t xml:space="preserve">: Create the </w:t>
      </w:r>
      <w:r w:rsidR="00910AE5">
        <w:rPr>
          <w:noProof w:val="0"/>
        </w:rPr>
        <w:t>Renderable</w:t>
      </w:r>
      <w:r>
        <w:rPr>
          <w:noProof w:val="0"/>
        </w:rPr>
        <w:t xml:space="preserve"> objects:</w:t>
      </w:r>
    </w:p>
    <w:p w14:paraId="7D19FA28" w14:textId="3824E794"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689ED53A" w14:textId="6C50030F"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this.mWhiteSq.setColor</w:t>
      </w:r>
      <w:proofErr w:type="spellEnd"/>
      <w:proofErr w:type="gramEnd"/>
      <w:r>
        <w:rPr>
          <w:noProof w:val="0"/>
        </w:rPr>
        <w:t>([1, 1, 1, 1]);</w:t>
      </w:r>
    </w:p>
    <w:p w14:paraId="30670649" w14:textId="7A409D60"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7B68EDCA" w14:textId="700CDA09"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this.mRedSq.setColor</w:t>
      </w:r>
      <w:proofErr w:type="spellEnd"/>
      <w:proofErr w:type="gramEnd"/>
      <w:r>
        <w:rPr>
          <w:noProof w:val="0"/>
        </w:rPr>
        <w:t>([1, 0, 0, 1]);</w:t>
      </w:r>
    </w:p>
    <w:p w14:paraId="03776555" w14:textId="77777777" w:rsidR="00383959" w:rsidRPr="00C223E8" w:rsidRDefault="00F3579A" w:rsidP="00BC4335">
      <w:pPr>
        <w:pStyle w:val="Code"/>
        <w:rPr>
          <w:noProof w:val="0"/>
        </w:rPr>
      </w:pPr>
      <w:r>
        <w:rPr>
          <w:noProof w:val="0"/>
        </w:rPr>
        <w:t xml:space="preserve">    </w:t>
      </w:r>
    </w:p>
    <w:p w14:paraId="1677269A" w14:textId="59505534"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Draw!</w:t>
      </w:r>
    </w:p>
    <w:p w14:paraId="7410A8AD" w14:textId="156B135A"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sidR="00984104">
        <w:rPr>
          <w:noProof w:val="0"/>
        </w:rPr>
        <w:t>engine.clearCanvas</w:t>
      </w:r>
      <w:proofErr w:type="spellEnd"/>
      <w:proofErr w:type="gramEnd"/>
      <w:r w:rsidR="00984104">
        <w:rPr>
          <w:noProof w:val="0"/>
        </w:rPr>
        <w:t>([0, 0.8, 0, 1]);</w:t>
      </w:r>
      <w:r>
        <w:rPr>
          <w:noProof w:val="0"/>
        </w:rPr>
        <w:t xml:space="preserve">  // Clear the canvas    </w:t>
      </w:r>
    </w:p>
    <w:p w14:paraId="3E23E0AB" w14:textId="77777777" w:rsidR="00383959" w:rsidRPr="00C223E8" w:rsidRDefault="00383959" w:rsidP="00BC4335">
      <w:pPr>
        <w:pStyle w:val="Code"/>
        <w:rPr>
          <w:noProof w:val="0"/>
        </w:rPr>
      </w:pPr>
    </w:p>
    <w:p w14:paraId="016EE8A6" w14:textId="3668B426"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1: Draw </w:t>
      </w:r>
      <w:r w:rsidR="00910AE5">
        <w:rPr>
          <w:noProof w:val="0"/>
        </w:rPr>
        <w:t>Renderable</w:t>
      </w:r>
      <w:r>
        <w:rPr>
          <w:noProof w:val="0"/>
        </w:rPr>
        <w:t xml:space="preserve"> objects with the white shader</w:t>
      </w:r>
    </w:p>
    <w:p w14:paraId="16DFEAB2" w14:textId="08FF61DF"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this.mWhiteSq.draw</w:t>
      </w:r>
      <w:proofErr w:type="spellEnd"/>
      <w:proofErr w:type="gramEnd"/>
      <w:r>
        <w:rPr>
          <w:noProof w:val="0"/>
        </w:rPr>
        <w:t>();</w:t>
      </w:r>
    </w:p>
    <w:p w14:paraId="273B5F98" w14:textId="77777777" w:rsidR="00383959" w:rsidRPr="00C223E8" w:rsidRDefault="00F3579A" w:rsidP="00BC4335">
      <w:pPr>
        <w:pStyle w:val="Code"/>
        <w:rPr>
          <w:noProof w:val="0"/>
        </w:rPr>
      </w:pPr>
      <w:r>
        <w:rPr>
          <w:noProof w:val="0"/>
        </w:rPr>
        <w:t xml:space="preserve">    </w:t>
      </w:r>
    </w:p>
    <w:p w14:paraId="2BCF20A6" w14:textId="7EA98C22"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2: Draw </w:t>
      </w:r>
      <w:r w:rsidR="00910AE5">
        <w:rPr>
          <w:noProof w:val="0"/>
        </w:rPr>
        <w:t>Renderable</w:t>
      </w:r>
      <w:r>
        <w:rPr>
          <w:noProof w:val="0"/>
        </w:rPr>
        <w:t xml:space="preserve"> objects with the red shader</w:t>
      </w:r>
    </w:p>
    <w:p w14:paraId="3B1ED82D" w14:textId="77777777" w:rsidR="00984104"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this.mRedSq.draw</w:t>
      </w:r>
      <w:proofErr w:type="spellEnd"/>
      <w:proofErr w:type="gramEnd"/>
      <w:r>
        <w:rPr>
          <w:noProof w:val="0"/>
        </w:rPr>
        <w:t xml:space="preserve">(); </w:t>
      </w:r>
    </w:p>
    <w:p w14:paraId="44245B01" w14:textId="0B7EA48A" w:rsidR="00383959" w:rsidRPr="00C223E8" w:rsidRDefault="00984104" w:rsidP="00BC4335">
      <w:pPr>
        <w:pStyle w:val="Code"/>
        <w:rPr>
          <w:noProof w:val="0"/>
        </w:rPr>
      </w:pPr>
      <w:r>
        <w:rPr>
          <w:noProof w:val="0"/>
        </w:rPr>
        <w:t xml:space="preserve">    }</w:t>
      </w:r>
      <w:r w:rsidR="00F3579A">
        <w:rPr>
          <w:noProof w:val="0"/>
        </w:rPr>
        <w:t xml:space="preserve"> </w:t>
      </w:r>
    </w:p>
    <w:p w14:paraId="41C41DA0" w14:textId="2159E84F" w:rsidR="00383959" w:rsidRPr="00C223E8" w:rsidRDefault="00F3579A" w:rsidP="00BC4335">
      <w:pPr>
        <w:pStyle w:val="Code"/>
        <w:rPr>
          <w:noProof w:val="0"/>
        </w:rPr>
      </w:pPr>
      <w:r>
        <w:rPr>
          <w:noProof w:val="0"/>
        </w:rPr>
        <w:t>}</w:t>
      </w:r>
    </w:p>
    <w:p w14:paraId="1BB166A2" w14:textId="77188150" w:rsidR="00383959" w:rsidRPr="00C223E8" w:rsidRDefault="00383959" w:rsidP="00F9439C">
      <w:pPr>
        <w:pStyle w:val="BodyTextFirst"/>
      </w:pPr>
      <w:r w:rsidRPr="00C223E8">
        <w:t xml:space="preserve">In the code from </w:t>
      </w:r>
      <w:proofErr w:type="spellStart"/>
      <w:r w:rsidRPr="00C223E8">
        <w:rPr>
          <w:rStyle w:val="CodeInline"/>
        </w:rPr>
        <w:t>src</w:t>
      </w:r>
      <w:proofErr w:type="spellEnd"/>
      <w:r w:rsidRPr="00C223E8">
        <w:rPr>
          <w:rStyle w:val="CodeInline"/>
        </w:rPr>
        <w:t>/</w:t>
      </w:r>
      <w:proofErr w:type="spellStart"/>
      <w:r w:rsidR="00E65399">
        <w:rPr>
          <w:rStyle w:val="CodeInline"/>
        </w:rPr>
        <w:t>my_game</w:t>
      </w:r>
      <w:proofErr w:type="spellEnd"/>
      <w:r w:rsidR="00E65399">
        <w:rPr>
          <w:rStyle w:val="CodeInline"/>
        </w:rPr>
        <w:t>/</w:t>
      </w:r>
      <w:r w:rsidR="00984104">
        <w:rPr>
          <w:rStyle w:val="CodeInline"/>
        </w:rPr>
        <w:t>my_game</w:t>
      </w:r>
      <w:r w:rsidRPr="00C223E8">
        <w:rPr>
          <w:rStyle w:val="CodeInline"/>
        </w:rPr>
        <w:t>.js</w:t>
      </w:r>
      <w:r w:rsidRPr="00C223E8">
        <w:t xml:space="preserve">, </w:t>
      </w:r>
      <w:r w:rsidR="00194AF7">
        <w:t xml:space="preserve">notice that the </w:t>
      </w:r>
      <w:r w:rsidR="00194AF7" w:rsidRPr="00B14E9F">
        <w:rPr>
          <w:rStyle w:val="CodeInline"/>
        </w:rPr>
        <w:t>import</w:t>
      </w:r>
      <w:r w:rsidR="00194AF7">
        <w:t xml:space="preserve"> statement is modified to import from the interface </w:t>
      </w:r>
      <w:r w:rsidR="00194AF7" w:rsidRPr="00B14E9F">
        <w:rPr>
          <w:rStyle w:val="CodeInline"/>
        </w:rPr>
        <w:t>index.js</w:t>
      </w:r>
      <w:r w:rsidR="00194AF7">
        <w:t xml:space="preserve"> file. Additionally, </w:t>
      </w:r>
      <w:r w:rsidR="00C82AC2" w:rsidRPr="00C223E8">
        <w:t xml:space="preserve">the </w:t>
      </w:r>
      <w:proofErr w:type="spellStart"/>
      <w:r w:rsidRPr="00C223E8">
        <w:rPr>
          <w:rStyle w:val="CodeInline"/>
        </w:rPr>
        <w:t>MyGame</w:t>
      </w:r>
      <w:proofErr w:type="spellEnd"/>
      <w:r w:rsidRPr="00C223E8">
        <w:t xml:space="preserve"> constructor is modified to include the following steps</w:t>
      </w:r>
      <w:r w:rsidR="00C82AC2" w:rsidRPr="00C223E8">
        <w:t>:</w:t>
      </w:r>
    </w:p>
    <w:p w14:paraId="7FBB10B7" w14:textId="03453644" w:rsidR="00383959" w:rsidRPr="00C223E8" w:rsidRDefault="00383959" w:rsidP="00383959">
      <w:pPr>
        <w:pStyle w:val="NumList"/>
        <w:numPr>
          <w:ilvl w:val="0"/>
          <w:numId w:val="24"/>
        </w:numPr>
      </w:pPr>
      <w:r w:rsidRPr="00C223E8">
        <w:t xml:space="preserve">Step A initializes the </w:t>
      </w:r>
      <w:r w:rsidR="00984104">
        <w:rPr>
          <w:rStyle w:val="CodeInline"/>
        </w:rPr>
        <w:t>engine</w:t>
      </w:r>
    </w:p>
    <w:p w14:paraId="4E4E6EBB" w14:textId="235E6796" w:rsidR="004E6871" w:rsidRPr="00C223E8" w:rsidRDefault="00383959" w:rsidP="004E6871">
      <w:pPr>
        <w:pStyle w:val="NumList"/>
        <w:numPr>
          <w:ilvl w:val="0"/>
          <w:numId w:val="24"/>
        </w:numPr>
      </w:pPr>
      <w:r w:rsidRPr="00C223E8">
        <w:t xml:space="preserve">Step </w:t>
      </w:r>
      <w:r w:rsidR="00984104">
        <w:t>B</w:t>
      </w:r>
      <w:r w:rsidRPr="00C223E8">
        <w:t xml:space="preserve"> creates two instances of </w:t>
      </w:r>
      <w:r w:rsidR="00910AE5">
        <w:rPr>
          <w:rStyle w:val="CodeInline"/>
        </w:rPr>
        <w:t>Renderable</w:t>
      </w:r>
      <w:r w:rsidRPr="00C223E8">
        <w:t xml:space="preserve"> using the shader and sets the colors of the new </w:t>
      </w:r>
      <w:r w:rsidR="00910AE5">
        <w:rPr>
          <w:rStyle w:val="CodeInline"/>
        </w:rPr>
        <w:t>Renderable</w:t>
      </w:r>
      <w:r w:rsidRPr="00C223E8">
        <w:t xml:space="preserve"> objects accordingly. </w:t>
      </w:r>
    </w:p>
    <w:p w14:paraId="31FADBB1" w14:textId="73414385" w:rsidR="004E6871" w:rsidRPr="00C223E8" w:rsidRDefault="00383959" w:rsidP="004E6871">
      <w:pPr>
        <w:pStyle w:val="NumList"/>
        <w:numPr>
          <w:ilvl w:val="0"/>
          <w:numId w:val="24"/>
        </w:numPr>
      </w:pPr>
      <w:r w:rsidRPr="00C223E8">
        <w:t xml:space="preserve">Step </w:t>
      </w:r>
      <w:r w:rsidR="00984104">
        <w:t>C</w:t>
      </w:r>
      <w:r w:rsidRPr="00C223E8">
        <w:t xml:space="preserve"> </w:t>
      </w:r>
      <w:r w:rsidR="00C82AC2" w:rsidRPr="00C223E8">
        <w:t>c</w:t>
      </w:r>
      <w:r w:rsidRPr="00C223E8">
        <w:t xml:space="preserve">lears the canvas; </w:t>
      </w:r>
      <w:r w:rsidR="00C82AC2" w:rsidRPr="00C223E8">
        <w:t>s</w:t>
      </w:r>
      <w:r w:rsidRPr="00C223E8">
        <w:t xml:space="preserve">teps </w:t>
      </w:r>
      <w:r w:rsidR="00984104">
        <w:t>C</w:t>
      </w:r>
      <w:r w:rsidRPr="00C223E8">
        <w:t xml:space="preserve">1 and </w:t>
      </w:r>
      <w:r w:rsidR="00984104">
        <w:t>C</w:t>
      </w:r>
      <w:r w:rsidRPr="00C223E8">
        <w:t xml:space="preserve">2 simply call the respective </w:t>
      </w:r>
      <w:r w:rsidR="00F3579A" w:rsidRPr="00F3579A">
        <w:rPr>
          <w:rStyle w:val="CodeInline"/>
        </w:rPr>
        <w:t>draw</w:t>
      </w:r>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will only be able to see the last drawn square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lastRenderedPageBreak/>
        <w:t>Observations</w:t>
      </w:r>
    </w:p>
    <w:p w14:paraId="280E40B3" w14:textId="77777777" w:rsidR="00383959" w:rsidRPr="00C223E8" w:rsidRDefault="00383959" w:rsidP="00BC4335">
      <w:pPr>
        <w:pStyle w:val="BodyTextFirst"/>
      </w:pPr>
      <w:r w:rsidRPr="00C223E8">
        <w:t xml:space="preserve">Run the project and you will notice 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proofErr w:type="spellStart"/>
      <w:r w:rsidRPr="00C223E8">
        <w:rPr>
          <w:rStyle w:val="CodeInline"/>
        </w:rPr>
        <w:t>mRedSq.</w:t>
      </w:r>
      <w:r w:rsidR="006A3776" w:rsidRPr="00C223E8">
        <w:rPr>
          <w:rStyle w:val="CodeInline"/>
        </w:rPr>
        <w:t>draw</w:t>
      </w:r>
      <w:proofErr w:type="spellEnd"/>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FDCB33F" w:rsidR="00383959" w:rsidRPr="00C223E8" w:rsidRDefault="00383959" w:rsidP="00B14E9F">
      <w:pPr>
        <w:pStyle w:val="BodyTextCont"/>
      </w:pPr>
      <w:r w:rsidRPr="00C223E8">
        <w:t xml:space="preserve">This simple observation leads to your next task. </w:t>
      </w:r>
      <w:r w:rsidR="00C82AC2" w:rsidRPr="00C223E8">
        <w:t>T</w:t>
      </w:r>
      <w:r w:rsidRPr="00C223E8">
        <w:t xml:space="preserve">o allow multiple instances of </w:t>
      </w:r>
      <w:r w:rsidR="00910AE5">
        <w:rPr>
          <w:rStyle w:val="CodeInline"/>
        </w:rPr>
        <w:t>Renderable</w:t>
      </w:r>
      <w:r w:rsidRPr="00C223E8">
        <w:t xml:space="preserve"> to be visible at the same time</w:t>
      </w:r>
      <w:r w:rsidR="00C82AC2" w:rsidRPr="00C223E8">
        <w:t>,</w:t>
      </w:r>
      <w:r w:rsidRPr="00C223E8">
        <w:t xml:space="preserve"> each instance needs to support the ability to be drawn at different locations, with different sizes and </w:t>
      </w:r>
      <w:r w:rsidR="00C82AC2" w:rsidRPr="00C223E8">
        <w:t xml:space="preserve">with </w:t>
      </w:r>
      <w:r w:rsidRPr="00C223E8">
        <w:t>different orientations so they do not overlap one another.</w:t>
      </w:r>
    </w:p>
    <w:p w14:paraId="1181F580" w14:textId="25E8F913" w:rsidR="00383959" w:rsidRPr="00C223E8" w:rsidRDefault="00383959" w:rsidP="00BC4335">
      <w:pPr>
        <w:pStyle w:val="Heading1"/>
      </w:pPr>
      <w:r w:rsidRPr="00C223E8">
        <w:t xml:space="preserve">Transforming a </w:t>
      </w:r>
      <w:r w:rsidR="00910AE5">
        <w:t>Renderable</w:t>
      </w:r>
      <w:r w:rsidRPr="00C223E8">
        <w:t xml:space="preserve"> Object </w:t>
      </w:r>
    </w:p>
    <w:p w14:paraId="41B3EAEB" w14:textId="4A9FC885" w:rsidR="00383959" w:rsidRPr="00C223E8" w:rsidRDefault="00383959" w:rsidP="00BC4335">
      <w:pPr>
        <w:pStyle w:val="BodyTextFirst"/>
      </w:pPr>
      <w:r w:rsidRPr="00C223E8">
        <w:t xml:space="preserve">A mechanism is required to manipulate the position, size, and orientation of a </w:t>
      </w:r>
      <w:r w:rsidR="00910AE5">
        <w:rPr>
          <w:rStyle w:val="CodeInline"/>
        </w:rPr>
        <w:t>Renderable</w:t>
      </w:r>
      <w:r w:rsidRPr="00C223E8">
        <w:t xml:space="preserve"> object. Over the next few projects you will learn about how matrix transformations</w:t>
      </w:r>
      <w:r w:rsidR="00635B7C">
        <w:fldChar w:fldCharType="begin"/>
      </w:r>
      <w:r w:rsidR="00635B7C">
        <w:instrText xml:space="preserve"> XE "</w:instrText>
      </w:r>
      <w:r w:rsidR="00635B7C" w:rsidRPr="0060661E">
        <w:instrText>Renderable Objects 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s position, scale the size of an object, and change the orientation or rotate an object on the canvas. These operations are the most intuitive ones for object manipulations. However, 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t>Matrices as Transform Operators</w:t>
      </w:r>
    </w:p>
    <w:p w14:paraId="1E522D93" w14:textId="77777777" w:rsidR="00383959" w:rsidRPr="00C223E8" w:rsidRDefault="00383959" w:rsidP="00BC4335">
      <w:pPr>
        <w:pStyle w:val="BodyTextFirst"/>
      </w:pPr>
      <w:r w:rsidRPr="00C223E8">
        <w:t>Before we begin, it is important to recognize that matrices and transformations are general topic areas in mathematics. The following discussion does not attempt to include a comprehensive study of these subjects. Instead, the focus is on the application of a small collection of relevant concepts and operators from the perspective of what the game engine requires</w:t>
      </w:r>
      <w:r w:rsidR="00E83300">
        <w:t xml:space="preserve"> (o</w:t>
      </w:r>
      <w:r w:rsidR="00E83300" w:rsidRPr="00C223E8">
        <w:t>r</w:t>
      </w:r>
      <w:r w:rsidR="00C82AC2" w:rsidRPr="00C223E8">
        <w:t>,</w:t>
      </w:r>
      <w:r w:rsidRPr="00C223E8">
        <w:t xml:space="preserve"> rather, how to utilize the operators and not study the theories behind the mathematics</w:t>
      </w:r>
      <w:r w:rsidR="00E83300">
        <w:t>)</w:t>
      </w:r>
      <w:r w:rsidRPr="00C223E8">
        <w:t>. If you are interested in the specifics of matrices and how they relate to computer graphics</w:t>
      </w:r>
      <w:r w:rsidR="006E0AE8" w:rsidRPr="00C223E8">
        <w:t>,</w:t>
      </w:r>
      <w:r w:rsidRPr="00C223E8">
        <w:t xml:space="preserve"> please refer to the discussion in Chapter 1 where you can learn more about these topics in depth 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77777777" w:rsidR="00383959" w:rsidRPr="00C223E8" w:rsidRDefault="00383959" w:rsidP="00B41C1A">
      <w:pPr>
        <w:pStyle w:val="BodyTextCont"/>
      </w:pPr>
      <w:r w:rsidRPr="00C223E8">
        <w:t xml:space="preserve">A matrix itself is an </w:t>
      </w:r>
      <w:r w:rsidR="00F3579A" w:rsidRPr="00F3579A">
        <w:rPr>
          <w:i/>
        </w:rPr>
        <w:t>m</w:t>
      </w:r>
      <w:r w:rsidRPr="00C223E8">
        <w:t xml:space="preserve">-rows by </w:t>
      </w:r>
      <w:r w:rsidR="00F3579A" w:rsidRPr="00F3579A">
        <w:rPr>
          <w:i/>
        </w:rPr>
        <w:t>n</w:t>
      </w:r>
      <w:r w:rsidRPr="00C223E8">
        <w:t>-columns 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4 matrices can be constructed as transform operators for vertex positions. The most important and intuitive of these operators are the translation, scaling, rotation, and identity operators</w:t>
      </w:r>
      <w:r w:rsidR="005F7113">
        <w:t>.</w:t>
      </w:r>
    </w:p>
    <w:p w14:paraId="2F5C5FEA" w14:textId="77777777" w:rsidR="009517D7" w:rsidRDefault="00383959">
      <w:pPr>
        <w:pStyle w:val="Bullet"/>
      </w:pPr>
      <w:r w:rsidRPr="00C223E8">
        <w:t xml:space="preserve">The translation operator </w:t>
      </w:r>
      <w:r w:rsidRPr="00C223E8">
        <w:rPr>
          <w:rStyle w:val="CodeInline"/>
        </w:rPr>
        <w:t>T(</w:t>
      </w:r>
      <w:proofErr w:type="spellStart"/>
      <w:proofErr w:type="gramStart"/>
      <w:r w:rsidRPr="00C223E8">
        <w:rPr>
          <w:rStyle w:val="CodeInline"/>
        </w:rPr>
        <w:t>tx,ty</w:t>
      </w:r>
      <w:proofErr w:type="spellEnd"/>
      <w:proofErr w:type="gram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operators:translation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w:t>
      </w:r>
      <w:proofErr w:type="spellStart"/>
      <w:r w:rsidRPr="00C223E8">
        <w:rPr>
          <w:rStyle w:val="BodyTextChar"/>
        </w:rPr>
        <w:t>x,y</w:t>
      </w:r>
      <w:proofErr w:type="spellEnd"/>
      <w:r w:rsidRPr="00C223E8">
        <w:rPr>
          <w:rStyle w:val="BodyTextChar"/>
        </w:rPr>
        <w:t>) to (</w:t>
      </w:r>
      <w:proofErr w:type="spellStart"/>
      <w:r w:rsidRPr="00C223E8">
        <w:rPr>
          <w:rStyle w:val="BodyTextChar"/>
        </w:rPr>
        <w:t>x+tx</w:t>
      </w:r>
      <w:proofErr w:type="spellEnd"/>
      <w:r w:rsidRPr="00C223E8">
        <w:rPr>
          <w:rStyle w:val="BodyTextChar"/>
        </w:rPr>
        <w:t xml:space="preserve">, </w:t>
      </w:r>
      <w:proofErr w:type="spellStart"/>
      <w:r w:rsidRPr="00C223E8">
        <w:rPr>
          <w:rStyle w:val="BodyTextChar"/>
        </w:rPr>
        <w:t>y+ty</w:t>
      </w:r>
      <w:proofErr w:type="spellEnd"/>
      <w:r w:rsidRPr="00C223E8">
        <w:rPr>
          <w:rStyle w:val="BodyTextChar"/>
        </w:rPr>
        <w:t>).</w:t>
      </w:r>
      <w:r w:rsidRPr="00C223E8">
        <w:t xml:space="preserve"> Notice that </w:t>
      </w:r>
      <w:proofErr w:type="gramStart"/>
      <w:r w:rsidRPr="00C223E8">
        <w:rPr>
          <w:rStyle w:val="CodeInline"/>
        </w:rPr>
        <w:t>T(</w:t>
      </w:r>
      <w:proofErr w:type="gramEnd"/>
      <w:r w:rsidRPr="00C223E8">
        <w:rPr>
          <w:rStyle w:val="CodeInline"/>
        </w:rPr>
        <w:t xml:space="preserve">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lastRenderedPageBreak/>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w:t>
      </w:r>
      <w:proofErr w:type="spellStart"/>
      <w:proofErr w:type="gramStart"/>
      <w:r w:rsidR="00F3579A" w:rsidRPr="00F3579A">
        <w:t>tx,ty</w:t>
      </w:r>
      <w:proofErr w:type="spellEnd"/>
      <w:proofErr w:type="gramEnd"/>
      <w:r w:rsidR="00F3579A" w:rsidRPr="00F3579A">
        <w:t>)</w:t>
      </w:r>
      <w:r w:rsidR="00635B7C">
        <w:fldChar w:fldCharType="begin"/>
      </w:r>
      <w:r w:rsidR="00635B7C">
        <w:instrText xml:space="preserve"> XE "</w:instrText>
      </w:r>
      <w:r w:rsidR="00635B7C" w:rsidRPr="0060661E">
        <w:instrText>Matrix operators:translation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pPr>
      <w:r w:rsidRPr="00C223E8">
        <w:t xml:space="preserve">The scaling operator </w:t>
      </w:r>
      <w:proofErr w:type="gramStart"/>
      <w:r w:rsidRPr="00C223E8">
        <w:rPr>
          <w:rStyle w:val="CodeInline"/>
        </w:rPr>
        <w:t>S(</w:t>
      </w:r>
      <w:proofErr w:type="spellStart"/>
      <w:proofErr w:type="gramEnd"/>
      <w:r w:rsidRPr="00C223E8">
        <w:rPr>
          <w:rStyle w:val="CodeInline"/>
        </w:rPr>
        <w:t>sx</w:t>
      </w:r>
      <w:proofErr w:type="spellEnd"/>
      <w:r w:rsidRPr="00C223E8">
        <w:rPr>
          <w:rStyle w:val="CodeInline"/>
        </w:rPr>
        <w:t xml:space="preserve">, </w:t>
      </w:r>
      <w:proofErr w:type="spellStart"/>
      <w:r w:rsidRPr="00C223E8">
        <w:rPr>
          <w:rStyle w:val="CodeInline"/>
        </w:rPr>
        <w:t>sy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w:t>
      </w:r>
      <w:proofErr w:type="spellStart"/>
      <w:r w:rsidRPr="00C223E8">
        <w:t>x,y</w:t>
      </w:r>
      <w:proofErr w:type="spellEnd"/>
      <w:r w:rsidRPr="00C223E8">
        <w:t>) to (</w:t>
      </w:r>
      <w:proofErr w:type="spellStart"/>
      <w:r w:rsidRPr="00C223E8">
        <w:t>x×sx</w:t>
      </w:r>
      <w:proofErr w:type="spellEnd"/>
      <w:r w:rsidRPr="00C223E8">
        <w:t xml:space="preserve">, </w:t>
      </w:r>
      <w:proofErr w:type="spellStart"/>
      <w:r w:rsidRPr="00C223E8">
        <w:t>y×sy</w:t>
      </w:r>
      <w:proofErr w:type="spellEnd"/>
      <w:r w:rsidRPr="00C223E8">
        <w:t xml:space="preserve">). Notice that </w:t>
      </w:r>
      <w:proofErr w:type="gramStart"/>
      <w:r w:rsidRPr="00C223E8">
        <w:rPr>
          <w:rStyle w:val="CodeInline"/>
        </w:rPr>
        <w:t>S(</w:t>
      </w:r>
      <w:proofErr w:type="gramEnd"/>
      <w:r w:rsidRPr="00C223E8">
        <w:rPr>
          <w:rStyle w:val="CodeInline"/>
        </w:rPr>
        <w:t>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w:t>
      </w:r>
      <w:proofErr w:type="spellStart"/>
      <w:proofErr w:type="gramStart"/>
      <w:r w:rsidR="00F3579A" w:rsidRPr="00F3579A">
        <w:t>sx,sy</w:t>
      </w:r>
      <w:proofErr w:type="spellEnd"/>
      <w:proofErr w:type="gramEnd"/>
      <w:r w:rsidR="00F3579A" w:rsidRPr="00F3579A">
        <w:t>)</w:t>
      </w:r>
      <w:r w:rsidR="00635B7C">
        <w:fldChar w:fldCharType="begin"/>
      </w:r>
      <w:r w:rsidR="00635B7C">
        <w:instrText xml:space="preserve"> XE "</w:instrText>
      </w:r>
      <w:r w:rsidR="00635B7C" w:rsidRPr="0060661E">
        <w:instrText>Matrix operators:scaling operator S(sx, sy)</w:instrText>
      </w:r>
      <w:r w:rsidR="00635B7C">
        <w:instrText xml:space="preserve">" </w:instrText>
      </w:r>
      <w:r w:rsidR="00635B7C">
        <w:fldChar w:fldCharType="end"/>
      </w:r>
      <w:r w:rsidRPr="00C223E8">
        <w:t xml:space="preserve"> </w:t>
      </w:r>
    </w:p>
    <w:p w14:paraId="45918C07" w14:textId="36B004FA" w:rsidR="00383959" w:rsidRPr="00C223E8" w:rsidRDefault="00383959" w:rsidP="00BC4335">
      <w:pPr>
        <w:pStyle w:val="Bullet"/>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w:t>
      </w:r>
      <w:r w:rsidR="00C82AC2" w:rsidRPr="00C223E8">
        <w:t>.</w:t>
      </w:r>
    </w:p>
    <w:p w14:paraId="7BB5BB1C" w14:textId="77777777" w:rsidR="00357AF9" w:rsidRPr="00C223E8" w:rsidRDefault="009517D7" w:rsidP="00357AF9">
      <w:pPr>
        <w:pStyle w:val="Figure"/>
      </w:pPr>
      <w:r>
        <w:rPr>
          <w:noProof/>
        </w:rPr>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09DBA958" w:rsidR="00383959" w:rsidRPr="00C223E8" w:rsidRDefault="00383959" w:rsidP="00F9439C">
      <w:pPr>
        <w:pStyle w:val="BodyTextFirst"/>
      </w:pPr>
      <w:r w:rsidRPr="00C223E8">
        <w:t xml:space="preserve">In the case of rotation, </w:t>
      </w:r>
      <w:proofErr w:type="gramStart"/>
      <w:r w:rsidRPr="00C223E8">
        <w:rPr>
          <w:rStyle w:val="CodeInline"/>
        </w:rPr>
        <w:t>R(</w:t>
      </w:r>
      <w:proofErr w:type="gramEnd"/>
      <w:r w:rsidRPr="00C223E8">
        <w:rPr>
          <w:rStyle w:val="CodeInline"/>
        </w:rPr>
        <w:t>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pPr>
      <w:r w:rsidRPr="00C223E8">
        <w:t xml:space="preserve">The identity operator </w:t>
      </w:r>
      <w:r w:rsidRPr="00C223E8">
        <w:rPr>
          <w:rStyle w:val="CodeInline"/>
        </w:rPr>
        <w:t>I</w:t>
      </w:r>
      <w:r w:rsidRPr="00C223E8">
        <w:t xml:space="preserve"> does not affect a given vertex position. This operator is mostly used for initialization.</w:t>
      </w:r>
    </w:p>
    <w:p w14:paraId="59823DCD" w14:textId="77777777" w:rsidR="00383959" w:rsidRPr="00C223E8" w:rsidRDefault="00383959" w:rsidP="00F9439C">
      <w:pPr>
        <w:pStyle w:val="BodyTextFirst"/>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D06E7E" w:rsidP="00357AF9">
      <w:pPr>
        <w:pStyle w:val="Equation"/>
      </w:pPr>
      <w:r w:rsidRPr="00105472">
        <w:rPr>
          <w:noProof/>
          <w:position w:val="-66"/>
        </w:rPr>
        <w:object w:dxaOrig="1780" w:dyaOrig="1440" w14:anchorId="72AA7E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9.65pt;height:1in;mso-width-percent:0;mso-height-percent:0;mso-width-percent:0;mso-height-percent:0" o:ole="">
            <v:imagedata r:id="rId20" o:title=""/>
          </v:shape>
          <o:OLEObject Type="Embed" ProgID="Equation.DSMT4" ShapeID="_x0000_i1025" DrawAspect="Content" ObjectID="_1679770428" r:id="rId21"/>
        </w:object>
      </w:r>
    </w:p>
    <w:p w14:paraId="6730AC33" w14:textId="19BBB527" w:rsidR="00383959" w:rsidRPr="00C223E8" w:rsidRDefault="00760735" w:rsidP="00F9439C">
      <w:pPr>
        <w:pStyle w:val="BodyTextFirst"/>
      </w:pPr>
      <w:r w:rsidRPr="00105472">
        <w:lastRenderedPageBreak/>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 xml:space="preserve">Mathematically, a matrix transform operator operates on a vertex through a matrix-vector multiplication. </w:t>
      </w:r>
      <w:r w:rsidR="008F6A01" w:rsidRPr="00C223E8">
        <w:t>T</w:t>
      </w:r>
      <w:r w:rsidR="00383959" w:rsidRPr="00C223E8">
        <w:t>o support this operation, a vertex position</w:t>
      </w:r>
      <w:r w:rsidR="0014152D">
        <w:t xml:space="preserve"> </w:t>
      </w:r>
      <m:oMath>
        <m:r>
          <w:rPr>
            <w:rFonts w:ascii="Cambria Math"/>
            <w:noProof/>
          </w:rPr>
          <m:t>p=(x,y,z)</m:t>
        </m:r>
      </m:oMath>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D06E7E" w:rsidP="00357AF9">
      <w:pPr>
        <w:pStyle w:val="Equation"/>
      </w:pPr>
      <w:r w:rsidRPr="00105472">
        <w:rPr>
          <w:noProof/>
          <w:position w:val="-66"/>
        </w:rPr>
        <w:object w:dxaOrig="820" w:dyaOrig="1440" w14:anchorId="122ABD47">
          <v:shape id="_x0000_i1026" type="#_x0000_t75" alt="" style="width:40.9pt;height:1in;mso-width-percent:0;mso-height-percent:0;mso-width-percent:0;mso-height-percent:0" o:ole="">
            <v:imagedata r:id="rId22" o:title=""/>
          </v:shape>
          <o:OLEObject Type="Embed" ProgID="Equation.DSMT4" ShapeID="_x0000_i1026" DrawAspect="Content" ObjectID="_1679770429" r:id="rId23"/>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11368003" w:rsidR="00383959" w:rsidRPr="00C223E8" w:rsidRDefault="00383959" w:rsidP="004E6871">
      <w:pPr>
        <w:pStyle w:val="BodyText"/>
      </w:pPr>
      <w:r w:rsidRPr="00C223E8">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512153D6" w:rsidR="00357AF9" w:rsidRPr="00C223E8" w:rsidRDefault="006F5AEE"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m:t>
          </m:r>
          <m:r>
            <w:rPr>
              <w:rFonts w:ascii="Cambria Math"/>
              <w:noProof/>
            </w:rPr>
            <m:t>×</m:t>
          </m:r>
          <m:r>
            <w:rPr>
              <w:rFonts w:ascii="Cambria Math"/>
              <w:noProof/>
            </w:rPr>
            <m:t>p=Tp</m:t>
          </m:r>
        </m:oMath>
      </m:oMathPara>
    </w:p>
    <w:p w14:paraId="30B3A596" w14:textId="77777777" w:rsidR="00383959" w:rsidRPr="00C223E8" w:rsidRDefault="00383959" w:rsidP="00BC4335">
      <w:pPr>
        <w:pStyle w:val="Heading3"/>
      </w:pPr>
      <w:r w:rsidRPr="00C223E8">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77777777" w:rsidR="00383959" w:rsidRPr="00C223E8" w:rsidRDefault="00383959" w:rsidP="00BC4335">
      <w:pPr>
        <w:pStyle w:val="BodyTextFirst"/>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to apply 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069A1B34" w:rsidR="00357AF9" w:rsidRPr="00C223E8" w:rsidRDefault="006F5AEE"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=TRSp</m:t>
          </m:r>
        </m:oMath>
      </m:oMathPara>
    </w:p>
    <w:p w14:paraId="25ECE1D2" w14:textId="77777777" w:rsidR="00383959" w:rsidRPr="00C223E8" w:rsidRDefault="00383959" w:rsidP="00F9439C">
      <w:pPr>
        <w:pStyle w:val="BodyTextFirst"/>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611240ED" w:rsidR="00357AF9" w:rsidRPr="00C223E8" w:rsidRDefault="000865B2" w:rsidP="00B41C1A">
      <w:pPr>
        <w:pStyle w:val="Equation"/>
        <w:jc w:val="center"/>
      </w:pPr>
      <m:oMathPara>
        <m:oMath>
          <m:r>
            <w:rPr>
              <w:rFonts w:ascii="Cambria Math"/>
              <w:noProof/>
            </w:rPr>
            <m:t>M=TRS</m:t>
          </m:r>
        </m:oMath>
      </m:oMathPara>
    </w:p>
    <w:p w14:paraId="13D374CC" w14:textId="77777777" w:rsidR="00383959" w:rsidRPr="00C223E8" w:rsidRDefault="00704063" w:rsidP="00F9439C">
      <w:pPr>
        <w:pStyle w:val="BodyTextFirst"/>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1451B64B" w:rsidR="00357AF9" w:rsidRPr="00C223E8" w:rsidRDefault="006F5AEE"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=Mp</m:t>
          </m:r>
        </m:oMath>
      </m:oMathPara>
    </w:p>
    <w:p w14:paraId="1FDD5001" w14:textId="77777777" w:rsidR="00383959" w:rsidRPr="00C223E8" w:rsidRDefault="00383959" w:rsidP="00F9439C">
      <w:pPr>
        <w:pStyle w:val="BodyTextFirst"/>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1BDAA330" w:rsidR="00383959" w:rsidRPr="00C223E8" w:rsidRDefault="00383959" w:rsidP="00B41C1A">
      <w:pPr>
        <w:pStyle w:val="BodyTextCont"/>
      </w:pPr>
      <w:r w:rsidRPr="00C223E8">
        <w:t>Finally, notice that when working with transformation operators</w:t>
      </w:r>
      <w:r w:rsidR="00866ED4">
        <w:t>,</w:t>
      </w:r>
      <w:r w:rsidRPr="00C223E8">
        <w:t xml:space="preserve"> the order of </w:t>
      </w:r>
      <w:r w:rsidR="0074263C">
        <w:t>operation</w:t>
      </w:r>
      <w:r w:rsidR="0074263C" w:rsidRPr="00C223E8">
        <w:t xml:space="preserve"> </w:t>
      </w:r>
      <w:r w:rsidRPr="00C223E8">
        <w:t>is important. For example, a scaling operation followed by a translation operation is in general different from a translation followed by a scaling, or, in general:</w:t>
      </w:r>
    </w:p>
    <w:p w14:paraId="70014D5A" w14:textId="2DB33A8F" w:rsidR="00357AF9" w:rsidRPr="00C223E8" w:rsidRDefault="000865B2" w:rsidP="00B41C1A">
      <w:pPr>
        <w:pStyle w:val="Equation"/>
        <w:jc w:val="center"/>
      </w:pPr>
      <m:oMath>
        <m:r>
          <w:rPr>
            <w:rFonts w:ascii="Cambria Math"/>
            <w:noProof/>
          </w:rPr>
          <m:t>ST</m:t>
        </m:r>
        <m:r>
          <w:rPr>
            <w:rFonts w:ascii="Times New Roman" w:hAnsi="Times New Roman" w:cs="Times New Roman"/>
            <w:noProof/>
          </w:rPr>
          <m:t>≠</m:t>
        </m:r>
        <m:r>
          <w:rPr>
            <w:rFonts w:ascii="Cambria Math"/>
            <w:noProof/>
          </w:rPr>
          <m:t>TS</m:t>
        </m:r>
      </m:oMath>
      <w:r>
        <w:rPr>
          <w:position w:val="-6"/>
        </w:rPr>
        <w:t xml:space="preserve"> </w:t>
      </w:r>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r w:rsidRPr="00C223E8">
        <w:t xml:space="preserve">The </w:t>
      </w:r>
      <w:proofErr w:type="spellStart"/>
      <w:r w:rsidRPr="00C223E8">
        <w:t>glMatrix</w:t>
      </w:r>
      <w:proofErr w:type="spellEnd"/>
      <w:r w:rsidRPr="00C223E8">
        <w:t xml:space="preserve"> </w:t>
      </w:r>
      <w:r w:rsidR="008F6A01" w:rsidRPr="00C223E8">
        <w:t>Library</w:t>
      </w:r>
      <w:r w:rsidR="00635B7C">
        <w:fldChar w:fldCharType="begin"/>
      </w:r>
      <w:r w:rsidR="00635B7C">
        <w:instrText xml:space="preserve"> XE "</w:instrText>
      </w:r>
      <w:r w:rsidR="00635B7C" w:rsidRPr="0060661E">
        <w:instrText>glMatrix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p>
    <w:p w14:paraId="3AF83708" w14:textId="77777777" w:rsidR="00383959" w:rsidRPr="00C223E8" w:rsidRDefault="00383959" w:rsidP="00BC4335">
      <w:pPr>
        <w:pStyle w:val="BodyTextFirst"/>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w:t>
      </w:r>
      <w:r w:rsidRPr="00C223E8">
        <w:lastRenderedPageBreak/>
        <w:t xml:space="preserve">developed and well-documented matrix libraries available in the public domain. The </w:t>
      </w:r>
      <w:proofErr w:type="spellStart"/>
      <w:r w:rsidR="00F3579A" w:rsidRPr="00F3579A">
        <w:rPr>
          <w:rStyle w:val="CodeInline"/>
        </w:rPr>
        <w:t>glMatrix</w:t>
      </w:r>
      <w:proofErr w:type="spellEnd"/>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pPr>
      <w:r w:rsidRPr="00C223E8">
        <w:t xml:space="preserve">Create a new folder under the </w:t>
      </w:r>
      <w:proofErr w:type="spellStart"/>
      <w:r w:rsidRPr="00C223E8">
        <w:rPr>
          <w:rStyle w:val="CodeInline"/>
        </w:rPr>
        <w:t>src</w:t>
      </w:r>
      <w:proofErr w:type="spellEnd"/>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pPr>
      <w:r w:rsidRPr="00C223E8">
        <w:t xml:space="preserve">Go to </w:t>
      </w:r>
      <w:hyperlink r:id="rId24"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t>Figure 3-5</w:t>
      </w:r>
      <w:r w:rsidR="00BC6D12" w:rsidRPr="005F7113">
        <w:t>.</w:t>
      </w:r>
      <w:r w:rsidRPr="005F7113">
        <w:t xml:space="preserve"> Downloading the </w:t>
      </w:r>
      <w:proofErr w:type="spellStart"/>
      <w:r w:rsidRPr="005F7113">
        <w:t>glMatrix</w:t>
      </w:r>
      <w:proofErr w:type="spellEnd"/>
      <w:r w:rsidRPr="005F7113">
        <w:t xml:space="preserve"> library</w:t>
      </w:r>
    </w:p>
    <w:p w14:paraId="06DAF3CA" w14:textId="77777777" w:rsidR="00383959" w:rsidRPr="00C223E8" w:rsidRDefault="00383959" w:rsidP="00F9439C">
      <w:pPr>
        <w:pStyle w:val="BodyTextFirst"/>
      </w:pPr>
      <w:r w:rsidRPr="00C223E8">
        <w:t xml:space="preserve">All projects in this book </w:t>
      </w:r>
      <w:r w:rsidR="00F14837" w:rsidRPr="00C223E8">
        <w:t>are</w:t>
      </w:r>
      <w:r w:rsidRPr="00C223E8">
        <w:t xml:space="preserve"> based on </w:t>
      </w:r>
      <w:proofErr w:type="spellStart"/>
      <w:r w:rsidRPr="00C223E8">
        <w:rPr>
          <w:rStyle w:val="CodeInline"/>
        </w:rPr>
        <w:t>glMatrix</w:t>
      </w:r>
      <w:proofErr w:type="spellEnd"/>
      <w:r w:rsidRPr="00C223E8">
        <w:t xml:space="preserve"> version 2.2.2. </w:t>
      </w:r>
    </w:p>
    <w:p w14:paraId="18C736CC" w14:textId="072666E3" w:rsidR="004E6871" w:rsidRPr="00C223E8" w:rsidRDefault="005E0413" w:rsidP="004E6871">
      <w:pPr>
        <w:pStyle w:val="NumList"/>
        <w:numPr>
          <w:ilvl w:val="0"/>
          <w:numId w:val="11"/>
        </w:numPr>
      </w:pPr>
      <w:r>
        <w:t xml:space="preserve">As a library that </w:t>
      </w:r>
      <w:r w:rsidR="0041122B">
        <w:t xml:space="preserve">must be accessible by </w:t>
      </w:r>
      <w:r>
        <w:t xml:space="preserve">both the game engine and the client game developer, you will load the </w:t>
      </w:r>
      <w:r w:rsidR="00383959" w:rsidRPr="00C223E8">
        <w:t xml:space="preserve">source file in </w:t>
      </w:r>
      <w:r w:rsidR="00383959" w:rsidRPr="00C223E8">
        <w:rPr>
          <w:rStyle w:val="CodeInline"/>
        </w:rPr>
        <w:t>index.html</w:t>
      </w:r>
      <w:r w:rsidR="00383959" w:rsidRPr="00C223E8">
        <w:t xml:space="preserve"> by adding</w:t>
      </w:r>
      <w:r w:rsidR="00BC6D12" w:rsidRPr="00C223E8">
        <w:t xml:space="preserve"> the following</w:t>
      </w:r>
      <w:r w:rsidR="00E5722C">
        <w:t xml:space="preserve"> before </w:t>
      </w:r>
      <w:r w:rsidR="002479F1">
        <w:t xml:space="preserve">the </w:t>
      </w:r>
      <w:r w:rsidR="00E5722C">
        <w:t>loading</w:t>
      </w:r>
      <w:r w:rsidR="002479F1">
        <w:t xml:space="preserve"> of</w:t>
      </w:r>
      <w:r w:rsidR="00E5722C">
        <w:t xml:space="preserve"> </w:t>
      </w:r>
      <w:r w:rsidR="00E5722C" w:rsidRPr="00B41C1A">
        <w:rPr>
          <w:rStyle w:val="CodeInline"/>
        </w:rPr>
        <w:t>my_game.js</w:t>
      </w:r>
      <w:r w:rsidR="00E5722C">
        <w:t>:</w:t>
      </w:r>
    </w:p>
    <w:p w14:paraId="615ADA48" w14:textId="77777777" w:rsidR="006818F0" w:rsidRPr="006818F0" w:rsidRDefault="006818F0" w:rsidP="00B41C1A">
      <w:pPr>
        <w:pStyle w:val="Code"/>
        <w:rPr>
          <w:lang w:val="fr-FR"/>
        </w:rPr>
      </w:pPr>
      <w:r w:rsidRPr="006818F0">
        <w:rPr>
          <w:lang w:val="fr-FR"/>
        </w:rPr>
        <w:t>&lt;!-- external library --&gt;</w:t>
      </w:r>
    </w:p>
    <w:p w14:paraId="7574F17E" w14:textId="6F21CD47" w:rsidR="006818F0" w:rsidRPr="00B41C1A" w:rsidRDefault="006818F0" w:rsidP="00B41C1A">
      <w:pPr>
        <w:pStyle w:val="Code"/>
        <w:rPr>
          <w:rStyle w:val="CodeBold"/>
        </w:rPr>
      </w:pPr>
      <w:r w:rsidRPr="00B41C1A">
        <w:rPr>
          <w:rStyle w:val="CodeBold"/>
        </w:rPr>
        <w:t>&lt;script type="text/javascript" src="src/lib/gl-matrix.js"&gt;&lt;/script&gt;</w:t>
      </w:r>
    </w:p>
    <w:p w14:paraId="226159D9" w14:textId="77777777" w:rsidR="006818F0" w:rsidRPr="006818F0" w:rsidRDefault="006818F0" w:rsidP="00B41C1A">
      <w:pPr>
        <w:pStyle w:val="Code"/>
        <w:rPr>
          <w:lang w:val="fr-FR"/>
        </w:rPr>
      </w:pPr>
      <w:r w:rsidRPr="006818F0">
        <w:rPr>
          <w:lang w:val="fr-FR"/>
        </w:rPr>
        <w:t xml:space="preserve">        </w:t>
      </w:r>
    </w:p>
    <w:p w14:paraId="0BC0A30A" w14:textId="7ECD0FA8" w:rsidR="006818F0" w:rsidRPr="006818F0" w:rsidRDefault="006818F0" w:rsidP="00B41C1A">
      <w:pPr>
        <w:pStyle w:val="Code"/>
        <w:rPr>
          <w:lang w:val="fr-FR"/>
        </w:rPr>
      </w:pPr>
      <w:r w:rsidRPr="006818F0">
        <w:rPr>
          <w:lang w:val="fr-FR"/>
        </w:rPr>
        <w:t>&lt;!-- our game --&gt;</w:t>
      </w:r>
    </w:p>
    <w:p w14:paraId="2D8DDC3E" w14:textId="6745BA1A" w:rsidR="00383959" w:rsidRPr="009517D7" w:rsidRDefault="006818F0" w:rsidP="00B41C1A">
      <w:pPr>
        <w:pStyle w:val="Code"/>
        <w:rPr>
          <w:lang w:val="fr-FR"/>
        </w:rPr>
      </w:pPr>
      <w:r w:rsidRPr="006818F0">
        <w:rPr>
          <w:lang w:val="fr-FR"/>
        </w:rPr>
        <w:t>&lt;script type="module" src="./src/my_game/my_game.js"&gt;&lt;/script&gt;</w:t>
      </w:r>
      <w:r w:rsidR="00635B7C">
        <w:rPr>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lang w:val="fr-FR"/>
        </w:rPr>
        <w:fldChar w:fldCharType="end"/>
      </w:r>
      <w:r w:rsidR="00635B7C">
        <w:rPr>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lang w:val="fr-FR"/>
        </w:rPr>
        <w:fldChar w:fldCharType="end"/>
      </w:r>
    </w:p>
    <w:p w14:paraId="36470FD7" w14:textId="77777777" w:rsidR="00383959" w:rsidRPr="00C223E8" w:rsidRDefault="00383959" w:rsidP="00BC4335">
      <w:pPr>
        <w:pStyle w:val="Heading2"/>
      </w:pPr>
      <w:r w:rsidRPr="00C223E8">
        <w:t xml:space="preserve">The Matrix Transform </w:t>
      </w:r>
      <w:r w:rsidR="00F300EA" w:rsidRPr="00C223E8">
        <w:t>P</w:t>
      </w:r>
      <w:r w:rsidRPr="00C223E8">
        <w:t>roject</w:t>
      </w:r>
    </w:p>
    <w:p w14:paraId="5F37725C" w14:textId="790154A7" w:rsidR="00383959" w:rsidRPr="00C223E8" w:rsidRDefault="00383959" w:rsidP="00BC4335">
      <w:pPr>
        <w:pStyle w:val="BodyTextFirst"/>
      </w:pPr>
      <w:r w:rsidRPr="00C223E8">
        <w:t xml:space="preserve">This project introduces and demonstrates how to use transformation matrices as operators to manipulate the position, size, and orientation of </w:t>
      </w:r>
      <w:r w:rsidR="00910AE5">
        <w:rPr>
          <w:rStyle w:val="CodeInline"/>
        </w:rPr>
        <w:t>Renderable</w:t>
      </w:r>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r w:rsidR="00910AE5">
        <w:rPr>
          <w:rStyle w:val="CodeInline"/>
        </w:rPr>
        <w:t>Renderable</w:t>
      </w:r>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r w:rsidR="006818F0">
        <w:rPr>
          <w:rStyle w:val="CodeInline"/>
        </w:rPr>
        <w:t>c</w:t>
      </w:r>
      <w:r w:rsidR="009B1729" w:rsidRPr="00C223E8">
        <w:rPr>
          <w:rStyle w:val="CodeInline"/>
        </w:rPr>
        <w:t>hapter3/3.2.</w:t>
      </w:r>
      <w:r w:rsidR="00984104">
        <w:rPr>
          <w:rStyle w:val="CodeInline"/>
        </w:rPr>
        <w:t>m</w:t>
      </w:r>
      <w:r w:rsidR="009A500A" w:rsidRPr="00C223E8">
        <w:rPr>
          <w:rStyle w:val="CodeInline"/>
        </w:rPr>
        <w:t>atrix</w:t>
      </w:r>
      <w:r w:rsidR="00984104">
        <w:rPr>
          <w:rStyle w:val="CodeInline"/>
        </w:rPr>
        <w:t>_t</w:t>
      </w:r>
      <w:r w:rsidR="009A500A" w:rsidRPr="00C223E8">
        <w:rPr>
          <w:rStyle w:val="CodeInline"/>
        </w:rPr>
        <w:t>ransform</w:t>
      </w:r>
      <w:r w:rsidR="009B1729" w:rsidRPr="00C223E8">
        <w:t xml:space="preserve"> folder. </w:t>
      </w:r>
    </w:p>
    <w:p w14:paraId="6D2B29A8" w14:textId="77777777" w:rsidR="00383959" w:rsidRPr="00C223E8" w:rsidRDefault="009474D4" w:rsidP="00357AF9">
      <w:pPr>
        <w:pStyle w:val="Figure"/>
      </w:pPr>
      <w:r w:rsidRPr="00D12A1F">
        <w:rPr>
          <w:noProof/>
        </w:rPr>
        <w:lastRenderedPageBreak/>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77777777" w:rsidR="00383959" w:rsidRPr="00C223E8" w:rsidRDefault="00383959" w:rsidP="004E6871">
      <w:pPr>
        <w:pStyle w:val="BodyText"/>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3F54DE1E" w:rsidR="00383959" w:rsidRPr="00C223E8" w:rsidRDefault="00383959" w:rsidP="00BC4335">
      <w:pPr>
        <w:pStyle w:val="Bullet"/>
      </w:pPr>
      <w:r w:rsidRPr="00C223E8">
        <w:t xml:space="preserve">To introduce transformation matrices as operators for drawing a </w:t>
      </w:r>
      <w:r w:rsidR="00910AE5">
        <w:rPr>
          <w:rStyle w:val="CodeInline"/>
        </w:rPr>
        <w:t>Renderable</w:t>
      </w:r>
    </w:p>
    <w:p w14:paraId="63155A23" w14:textId="091F528A" w:rsidR="00383959" w:rsidRPr="00C223E8" w:rsidRDefault="00383959" w:rsidP="00BC4335">
      <w:pPr>
        <w:pStyle w:val="Bullet"/>
      </w:pPr>
      <w:r w:rsidRPr="00C223E8">
        <w:t xml:space="preserve">To understand how to work with the transform operators to manipulate a </w:t>
      </w:r>
      <w:r w:rsidR="00910AE5">
        <w:rPr>
          <w:rStyle w:val="CodeInline"/>
        </w:rPr>
        <w:t>Renderable</w:t>
      </w:r>
    </w:p>
    <w:p w14:paraId="452FCDC7" w14:textId="77777777" w:rsidR="00383959" w:rsidRPr="00C223E8" w:rsidRDefault="00383959" w:rsidP="00BC4335">
      <w:pPr>
        <w:pStyle w:val="Heading3"/>
      </w:pPr>
      <w:r w:rsidRPr="00C223E8">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77777777" w:rsidR="00383959" w:rsidRPr="00C223E8" w:rsidRDefault="00383959" w:rsidP="00BC4335">
      <w:pPr>
        <w:pStyle w:val="BodyTextFirst"/>
      </w:pPr>
      <w:r w:rsidRPr="00C223E8">
        <w:t xml:space="preserve">As discussed, matrix transform operators operate on vertices of geometries. The vertex shader is where all vertices are passed in from the WebGL context and is the most convenient location to apply the transform operations. </w:t>
      </w:r>
    </w:p>
    <w:p w14:paraId="5CAB35AA" w14:textId="77777777" w:rsidR="00383959" w:rsidRPr="00C223E8" w:rsidRDefault="00383959" w:rsidP="00B41C1A">
      <w:pPr>
        <w:pStyle w:val="BodyTextCont"/>
      </w:pPr>
      <w:r w:rsidRPr="00C223E8">
        <w:t>You will continue working with the previous project to support the transformation operator in the vertex shader.</w:t>
      </w:r>
    </w:p>
    <w:p w14:paraId="2F369918" w14:textId="47027172" w:rsidR="00383959" w:rsidRPr="00C223E8" w:rsidRDefault="00383959" w:rsidP="00383959">
      <w:pPr>
        <w:pStyle w:val="NumList"/>
        <w:numPr>
          <w:ilvl w:val="0"/>
          <w:numId w:val="13"/>
        </w:num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to declare a uniform 4</w:t>
      </w:r>
      <w:r w:rsidR="00B84367" w:rsidRPr="00C223E8">
        <w:t>×</w:t>
      </w:r>
      <w:r w:rsidRPr="00C223E8">
        <w:t>4 matrix</w:t>
      </w:r>
      <w:r w:rsidR="00136BA7">
        <w:t>.</w:t>
      </w:r>
    </w:p>
    <w:p w14:paraId="5C9BFB7E" w14:textId="77777777" w:rsidR="00383959" w:rsidRPr="00C223E8" w:rsidRDefault="00F3579A" w:rsidP="00BC4335">
      <w:pPr>
        <w:pStyle w:val="Code"/>
        <w:rPr>
          <w:noProof w:val="0"/>
        </w:rPr>
      </w:pPr>
      <w:r>
        <w:rPr>
          <w:noProof w:val="0"/>
        </w:rPr>
        <w:t>// to transform the vertex position</w:t>
      </w:r>
    </w:p>
    <w:p w14:paraId="670BFF71" w14:textId="5CB32EA8" w:rsidR="00383959" w:rsidRPr="00C223E8" w:rsidRDefault="00F3579A" w:rsidP="00BC4335">
      <w:pPr>
        <w:pStyle w:val="Code"/>
        <w:rPr>
          <w:noProof w:val="0"/>
        </w:rPr>
      </w:pPr>
      <w:r>
        <w:rPr>
          <w:noProof w:val="0"/>
        </w:rPr>
        <w:t xml:space="preserve">uniform mat4 </w:t>
      </w:r>
      <w:proofErr w:type="spellStart"/>
      <w:r w:rsidR="00055C8D">
        <w:rPr>
          <w:noProof w:val="0"/>
        </w:rPr>
        <w:t>uModelXformMatrix</w:t>
      </w:r>
      <w:proofErr w:type="spellEnd"/>
      <w:r>
        <w:rPr>
          <w:noProof w:val="0"/>
        </w:rPr>
        <w:t xml:space="preserve">; </w:t>
      </w:r>
    </w:p>
    <w:p w14:paraId="525376C1" w14:textId="4F33A314" w:rsidR="00383959" w:rsidRPr="00C223E8" w:rsidRDefault="00383959" w:rsidP="00F9439C">
      <w:pPr>
        <w:pStyle w:val="BodyTextFirst"/>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proofErr w:type="spellStart"/>
      <w:r w:rsidRPr="00C223E8">
        <w:rPr>
          <w:rStyle w:val="CodeInline"/>
        </w:rPr>
        <w:t>uModel</w:t>
      </w:r>
      <w:r w:rsidR="00055C8D">
        <w:rPr>
          <w:rStyle w:val="CodeInline"/>
        </w:rPr>
        <w:t>XformMatrix</w:t>
      </w:r>
      <w:proofErr w:type="spellEnd"/>
      <w:r w:rsidRPr="00C223E8">
        <w:t xml:space="preserve"> variable is the transform operator</w:t>
      </w:r>
      <w:r w:rsidR="00B84367" w:rsidRPr="00C223E8">
        <w:t>,</w:t>
      </w:r>
      <w:r w:rsidRPr="00C223E8">
        <w:t xml:space="preserve"> and it maintains the operator values for all vertices of the square.</w:t>
      </w:r>
    </w:p>
    <w:p w14:paraId="66FFA8BF" w14:textId="30484FCB" w:rsidR="00383959" w:rsidRPr="00C223E8" w:rsidRDefault="00855BB5" w:rsidP="00BC4335">
      <w:pPr>
        <w:pStyle w:val="NoteTipCaution"/>
      </w:pPr>
      <w:r w:rsidRPr="00C223E8">
        <w:rPr>
          <w:b/>
        </w:rPr>
        <w:lastRenderedPageBreak/>
        <w:t>Note</w:t>
      </w:r>
      <w:r w:rsidRPr="00C223E8">
        <w:rPr>
          <w:b/>
        </w:rPr>
        <w:tab/>
      </w:r>
      <w:r w:rsidR="00383959" w:rsidRPr="00C223E8">
        <w:t xml:space="preserve">GLSL uniform variable names always begin </w:t>
      </w:r>
      <w:r w:rsidR="001727FC" w:rsidRPr="001727FC">
        <w:t>with lowercase “</w:t>
      </w:r>
      <w:r w:rsidR="001727FC">
        <w:t>u</w:t>
      </w:r>
      <w:r w:rsidR="001727FC" w:rsidRPr="001727FC">
        <w:t xml:space="preserve">”, as in </w:t>
      </w:r>
      <w:proofErr w:type="spellStart"/>
      <w:r w:rsidR="001727FC" w:rsidRPr="00B41C1A">
        <w:rPr>
          <w:rStyle w:val="CodeInline"/>
        </w:rPr>
        <w:t>uModelXformMatrix</w:t>
      </w:r>
      <w:proofErr w:type="spellEnd"/>
      <w:r w:rsidR="001727FC" w:rsidRPr="001727FC">
        <w:t>.</w:t>
      </w:r>
    </w:p>
    <w:p w14:paraId="78F99108" w14:textId="732546B6" w:rsidR="004E6871" w:rsidRPr="00C223E8" w:rsidRDefault="00F468CD" w:rsidP="004E6871">
      <w:pPr>
        <w:pStyle w:val="NumList"/>
        <w:numPr>
          <w:ilvl w:val="0"/>
          <w:numId w:val="13"/>
        </w:numPr>
      </w:pPr>
      <w:r w:rsidRPr="00C223E8">
        <w:t xml:space="preserve">In the </w:t>
      </w:r>
      <w:proofErr w:type="gramStart"/>
      <w:r w:rsidRPr="00C223E8">
        <w:rPr>
          <w:rStyle w:val="CodeInline"/>
        </w:rPr>
        <w:t>main</w:t>
      </w:r>
      <w:r w:rsidR="00953214" w:rsidRPr="00C223E8">
        <w:rPr>
          <w:rStyle w:val="CodeInline"/>
        </w:rPr>
        <w:t>(</w:t>
      </w:r>
      <w:proofErr w:type="gramEnd"/>
      <w:r w:rsidR="00953214" w:rsidRPr="00C223E8">
        <w:rPr>
          <w:rStyle w:val="CodeInline"/>
        </w:rPr>
        <w:t>)</w:t>
      </w:r>
      <w:r w:rsidRPr="00C223E8">
        <w:t xml:space="preserve"> function, a</w:t>
      </w:r>
      <w:r w:rsidR="00383959" w:rsidRPr="00C223E8">
        <w:t xml:space="preserve">pply the </w:t>
      </w:r>
      <w:proofErr w:type="spellStart"/>
      <w:r w:rsidR="00055C8D" w:rsidRPr="00C223E8">
        <w:rPr>
          <w:rStyle w:val="CodeInline"/>
        </w:rPr>
        <w:t>uModel</w:t>
      </w:r>
      <w:r w:rsidR="00055C8D">
        <w:rPr>
          <w:rStyle w:val="CodeInline"/>
        </w:rPr>
        <w:t>XformMatrix</w:t>
      </w:r>
      <w:proofErr w:type="spellEnd"/>
      <w:r w:rsidR="00383959" w:rsidRPr="00C223E8">
        <w:t xml:space="preserve"> to each vertex position in the shader</w:t>
      </w:r>
      <w:r w:rsidR="00B84367" w:rsidRPr="00C223E8">
        <w:t>.</w:t>
      </w:r>
    </w:p>
    <w:p w14:paraId="193DE475" w14:textId="26D9DC50" w:rsidR="00383959" w:rsidRPr="009517D7" w:rsidRDefault="00F3579A" w:rsidP="00BC4335">
      <w:pPr>
        <w:pStyle w:val="Code"/>
        <w:rPr>
          <w:noProof w:val="0"/>
          <w:lang w:val="fr-FR"/>
        </w:rPr>
      </w:pPr>
      <w:proofErr w:type="spellStart"/>
      <w:proofErr w:type="gramStart"/>
      <w:r w:rsidRPr="009517D7">
        <w:rPr>
          <w:noProof w:val="0"/>
          <w:lang w:val="fr-FR"/>
        </w:rPr>
        <w:t>gl</w:t>
      </w:r>
      <w:proofErr w:type="gramEnd"/>
      <w:r w:rsidRPr="009517D7">
        <w:rPr>
          <w:noProof w:val="0"/>
          <w:lang w:val="fr-FR"/>
        </w:rPr>
        <w:t>_Position</w:t>
      </w:r>
      <w:proofErr w:type="spellEnd"/>
      <w:r w:rsidRPr="009517D7">
        <w:rPr>
          <w:noProof w:val="0"/>
          <w:lang w:val="fr-FR"/>
        </w:rPr>
        <w:t xml:space="preserve"> = </w:t>
      </w:r>
      <w:proofErr w:type="spellStart"/>
      <w:r w:rsidR="00055C8D">
        <w:rPr>
          <w:rStyle w:val="CodeBold"/>
          <w:noProof w:val="0"/>
          <w:lang w:val="fr-FR"/>
        </w:rPr>
        <w:t>uModelXformMatrix</w:t>
      </w:r>
      <w:proofErr w:type="spellEnd"/>
      <w:r w:rsidRPr="009517D7">
        <w:rPr>
          <w:rStyle w:val="CodeBold"/>
          <w:noProof w:val="0"/>
          <w:lang w:val="fr-FR"/>
        </w:rPr>
        <w:t xml:space="preserve"> *</w:t>
      </w:r>
      <w:r w:rsidRPr="009517D7">
        <w:rPr>
          <w:noProof w:val="0"/>
          <w:lang w:val="fr-FR"/>
        </w:rPr>
        <w:t xml:space="preserve"> vec4(</w:t>
      </w:r>
      <w:proofErr w:type="spellStart"/>
      <w:r w:rsidRPr="009517D7">
        <w:rPr>
          <w:noProof w:val="0"/>
          <w:lang w:val="fr-FR"/>
        </w:rPr>
        <w:t>aVertexPosition</w:t>
      </w:r>
      <w:proofErr w:type="spellEnd"/>
      <w:r w:rsidRPr="009517D7">
        <w:rPr>
          <w:noProof w:val="0"/>
          <w:lang w:val="fr-FR"/>
        </w:rPr>
        <w:t>, 1.0);</w:t>
      </w:r>
    </w:p>
    <w:p w14:paraId="76721C6A" w14:textId="1BDB12FA" w:rsidR="00383959" w:rsidRPr="00C223E8" w:rsidRDefault="00383959" w:rsidP="00F9439C">
      <w:pPr>
        <w:pStyle w:val="BodyTextFirst"/>
      </w:pPr>
      <w:r w:rsidRPr="00C223E8">
        <w:t xml:space="preserve">Notice that the operation follows directly from the discussion on matrix transformation operators. The reason for converting </w:t>
      </w:r>
      <w:proofErr w:type="spellStart"/>
      <w:r w:rsidRPr="00C223E8">
        <w:rPr>
          <w:rStyle w:val="CodeInline"/>
        </w:rPr>
        <w:t>aVertexP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proofErr w:type="spellEnd"/>
      <w:r w:rsidRPr="00C223E8">
        <w:t xml:space="preserve"> to a </w:t>
      </w:r>
      <w:r w:rsidRPr="00C223E8">
        <w:rPr>
          <w:rStyle w:val="CodeInline"/>
        </w:rPr>
        <w:t>vec4</w:t>
      </w:r>
      <w:r w:rsidRPr="00C223E8">
        <w:t xml:space="preserve"> is to support the matrix-vector multiplication.</w:t>
      </w:r>
    </w:p>
    <w:p w14:paraId="12B90C64" w14:textId="7EC907D6" w:rsidR="00383959" w:rsidRPr="00C223E8" w:rsidRDefault="00383959" w:rsidP="00B41C1A">
      <w:pPr>
        <w:pStyle w:val="BodyTextCont"/>
      </w:pPr>
      <w:r w:rsidRPr="00C223E8">
        <w:t xml:space="preserve">With this simple modification, the vertex positions of the unit square will be operated on by the </w:t>
      </w:r>
      <w:proofErr w:type="spellStart"/>
      <w:r w:rsidR="00055C8D" w:rsidRPr="00C223E8">
        <w:rPr>
          <w:rStyle w:val="CodeInline"/>
        </w:rPr>
        <w:t>uModel</w:t>
      </w:r>
      <w:r w:rsidR="00055C8D">
        <w:rPr>
          <w:rStyle w:val="CodeInline"/>
        </w:rPr>
        <w:t>XformMatrix</w:t>
      </w:r>
      <w:proofErr w:type="spellEnd"/>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r w:rsidR="001727FC">
        <w:rPr>
          <w:rStyle w:val="CodeInline"/>
        </w:rPr>
        <w:t>SimpleShader</w:t>
      </w:r>
      <w:r w:rsidRPr="00C223E8">
        <w:t xml:space="preserve"> to load the appropriate transformation operator into </w:t>
      </w:r>
      <w:proofErr w:type="spellStart"/>
      <w:r w:rsidR="00055C8D" w:rsidRPr="00C223E8">
        <w:rPr>
          <w:rStyle w:val="CodeInline"/>
        </w:rPr>
        <w:t>uModel</w:t>
      </w:r>
      <w:r w:rsidR="00055C8D">
        <w:rPr>
          <w:rStyle w:val="CodeInline"/>
        </w:rPr>
        <w:t>XformMatrix</w:t>
      </w:r>
      <w:proofErr w:type="spellEnd"/>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00763B03" w:rsidR="00383959" w:rsidRDefault="00383959" w:rsidP="00BC4335">
      <w:pPr>
        <w:pStyle w:val="Heading3"/>
      </w:pPr>
      <w:r w:rsidRPr="00C223E8">
        <w:t xml:space="preserve">Modify </w:t>
      </w:r>
      <w:r w:rsidR="00094F25">
        <w:t>SimpleShade</w:t>
      </w:r>
      <w:r w:rsidRPr="00C223E8">
        <w:t>r</w:t>
      </w:r>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77777777" w:rsidR="009517D7" w:rsidRDefault="00A61CAF">
      <w:pPr>
        <w:pStyle w:val="BodyTextFirst"/>
      </w:pPr>
      <w:r>
        <w:t>Follow these steps:</w:t>
      </w:r>
    </w:p>
    <w:p w14:paraId="090CFEDF" w14:textId="640123F6" w:rsidR="00383959" w:rsidRPr="00C223E8" w:rsidRDefault="00383959" w:rsidP="00383959">
      <w:pPr>
        <w:pStyle w:val="NumList"/>
        <w:numPr>
          <w:ilvl w:val="0"/>
          <w:numId w:val="14"/>
        </w:numPr>
      </w:pPr>
      <w:r w:rsidRPr="00C223E8">
        <w:t xml:space="preserve">Edit </w:t>
      </w:r>
      <w:r w:rsidR="00C04D6C">
        <w:rPr>
          <w:rStyle w:val="CodeInline"/>
        </w:rPr>
        <w:t>simple_shader</w:t>
      </w:r>
      <w:r w:rsidRPr="00C223E8">
        <w:rPr>
          <w:rStyle w:val="CodeInline"/>
        </w:rPr>
        <w:t>.js</w:t>
      </w:r>
      <w:r w:rsidRPr="00C223E8">
        <w:t xml:space="preserve"> and add an instance variable to hold the reference to the </w:t>
      </w:r>
      <w:proofErr w:type="spellStart"/>
      <w:r w:rsidR="00055C8D" w:rsidRPr="00C223E8">
        <w:rPr>
          <w:rStyle w:val="CodeInline"/>
        </w:rPr>
        <w:t>uModel</w:t>
      </w:r>
      <w:r w:rsidR="00055C8D">
        <w:rPr>
          <w:rStyle w:val="CodeInline"/>
        </w:rPr>
        <w:t>XformMatrix</w:t>
      </w:r>
      <w:proofErr w:type="spellEnd"/>
      <w:r w:rsidRPr="00C223E8">
        <w:t xml:space="preserve"> matrix in the vertex shader</w:t>
      </w:r>
      <w:r w:rsidR="00B84367" w:rsidRPr="00C223E8">
        <w:t>.</w:t>
      </w:r>
    </w:p>
    <w:p w14:paraId="529A76D8" w14:textId="7B1EE6C5" w:rsidR="00383959" w:rsidRPr="00C223E8" w:rsidRDefault="00F3579A" w:rsidP="00BC4335">
      <w:pPr>
        <w:pStyle w:val="Code"/>
        <w:rPr>
          <w:noProof w:val="0"/>
        </w:rPr>
      </w:pPr>
      <w:proofErr w:type="spellStart"/>
      <w:proofErr w:type="gramStart"/>
      <w:r w:rsidRPr="00F3579A">
        <w:rPr>
          <w:noProof w:val="0"/>
        </w:rPr>
        <w:t>this.mModel</w:t>
      </w:r>
      <w:r w:rsidR="00055C8D">
        <w:rPr>
          <w:noProof w:val="0"/>
        </w:rPr>
        <w:t>MatrixRef</w:t>
      </w:r>
      <w:proofErr w:type="spellEnd"/>
      <w:proofErr w:type="gramEnd"/>
      <w:r w:rsidR="00055C8D">
        <w:rPr>
          <w:noProof w:val="0"/>
        </w:rPr>
        <w:t xml:space="preserve"> </w:t>
      </w:r>
      <w:r w:rsidRPr="00F3579A">
        <w:rPr>
          <w:noProof w:val="0"/>
        </w:rPr>
        <w:t xml:space="preserve">= null;    </w:t>
      </w:r>
    </w:p>
    <w:p w14:paraId="0ACE2167" w14:textId="6AEBC060" w:rsidR="004E6871" w:rsidRPr="00C223E8" w:rsidRDefault="00383959" w:rsidP="004E6871">
      <w:pPr>
        <w:pStyle w:val="NumList"/>
        <w:numPr>
          <w:ilvl w:val="0"/>
          <w:numId w:val="14"/>
        </w:numPr>
      </w:pPr>
      <w:r w:rsidRPr="00C223E8">
        <w:t xml:space="preserve">At the end of the </w:t>
      </w:r>
      <w:r w:rsidR="00C07483">
        <w:rPr>
          <w:rStyle w:val="CodeInline"/>
        </w:rPr>
        <w:t>S</w:t>
      </w:r>
      <w:r w:rsidR="00C04D6C">
        <w:rPr>
          <w:rStyle w:val="CodeInline"/>
        </w:rPr>
        <w:t>imple</w:t>
      </w:r>
      <w:r w:rsidR="00C07483">
        <w:rPr>
          <w:rStyle w:val="CodeInline"/>
        </w:rPr>
        <w:t>Sh</w:t>
      </w:r>
      <w:r w:rsidR="00C04D6C">
        <w:rPr>
          <w:rStyle w:val="CodeInline"/>
        </w:rPr>
        <w:t>ader</w:t>
      </w:r>
      <w:r w:rsidRPr="00C223E8">
        <w:t xml:space="preserve"> constructor </w:t>
      </w:r>
      <w:r w:rsidR="00B933B0" w:rsidRPr="00C223E8">
        <w:t xml:space="preserve">under </w:t>
      </w:r>
      <w:r w:rsidR="00B84367" w:rsidRPr="00C223E8">
        <w:t xml:space="preserve">step </w:t>
      </w:r>
      <w:r w:rsidR="00055C8D">
        <w:t>E</w:t>
      </w:r>
      <w:r w:rsidR="005B2C4F">
        <w:t xml:space="preserve">, after setting the reference to </w:t>
      </w:r>
      <w:proofErr w:type="spellStart"/>
      <w:r w:rsidR="005B2C4F" w:rsidRPr="00B41C1A">
        <w:rPr>
          <w:rStyle w:val="CodeInline"/>
        </w:rPr>
        <w:t>uPixelColor</w:t>
      </w:r>
      <w:proofErr w:type="spellEnd"/>
      <w:r w:rsidR="005B2C4F">
        <w:t>,</w:t>
      </w:r>
      <w:r w:rsidRPr="00C223E8">
        <w:t xml:space="preserve"> </w:t>
      </w:r>
      <w:r w:rsidR="00B933B0" w:rsidRPr="00C223E8">
        <w:t xml:space="preserve">add the following code </w:t>
      </w:r>
      <w:r w:rsidRPr="00C223E8">
        <w:t>to initialize this reference:</w:t>
      </w:r>
    </w:p>
    <w:p w14:paraId="1E3B355C" w14:textId="1ADA0530" w:rsidR="00055C8D" w:rsidRDefault="00055C8D" w:rsidP="00055C8D">
      <w:pPr>
        <w:pStyle w:val="Code"/>
        <w:rPr>
          <w:noProof w:val="0"/>
        </w:rPr>
      </w:pPr>
      <w:r>
        <w:rPr>
          <w:noProof w:val="0"/>
        </w:rPr>
        <w:t>// Step E: Gets a reference to the uniform variables in the fragment shader</w:t>
      </w:r>
    </w:p>
    <w:p w14:paraId="3905C75F" w14:textId="025764FF" w:rsidR="005B2C4F" w:rsidRPr="00B41C1A" w:rsidRDefault="005B2C4F">
      <w:pPr>
        <w:pStyle w:val="Code"/>
        <w:rPr>
          <w:rStyle w:val="CodeBold"/>
          <w:rFonts w:ascii="TheSansMonoConNormal" w:hAnsi="TheSansMonoConNormal"/>
        </w:rPr>
      </w:pPr>
      <w:r w:rsidRPr="00B41C1A">
        <w:rPr>
          <w:rStyle w:val="CodeBold"/>
          <w:rFonts w:ascii="TheSansMonoConNormal" w:hAnsi="TheSansMonoConNormal"/>
        </w:rPr>
        <w:t>this.mPixelColorRef = gl.getUniformLocation(this.mCompiledShader, "uPixelColor");</w:t>
      </w:r>
    </w:p>
    <w:p w14:paraId="05BB98AA" w14:textId="7140118B" w:rsidR="00055C8D" w:rsidRPr="00055C8D" w:rsidRDefault="00055C8D" w:rsidP="00055C8D">
      <w:pPr>
        <w:pStyle w:val="Code"/>
        <w:rPr>
          <w:rStyle w:val="CodeBold"/>
        </w:rPr>
      </w:pPr>
      <w:r w:rsidRPr="00055C8D">
        <w:rPr>
          <w:rStyle w:val="CodeBold"/>
        </w:rPr>
        <w:t>this.mModelMatrixRef = gl.getUniformLocation(this.mCompiledShader, "uModelXformMatrix");</w:t>
      </w:r>
    </w:p>
    <w:p w14:paraId="0BEAD0CF" w14:textId="427396FE" w:rsidR="004E6871" w:rsidRPr="00C223E8" w:rsidRDefault="005B2C4F" w:rsidP="004E6871">
      <w:pPr>
        <w:pStyle w:val="NumList"/>
        <w:numPr>
          <w:ilvl w:val="0"/>
          <w:numId w:val="14"/>
        </w:numPr>
      </w:pPr>
      <w:r>
        <w:t xml:space="preserve">Modify the </w:t>
      </w:r>
      <w:proofErr w:type="gramStart"/>
      <w:r w:rsidRPr="00B41C1A">
        <w:rPr>
          <w:rStyle w:val="CodeInline"/>
        </w:rPr>
        <w:t>activate(</w:t>
      </w:r>
      <w:proofErr w:type="gramEnd"/>
      <w:r w:rsidRPr="00B41C1A">
        <w:rPr>
          <w:rStyle w:val="CodeInline"/>
        </w:rPr>
        <w:t>)</w:t>
      </w:r>
      <w:r>
        <w:t xml:space="preserve"> function to receive </w:t>
      </w:r>
      <w:r w:rsidR="00C20110">
        <w:t>a</w:t>
      </w:r>
      <w:r w:rsidR="007B6BFE">
        <w:t xml:space="preserve"> second</w:t>
      </w:r>
      <w:r w:rsidR="00C20110">
        <w:t xml:space="preserve"> parameter and load the value to </w:t>
      </w:r>
      <w:proofErr w:type="spellStart"/>
      <w:r w:rsidR="00C20110" w:rsidRPr="00B41C1A">
        <w:rPr>
          <w:rStyle w:val="CodeInline"/>
        </w:rPr>
        <w:t>uModelXformMatrix</w:t>
      </w:r>
      <w:proofErr w:type="spellEnd"/>
      <w:r w:rsidR="00C20110">
        <w:t xml:space="preserve"> via </w:t>
      </w:r>
      <w:proofErr w:type="spellStart"/>
      <w:r w:rsidR="00C20110" w:rsidRPr="00B41C1A">
        <w:rPr>
          <w:rStyle w:val="CodeInline"/>
        </w:rPr>
        <w:t>mModelMatrixRef</w:t>
      </w:r>
      <w:proofErr w:type="spellEnd"/>
      <w:r w:rsidR="00C20110">
        <w:t>:</w:t>
      </w:r>
    </w:p>
    <w:p w14:paraId="05428C4A" w14:textId="46BF7174" w:rsidR="007B6BFE" w:rsidRPr="007B6BFE" w:rsidRDefault="007B6BFE" w:rsidP="00B41C1A">
      <w:pPr>
        <w:pStyle w:val="Code"/>
      </w:pPr>
      <w:r w:rsidRPr="007B6BFE">
        <w:t xml:space="preserve">activate(pixelColor, </w:t>
      </w:r>
      <w:r w:rsidRPr="00B41C1A">
        <w:rPr>
          <w:rStyle w:val="CodeBold"/>
        </w:rPr>
        <w:t>trsMatrix</w:t>
      </w:r>
      <w:r w:rsidRPr="007B6BFE">
        <w:t>) {</w:t>
      </w:r>
    </w:p>
    <w:p w14:paraId="650CA322" w14:textId="0C877EF1" w:rsidR="007B6BFE" w:rsidRPr="007B6BFE" w:rsidRDefault="007B6BFE" w:rsidP="00B41C1A">
      <w:pPr>
        <w:pStyle w:val="Code"/>
      </w:pPr>
      <w:r w:rsidRPr="007B6BFE">
        <w:t xml:space="preserve">    let gl = glSys.get();</w:t>
      </w:r>
    </w:p>
    <w:p w14:paraId="30DB4EA8" w14:textId="0C314E64" w:rsidR="007B6BFE" w:rsidRPr="007B6BFE" w:rsidRDefault="007B6BFE" w:rsidP="00B41C1A">
      <w:pPr>
        <w:pStyle w:val="Code"/>
      </w:pPr>
      <w:r w:rsidRPr="007B6BFE">
        <w:t xml:space="preserve">    gl.useProgram(this.mCompiledShader);</w:t>
      </w:r>
    </w:p>
    <w:p w14:paraId="68654DCF" w14:textId="77777777" w:rsidR="007B6BFE" w:rsidRPr="007B6BFE" w:rsidRDefault="007B6BFE" w:rsidP="00B41C1A">
      <w:pPr>
        <w:pStyle w:val="Code"/>
      </w:pPr>
      <w:r w:rsidRPr="007B6BFE">
        <w:t xml:space="preserve">        </w:t>
      </w:r>
    </w:p>
    <w:p w14:paraId="1166E2AE" w14:textId="70494E48" w:rsidR="007B6BFE" w:rsidRPr="007B6BFE" w:rsidRDefault="007B6BFE" w:rsidP="00B41C1A">
      <w:pPr>
        <w:pStyle w:val="Code"/>
      </w:pPr>
      <w:r w:rsidRPr="007B6BFE">
        <w:t xml:space="preserve">    // bind vertex buffer</w:t>
      </w:r>
    </w:p>
    <w:p w14:paraId="3312F6F1" w14:textId="7228C660" w:rsidR="007B6BFE" w:rsidRPr="007B6BFE" w:rsidRDefault="007B6BFE" w:rsidP="00B41C1A">
      <w:pPr>
        <w:pStyle w:val="Code"/>
      </w:pPr>
      <w:r w:rsidRPr="007B6BFE">
        <w:t xml:space="preserve">    gl.bindBuffer(gl.ARRAY_BUFFER, vertexBuffer.get());</w:t>
      </w:r>
    </w:p>
    <w:p w14:paraId="79984B32" w14:textId="41D33AB0" w:rsidR="007B6BFE" w:rsidRPr="007B6BFE" w:rsidRDefault="007B6BFE" w:rsidP="00B41C1A">
      <w:pPr>
        <w:pStyle w:val="Code"/>
      </w:pPr>
      <w:r w:rsidRPr="007B6BFE">
        <w:t xml:space="preserve">    gl.vertexAttribPointer(this.mVertexPositionRef,</w:t>
      </w:r>
    </w:p>
    <w:p w14:paraId="6289C096" w14:textId="3F5B0D0B" w:rsidR="007B6BFE" w:rsidRPr="007B6BFE" w:rsidRDefault="007B6BFE" w:rsidP="00B41C1A">
      <w:pPr>
        <w:pStyle w:val="Code"/>
      </w:pPr>
      <w:r w:rsidRPr="007B6BFE">
        <w:t xml:space="preserve">        3,              // each element is a 3-float (x,y.z)</w:t>
      </w:r>
    </w:p>
    <w:p w14:paraId="59AE2B68" w14:textId="23104520" w:rsidR="007B6BFE" w:rsidRPr="007B6BFE" w:rsidRDefault="007B6BFE" w:rsidP="00B41C1A">
      <w:pPr>
        <w:pStyle w:val="Code"/>
      </w:pPr>
      <w:r w:rsidRPr="007B6BFE">
        <w:t xml:space="preserve">        gl.FLOAT,       // data type is FLOAT</w:t>
      </w:r>
    </w:p>
    <w:p w14:paraId="09C42AB9" w14:textId="6608D71C" w:rsidR="007B6BFE" w:rsidRPr="007B6BFE" w:rsidRDefault="007B6BFE" w:rsidP="00B41C1A">
      <w:pPr>
        <w:pStyle w:val="Code"/>
      </w:pPr>
      <w:r w:rsidRPr="007B6BFE">
        <w:t xml:space="preserve">        false,          // if the content is normalized vectors</w:t>
      </w:r>
    </w:p>
    <w:p w14:paraId="45A7AAF0" w14:textId="31454FC0" w:rsidR="007B6BFE" w:rsidRPr="007B6BFE" w:rsidRDefault="007B6BFE" w:rsidP="00B41C1A">
      <w:pPr>
        <w:pStyle w:val="Code"/>
      </w:pPr>
      <w:r w:rsidRPr="007B6BFE">
        <w:t xml:space="preserve">        0,              // number of bytes to skip in between elements</w:t>
      </w:r>
    </w:p>
    <w:p w14:paraId="4C5587B6" w14:textId="088B3867" w:rsidR="007B6BFE" w:rsidRPr="007B6BFE" w:rsidRDefault="007B6BFE" w:rsidP="00B41C1A">
      <w:pPr>
        <w:pStyle w:val="Code"/>
      </w:pPr>
      <w:r w:rsidRPr="007B6BFE">
        <w:t xml:space="preserve">        0);             // offsets to the first element</w:t>
      </w:r>
    </w:p>
    <w:p w14:paraId="084438BF" w14:textId="09793F8B" w:rsidR="007B6BFE" w:rsidRPr="007B6BFE" w:rsidRDefault="007B6BFE" w:rsidP="00B41C1A">
      <w:pPr>
        <w:pStyle w:val="Code"/>
      </w:pPr>
      <w:r w:rsidRPr="007B6BFE">
        <w:t xml:space="preserve">    gl.enableVertexAttribArray(this.mVertexPositionRef);</w:t>
      </w:r>
    </w:p>
    <w:p w14:paraId="3C41B2E1" w14:textId="77777777" w:rsidR="007B6BFE" w:rsidRPr="007B6BFE" w:rsidRDefault="007B6BFE" w:rsidP="00B41C1A">
      <w:pPr>
        <w:pStyle w:val="Code"/>
      </w:pPr>
      <w:r w:rsidRPr="007B6BFE">
        <w:t xml:space="preserve">        </w:t>
      </w:r>
    </w:p>
    <w:p w14:paraId="3F78441F" w14:textId="1C3AC7ED" w:rsidR="007B6BFE" w:rsidRPr="007B6BFE" w:rsidRDefault="007B6BFE" w:rsidP="00B41C1A">
      <w:pPr>
        <w:pStyle w:val="Code"/>
      </w:pPr>
      <w:r w:rsidRPr="007B6BFE">
        <w:lastRenderedPageBreak/>
        <w:t xml:space="preserve">    // load uniforms</w:t>
      </w:r>
    </w:p>
    <w:p w14:paraId="03DA1FB3" w14:textId="731C49DA" w:rsidR="007B6BFE" w:rsidRPr="007B6BFE" w:rsidRDefault="007B6BFE" w:rsidP="00B41C1A">
      <w:pPr>
        <w:pStyle w:val="Code"/>
      </w:pPr>
      <w:r w:rsidRPr="007B6BFE">
        <w:t xml:space="preserve">    gl.uniform4fv(this.mPixelColorRef, pixelColor);</w:t>
      </w:r>
    </w:p>
    <w:p w14:paraId="61FEBF9C" w14:textId="3BD7F7A7" w:rsidR="007B6BFE" w:rsidRPr="00B41C1A" w:rsidRDefault="007B6BFE" w:rsidP="00B41C1A">
      <w:pPr>
        <w:pStyle w:val="Code"/>
        <w:rPr>
          <w:rStyle w:val="CodeBold"/>
        </w:rPr>
      </w:pPr>
      <w:r w:rsidRPr="00B41C1A">
        <w:t xml:space="preserve">    </w:t>
      </w:r>
      <w:r w:rsidRPr="00B41C1A">
        <w:rPr>
          <w:rStyle w:val="CodeBold"/>
        </w:rPr>
        <w:t>gl.uniformMatrix4fv(this.mModelMatrixRef, false, trsMatrix);</w:t>
      </w:r>
    </w:p>
    <w:p w14:paraId="01E82956" w14:textId="2399A327" w:rsidR="00E21613" w:rsidRDefault="007B6BFE">
      <w:pPr>
        <w:pStyle w:val="Code"/>
        <w:rPr>
          <w:noProof w:val="0"/>
        </w:rPr>
      </w:pPr>
      <w:r w:rsidRPr="007B6BFE">
        <w:t>}</w:t>
      </w:r>
    </w:p>
    <w:p w14:paraId="4BEEE326" w14:textId="190433B1" w:rsidR="00383959" w:rsidRPr="00C223E8" w:rsidRDefault="00383959" w:rsidP="00F9439C">
      <w:pPr>
        <w:pStyle w:val="BodyTextFirst"/>
      </w:pPr>
      <w:r w:rsidRPr="00C223E8">
        <w:t xml:space="preserve">The </w:t>
      </w:r>
      <w:proofErr w:type="gramStart"/>
      <w:r w:rsidRPr="00C223E8">
        <w:rPr>
          <w:rStyle w:val="CodeInline"/>
        </w:rPr>
        <w:t>gl.uniformMatrix</w:t>
      </w:r>
      <w:proofErr w:type="gramEnd"/>
      <w:r w:rsidRPr="00C223E8">
        <w:rPr>
          <w:rStyle w:val="CodeInline"/>
        </w:rPr>
        <w:t>4fv()</w:t>
      </w:r>
      <w:r w:rsidRPr="00C223E8">
        <w:t xml:space="preserve"> function copies</w:t>
      </w:r>
      <w:r w:rsidR="003016D0">
        <w:t xml:space="preserve"> the values from </w:t>
      </w:r>
      <w:proofErr w:type="spellStart"/>
      <w:r w:rsidR="003016D0" w:rsidRPr="00B41C1A">
        <w:rPr>
          <w:rStyle w:val="CodeInline"/>
        </w:rPr>
        <w:t>trsMatrix</w:t>
      </w:r>
      <w:proofErr w:type="spellEnd"/>
      <w:r w:rsidR="003016D0">
        <w:t xml:space="preserve"> to</w:t>
      </w:r>
      <w:r w:rsidRPr="00C223E8">
        <w:t xml:space="preserve"> the vertex shader location identified by </w:t>
      </w:r>
      <w:proofErr w:type="spellStart"/>
      <w:r w:rsidR="00D26DD0">
        <w:rPr>
          <w:rStyle w:val="CodeInline"/>
        </w:rPr>
        <w:t>this.m</w:t>
      </w:r>
      <w:r w:rsidR="003016D0">
        <w:rPr>
          <w:rStyle w:val="CodeInline"/>
        </w:rPr>
        <w:t>ModelMatrixRef</w:t>
      </w:r>
      <w:proofErr w:type="spellEnd"/>
      <w:r w:rsidR="003016D0">
        <w:t xml:space="preserve"> o</w:t>
      </w:r>
      <w:r w:rsidRPr="00C223E8">
        <w:t xml:space="preserve">r the </w:t>
      </w:r>
      <w:proofErr w:type="spellStart"/>
      <w:r w:rsidRPr="00C223E8">
        <w:rPr>
          <w:rStyle w:val="CodeInline"/>
        </w:rPr>
        <w:t>uModel</w:t>
      </w:r>
      <w:r w:rsidR="00D26DD0">
        <w:rPr>
          <w:rStyle w:val="CodeInline"/>
        </w:rPr>
        <w:t>XfromMatrix</w:t>
      </w:r>
      <w:proofErr w:type="spellEnd"/>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p>
    <w:p w14:paraId="268CFCBA" w14:textId="77777777" w:rsidR="00383959" w:rsidRPr="00C223E8" w:rsidRDefault="00383959" w:rsidP="00BC4335">
      <w:pPr>
        <w:pStyle w:val="Heading3"/>
      </w:pPr>
      <w:r w:rsidRPr="00C223E8">
        <w:t>Modify Renderable Object</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Pr="00C223E8">
        <w:t xml:space="preserve"> 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0AF208F2" w:rsidR="00383959" w:rsidRPr="00C223E8" w:rsidRDefault="00383959" w:rsidP="00BC4335">
      <w:pPr>
        <w:pStyle w:val="BodyTextFirst"/>
      </w:pPr>
      <w:r w:rsidRPr="00C223E8">
        <w:t xml:space="preserve">Edit </w:t>
      </w:r>
      <w:r w:rsidR="00C04D6C">
        <w:rPr>
          <w:rStyle w:val="CodeInline"/>
        </w:rPr>
        <w:t>r</w:t>
      </w:r>
      <w:r w:rsidRPr="00C223E8">
        <w:rPr>
          <w:rStyle w:val="CodeInline"/>
        </w:rPr>
        <w:t>enderable.js</w:t>
      </w:r>
      <w:r w:rsidRPr="00C223E8">
        <w:t xml:space="preserve"> to modify the </w:t>
      </w:r>
      <w:proofErr w:type="gramStart"/>
      <w:r w:rsidR="006A3776" w:rsidRPr="00C223E8">
        <w:rPr>
          <w:rStyle w:val="CodeInline"/>
        </w:rPr>
        <w:t>draw</w:t>
      </w:r>
      <w:r w:rsidRPr="00C223E8">
        <w:rPr>
          <w:rStyle w:val="CodeInline"/>
        </w:rPr>
        <w:t>(</w:t>
      </w:r>
      <w:proofErr w:type="gramEnd"/>
      <w:r w:rsidRPr="00C223E8">
        <w:rPr>
          <w:rStyle w:val="CodeInline"/>
        </w:rPr>
        <w:t>)</w:t>
      </w:r>
      <w:r w:rsidRPr="00C223E8">
        <w:t xml:space="preserve"> function to receive and</w:t>
      </w:r>
      <w:r w:rsidR="00B84367" w:rsidRPr="00C223E8">
        <w:t xml:space="preserve"> </w:t>
      </w:r>
      <w:r w:rsidR="00215228">
        <w:t>to forward</w:t>
      </w:r>
      <w:r w:rsidR="00DD404E">
        <w:t xml:space="preserve"> </w:t>
      </w:r>
      <w:r w:rsidR="00601F85">
        <w:t xml:space="preserve">a </w:t>
      </w:r>
      <w:r w:rsidR="00215228">
        <w:t xml:space="preserve">transform </w:t>
      </w:r>
      <w:r w:rsidR="00DD404E">
        <w:t xml:space="preserve">operator to </w:t>
      </w:r>
      <w:r w:rsidRPr="00C223E8">
        <w:t xml:space="preserve">the </w:t>
      </w:r>
      <w:proofErr w:type="spellStart"/>
      <w:r w:rsidR="00BE681D" w:rsidRPr="00C223E8">
        <w:rPr>
          <w:rStyle w:val="CodeInline"/>
        </w:rPr>
        <w:t>m</w:t>
      </w:r>
      <w:r w:rsidRPr="00C223E8">
        <w:rPr>
          <w:rStyle w:val="CodeInline"/>
        </w:rPr>
        <w:t>Shader.</w:t>
      </w:r>
      <w:r w:rsidR="006A3776" w:rsidRPr="00C223E8">
        <w:rPr>
          <w:rStyle w:val="CodeInline"/>
        </w:rPr>
        <w:t>activate</w:t>
      </w:r>
      <w:proofErr w:type="spellEnd"/>
      <w:r w:rsidRPr="00C223E8">
        <w:rPr>
          <w:rStyle w:val="CodeInline"/>
        </w:rPr>
        <w:t>()</w:t>
      </w:r>
      <w:r w:rsidRPr="00C223E8">
        <w:t xml:space="preserve"> function</w:t>
      </w:r>
      <w:r w:rsidR="0029311C">
        <w:t xml:space="preserve"> to be loaded to the GLSL shader.</w:t>
      </w:r>
    </w:p>
    <w:p w14:paraId="241BBAF2" w14:textId="77777777" w:rsidR="00E21613" w:rsidRDefault="00E21613" w:rsidP="00E21613">
      <w:pPr>
        <w:pStyle w:val="Code"/>
        <w:rPr>
          <w:noProof w:val="0"/>
        </w:rPr>
      </w:pPr>
      <w:r>
        <w:rPr>
          <w:noProof w:val="0"/>
        </w:rPr>
        <w:t>draw(</w:t>
      </w:r>
      <w:proofErr w:type="spellStart"/>
      <w:r w:rsidRPr="00E21613">
        <w:rPr>
          <w:rStyle w:val="CodeBold"/>
        </w:rPr>
        <w:t>trsMatrix</w:t>
      </w:r>
      <w:proofErr w:type="spellEnd"/>
      <w:r>
        <w:rPr>
          <w:noProof w:val="0"/>
        </w:rPr>
        <w:t>) {</w:t>
      </w:r>
    </w:p>
    <w:p w14:paraId="56DF9C7F" w14:textId="024DE84F" w:rsidR="00E21613" w:rsidRDefault="00E21613" w:rsidP="00E21613">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B839205" w14:textId="01D5E19D" w:rsidR="00E21613" w:rsidRPr="00E21613" w:rsidRDefault="00E21613" w:rsidP="00E21613">
      <w:pPr>
        <w:pStyle w:val="Code"/>
        <w:rPr>
          <w:rStyle w:val="CodeBold"/>
        </w:rPr>
      </w:pPr>
      <w:r>
        <w:rPr>
          <w:noProof w:val="0"/>
        </w:rPr>
        <w:t xml:space="preserve">    </w:t>
      </w:r>
      <w:r w:rsidRPr="00B41C1A">
        <w:t>this.mShader.activate(this.mColor,</w:t>
      </w:r>
      <w:r w:rsidRPr="00E21613">
        <w:rPr>
          <w:rStyle w:val="CodeBold"/>
        </w:rPr>
        <w:t xml:space="preserve"> trsMatrix</w:t>
      </w:r>
      <w:r w:rsidRPr="00B41C1A">
        <w:t>);</w:t>
      </w:r>
    </w:p>
    <w:p w14:paraId="6185BA82" w14:textId="053CFF62" w:rsidR="00E21613" w:rsidRDefault="00E21613" w:rsidP="00E21613">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26B920" w14:textId="101E17AF" w:rsidR="00E21613" w:rsidRPr="00C223E8" w:rsidRDefault="00E21613" w:rsidP="00E21613">
      <w:pPr>
        <w:pStyle w:val="Code"/>
        <w:rPr>
          <w:noProof w:val="0"/>
        </w:rPr>
      </w:pPr>
      <w:r>
        <w:rPr>
          <w:noProof w:val="0"/>
        </w:rPr>
        <w:t>}</w:t>
      </w:r>
    </w:p>
    <w:p w14:paraId="08AC7BE9" w14:textId="2CD802A9" w:rsidR="00383959" w:rsidRDefault="00383959" w:rsidP="00F9439C">
      <w:pPr>
        <w:pStyle w:val="BodyTextFirst"/>
      </w:pPr>
      <w:r w:rsidRPr="00C223E8">
        <w:t xml:space="preserve">In this way, when the vertices of the unit square are processed by the vertex shader, the </w:t>
      </w:r>
      <w:proofErr w:type="spellStart"/>
      <w:r w:rsidR="004A2543" w:rsidRPr="00C223E8">
        <w:rPr>
          <w:rStyle w:val="CodeInline"/>
        </w:rPr>
        <w:t>uModel</w:t>
      </w:r>
      <w:r w:rsidR="004A2543">
        <w:rPr>
          <w:rStyle w:val="CodeInline"/>
        </w:rPr>
        <w:t>XformMatrix</w:t>
      </w:r>
      <w:proofErr w:type="spellEnd"/>
      <w:r w:rsidR="00854FF5">
        <w:rPr>
          <w:rStyle w:val="CodeInline"/>
        </w:rPr>
        <w:t xml:space="preserve"> </w:t>
      </w:r>
      <w:r w:rsidRPr="00C223E8">
        <w:t xml:space="preserve">will contain the proper operator for transforming the vertices and thus drawing the square </w:t>
      </w:r>
      <w:r w:rsidR="004A2543">
        <w:t>at</w:t>
      </w:r>
      <w:r w:rsidRPr="00C223E8">
        <w:t xml:space="preserve">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009A131D">
        <w:t>, size, and rotation.</w:t>
      </w:r>
    </w:p>
    <w:p w14:paraId="5C1A5177" w14:textId="77777777" w:rsidR="00383959" w:rsidRPr="00C223E8" w:rsidRDefault="00383959" w:rsidP="00BC4335">
      <w:pPr>
        <w:pStyle w:val="Heading3"/>
      </w:pPr>
      <w:r w:rsidRPr="00C223E8">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77777777" w:rsidR="00383959" w:rsidRPr="00C223E8" w:rsidRDefault="00383959" w:rsidP="00BC4335">
      <w:pPr>
        <w:pStyle w:val="BodyTextFirst"/>
      </w:pPr>
      <w:r w:rsidRPr="00C223E8">
        <w:t>Now that the game engine supports transformation, you need to modify the client code to draw with it.</w:t>
      </w:r>
    </w:p>
    <w:p w14:paraId="327FFAE0" w14:textId="75EACDD4" w:rsidR="00383959" w:rsidRPr="00C223E8" w:rsidRDefault="00383959" w:rsidP="00383959">
      <w:pPr>
        <w:pStyle w:val="NumList"/>
        <w:numPr>
          <w:ilvl w:val="0"/>
          <w:numId w:val="15"/>
        </w:numPr>
      </w:pPr>
      <w:r w:rsidRPr="00C223E8">
        <w:t xml:space="preserve">Edit </w:t>
      </w:r>
      <w:r w:rsidR="00E21613">
        <w:rPr>
          <w:rStyle w:val="CodeInline"/>
        </w:rPr>
        <w:t>my_g</w:t>
      </w:r>
      <w:r w:rsidRPr="00C223E8">
        <w:rPr>
          <w:rStyle w:val="CodeInline"/>
        </w:rPr>
        <w:t>ame.js</w:t>
      </w:r>
      <w:r w:rsidR="00B84367" w:rsidRPr="00C223E8">
        <w:t>;</w:t>
      </w:r>
      <w:r w:rsidRPr="00C223E8">
        <w:t xml:space="preserve"> after </w:t>
      </w:r>
      <w:r w:rsidR="00B84367" w:rsidRPr="00C223E8">
        <w:t xml:space="preserve">step </w:t>
      </w:r>
      <w:r w:rsidR="00E21613">
        <w:t>C</w:t>
      </w:r>
      <w:r w:rsidRPr="00C223E8">
        <w:t xml:space="preserve">, instead of activating and drawing the two squares, replace </w:t>
      </w:r>
      <w:r w:rsidR="00B84367" w:rsidRPr="00C223E8">
        <w:t xml:space="preserve">steps </w:t>
      </w:r>
      <w:r w:rsidR="00E21613">
        <w:t>C</w:t>
      </w:r>
      <w:r w:rsidRPr="00C223E8">
        <w:t xml:space="preserve">1 and </w:t>
      </w:r>
      <w:r w:rsidR="00E21613">
        <w:t>C</w:t>
      </w:r>
      <w:r w:rsidRPr="00C223E8">
        <w:t>2 to create a new identity transform operator</w:t>
      </w:r>
      <w:r w:rsidR="00A14822">
        <w:t xml:space="preserve">, </w:t>
      </w:r>
      <w:proofErr w:type="spellStart"/>
      <w:r w:rsidR="00A14822" w:rsidRPr="00B41C1A">
        <w:rPr>
          <w:rStyle w:val="CodeInline"/>
        </w:rPr>
        <w:t>trsMatrix</w:t>
      </w:r>
      <w:proofErr w:type="spellEnd"/>
      <w:r w:rsidR="00A14822">
        <w:t xml:space="preserve">. The name of the variable, </w:t>
      </w:r>
      <w:proofErr w:type="spellStart"/>
      <w:r w:rsidR="00A14822" w:rsidRPr="00B41C1A">
        <w:rPr>
          <w:rStyle w:val="CodeInline"/>
        </w:rPr>
        <w:t>trsMatrix</w:t>
      </w:r>
      <w:proofErr w:type="spellEnd"/>
      <w:r w:rsidR="00A14822">
        <w:t xml:space="preserve">, signifies </w:t>
      </w:r>
      <w:r w:rsidR="00FD6927">
        <w:t xml:space="preserve">that </w:t>
      </w:r>
      <w:r w:rsidR="00A14822">
        <w:t xml:space="preserve">it is </w:t>
      </w:r>
      <w:r w:rsidR="00FD6927">
        <w:t xml:space="preserve">a matrix operator containing the </w:t>
      </w:r>
      <w:r w:rsidR="00A14822">
        <w:t xml:space="preserve">concatenated result of </w:t>
      </w:r>
      <w:r w:rsidR="00A14822" w:rsidRPr="00C223E8">
        <w:t>translation (</w:t>
      </w:r>
      <w:r w:rsidR="00A14822" w:rsidRPr="00C223E8">
        <w:rPr>
          <w:rStyle w:val="CodeInline"/>
        </w:rPr>
        <w:t>T</w:t>
      </w:r>
      <w:r w:rsidR="00A14822" w:rsidRPr="00C223E8">
        <w:t>), rotation (</w:t>
      </w:r>
      <w:r w:rsidR="00A14822" w:rsidRPr="00C223E8">
        <w:rPr>
          <w:rStyle w:val="CodeInline"/>
        </w:rPr>
        <w:t>R</w:t>
      </w:r>
      <w:r w:rsidR="00A14822" w:rsidRPr="00C223E8">
        <w:t>), and scaling (</w:t>
      </w:r>
      <w:r w:rsidR="00A14822" w:rsidRPr="00C223E8">
        <w:rPr>
          <w:rStyle w:val="CodeInline"/>
        </w:rPr>
        <w:t>S</w:t>
      </w:r>
      <w:r w:rsidR="00A14822" w:rsidRPr="00C223E8">
        <w:t xml:space="preserve">), or </w:t>
      </w:r>
      <w:r w:rsidR="00A14822" w:rsidRPr="00C223E8">
        <w:rPr>
          <w:rStyle w:val="CodeInline"/>
        </w:rPr>
        <w:t>TRS</w:t>
      </w:r>
      <w:r w:rsidR="00A14822">
        <w:t>.</w:t>
      </w:r>
    </w:p>
    <w:p w14:paraId="72C8210A" w14:textId="77777777" w:rsidR="00383959" w:rsidRPr="00C223E8" w:rsidRDefault="00F3579A" w:rsidP="00BC4335">
      <w:pPr>
        <w:pStyle w:val="Code"/>
        <w:rPr>
          <w:noProof w:val="0"/>
        </w:rPr>
      </w:pPr>
      <w:r w:rsidRPr="00F3579A">
        <w:rPr>
          <w:noProof w:val="0"/>
        </w:rPr>
        <w:t>// create a new identify transform operator</w:t>
      </w:r>
    </w:p>
    <w:p w14:paraId="02A86948" w14:textId="03C21C28" w:rsidR="00383959" w:rsidRPr="00C223E8" w:rsidRDefault="00E21613" w:rsidP="00BC4335">
      <w:pPr>
        <w:pStyle w:val="Code"/>
        <w:rPr>
          <w:noProof w:val="0"/>
        </w:rPr>
      </w:pPr>
      <w:r>
        <w:rPr>
          <w:noProof w:val="0"/>
        </w:rPr>
        <w:t>let</w:t>
      </w:r>
      <w:r w:rsidR="00F3579A" w:rsidRPr="00F3579A">
        <w:rPr>
          <w:noProof w:val="0"/>
        </w:rPr>
        <w:t xml:space="preserve"> </w:t>
      </w:r>
      <w:proofErr w:type="spellStart"/>
      <w:r>
        <w:rPr>
          <w:noProof w:val="0"/>
        </w:rPr>
        <w:t>trsMatrix</w:t>
      </w:r>
      <w:proofErr w:type="spellEnd"/>
      <w:r w:rsidR="00F3579A" w:rsidRPr="00F3579A">
        <w:rPr>
          <w:noProof w:val="0"/>
        </w:rPr>
        <w:t xml:space="preserve"> = mat4.create();</w:t>
      </w:r>
    </w:p>
    <w:p w14:paraId="11DBB152" w14:textId="78A6BBE9" w:rsidR="004E6871" w:rsidRPr="00C223E8" w:rsidRDefault="00383959" w:rsidP="004E6871">
      <w:pPr>
        <w:pStyle w:val="NumList"/>
        <w:numPr>
          <w:ilvl w:val="0"/>
          <w:numId w:val="15"/>
        </w:numPr>
      </w:pPr>
      <w:r w:rsidRPr="00C223E8">
        <w:t xml:space="preserve">Compute the concatenation of matrices to a single transform </w:t>
      </w:r>
      <w:r w:rsidR="009E68E4">
        <w:t xml:space="preserve">operator </w:t>
      </w:r>
      <w:r w:rsidRPr="00C223E8">
        <w:t>that implements translation (</w:t>
      </w:r>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p>
    <w:p w14:paraId="342E592E" w14:textId="7E94FE1F" w:rsidR="00383959" w:rsidRPr="00C223E8" w:rsidRDefault="00F3579A" w:rsidP="00BC4335">
      <w:pPr>
        <w:pStyle w:val="Code"/>
        <w:rPr>
          <w:noProof w:val="0"/>
        </w:rPr>
      </w:pPr>
      <w:r w:rsidRPr="00F3579A">
        <w:rPr>
          <w:noProof w:val="0"/>
        </w:rPr>
        <w:t xml:space="preserve">// Step </w:t>
      </w:r>
      <w:r w:rsidR="003C41A3">
        <w:rPr>
          <w:noProof w:val="0"/>
        </w:rPr>
        <w:t>D</w:t>
      </w:r>
      <w:r w:rsidRPr="00F3579A">
        <w:rPr>
          <w:noProof w:val="0"/>
        </w:rPr>
        <w:t xml:space="preserve">: compute the white square transform </w:t>
      </w:r>
    </w:p>
    <w:p w14:paraId="712001A4" w14:textId="53B18356"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73EBD8CD" w14:textId="61657703"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0.2</w:t>
      </w:r>
      <w:proofErr w:type="gramStart"/>
      <w:r w:rsidRPr="00F3579A">
        <w:rPr>
          <w:noProof w:val="0"/>
        </w:rPr>
        <w:t xml:space="preserve">);   </w:t>
      </w:r>
      <w:proofErr w:type="gramEnd"/>
      <w:r w:rsidRPr="00F3579A">
        <w:rPr>
          <w:noProof w:val="0"/>
        </w:rPr>
        <w:t xml:space="preserve">   // rotation is in radian</w:t>
      </w:r>
    </w:p>
    <w:p w14:paraId="39E923CA" w14:textId="12998A71"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vec3.fromValues(1.2, 1.2, 1.0));</w:t>
      </w:r>
    </w:p>
    <w:p w14:paraId="400EC4D7" w14:textId="77777777" w:rsidR="00383959" w:rsidRPr="00C223E8" w:rsidRDefault="00383959" w:rsidP="00BC4335">
      <w:pPr>
        <w:pStyle w:val="Code"/>
        <w:rPr>
          <w:noProof w:val="0"/>
        </w:rPr>
      </w:pPr>
    </w:p>
    <w:p w14:paraId="11A23863" w14:textId="4751B5DA" w:rsidR="00383959" w:rsidRPr="00C223E8" w:rsidRDefault="00F3579A" w:rsidP="00BC4335">
      <w:pPr>
        <w:pStyle w:val="Code"/>
        <w:rPr>
          <w:noProof w:val="0"/>
        </w:rPr>
      </w:pPr>
      <w:r w:rsidRPr="00F3579A">
        <w:rPr>
          <w:noProof w:val="0"/>
        </w:rPr>
        <w:t xml:space="preserve">// Step </w:t>
      </w:r>
      <w:r w:rsidR="003C41A3">
        <w:rPr>
          <w:noProof w:val="0"/>
        </w:rPr>
        <w:t>E</w:t>
      </w:r>
      <w:r w:rsidRPr="00F3579A">
        <w:rPr>
          <w:noProof w:val="0"/>
        </w:rPr>
        <w:t>: draw the white square with the computed transform</w:t>
      </w:r>
    </w:p>
    <w:p w14:paraId="1759DDFF" w14:textId="18E9DB46" w:rsidR="00383959" w:rsidRPr="00C223E8" w:rsidRDefault="00F3579A" w:rsidP="00BC4335">
      <w:pPr>
        <w:pStyle w:val="Code"/>
        <w:rPr>
          <w:noProof w:val="0"/>
        </w:rPr>
      </w:pPr>
      <w:proofErr w:type="spellStart"/>
      <w:proofErr w:type="gramStart"/>
      <w:r w:rsidRPr="00F3579A">
        <w:rPr>
          <w:noProof w:val="0"/>
        </w:rPr>
        <w:t>this.mWhiteSq.draw</w:t>
      </w:r>
      <w:proofErr w:type="spellEnd"/>
      <w:proofErr w:type="gramEnd"/>
      <w:r w:rsidRPr="00F3579A">
        <w:rPr>
          <w:noProof w:val="0"/>
        </w:rPr>
        <w:t>(</w:t>
      </w:r>
      <w:proofErr w:type="spellStart"/>
      <w:r w:rsidR="003C41A3">
        <w:rPr>
          <w:noProof w:val="0"/>
        </w:rPr>
        <w:t>trsMatrix</w:t>
      </w:r>
      <w:proofErr w:type="spellEnd"/>
      <w:r w:rsidRPr="00F3579A">
        <w:rPr>
          <w:noProof w:val="0"/>
        </w:rPr>
        <w:t>);</w:t>
      </w:r>
    </w:p>
    <w:p w14:paraId="6DA643AB" w14:textId="4BE7464F" w:rsidR="00383959" w:rsidRPr="00C223E8" w:rsidRDefault="00383959" w:rsidP="00F9439C">
      <w:pPr>
        <w:pStyle w:val="BodyTextFirst"/>
      </w:pPr>
      <w:r w:rsidRPr="00C223E8">
        <w:lastRenderedPageBreak/>
        <w:t xml:space="preserve">Step </w:t>
      </w:r>
      <w:r w:rsidR="003C41A3">
        <w:t>D</w:t>
      </w:r>
      <w:r w:rsidRPr="00C223E8">
        <w:t xml:space="preserve"> concatenates </w:t>
      </w:r>
      <w:proofErr w:type="gramStart"/>
      <w:r w:rsidRPr="00C223E8">
        <w:rPr>
          <w:rStyle w:val="CodeInline"/>
        </w:rPr>
        <w:t>T(</w:t>
      </w:r>
      <w:proofErr w:type="gramEnd"/>
      <w:r w:rsidRPr="00C223E8">
        <w:rPr>
          <w:rStyle w:val="CodeInline"/>
        </w:rPr>
        <w: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proofErr w:type="spellStart"/>
      <w:r w:rsidR="003C41A3">
        <w:rPr>
          <w:rStyle w:val="CodeInline"/>
        </w:rPr>
        <w:t>trsMatrix</w:t>
      </w:r>
      <w:proofErr w:type="spellEnd"/>
      <w:r w:rsidRPr="00C223E8">
        <w:rPr>
          <w:rStyle w:val="CodeInline"/>
        </w:rPr>
        <w:t>=TRS</w:t>
      </w:r>
      <w:r w:rsidRPr="00C223E8">
        <w:t xml:space="preserve">. In </w:t>
      </w:r>
      <w:r w:rsidR="00B84367" w:rsidRPr="00C223E8">
        <w:t xml:space="preserve">step </w:t>
      </w:r>
      <w:r w:rsidR="003C41A3">
        <w:t>E</w:t>
      </w:r>
      <w:r w:rsidRPr="00C223E8">
        <w:t xml:space="preserve"> the </w:t>
      </w:r>
      <w:r w:rsidR="00910AE5">
        <w:rPr>
          <w:rStyle w:val="CodeInline"/>
        </w:rPr>
        <w:t>Renderable</w:t>
      </w:r>
      <w:r w:rsidRPr="00C223E8">
        <w:t xml:space="preserve"> </w:t>
      </w:r>
      <w:r w:rsidR="008F5C57">
        <w:t xml:space="preserve">object </w:t>
      </w:r>
      <w:r w:rsidRPr="00C223E8">
        <w:t xml:space="preserve">is drawn with the </w:t>
      </w:r>
      <w:proofErr w:type="spellStart"/>
      <w:r w:rsidR="003C41A3">
        <w:rPr>
          <w:rStyle w:val="CodeInline"/>
        </w:rPr>
        <w:t>trsMatrix</w:t>
      </w:r>
      <w:proofErr w:type="spellEnd"/>
      <w:r w:rsidRPr="00C223E8">
        <w:rPr>
          <w:rStyle w:val="CodeInline"/>
        </w:rPr>
        <w:t xml:space="preserve"> </w:t>
      </w:r>
      <w:r w:rsidRPr="00C223E8">
        <w:t>operator or a 1.2</w:t>
      </w:r>
      <w:r w:rsidR="00B84367" w:rsidRPr="00C223E8">
        <w:t>×</w:t>
      </w:r>
      <w:r w:rsidRPr="00C223E8">
        <w:t>1.2 white rectangle slightly rotated and located somewhat to the upper left from the center.</w:t>
      </w:r>
    </w:p>
    <w:p w14:paraId="1E7EF4A1" w14:textId="34ED727D" w:rsidR="004E6871" w:rsidRPr="00C223E8" w:rsidRDefault="00383959" w:rsidP="004E6871">
      <w:pPr>
        <w:pStyle w:val="NumList"/>
        <w:numPr>
          <w:ilvl w:val="0"/>
          <w:numId w:val="15"/>
        </w:numPr>
      </w:pPr>
      <w:r w:rsidRPr="00C223E8">
        <w:t xml:space="preserve">Finally, </w:t>
      </w:r>
      <w:r w:rsidR="00B84367" w:rsidRPr="00C223E8">
        <w:t xml:space="preserve">step </w:t>
      </w:r>
      <w:r w:rsidR="003C41A3">
        <w:t>F</w:t>
      </w:r>
      <w:r w:rsidRPr="00C223E8">
        <w:t xml:space="preserve"> </w:t>
      </w:r>
      <w:r w:rsidR="00F84F5E" w:rsidRPr="00F84F5E">
        <w:t>define</w:t>
      </w:r>
      <w:r w:rsidR="00F84F5E">
        <w:t>s</w:t>
      </w:r>
      <w:r w:rsidR="00F84F5E" w:rsidRPr="00F84F5E">
        <w:t xml:space="preserve"> the </w:t>
      </w:r>
      <w:proofErr w:type="spellStart"/>
      <w:r w:rsidR="00F84F5E" w:rsidRPr="00B41C1A">
        <w:rPr>
          <w:rStyle w:val="CodeInline"/>
        </w:rPr>
        <w:t>trsMatrix</w:t>
      </w:r>
      <w:proofErr w:type="spellEnd"/>
      <w:r w:rsidR="00F84F5E" w:rsidRPr="00F84F5E">
        <w:t xml:space="preserve"> operator that </w:t>
      </w:r>
      <w:r w:rsidR="00F84F5E">
        <w:t xml:space="preserve">to </w:t>
      </w:r>
      <w:r w:rsidR="00F84F5E" w:rsidRPr="00F84F5E">
        <w:t xml:space="preserve">draw a 0.4×0.4 square that is rotated by 45 degrees and located slightly toward the lower right from the center of the canvas </w:t>
      </w:r>
      <w:r w:rsidRPr="00C223E8">
        <w:t xml:space="preserve">and </w:t>
      </w:r>
      <w:r w:rsidR="00F84F5E">
        <w:t xml:space="preserve">step </w:t>
      </w:r>
      <w:r w:rsidR="003C41A3">
        <w:t>G</w:t>
      </w:r>
      <w:r w:rsidRPr="00C223E8">
        <w:t xml:space="preserve"> draw</w:t>
      </w:r>
      <w:r w:rsidR="00F84F5E">
        <w:t>s</w:t>
      </w:r>
      <w:r w:rsidRPr="00C223E8">
        <w:t xml:space="preserve"> the red square</w:t>
      </w:r>
      <w:r w:rsidR="00B84367" w:rsidRPr="00C223E8">
        <w:t>.</w:t>
      </w:r>
    </w:p>
    <w:p w14:paraId="077B818F" w14:textId="333B5D9B" w:rsidR="00383959" w:rsidRPr="00C223E8" w:rsidRDefault="00F3579A" w:rsidP="00BC4335">
      <w:pPr>
        <w:pStyle w:val="Code"/>
        <w:rPr>
          <w:noProof w:val="0"/>
        </w:rPr>
      </w:pPr>
      <w:r w:rsidRPr="00F3579A">
        <w:rPr>
          <w:noProof w:val="0"/>
        </w:rPr>
        <w:t xml:space="preserve">// Step </w:t>
      </w:r>
      <w:r w:rsidR="003C41A3">
        <w:rPr>
          <w:noProof w:val="0"/>
        </w:rPr>
        <w:t>F</w:t>
      </w:r>
      <w:r w:rsidRPr="00F3579A">
        <w:rPr>
          <w:noProof w:val="0"/>
        </w:rPr>
        <w:t>: compute the red square transform</w:t>
      </w:r>
    </w:p>
    <w:p w14:paraId="2825FFDA" w14:textId="1B72BC24" w:rsidR="00383959" w:rsidRPr="00C223E8" w:rsidRDefault="00F3579A" w:rsidP="00BC4335">
      <w:pPr>
        <w:pStyle w:val="Code"/>
        <w:rPr>
          <w:noProof w:val="0"/>
        </w:rPr>
      </w:pPr>
      <w:r w:rsidRPr="00F3579A">
        <w:rPr>
          <w:noProof w:val="0"/>
        </w:rPr>
        <w:t>mat4.identity(</w:t>
      </w:r>
      <w:proofErr w:type="spellStart"/>
      <w:r w:rsidR="003C41A3">
        <w:rPr>
          <w:noProof w:val="0"/>
        </w:rPr>
        <w:t>trsMatrix</w:t>
      </w:r>
      <w:proofErr w:type="spellEnd"/>
      <w:r w:rsidRPr="00F3579A">
        <w:rPr>
          <w:noProof w:val="0"/>
        </w:rPr>
        <w:t>); // restart</w:t>
      </w:r>
    </w:p>
    <w:p w14:paraId="54D50AD0" w14:textId="0B39CBB0"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0C0CA562" w14:textId="710F44CB"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-0.785</w:t>
      </w:r>
      <w:proofErr w:type="gramStart"/>
      <w:r w:rsidRPr="00F3579A">
        <w:rPr>
          <w:noProof w:val="0"/>
        </w:rPr>
        <w:t xml:space="preserve">);   </w:t>
      </w:r>
      <w:proofErr w:type="gramEnd"/>
      <w:r w:rsidRPr="00F3579A">
        <w:rPr>
          <w:noProof w:val="0"/>
        </w:rPr>
        <w:t>// rotation of about -45-degrees</w:t>
      </w:r>
    </w:p>
    <w:p w14:paraId="5C314F95" w14:textId="37844117"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vec3.fromValues(0.4, 0.4, 1.0));</w:t>
      </w:r>
    </w:p>
    <w:p w14:paraId="6AC6DCB2" w14:textId="77777777" w:rsidR="00383959" w:rsidRPr="00C223E8" w:rsidRDefault="00383959" w:rsidP="00BC4335">
      <w:pPr>
        <w:pStyle w:val="Code"/>
        <w:rPr>
          <w:noProof w:val="0"/>
        </w:rPr>
      </w:pPr>
    </w:p>
    <w:p w14:paraId="6A0D8323" w14:textId="4198F5EB" w:rsidR="00383959" w:rsidRPr="00C223E8" w:rsidRDefault="00F3579A" w:rsidP="00BC4335">
      <w:pPr>
        <w:pStyle w:val="Code"/>
        <w:rPr>
          <w:noProof w:val="0"/>
        </w:rPr>
      </w:pPr>
      <w:r w:rsidRPr="00F3579A">
        <w:rPr>
          <w:noProof w:val="0"/>
        </w:rPr>
        <w:t xml:space="preserve">// Step </w:t>
      </w:r>
      <w:r w:rsidR="003C41A3">
        <w:rPr>
          <w:noProof w:val="0"/>
        </w:rPr>
        <w:t>G</w:t>
      </w:r>
      <w:r w:rsidRPr="00F3579A">
        <w:rPr>
          <w:noProof w:val="0"/>
        </w:rPr>
        <w:t xml:space="preserve">: draw the red square with the computed transform  </w:t>
      </w:r>
    </w:p>
    <w:p w14:paraId="236CB3E7" w14:textId="136CC83D" w:rsidR="00383959" w:rsidRPr="00C223E8" w:rsidRDefault="00F3579A" w:rsidP="00BC4335">
      <w:pPr>
        <w:pStyle w:val="Code"/>
        <w:rPr>
          <w:noProof w:val="0"/>
        </w:rPr>
      </w:pPr>
      <w:proofErr w:type="spellStart"/>
      <w:proofErr w:type="gramStart"/>
      <w:r w:rsidRPr="00F3579A">
        <w:rPr>
          <w:noProof w:val="0"/>
        </w:rPr>
        <w:t>this.mRedSq.draw</w:t>
      </w:r>
      <w:proofErr w:type="spellEnd"/>
      <w:proofErr w:type="gramEnd"/>
      <w:r w:rsidRPr="00F3579A">
        <w:rPr>
          <w:noProof w:val="0"/>
        </w:rPr>
        <w:t>(</w:t>
      </w:r>
      <w:proofErr w:type="spellStart"/>
      <w:r w:rsidR="003C41A3">
        <w:rPr>
          <w:noProof w:val="0"/>
        </w:rPr>
        <w:t>trsMatrix</w:t>
      </w:r>
      <w:proofErr w:type="spellEnd"/>
      <w:r w:rsidRPr="00F3579A">
        <w:rPr>
          <w:noProof w:val="0"/>
        </w:rPr>
        <w:t xml:space="preserve">); </w:t>
      </w:r>
    </w:p>
    <w:p w14:paraId="20AC3707" w14:textId="77777777" w:rsidR="00383959" w:rsidRPr="00C223E8" w:rsidRDefault="00383959" w:rsidP="00BC4335">
      <w:pPr>
        <w:pStyle w:val="Heading2"/>
      </w:pPr>
      <w:r w:rsidRPr="00C223E8">
        <w:t>Observations</w:t>
      </w:r>
    </w:p>
    <w:p w14:paraId="09C7C523" w14:textId="5B7F0E4C" w:rsidR="00383959" w:rsidRPr="00C223E8" w:rsidRDefault="00383959" w:rsidP="00BC4335">
      <w:pPr>
        <w:pStyle w:val="BodyTextFirst"/>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t xml:space="preserve"> order.</w:t>
      </w:r>
      <w:r w:rsidR="00096050">
        <w:t xml:space="preserve"> This ordering of transformation operators corresponds to typical human intuition</w:t>
      </w:r>
      <w:r w:rsidR="00921E42">
        <w:t xml:space="preserve">. The </w:t>
      </w:r>
      <w:r w:rsidR="00921E42" w:rsidRPr="00B41C1A">
        <w:rPr>
          <w:rStyle w:val="CodeInline"/>
        </w:rPr>
        <w:t>TRS</w:t>
      </w:r>
      <w:r w:rsidR="00921E42">
        <w:t xml:space="preserve"> operation order is followed by most, if not all, graphical APIs and applications that support transformation operations.</w:t>
      </w:r>
    </w:p>
    <w:p w14:paraId="4FE28F07" w14:textId="77777777" w:rsidR="00383959" w:rsidRPr="00C223E8" w:rsidRDefault="00383959" w:rsidP="00B41C1A">
      <w:pPr>
        <w:pStyle w:val="BodyTextCont"/>
      </w:pPr>
      <w:r w:rsidRPr="00C223E8">
        <w:t>Now that you understand how to utilize the matrix transformation operators, it is time to abstract them and hide their details.</w:t>
      </w:r>
    </w:p>
    <w:p w14:paraId="4195EC0A" w14:textId="77777777"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14:paraId="2F8D1613" w14:textId="77777777" w:rsidR="00383959" w:rsidRPr="00C223E8" w:rsidRDefault="00383959">
      <w:pPr>
        <w:pStyle w:val="BodyTextFirst"/>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an object.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t xml:space="preserve">The Transform Objects </w:t>
      </w:r>
      <w:r w:rsidR="00F300EA" w:rsidRPr="00C223E8">
        <w:t>P</w:t>
      </w:r>
      <w:r w:rsidRPr="00C223E8">
        <w:t>roject</w:t>
      </w:r>
    </w:p>
    <w:p w14:paraId="28EF0D01" w14:textId="1CF2802F" w:rsidR="00383959" w:rsidRPr="00C223E8" w:rsidRDefault="00383959" w:rsidP="00BC4335">
      <w:pPr>
        <w:pStyle w:val="BodyTextFirst"/>
      </w:pPr>
      <w:r w:rsidRPr="00C223E8">
        <w:t xml:space="preserve">This project defines the </w:t>
      </w:r>
      <w:r w:rsidRPr="00C223E8">
        <w:rPr>
          <w:rStyle w:val="CodeInline"/>
        </w:rPr>
        <w:t>Transform</w:t>
      </w:r>
      <w:r w:rsidRPr="00C223E8">
        <w:t xml:space="preserve"> object to provide a logical interface for manipulating transformation operators and to hide the details of </w:t>
      </w:r>
      <w:r w:rsidR="00B06311">
        <w:t>working with</w:t>
      </w:r>
      <w:r w:rsidR="00B06311" w:rsidRPr="00C223E8">
        <w:t xml:space="preserve"> </w:t>
      </w:r>
      <w:r w:rsidRPr="00C223E8">
        <w:t>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r w:rsidR="00D60209">
        <w:t>.</w:t>
      </w:r>
      <w:r w:rsidR="00F03168" w:rsidRPr="00C223E8">
        <w:t xml:space="preserve"> </w:t>
      </w:r>
      <w:r w:rsidR="00D60209">
        <w:t>N</w:t>
      </w:r>
      <w:r w:rsidRPr="00C223E8">
        <w:t xml:space="preserve">otice that the output of this project is identical </w:t>
      </w:r>
      <w:r w:rsidRPr="00C223E8">
        <w:lastRenderedPageBreak/>
        <w:t>to that from the previous project.</w:t>
      </w:r>
      <w:r w:rsidR="006D3201" w:rsidRPr="00C223E8">
        <w:t xml:space="preserve"> The source code to this project is defined in the </w:t>
      </w:r>
      <w:r w:rsidR="000504F8">
        <w:rPr>
          <w:rStyle w:val="CodeInline"/>
        </w:rPr>
        <w:t>c</w:t>
      </w:r>
      <w:r w:rsidR="00A625A0" w:rsidRPr="00C223E8">
        <w:rPr>
          <w:rStyle w:val="CodeInline"/>
        </w:rPr>
        <w:t>hapter3/3.3</w:t>
      </w:r>
      <w:r w:rsidR="006D3201" w:rsidRPr="00C223E8">
        <w:rPr>
          <w:rStyle w:val="CodeInline"/>
        </w:rPr>
        <w:t>.</w:t>
      </w:r>
      <w:r w:rsidR="003C41A3">
        <w:rPr>
          <w:rStyle w:val="CodeInline"/>
        </w:rPr>
        <w:t>t</w:t>
      </w:r>
      <w:r w:rsidR="00A625A0" w:rsidRPr="00C223E8">
        <w:rPr>
          <w:rStyle w:val="CodeInline"/>
        </w:rPr>
        <w:t>ransform</w:t>
      </w:r>
      <w:r w:rsidR="003C41A3">
        <w:rPr>
          <w:rStyle w:val="CodeInline"/>
        </w:rPr>
        <w:t>_o</w:t>
      </w:r>
      <w:r w:rsidR="006D3201" w:rsidRPr="00C223E8">
        <w:rPr>
          <w:rStyle w:val="CodeInline"/>
        </w:rPr>
        <w:t>bjects</w:t>
      </w:r>
      <w:r w:rsidR="006D3201" w:rsidRPr="00C223E8">
        <w:t xml:space="preserve"> folder.</w:t>
      </w:r>
    </w:p>
    <w:p w14:paraId="75D2B095" w14:textId="77777777" w:rsidR="00383959" w:rsidRPr="00C223E8" w:rsidRDefault="009474D4" w:rsidP="00357AF9">
      <w:pPr>
        <w:pStyle w:val="Figure"/>
      </w:pPr>
      <w:r w:rsidRPr="00D12A1F">
        <w:rPr>
          <w:noProof/>
        </w:rPr>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77777777" w:rsidR="00383959" w:rsidRPr="00C223E8" w:rsidRDefault="00383959" w:rsidP="004E6871">
      <w:pPr>
        <w:pStyle w:val="BodyText"/>
      </w:pPr>
      <w:r w:rsidRPr="00C223E8">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39BC5F98" w:rsidR="00383959" w:rsidRPr="00C223E8" w:rsidRDefault="00383959" w:rsidP="00BC4335">
      <w:pPr>
        <w:pStyle w:val="Bullet"/>
      </w:pPr>
      <w:r w:rsidRPr="00C223E8">
        <w:t xml:space="preserve">To create the </w:t>
      </w:r>
      <w:r w:rsidR="003C41A3">
        <w:rPr>
          <w:rStyle w:val="CodeInline"/>
        </w:rPr>
        <w:t>T</w:t>
      </w:r>
      <w:r w:rsidRPr="00C223E8">
        <w:rPr>
          <w:rStyle w:val="CodeInline"/>
        </w:rPr>
        <w:t>ransform</w:t>
      </w:r>
      <w:r w:rsidRPr="00C223E8">
        <w:t xml:space="preserve"> object so it can encapsulate the matrix transformation functionality</w:t>
      </w:r>
    </w:p>
    <w:p w14:paraId="2E67189C" w14:textId="05892C50" w:rsidR="00383959" w:rsidRPr="00C223E8" w:rsidRDefault="00383959" w:rsidP="00BC4335">
      <w:pPr>
        <w:pStyle w:val="Bullet"/>
      </w:pPr>
      <w:r w:rsidRPr="00C223E8">
        <w:t xml:space="preserve">To integrate the </w:t>
      </w:r>
      <w:r w:rsidR="003C41A3">
        <w:rPr>
          <w:rStyle w:val="CodeInline"/>
        </w:rPr>
        <w:t>T</w:t>
      </w:r>
      <w:r w:rsidRPr="00C223E8">
        <w:rPr>
          <w:rStyle w:val="CodeInline"/>
        </w:rPr>
        <w:t>ransform</w:t>
      </w:r>
      <w:r w:rsidRPr="00C223E8">
        <w:t xml:space="preserve"> object into the game engine</w:t>
      </w:r>
    </w:p>
    <w:p w14:paraId="4427DC1B" w14:textId="0CBFBA75" w:rsidR="00383959" w:rsidRPr="00C223E8" w:rsidRDefault="00383959" w:rsidP="00BC4335">
      <w:pPr>
        <w:pStyle w:val="Bullet"/>
      </w:pPr>
      <w:r w:rsidRPr="00C223E8">
        <w:t xml:space="preserve">To demonstrate how to work with the </w:t>
      </w:r>
      <w:r w:rsidR="003C41A3">
        <w:rPr>
          <w:rStyle w:val="CodeInline"/>
        </w:rPr>
        <w:t>T</w:t>
      </w:r>
      <w:r w:rsidRPr="00C223E8">
        <w:rPr>
          <w:rStyle w:val="CodeInline"/>
        </w:rPr>
        <w:t>ransform</w:t>
      </w:r>
      <w:r w:rsidRPr="00C223E8">
        <w:t xml:space="preserve"> object</w:t>
      </w:r>
    </w:p>
    <w:p w14:paraId="4833E3EE" w14:textId="77777777" w:rsidR="00383959" w:rsidRPr="00C223E8" w:rsidRDefault="00383959" w:rsidP="00B41C1A">
      <w:pPr>
        <w:pStyle w:val="Heading3"/>
      </w:pPr>
      <w:r w:rsidRPr="00C223E8">
        <w:t xml:space="preserve">The Transform </w:t>
      </w:r>
      <w:r w:rsidR="00F300EA" w:rsidRPr="00C223E8">
        <w:t>O</w:t>
      </w:r>
      <w:r w:rsidRPr="00C223E8">
        <w:t>bject</w:t>
      </w:r>
    </w:p>
    <w:p w14:paraId="09BBFF6D" w14:textId="77777777" w:rsidR="00383959" w:rsidRPr="00C223E8" w:rsidRDefault="00383959" w:rsidP="00BC4335">
      <w:pPr>
        <w:pStyle w:val="BodyTextFirst"/>
      </w:pPr>
      <w:r w:rsidRPr="00C223E8">
        <w:t xml:space="preserve">Continue working with the previous project. </w:t>
      </w:r>
    </w:p>
    <w:p w14:paraId="0C42A389" w14:textId="10B2F99C" w:rsidR="00383959" w:rsidRPr="00C223E8" w:rsidRDefault="00383959" w:rsidP="00383959">
      <w:pPr>
        <w:pStyle w:val="NumList"/>
        <w:numPr>
          <w:ilvl w:val="0"/>
          <w:numId w:val="16"/>
        </w:numPr>
      </w:pPr>
      <w:r w:rsidRPr="00C223E8">
        <w:t xml:space="preserve">Define the </w:t>
      </w:r>
      <w:r w:rsidRPr="00C223E8">
        <w:rPr>
          <w:rStyle w:val="CodeInline"/>
        </w:rPr>
        <w:t>Transform</w:t>
      </w:r>
      <w:r w:rsidRPr="00C223E8">
        <w:t xml:space="preserve"> object 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Pr="00C223E8">
        <w:t xml:space="preserve"> folder</w:t>
      </w:r>
      <w:r w:rsidR="0026333F">
        <w:fldChar w:fldCharType="begin"/>
      </w:r>
      <w:r w:rsidR="0026333F">
        <w:instrText xml:space="preserve"> XE "</w:instrText>
      </w:r>
      <w:r w:rsidR="0026333F" w:rsidRPr="0060661E">
        <w:rPr>
          <w:rStyle w:val="CodeInline"/>
        </w:rPr>
        <w:instrText>Transform Objects Project:src/Engine</w:instrText>
      </w:r>
      <w:r w:rsidR="0026333F" w:rsidRPr="0060661E">
        <w:instrText xml:space="preserve"> folder</w:instrText>
      </w:r>
      <w:r w:rsidR="0026333F">
        <w:instrText xml:space="preserve">" </w:instrText>
      </w:r>
      <w:r w:rsidR="0026333F">
        <w:fldChar w:fldCharType="end"/>
      </w:r>
      <w:r w:rsidR="00E52A99">
        <w:t>,</w:t>
      </w:r>
      <w:r w:rsidRPr="00C223E8">
        <w:t xml:space="preserve"> </w:t>
      </w:r>
      <w:r w:rsidRPr="009517D7">
        <w:t>and name the</w:t>
      </w:r>
      <w:r w:rsidRPr="00C223E8">
        <w:t xml:space="preserve"> file</w:t>
      </w:r>
      <w:r w:rsidRPr="00C223E8">
        <w:rPr>
          <w:rStyle w:val="CodeInline"/>
        </w:rPr>
        <w:t xml:space="preserve"> </w:t>
      </w:r>
      <w:r w:rsidR="003C41A3">
        <w:rPr>
          <w:rStyle w:val="CodeInline"/>
        </w:rPr>
        <w:t>t</w:t>
      </w:r>
      <w:r w:rsidRPr="00C223E8">
        <w:rPr>
          <w:rStyle w:val="CodeInline"/>
        </w:rPr>
        <w:t>ransform.js</w:t>
      </w:r>
      <w:r w:rsidRPr="00C223E8">
        <w:t xml:space="preserve">. </w:t>
      </w:r>
    </w:p>
    <w:p w14:paraId="5A768BA7" w14:textId="5B48FCE4" w:rsidR="001E2D22" w:rsidRPr="00C223E8" w:rsidRDefault="00DF4E5F" w:rsidP="00B41C1A">
      <w:pPr>
        <w:pStyle w:val="NumList"/>
        <w:numPr>
          <w:ilvl w:val="0"/>
          <w:numId w:val="16"/>
        </w:numPr>
      </w:pPr>
      <w:r>
        <w:t>Define the class and a</w:t>
      </w:r>
      <w:r w:rsidR="00383959" w:rsidRPr="00C223E8">
        <w:t xml:space="preserve">dd the constructor for </w:t>
      </w:r>
      <w:r w:rsidR="00383959" w:rsidRPr="00C223E8">
        <w:rPr>
          <w:rStyle w:val="CodeInline"/>
        </w:rPr>
        <w:t>Transform</w:t>
      </w:r>
      <w:r w:rsidR="001E2D22">
        <w:t xml:space="preserve"> </w:t>
      </w:r>
      <w:r>
        <w:t xml:space="preserve">to </w:t>
      </w:r>
      <w:r w:rsidR="001E2D22">
        <w:t>initializ</w:t>
      </w:r>
      <w:r>
        <w:t>e</w:t>
      </w:r>
      <w:r w:rsidR="001E2D22" w:rsidRPr="00C223E8">
        <w:t xml:space="preserve"> instance variables </w:t>
      </w:r>
      <w:r>
        <w:t xml:space="preserve">that </w:t>
      </w:r>
      <w:r w:rsidR="001E2D22" w:rsidRPr="00C223E8">
        <w:t>correspond</w:t>
      </w:r>
      <w:r>
        <w:t xml:space="preserve"> to the</w:t>
      </w:r>
      <w:r w:rsidR="001E2D22" w:rsidRPr="00C223E8">
        <w:t xml:space="preserve"> operators: </w:t>
      </w:r>
      <w:proofErr w:type="spellStart"/>
      <w:r w:rsidR="001E2D22" w:rsidRPr="00C223E8">
        <w:rPr>
          <w:rStyle w:val="CodeInline"/>
        </w:rPr>
        <w:t>mPosition</w:t>
      </w:r>
      <w:proofErr w:type="spellEnd"/>
      <w:r w:rsidR="001E2D22" w:rsidRPr="00C223E8">
        <w:t xml:space="preserve"> for translation, </w:t>
      </w:r>
      <w:proofErr w:type="spellStart"/>
      <w:r w:rsidR="001E2D22" w:rsidRPr="00C223E8">
        <w:rPr>
          <w:rStyle w:val="CodeInline"/>
        </w:rPr>
        <w:t>mScale</w:t>
      </w:r>
      <w:proofErr w:type="spellEnd"/>
      <w:r w:rsidR="001E2D22" w:rsidRPr="00C223E8">
        <w:t xml:space="preserve"> for scaling, and </w:t>
      </w:r>
      <w:proofErr w:type="spellStart"/>
      <w:r w:rsidR="001E2D22" w:rsidRPr="00C223E8">
        <w:rPr>
          <w:rStyle w:val="CodeInline"/>
        </w:rPr>
        <w:t>mRotationInRad</w:t>
      </w:r>
      <w:proofErr w:type="spellEnd"/>
      <w:r w:rsidR="001E2D22" w:rsidRPr="00C223E8">
        <w:t xml:space="preserve"> for rotation.</w:t>
      </w:r>
    </w:p>
    <w:p w14:paraId="6F459843" w14:textId="1A1AAEDE" w:rsidR="00DF4E5F" w:rsidRDefault="00DF4E5F" w:rsidP="00DF4E5F">
      <w:pPr>
        <w:pStyle w:val="Code"/>
        <w:rPr>
          <w:noProof w:val="0"/>
        </w:rPr>
      </w:pPr>
      <w:r>
        <w:rPr>
          <w:noProof w:val="0"/>
        </w:rPr>
        <w:t xml:space="preserve">class Transform {   </w:t>
      </w:r>
    </w:p>
    <w:p w14:paraId="5BEF3700" w14:textId="77777777" w:rsidR="00DF4E5F" w:rsidRDefault="00DF4E5F" w:rsidP="00DF4E5F">
      <w:pPr>
        <w:pStyle w:val="Code"/>
        <w:rPr>
          <w:noProof w:val="0"/>
        </w:rPr>
      </w:pPr>
      <w:r>
        <w:rPr>
          <w:noProof w:val="0"/>
        </w:rPr>
        <w:t xml:space="preserve">    </w:t>
      </w:r>
      <w:proofErr w:type="gramStart"/>
      <w:r>
        <w:rPr>
          <w:noProof w:val="0"/>
        </w:rPr>
        <w:t>constructor(</w:t>
      </w:r>
      <w:proofErr w:type="gramEnd"/>
      <w:r>
        <w:rPr>
          <w:noProof w:val="0"/>
        </w:rPr>
        <w:t>) {</w:t>
      </w:r>
    </w:p>
    <w:p w14:paraId="031DF42A" w14:textId="77777777" w:rsidR="00DF4E5F" w:rsidRDefault="00DF4E5F" w:rsidP="00DF4E5F">
      <w:pPr>
        <w:pStyle w:val="Code"/>
        <w:rPr>
          <w:noProof w:val="0"/>
        </w:rPr>
      </w:pPr>
      <w:r>
        <w:rPr>
          <w:noProof w:val="0"/>
        </w:rPr>
        <w:t xml:space="preserve">        </w:t>
      </w:r>
      <w:proofErr w:type="spellStart"/>
      <w:proofErr w:type="gramStart"/>
      <w:r>
        <w:rPr>
          <w:noProof w:val="0"/>
        </w:rPr>
        <w:t>this.mPosition</w:t>
      </w:r>
      <w:proofErr w:type="spellEnd"/>
      <w:proofErr w:type="gramEnd"/>
      <w:r>
        <w:rPr>
          <w:noProof w:val="0"/>
        </w:rPr>
        <w:t xml:space="preserve"> = vec2.fromValues(0, 0);  // this is the translation</w:t>
      </w:r>
    </w:p>
    <w:p w14:paraId="2F2C97B8" w14:textId="77777777" w:rsidR="00DF4E5F" w:rsidRDefault="00DF4E5F" w:rsidP="00DF4E5F">
      <w:pPr>
        <w:pStyle w:val="Code"/>
        <w:rPr>
          <w:noProof w:val="0"/>
        </w:rPr>
      </w:pPr>
      <w:r>
        <w:rPr>
          <w:noProof w:val="0"/>
        </w:rPr>
        <w:t xml:space="preserve">        </w:t>
      </w:r>
      <w:proofErr w:type="spellStart"/>
      <w:proofErr w:type="gramStart"/>
      <w:r>
        <w:rPr>
          <w:noProof w:val="0"/>
        </w:rPr>
        <w:t>this.mScale</w:t>
      </w:r>
      <w:proofErr w:type="spellEnd"/>
      <w:proofErr w:type="gramEnd"/>
      <w:r>
        <w:rPr>
          <w:noProof w:val="0"/>
        </w:rPr>
        <w:t xml:space="preserve"> = vec2.fromValues(1, 1);     // this is the width (x) and height (y)</w:t>
      </w:r>
    </w:p>
    <w:p w14:paraId="5CC54AFB" w14:textId="77777777" w:rsidR="00DF4E5F" w:rsidRDefault="00DF4E5F" w:rsidP="00DF4E5F">
      <w:pPr>
        <w:pStyle w:val="Code"/>
        <w:rPr>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0.0;               // in radians!</w:t>
      </w:r>
    </w:p>
    <w:p w14:paraId="45F25331" w14:textId="7830669C" w:rsidR="003C41A3" w:rsidRDefault="00DF4E5F" w:rsidP="00DF4E5F">
      <w:pPr>
        <w:pStyle w:val="Code"/>
        <w:rPr>
          <w:noProof w:val="0"/>
        </w:rPr>
      </w:pPr>
      <w:r>
        <w:rPr>
          <w:noProof w:val="0"/>
        </w:rPr>
        <w:lastRenderedPageBreak/>
        <w:t xml:space="preserve">    }</w:t>
      </w:r>
    </w:p>
    <w:p w14:paraId="35F71020" w14:textId="0AEAC503" w:rsidR="00DF4E5F" w:rsidRDefault="00DF4E5F">
      <w:pPr>
        <w:pStyle w:val="Code"/>
        <w:rPr>
          <w:noProof w:val="0"/>
        </w:rPr>
      </w:pPr>
      <w:r>
        <w:rPr>
          <w:noProof w:val="0"/>
        </w:rPr>
        <w:t xml:space="preserve">    …</w:t>
      </w:r>
    </w:p>
    <w:p w14:paraId="736E6823" w14:textId="73DD6116" w:rsidR="003C41A3" w:rsidRDefault="003C41A3" w:rsidP="003C41A3">
      <w:pPr>
        <w:pStyle w:val="Code"/>
        <w:rPr>
          <w:noProof w:val="0"/>
        </w:rPr>
      </w:pPr>
      <w:r>
        <w:rPr>
          <w:noProof w:val="0"/>
        </w:rPr>
        <w:t>}</w:t>
      </w:r>
    </w:p>
    <w:p w14:paraId="73CBF253" w14:textId="77777777" w:rsidR="004E6871" w:rsidRPr="00C223E8" w:rsidRDefault="00383959" w:rsidP="004E6871">
      <w:pPr>
        <w:pStyle w:val="NumList"/>
        <w:numPr>
          <w:ilvl w:val="0"/>
          <w:numId w:val="16"/>
        </w:num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noProof w:val="0"/>
        </w:rPr>
      </w:pPr>
      <w:r w:rsidRPr="00F3579A">
        <w:rPr>
          <w:noProof w:val="0"/>
        </w:rPr>
        <w:t>// Position getters and setters</w:t>
      </w:r>
    </w:p>
    <w:p w14:paraId="77C90F2B" w14:textId="77777777" w:rsidR="003C41A3" w:rsidRDefault="003C41A3" w:rsidP="003C41A3">
      <w:pPr>
        <w:pStyle w:val="Code"/>
        <w:rPr>
          <w:noProof w:val="0"/>
        </w:rPr>
      </w:pPr>
      <w:proofErr w:type="spellStart"/>
      <w:proofErr w:type="gramStart"/>
      <w:r>
        <w:rPr>
          <w:noProof w:val="0"/>
        </w:rPr>
        <w:t>setPosition</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xml:space="preserve">) { </w:t>
      </w:r>
      <w:proofErr w:type="spellStart"/>
      <w:r>
        <w:rPr>
          <w:noProof w:val="0"/>
        </w:rPr>
        <w:t>this.setXPos</w:t>
      </w:r>
      <w:proofErr w:type="spellEnd"/>
      <w:r>
        <w:rPr>
          <w:noProof w:val="0"/>
        </w:rPr>
        <w:t>(</w:t>
      </w:r>
      <w:proofErr w:type="spellStart"/>
      <w:r>
        <w:rPr>
          <w:noProof w:val="0"/>
        </w:rPr>
        <w:t>xPos</w:t>
      </w:r>
      <w:proofErr w:type="spellEnd"/>
      <w:r>
        <w:rPr>
          <w:noProof w:val="0"/>
        </w:rPr>
        <w:t xml:space="preserve">); </w:t>
      </w:r>
      <w:proofErr w:type="spellStart"/>
      <w:r>
        <w:rPr>
          <w:noProof w:val="0"/>
        </w:rPr>
        <w:t>this.setYPos</w:t>
      </w:r>
      <w:proofErr w:type="spellEnd"/>
      <w:r>
        <w:rPr>
          <w:noProof w:val="0"/>
        </w:rPr>
        <w:t>(</w:t>
      </w:r>
      <w:proofErr w:type="spellStart"/>
      <w:r>
        <w:rPr>
          <w:noProof w:val="0"/>
        </w:rPr>
        <w:t>yPos</w:t>
      </w:r>
      <w:proofErr w:type="spellEnd"/>
      <w:r>
        <w:rPr>
          <w:noProof w:val="0"/>
        </w:rPr>
        <w:t>); }</w:t>
      </w:r>
    </w:p>
    <w:p w14:paraId="020CFAAD" w14:textId="13BEF745" w:rsidR="00383959" w:rsidRPr="00C223E8" w:rsidRDefault="003C41A3" w:rsidP="003C41A3">
      <w:pPr>
        <w:pStyle w:val="Code"/>
        <w:rPr>
          <w:noProof w:val="0"/>
        </w:rPr>
      </w:pPr>
      <w:proofErr w:type="spellStart"/>
      <w:proofErr w:type="gramStart"/>
      <w:r>
        <w:rPr>
          <w:noProof w:val="0"/>
        </w:rPr>
        <w:t>getPosition</w:t>
      </w:r>
      <w:proofErr w:type="spellEnd"/>
      <w:r>
        <w:rPr>
          <w:noProof w:val="0"/>
        </w:rPr>
        <w:t>(</w:t>
      </w:r>
      <w:proofErr w:type="gramEnd"/>
      <w:r>
        <w:rPr>
          <w:noProof w:val="0"/>
        </w:rPr>
        <w:t xml:space="preserve">) { return </w:t>
      </w:r>
      <w:proofErr w:type="spellStart"/>
      <w:r>
        <w:rPr>
          <w:noProof w:val="0"/>
        </w:rPr>
        <w:t>this.mPosition</w:t>
      </w:r>
      <w:proofErr w:type="spellEnd"/>
      <w:r>
        <w:rPr>
          <w:noProof w:val="0"/>
        </w:rPr>
        <w:t>; }</w:t>
      </w:r>
      <w:r w:rsidRPr="00F3579A">
        <w:rPr>
          <w:noProof w:val="0"/>
        </w:rPr>
        <w:t xml:space="preserve"> </w:t>
      </w:r>
      <w:r w:rsidR="00F3579A" w:rsidRPr="00F3579A">
        <w:rPr>
          <w:noProof w:val="0"/>
        </w:rPr>
        <w:t xml:space="preserve">= function() { return </w:t>
      </w:r>
      <w:proofErr w:type="spellStart"/>
      <w:r w:rsidR="00F3579A" w:rsidRPr="00F3579A">
        <w:rPr>
          <w:noProof w:val="0"/>
        </w:rPr>
        <w:t>this.mPosition</w:t>
      </w:r>
      <w:proofErr w:type="spellEnd"/>
      <w:r w:rsidR="00F3579A" w:rsidRPr="00F3579A">
        <w:rPr>
          <w:noProof w:val="0"/>
        </w:rPr>
        <w:t>;};</w:t>
      </w:r>
    </w:p>
    <w:p w14:paraId="46F96FB3" w14:textId="77777777" w:rsidR="00383959" w:rsidRPr="00C223E8" w:rsidRDefault="00F3579A" w:rsidP="00BC4335">
      <w:pPr>
        <w:pStyle w:val="Code"/>
        <w:rPr>
          <w:noProof w:val="0"/>
        </w:rPr>
      </w:pPr>
      <w:r w:rsidRPr="00F3579A">
        <w:rPr>
          <w:noProof w:val="0"/>
        </w:rPr>
        <w:t>// … additional get and set functions for position not shown</w:t>
      </w:r>
    </w:p>
    <w:p w14:paraId="6A3F105A" w14:textId="77777777" w:rsidR="00383959" w:rsidRPr="00C223E8" w:rsidRDefault="00F3579A" w:rsidP="00BC4335">
      <w:pPr>
        <w:pStyle w:val="Code"/>
        <w:rPr>
          <w:noProof w:val="0"/>
        </w:rPr>
      </w:pPr>
      <w:r w:rsidRPr="00F3579A">
        <w:rPr>
          <w:noProof w:val="0"/>
        </w:rPr>
        <w:t>// Size setters and getters</w:t>
      </w:r>
    </w:p>
    <w:p w14:paraId="598DFEA6" w14:textId="77777777" w:rsidR="003C41A3" w:rsidRDefault="003C41A3" w:rsidP="003C41A3">
      <w:pPr>
        <w:pStyle w:val="Code"/>
        <w:rPr>
          <w:noProof w:val="0"/>
        </w:rPr>
      </w:pPr>
      <w:proofErr w:type="spellStart"/>
      <w:proofErr w:type="gramStart"/>
      <w:r>
        <w:rPr>
          <w:noProof w:val="0"/>
        </w:rPr>
        <w:t>setSize</w:t>
      </w:r>
      <w:proofErr w:type="spellEnd"/>
      <w:r>
        <w:rPr>
          <w:noProof w:val="0"/>
        </w:rPr>
        <w:t>(</w:t>
      </w:r>
      <w:proofErr w:type="gramEnd"/>
      <w:r>
        <w:rPr>
          <w:noProof w:val="0"/>
        </w:rPr>
        <w:t>width, height) {</w:t>
      </w:r>
    </w:p>
    <w:p w14:paraId="376F09E3" w14:textId="1A516E0F" w:rsidR="003C41A3" w:rsidRDefault="003C41A3" w:rsidP="003C41A3">
      <w:pPr>
        <w:pStyle w:val="Code"/>
        <w:rPr>
          <w:noProof w:val="0"/>
        </w:rPr>
      </w:pPr>
      <w:r>
        <w:rPr>
          <w:noProof w:val="0"/>
        </w:rPr>
        <w:t xml:space="preserve">    </w:t>
      </w:r>
      <w:proofErr w:type="spellStart"/>
      <w:proofErr w:type="gramStart"/>
      <w:r>
        <w:rPr>
          <w:noProof w:val="0"/>
        </w:rPr>
        <w:t>this.setWidth</w:t>
      </w:r>
      <w:proofErr w:type="spellEnd"/>
      <w:proofErr w:type="gramEnd"/>
      <w:r>
        <w:rPr>
          <w:noProof w:val="0"/>
        </w:rPr>
        <w:t>(width);</w:t>
      </w:r>
    </w:p>
    <w:p w14:paraId="39DB0C4D" w14:textId="40F80433" w:rsidR="003C41A3" w:rsidRDefault="003C41A3" w:rsidP="003C41A3">
      <w:pPr>
        <w:pStyle w:val="Code"/>
        <w:rPr>
          <w:noProof w:val="0"/>
        </w:rPr>
      </w:pPr>
      <w:r>
        <w:rPr>
          <w:noProof w:val="0"/>
        </w:rPr>
        <w:t xml:space="preserve">    </w:t>
      </w:r>
      <w:proofErr w:type="spellStart"/>
      <w:proofErr w:type="gramStart"/>
      <w:r>
        <w:rPr>
          <w:noProof w:val="0"/>
        </w:rPr>
        <w:t>this.setHeight</w:t>
      </w:r>
      <w:proofErr w:type="spellEnd"/>
      <w:proofErr w:type="gramEnd"/>
      <w:r>
        <w:rPr>
          <w:noProof w:val="0"/>
        </w:rPr>
        <w:t>(height);</w:t>
      </w:r>
    </w:p>
    <w:p w14:paraId="2373C0B6" w14:textId="05C5EEB3" w:rsidR="003C41A3" w:rsidRDefault="003C41A3" w:rsidP="003C41A3">
      <w:pPr>
        <w:pStyle w:val="Code"/>
        <w:rPr>
          <w:noProof w:val="0"/>
        </w:rPr>
      </w:pPr>
      <w:r>
        <w:rPr>
          <w:noProof w:val="0"/>
        </w:rPr>
        <w:t>}</w:t>
      </w:r>
    </w:p>
    <w:p w14:paraId="558AAFF0" w14:textId="1562F829" w:rsidR="003C41A3" w:rsidRDefault="003C41A3" w:rsidP="003C41A3">
      <w:pPr>
        <w:pStyle w:val="Code"/>
        <w:rPr>
          <w:noProof w:val="0"/>
        </w:rPr>
      </w:pPr>
      <w:proofErr w:type="spellStart"/>
      <w:proofErr w:type="gramStart"/>
      <w:r>
        <w:rPr>
          <w:noProof w:val="0"/>
        </w:rPr>
        <w:t>getSize</w:t>
      </w:r>
      <w:proofErr w:type="spellEnd"/>
      <w:r>
        <w:rPr>
          <w:noProof w:val="0"/>
        </w:rPr>
        <w:t>(</w:t>
      </w:r>
      <w:proofErr w:type="gramEnd"/>
      <w:r>
        <w:rPr>
          <w:noProof w:val="0"/>
        </w:rPr>
        <w:t xml:space="preserve">) { return </w:t>
      </w:r>
      <w:proofErr w:type="spellStart"/>
      <w:r>
        <w:rPr>
          <w:noProof w:val="0"/>
        </w:rPr>
        <w:t>this.mScale</w:t>
      </w:r>
      <w:proofErr w:type="spellEnd"/>
      <w:r>
        <w:rPr>
          <w:noProof w:val="0"/>
        </w:rPr>
        <w:t>; }</w:t>
      </w:r>
      <w:r w:rsidRPr="00F3579A">
        <w:rPr>
          <w:noProof w:val="0"/>
        </w:rPr>
        <w:t xml:space="preserve"> </w:t>
      </w:r>
    </w:p>
    <w:p w14:paraId="014D93FC" w14:textId="754E3D18" w:rsidR="00B11F2F" w:rsidRPr="00C223E8" w:rsidRDefault="00F3579A" w:rsidP="003C41A3">
      <w:pPr>
        <w:pStyle w:val="Code"/>
        <w:rPr>
          <w:noProof w:val="0"/>
        </w:rPr>
      </w:pPr>
      <w:r w:rsidRPr="00F3579A">
        <w:rPr>
          <w:noProof w:val="0"/>
        </w:rPr>
        <w:t>// … additional get and set functions for size not shown</w:t>
      </w:r>
    </w:p>
    <w:p w14:paraId="1832C85F" w14:textId="77777777" w:rsidR="00383959" w:rsidRPr="00C223E8" w:rsidRDefault="00F3579A" w:rsidP="00BC4335">
      <w:pPr>
        <w:pStyle w:val="Code"/>
        <w:rPr>
          <w:noProof w:val="0"/>
        </w:rPr>
      </w:pPr>
      <w:r w:rsidRPr="00F3579A">
        <w:rPr>
          <w:noProof w:val="0"/>
        </w:rPr>
        <w:t>// Rotation getters and setters</w:t>
      </w:r>
    </w:p>
    <w:p w14:paraId="40F2175E" w14:textId="77777777" w:rsidR="003C41A3" w:rsidRDefault="003C41A3" w:rsidP="003C41A3">
      <w:pPr>
        <w:pStyle w:val="Code"/>
        <w:rPr>
          <w:noProof w:val="0"/>
        </w:rPr>
      </w:pPr>
      <w:proofErr w:type="spellStart"/>
      <w:r>
        <w:rPr>
          <w:noProof w:val="0"/>
        </w:rPr>
        <w:t>setRotationInRad</w:t>
      </w:r>
      <w:proofErr w:type="spellEnd"/>
      <w:r>
        <w:rPr>
          <w:noProof w:val="0"/>
        </w:rPr>
        <w:t>(</w:t>
      </w:r>
      <w:proofErr w:type="spellStart"/>
      <w:r>
        <w:rPr>
          <w:noProof w:val="0"/>
        </w:rPr>
        <w:t>rotationInRadians</w:t>
      </w:r>
      <w:proofErr w:type="spellEnd"/>
      <w:r>
        <w:rPr>
          <w:noProof w:val="0"/>
        </w:rPr>
        <w:t>) {</w:t>
      </w:r>
    </w:p>
    <w:p w14:paraId="2277387B" w14:textId="10D6FA0A" w:rsidR="003C41A3" w:rsidRDefault="003C41A3" w:rsidP="003C41A3">
      <w:pPr>
        <w:pStyle w:val="Code"/>
        <w:rPr>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w:t>
      </w:r>
      <w:proofErr w:type="spellStart"/>
      <w:r>
        <w:rPr>
          <w:noProof w:val="0"/>
        </w:rPr>
        <w:t>rotationInRadians</w:t>
      </w:r>
      <w:proofErr w:type="spellEnd"/>
      <w:r>
        <w:rPr>
          <w:noProof w:val="0"/>
        </w:rPr>
        <w:t>;</w:t>
      </w:r>
    </w:p>
    <w:p w14:paraId="52BE9D86" w14:textId="22430D81" w:rsidR="003C41A3" w:rsidRDefault="003C41A3" w:rsidP="003C41A3">
      <w:pPr>
        <w:pStyle w:val="Code"/>
        <w:rPr>
          <w:noProof w:val="0"/>
        </w:rPr>
      </w:pPr>
      <w:r>
        <w:rPr>
          <w:noProof w:val="0"/>
        </w:rPr>
        <w:t xml:space="preserve">    while (</w:t>
      </w:r>
      <w:proofErr w:type="spellStart"/>
      <w:proofErr w:type="gramStart"/>
      <w:r>
        <w:rPr>
          <w:noProof w:val="0"/>
        </w:rPr>
        <w:t>this.mRotationInRad</w:t>
      </w:r>
      <w:proofErr w:type="spellEnd"/>
      <w:proofErr w:type="gramEnd"/>
      <w:r>
        <w:rPr>
          <w:noProof w:val="0"/>
        </w:rPr>
        <w:t xml:space="preserve"> &gt; (2 * </w:t>
      </w:r>
      <w:proofErr w:type="spellStart"/>
      <w:r>
        <w:rPr>
          <w:noProof w:val="0"/>
        </w:rPr>
        <w:t>Math.PI</w:t>
      </w:r>
      <w:proofErr w:type="spellEnd"/>
      <w:r>
        <w:rPr>
          <w:noProof w:val="0"/>
        </w:rPr>
        <w:t>)) {</w:t>
      </w:r>
    </w:p>
    <w:p w14:paraId="75AE0B86" w14:textId="0169C65D" w:rsidR="003C41A3" w:rsidRDefault="003C41A3" w:rsidP="003C41A3">
      <w:pPr>
        <w:pStyle w:val="Code"/>
        <w:rPr>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(2 * </w:t>
      </w:r>
      <w:proofErr w:type="spellStart"/>
      <w:r>
        <w:rPr>
          <w:noProof w:val="0"/>
        </w:rPr>
        <w:t>Math.PI</w:t>
      </w:r>
      <w:proofErr w:type="spellEnd"/>
      <w:r>
        <w:rPr>
          <w:noProof w:val="0"/>
        </w:rPr>
        <w:t>);</w:t>
      </w:r>
    </w:p>
    <w:p w14:paraId="30FCF876" w14:textId="51EB8F9D" w:rsidR="003C41A3" w:rsidRDefault="003C41A3" w:rsidP="003C41A3">
      <w:pPr>
        <w:pStyle w:val="Code"/>
        <w:rPr>
          <w:noProof w:val="0"/>
        </w:rPr>
      </w:pPr>
      <w:r>
        <w:rPr>
          <w:noProof w:val="0"/>
        </w:rPr>
        <w:t xml:space="preserve">    }</w:t>
      </w:r>
    </w:p>
    <w:p w14:paraId="1889DF5C" w14:textId="54F14BDB" w:rsidR="003C41A3" w:rsidRDefault="003C41A3" w:rsidP="003C41A3">
      <w:pPr>
        <w:pStyle w:val="Code"/>
        <w:rPr>
          <w:noProof w:val="0"/>
        </w:rPr>
      </w:pPr>
      <w:r>
        <w:rPr>
          <w:noProof w:val="0"/>
        </w:rPr>
        <w:t>}</w:t>
      </w:r>
      <w:r w:rsidRPr="00F3579A">
        <w:rPr>
          <w:noProof w:val="0"/>
        </w:rPr>
        <w:t xml:space="preserve"> </w:t>
      </w:r>
    </w:p>
    <w:p w14:paraId="47D3C9D3" w14:textId="77777777" w:rsidR="003C41A3" w:rsidRDefault="003C41A3" w:rsidP="003C41A3">
      <w:pPr>
        <w:pStyle w:val="Code"/>
        <w:rPr>
          <w:noProof w:val="0"/>
        </w:rPr>
      </w:pPr>
      <w:proofErr w:type="spellStart"/>
      <w:r>
        <w:rPr>
          <w:noProof w:val="0"/>
        </w:rPr>
        <w:t>setRotationInDegree</w:t>
      </w:r>
      <w:proofErr w:type="spellEnd"/>
      <w:r>
        <w:rPr>
          <w:noProof w:val="0"/>
        </w:rPr>
        <w:t>(</w:t>
      </w:r>
      <w:proofErr w:type="spellStart"/>
      <w:r>
        <w:rPr>
          <w:noProof w:val="0"/>
        </w:rPr>
        <w:t>rotationInDegree</w:t>
      </w:r>
      <w:proofErr w:type="spellEnd"/>
      <w:r>
        <w:rPr>
          <w:noProof w:val="0"/>
        </w:rPr>
        <w:t>) {</w:t>
      </w:r>
    </w:p>
    <w:p w14:paraId="22F284C3" w14:textId="47F80359" w:rsidR="003C41A3" w:rsidRDefault="003C41A3" w:rsidP="003C41A3">
      <w:pPr>
        <w:pStyle w:val="Code"/>
        <w:rPr>
          <w:noProof w:val="0"/>
        </w:rPr>
      </w:pPr>
      <w:r>
        <w:rPr>
          <w:noProof w:val="0"/>
        </w:rPr>
        <w:t xml:space="preserve">    </w:t>
      </w:r>
      <w:proofErr w:type="spellStart"/>
      <w:proofErr w:type="gramStart"/>
      <w:r>
        <w:rPr>
          <w:noProof w:val="0"/>
        </w:rPr>
        <w:t>this.setRotationInRad</w:t>
      </w:r>
      <w:proofErr w:type="spellEnd"/>
      <w:proofErr w:type="gramEnd"/>
      <w:r>
        <w:rPr>
          <w:noProof w:val="0"/>
        </w:rPr>
        <w:t>(</w:t>
      </w:r>
      <w:proofErr w:type="spellStart"/>
      <w:r>
        <w:rPr>
          <w:noProof w:val="0"/>
        </w:rPr>
        <w:t>rotationInDegree</w:t>
      </w:r>
      <w:proofErr w:type="spellEnd"/>
      <w:r>
        <w:rPr>
          <w:noProof w:val="0"/>
        </w:rPr>
        <w:t xml:space="preserve"> * </w:t>
      </w:r>
      <w:proofErr w:type="spellStart"/>
      <w:r>
        <w:rPr>
          <w:noProof w:val="0"/>
        </w:rPr>
        <w:t>Math.PI</w:t>
      </w:r>
      <w:proofErr w:type="spellEnd"/>
      <w:r>
        <w:rPr>
          <w:noProof w:val="0"/>
        </w:rPr>
        <w:t xml:space="preserve"> / 180.0);</w:t>
      </w:r>
    </w:p>
    <w:p w14:paraId="7A7C0F5B" w14:textId="10A551AA" w:rsidR="003C41A3" w:rsidRDefault="003C41A3" w:rsidP="003C41A3">
      <w:pPr>
        <w:pStyle w:val="Code"/>
        <w:rPr>
          <w:noProof w:val="0"/>
        </w:rPr>
      </w:pPr>
      <w:r>
        <w:rPr>
          <w:noProof w:val="0"/>
        </w:rPr>
        <w:t>}</w:t>
      </w:r>
      <w:r w:rsidRPr="00F3579A">
        <w:rPr>
          <w:noProof w:val="0"/>
        </w:rPr>
        <w:t xml:space="preserve"> </w:t>
      </w:r>
    </w:p>
    <w:p w14:paraId="318F90F2" w14:textId="0DB882BC" w:rsidR="00383959" w:rsidRPr="00C223E8" w:rsidRDefault="00F3579A" w:rsidP="003C41A3">
      <w:pPr>
        <w:pStyle w:val="Code"/>
        <w:rPr>
          <w:noProof w:val="0"/>
        </w:rPr>
      </w:pPr>
      <w:r w:rsidRPr="00F3579A">
        <w:rPr>
          <w:noProof w:val="0"/>
        </w:rPr>
        <w:t>// … additional get and set functions for rotation not shown</w:t>
      </w:r>
    </w:p>
    <w:p w14:paraId="6BB863C9" w14:textId="317AD31D" w:rsidR="004E6871" w:rsidRPr="00C223E8" w:rsidRDefault="001304EC" w:rsidP="004E6871">
      <w:pPr>
        <w:pStyle w:val="NumList"/>
        <w:numPr>
          <w:ilvl w:val="0"/>
          <w:numId w:val="16"/>
        </w:numPr>
      </w:pPr>
      <w:r>
        <w:t xml:space="preserve">Define the </w:t>
      </w:r>
      <w:proofErr w:type="spellStart"/>
      <w:proofErr w:type="gramStart"/>
      <w:r w:rsidRPr="00B41C1A">
        <w:rPr>
          <w:rStyle w:val="CodeInline"/>
        </w:rPr>
        <w:t>getTRSMatrix</w:t>
      </w:r>
      <w:proofErr w:type="spellEnd"/>
      <w:r w:rsidRPr="00B41C1A">
        <w:rPr>
          <w:rStyle w:val="CodeInline"/>
        </w:rPr>
        <w:t>(</w:t>
      </w:r>
      <w:proofErr w:type="gramEnd"/>
      <w:r w:rsidRPr="00B41C1A">
        <w:rPr>
          <w:rStyle w:val="CodeInline"/>
        </w:rPr>
        <w:t>)</w:t>
      </w:r>
      <w:r>
        <w:t xml:space="preserve"> </w:t>
      </w:r>
      <w:r w:rsidR="00383959" w:rsidRPr="00C223E8">
        <w:t xml:space="preserve">function to compute and return the concatenated transform operator, </w:t>
      </w:r>
      <w:r w:rsidR="00383959" w:rsidRPr="00C223E8">
        <w:rPr>
          <w:rStyle w:val="CodeInline"/>
        </w:rPr>
        <w:t>TRS</w:t>
      </w:r>
      <w:r w:rsidR="0026333F">
        <w:rPr>
          <w:rStyle w:val="CodeInline"/>
        </w:rPr>
        <w:fldChar w:fldCharType="begin"/>
      </w:r>
      <w:r w:rsidR="0026333F">
        <w:instrText xml:space="preserve"> XE "</w:instrText>
      </w:r>
      <w:r w:rsidR="0026333F" w:rsidRPr="0060661E">
        <w:instrText xml:space="preserve">Transform Objects Project:concatenated transform operator, </w:instrText>
      </w:r>
      <w:r w:rsidR="0026333F" w:rsidRPr="0060661E">
        <w:rPr>
          <w:rStyle w:val="CodeInline"/>
        </w:rPr>
        <w:instrText>TRS</w:instrText>
      </w:r>
      <w:r w:rsidR="0026333F">
        <w:instrText xml:space="preserve">" </w:instrText>
      </w:r>
      <w:r w:rsidR="0026333F">
        <w:rPr>
          <w:rStyle w:val="CodeInline"/>
        </w:rPr>
        <w:fldChar w:fldCharType="end"/>
      </w:r>
      <w:r w:rsidR="00F03168" w:rsidRPr="00C223E8">
        <w:t>.</w:t>
      </w:r>
    </w:p>
    <w:p w14:paraId="1B11BC62" w14:textId="5001DBD9" w:rsidR="003C41A3" w:rsidRPr="003C41A3" w:rsidRDefault="003C41A3" w:rsidP="00B41C1A">
      <w:pPr>
        <w:pStyle w:val="Code"/>
      </w:pPr>
      <w:r w:rsidRPr="003C41A3">
        <w:t>getTRSMatrix() {</w:t>
      </w:r>
    </w:p>
    <w:p w14:paraId="1274B201" w14:textId="4A77BFA4" w:rsidR="003C41A3" w:rsidRPr="003C41A3" w:rsidRDefault="003C41A3" w:rsidP="00B41C1A">
      <w:pPr>
        <w:pStyle w:val="Code"/>
      </w:pPr>
      <w:r w:rsidRPr="003C41A3">
        <w:t xml:space="preserve">    // Creates a blank identity matrix</w:t>
      </w:r>
    </w:p>
    <w:p w14:paraId="21DD7EE5" w14:textId="6EFFD150" w:rsidR="003C41A3" w:rsidRPr="003C41A3" w:rsidRDefault="003C41A3" w:rsidP="00B41C1A">
      <w:pPr>
        <w:pStyle w:val="Code"/>
      </w:pPr>
      <w:r w:rsidRPr="003C41A3">
        <w:t xml:space="preserve">    let matrix = mat4.create();</w:t>
      </w:r>
    </w:p>
    <w:p w14:paraId="3F20EBDF" w14:textId="77777777" w:rsidR="003C41A3" w:rsidRPr="003C41A3" w:rsidRDefault="003C41A3" w:rsidP="00B41C1A">
      <w:pPr>
        <w:pStyle w:val="Code"/>
      </w:pPr>
    </w:p>
    <w:p w14:paraId="6D05A74C" w14:textId="670DE8FD" w:rsidR="003C41A3" w:rsidRPr="003C41A3" w:rsidRDefault="003C41A3" w:rsidP="00B41C1A">
      <w:pPr>
        <w:pStyle w:val="Code"/>
      </w:pPr>
      <w:r w:rsidRPr="003C41A3">
        <w:t xml:space="preserve">    // Step A: compute translation, for now z is always at 0.0</w:t>
      </w:r>
    </w:p>
    <w:p w14:paraId="0CEFEDEC" w14:textId="1BB026BA" w:rsidR="003C41A3" w:rsidRPr="003C41A3" w:rsidRDefault="003C41A3" w:rsidP="00B41C1A">
      <w:pPr>
        <w:pStyle w:val="Code"/>
      </w:pPr>
      <w:r w:rsidRPr="003C41A3">
        <w:t xml:space="preserve">    mat4.translate(matrix, matrix, vec3.fromValues(this.getXPos(), this.getYPos(), 0.0));</w:t>
      </w:r>
    </w:p>
    <w:p w14:paraId="6B872C02" w14:textId="4FCA67DD" w:rsidR="003C41A3" w:rsidRPr="003C41A3" w:rsidRDefault="003C41A3" w:rsidP="00B41C1A">
      <w:pPr>
        <w:pStyle w:val="Code"/>
      </w:pPr>
      <w:r w:rsidRPr="003C41A3">
        <w:t xml:space="preserve">    // Step B: concatenate with rotation.</w:t>
      </w:r>
    </w:p>
    <w:p w14:paraId="3BB02830" w14:textId="22FF6F44" w:rsidR="003C41A3" w:rsidRPr="003C41A3" w:rsidRDefault="003C41A3" w:rsidP="00B41C1A">
      <w:pPr>
        <w:pStyle w:val="Code"/>
      </w:pPr>
      <w:r w:rsidRPr="003C41A3">
        <w:t xml:space="preserve">    mat4.rotateZ(matrix, matrix, this.getRotationInRad());</w:t>
      </w:r>
    </w:p>
    <w:p w14:paraId="70027CCC" w14:textId="3C5C3F59" w:rsidR="003C41A3" w:rsidRPr="003C41A3" w:rsidRDefault="003C41A3" w:rsidP="00B41C1A">
      <w:pPr>
        <w:pStyle w:val="Code"/>
      </w:pPr>
      <w:r w:rsidRPr="003C41A3">
        <w:t xml:space="preserve">    // Step C: concatenate with scaling</w:t>
      </w:r>
    </w:p>
    <w:p w14:paraId="2A7A8344" w14:textId="39F70349" w:rsidR="003C41A3" w:rsidRPr="003C41A3" w:rsidRDefault="003C41A3" w:rsidP="00B41C1A">
      <w:pPr>
        <w:pStyle w:val="Code"/>
      </w:pPr>
      <w:r w:rsidRPr="003C41A3">
        <w:t xml:space="preserve">    mat4.scale(matrix, matrix, vec3.fromValues(this.getWidth(), this.getHeight(), 1.0));</w:t>
      </w:r>
    </w:p>
    <w:p w14:paraId="390A8392" w14:textId="77777777" w:rsidR="003C41A3" w:rsidRPr="003C41A3" w:rsidRDefault="003C41A3" w:rsidP="00B41C1A">
      <w:pPr>
        <w:pStyle w:val="Code"/>
      </w:pPr>
    </w:p>
    <w:p w14:paraId="636656E5" w14:textId="5445EC13" w:rsidR="003C41A3" w:rsidRPr="003C41A3" w:rsidRDefault="003C41A3" w:rsidP="00B41C1A">
      <w:pPr>
        <w:pStyle w:val="Code"/>
      </w:pPr>
      <w:r w:rsidRPr="003C41A3">
        <w:t xml:space="preserve">    return matrix;</w:t>
      </w:r>
    </w:p>
    <w:p w14:paraId="72870C1C" w14:textId="210C907A" w:rsidR="003C41A3" w:rsidRDefault="003C41A3" w:rsidP="00B41C1A">
      <w:pPr>
        <w:pStyle w:val="Code"/>
      </w:pPr>
      <w:r w:rsidRPr="003C41A3">
        <w:t xml:space="preserve">} </w:t>
      </w:r>
    </w:p>
    <w:p w14:paraId="73DBFF82" w14:textId="38659C93" w:rsidR="00383959" w:rsidRPr="00C223E8" w:rsidRDefault="00383959" w:rsidP="00F9439C">
      <w:pPr>
        <w:pStyle w:val="BodyTextFirst"/>
      </w:pPr>
      <w:r w:rsidRPr="00C223E8">
        <w:t xml:space="preserve">This code is similar to </w:t>
      </w:r>
      <w:r w:rsidR="00F03168" w:rsidRPr="00C223E8">
        <w:t xml:space="preserve">steps </w:t>
      </w:r>
      <w:r w:rsidR="003C41A3">
        <w:t>D</w:t>
      </w:r>
      <w:r w:rsidRPr="00C223E8">
        <w:t xml:space="preserve"> and </w:t>
      </w:r>
      <w:r w:rsidR="003C41A3">
        <w:t>F</w:t>
      </w:r>
      <w:r w:rsidRPr="00C223E8">
        <w:t xml:space="preserve"> in </w:t>
      </w:r>
      <w:r w:rsidR="00F1613E">
        <w:rPr>
          <w:rStyle w:val="CodeInline"/>
        </w:rPr>
        <w:t>m</w:t>
      </w:r>
      <w:r w:rsidRPr="00C223E8">
        <w:rPr>
          <w:rStyle w:val="CodeInline"/>
        </w:rPr>
        <w:t>y</w:t>
      </w:r>
      <w:r w:rsidR="00F1613E">
        <w:rPr>
          <w:rStyle w:val="CodeInline"/>
        </w:rPr>
        <w:t>_g</w:t>
      </w:r>
      <w:r w:rsidRPr="00C223E8">
        <w:rPr>
          <w:rStyle w:val="CodeInline"/>
        </w:rPr>
        <w:t>ame.js</w:t>
      </w:r>
      <w:r w:rsidRPr="00C223E8">
        <w:t xml:space="preserve"> from the previous project. The concatenated operator </w:t>
      </w:r>
      <w:r w:rsidRPr="00C223E8">
        <w:rPr>
          <w:rStyle w:val="CodeInline"/>
        </w:rPr>
        <w:t>TRS</w:t>
      </w:r>
      <w:r w:rsidRPr="00C223E8">
        <w:t xml:space="preserve"> performs scaling first, followed by rotation, and last by translation.</w:t>
      </w:r>
    </w:p>
    <w:p w14:paraId="59E61E21" w14:textId="77777777" w:rsidR="00383959" w:rsidRPr="00C223E8" w:rsidRDefault="00383959">
      <w:pPr>
        <w:pStyle w:val="Heading3"/>
      </w:pPr>
      <w:r w:rsidRPr="00C223E8">
        <w:lastRenderedPageBreak/>
        <w:t>Transformable Renderable Objects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p>
    <w:p w14:paraId="6C1EB439" w14:textId="7A35ACC2" w:rsidR="00383959" w:rsidRPr="00C223E8" w:rsidRDefault="00383959" w:rsidP="00BC4335">
      <w:pPr>
        <w:pStyle w:val="BodyTextFirst"/>
      </w:pPr>
      <w:r w:rsidRPr="00C223E8">
        <w:t xml:space="preserve">By integrating a </w:t>
      </w:r>
      <w:r w:rsidRPr="00C223E8">
        <w:rPr>
          <w:rStyle w:val="CodeInline"/>
        </w:rPr>
        <w:t>Transform</w:t>
      </w:r>
      <w:r w:rsidR="009517D7">
        <w:rPr>
          <w:rStyle w:val="CodeInline"/>
        </w:rPr>
        <w:t xml:space="preserve"> </w:t>
      </w:r>
      <w:r w:rsidR="009517D7" w:rsidRPr="009517D7">
        <w:t>object</w:t>
      </w:r>
      <w:r w:rsidRPr="009517D7">
        <w:t>,</w:t>
      </w:r>
      <w:r w:rsidRPr="00C223E8">
        <w:t xml:space="preserve"> a </w:t>
      </w:r>
      <w:r w:rsidR="00910AE5">
        <w:rPr>
          <w:rStyle w:val="CodeInline"/>
        </w:rPr>
        <w:t>Renderable</w:t>
      </w:r>
      <w:r w:rsidRPr="00C223E8">
        <w:t xml:space="preserve"> can now have a position, size (scale), and orientation (rotation). This integration can be easily accomplished through the following:</w:t>
      </w:r>
    </w:p>
    <w:p w14:paraId="70F4DF8C" w14:textId="088579BE" w:rsidR="00383959" w:rsidRPr="00C223E8" w:rsidRDefault="00383959" w:rsidP="00383959">
      <w:pPr>
        <w:pStyle w:val="NumList"/>
        <w:numPr>
          <w:ilvl w:val="0"/>
          <w:numId w:val="17"/>
        </w:numPr>
      </w:pPr>
      <w:r w:rsidRPr="00C223E8">
        <w:t xml:space="preserve">Edit </w:t>
      </w:r>
      <w:r w:rsidR="00C04D6C">
        <w:rPr>
          <w:rStyle w:val="CodeInline"/>
        </w:rPr>
        <w:t>r</w:t>
      </w:r>
      <w:r w:rsidRPr="00C223E8">
        <w:rPr>
          <w:rStyle w:val="CodeInline"/>
        </w:rPr>
        <w:t>enderable.js</w:t>
      </w:r>
      <w:r w:rsidRPr="00C223E8">
        <w:t xml:space="preserve"> and add a </w:t>
      </w:r>
      <w:r w:rsidR="00F1613E">
        <w:t xml:space="preserve">new </w:t>
      </w:r>
      <w:r w:rsidRPr="00C223E8">
        <w:t>instance variable</w:t>
      </w:r>
      <w:r w:rsidR="00F1613E">
        <w:t xml:space="preserve"> to reference a </w:t>
      </w:r>
      <w:r w:rsidR="00F1613E" w:rsidRPr="00C223E8">
        <w:rPr>
          <w:rStyle w:val="CodeInline"/>
        </w:rPr>
        <w:t>Transform</w:t>
      </w:r>
      <w:r w:rsidR="00F1613E">
        <w:rPr>
          <w:rStyle w:val="CodeInline"/>
        </w:rPr>
        <w:t xml:space="preserve"> </w:t>
      </w:r>
      <w:r w:rsidR="00F1613E">
        <w:t>object</w:t>
      </w:r>
      <w:r w:rsidR="00EE59BA">
        <w:t>.</w:t>
      </w:r>
    </w:p>
    <w:p w14:paraId="7D30ECFA" w14:textId="77777777" w:rsidR="00383959" w:rsidRPr="00C223E8" w:rsidRDefault="00F3579A" w:rsidP="00BC4335">
      <w:pPr>
        <w:pStyle w:val="Code"/>
        <w:rPr>
          <w:noProof w:val="0"/>
        </w:rPr>
      </w:pPr>
      <w:proofErr w:type="spellStart"/>
      <w:proofErr w:type="gramStart"/>
      <w:r w:rsidRPr="00F3579A">
        <w:rPr>
          <w:noProof w:val="0"/>
        </w:rPr>
        <w:t>this.mXform</w:t>
      </w:r>
      <w:proofErr w:type="spellEnd"/>
      <w:proofErr w:type="gramEnd"/>
      <w:r w:rsidRPr="00F3579A">
        <w:rPr>
          <w:noProof w:val="0"/>
        </w:rPr>
        <w:t xml:space="preserve"> = new Transform();     // transform operator for the object</w:t>
      </w:r>
    </w:p>
    <w:p w14:paraId="4D62271D" w14:textId="709D17CA" w:rsidR="009A4CFE" w:rsidRDefault="00383959" w:rsidP="009A4CFE">
      <w:pPr>
        <w:pStyle w:val="NumList"/>
        <w:numPr>
          <w:ilvl w:val="0"/>
          <w:numId w:val="17"/>
        </w:numPr>
      </w:pPr>
      <w:r w:rsidRPr="00C223E8">
        <w:t xml:space="preserve">Define an </w:t>
      </w:r>
      <w:r w:rsidRPr="00E542E1">
        <w:t>a</w:t>
      </w:r>
      <w:r w:rsidR="00086919" w:rsidRPr="00E542E1">
        <w:t>cc</w:t>
      </w:r>
      <w:r w:rsidRPr="009A4CFE">
        <w:t>essor</w:t>
      </w:r>
      <w:r w:rsidRPr="00C223E8">
        <w:t xml:space="preserve"> for the transform operator</w:t>
      </w:r>
      <w:r w:rsidR="009A4CFE">
        <w:t>.</w:t>
      </w:r>
    </w:p>
    <w:p w14:paraId="73FB5134" w14:textId="77777777" w:rsidR="009A4CFE" w:rsidRDefault="009A4CFE" w:rsidP="00B41C1A">
      <w:pPr>
        <w:pStyle w:val="Code"/>
      </w:pPr>
      <w:r w:rsidRPr="00312BC5">
        <w:t>getXform() { return this.mXform; }</w:t>
      </w:r>
    </w:p>
    <w:p w14:paraId="59001B0B" w14:textId="32B127F4" w:rsidR="004E6871" w:rsidRDefault="009A4CFE" w:rsidP="00E542E1">
      <w:pPr>
        <w:pStyle w:val="NumList"/>
        <w:numPr>
          <w:ilvl w:val="0"/>
          <w:numId w:val="17"/>
        </w:numPr>
      </w:pPr>
      <w:r w:rsidRPr="00D42245">
        <w:t>Modify</w:t>
      </w:r>
      <w:r w:rsidRPr="00C223E8">
        <w:t xml:space="preserve"> the </w:t>
      </w:r>
      <w:proofErr w:type="gramStart"/>
      <w:r w:rsidRPr="00C223E8">
        <w:rPr>
          <w:rStyle w:val="CodeInline"/>
        </w:rPr>
        <w:t>draw(</w:t>
      </w:r>
      <w:proofErr w:type="gramEnd"/>
      <w:r w:rsidRPr="00C223E8">
        <w:rPr>
          <w:rStyle w:val="CodeInline"/>
        </w:rPr>
        <w:t>)</w:t>
      </w:r>
      <w:r w:rsidRPr="00C223E8">
        <w:t xml:space="preserve"> function to </w:t>
      </w:r>
      <w:r>
        <w:t xml:space="preserve">pass </w:t>
      </w:r>
      <w:r w:rsidRPr="00C223E8">
        <w:t>the</w:t>
      </w:r>
      <w:r>
        <w:t xml:space="preserve"> </w:t>
      </w:r>
      <w:proofErr w:type="spellStart"/>
      <w:r w:rsidRPr="00D42245">
        <w:rPr>
          <w:rStyle w:val="CodeInline"/>
        </w:rPr>
        <w:t>trsMatrix</w:t>
      </w:r>
      <w:proofErr w:type="spellEnd"/>
      <w:r>
        <w:t xml:space="preserve"> of the </w:t>
      </w:r>
      <w:proofErr w:type="spellStart"/>
      <w:r w:rsidRPr="00D649C3">
        <w:rPr>
          <w:rStyle w:val="CodeInline"/>
        </w:rPr>
        <w:t>mXform</w:t>
      </w:r>
      <w:proofErr w:type="spellEnd"/>
      <w:r w:rsidRPr="00C223E8">
        <w:t xml:space="preserve"> operator to </w:t>
      </w:r>
      <w:r>
        <w:t xml:space="preserve">activate </w:t>
      </w:r>
      <w:r w:rsidRPr="00C223E8">
        <w:t xml:space="preserve">the shader before </w:t>
      </w:r>
      <w:r>
        <w:t xml:space="preserve">drawing </w:t>
      </w:r>
      <w:r w:rsidRPr="00C223E8">
        <w:t>the unit square.</w:t>
      </w:r>
    </w:p>
    <w:p w14:paraId="3FE6084B" w14:textId="77777777" w:rsidR="00312BC5" w:rsidRPr="00312BC5" w:rsidRDefault="00312BC5" w:rsidP="00B41C1A">
      <w:pPr>
        <w:pStyle w:val="Code"/>
      </w:pPr>
      <w:r w:rsidRPr="00312BC5">
        <w:t>draw() {</w:t>
      </w:r>
    </w:p>
    <w:p w14:paraId="76D904A0" w14:textId="0D4DB0B2" w:rsidR="00312BC5" w:rsidRPr="00312BC5" w:rsidRDefault="00312BC5" w:rsidP="00B41C1A">
      <w:pPr>
        <w:pStyle w:val="Code"/>
      </w:pPr>
      <w:r w:rsidRPr="00312BC5">
        <w:t xml:space="preserve">    let gl = glSys.get();</w:t>
      </w:r>
    </w:p>
    <w:p w14:paraId="7E937717" w14:textId="78804F9D" w:rsidR="00312BC5" w:rsidRPr="00312BC5" w:rsidRDefault="00312BC5" w:rsidP="00B41C1A">
      <w:pPr>
        <w:pStyle w:val="Code"/>
      </w:pPr>
      <w:r w:rsidRPr="00312BC5">
        <w:t xml:space="preserve">    this.mShader.activate(this.mColor, </w:t>
      </w:r>
      <w:r w:rsidRPr="00B41C1A">
        <w:rPr>
          <w:rStyle w:val="CodeBold"/>
        </w:rPr>
        <w:t>this.mXform.getTRSMatrix()</w:t>
      </w:r>
      <w:r w:rsidRPr="00312BC5">
        <w:t>);</w:t>
      </w:r>
    </w:p>
    <w:p w14:paraId="7A4CAF0E" w14:textId="6D7B27A7" w:rsidR="00312BC5" w:rsidRPr="00312BC5" w:rsidRDefault="00312BC5" w:rsidP="00B41C1A">
      <w:pPr>
        <w:pStyle w:val="Code"/>
      </w:pPr>
      <w:r w:rsidRPr="00312BC5">
        <w:t xml:space="preserve">    gl.drawArrays(gl.TRIANGLE_STRIP, 0, 4);</w:t>
      </w:r>
    </w:p>
    <w:p w14:paraId="2A48F6CA" w14:textId="28AD27FB" w:rsidR="00312BC5" w:rsidRDefault="00312BC5" w:rsidP="00B41C1A">
      <w:pPr>
        <w:pStyle w:val="Code"/>
      </w:pPr>
      <w:r w:rsidRPr="00312BC5">
        <w:t xml:space="preserve">} </w:t>
      </w:r>
    </w:p>
    <w:p w14:paraId="490B9C95" w14:textId="1260E54A" w:rsidR="00383959" w:rsidRPr="00C223E8" w:rsidRDefault="00383959" w:rsidP="00F9439C">
      <w:pPr>
        <w:pStyle w:val="BodyTextFirst"/>
      </w:pPr>
      <w:r w:rsidRPr="00C223E8">
        <w:t xml:space="preserve">With this simple modification, </w:t>
      </w:r>
      <w:r w:rsidR="00910AE5">
        <w:rPr>
          <w:rStyle w:val="CodeInline"/>
        </w:rPr>
        <w:t>Renderable</w:t>
      </w:r>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1B7F6224" w14:textId="6222005F" w:rsidR="00695A51" w:rsidRPr="00C223E8" w:rsidRDefault="00695A51" w:rsidP="00695A51">
      <w:pPr>
        <w:pStyle w:val="Heading3"/>
      </w:pPr>
      <w:r>
        <w:t>Modify the Client Interface File to Export Transform</w:t>
      </w:r>
    </w:p>
    <w:p w14:paraId="00E4B914" w14:textId="15E39AD5" w:rsidR="00695A51" w:rsidRDefault="00695A51" w:rsidP="00695A51">
      <w:pPr>
        <w:pStyle w:val="BodyTextFirst"/>
      </w:pPr>
      <w:r>
        <w:t xml:space="preserve">It is important to keep the client interface file, </w:t>
      </w:r>
      <w:r w:rsidRPr="00D42245">
        <w:rPr>
          <w:rStyle w:val="CodeInline"/>
        </w:rPr>
        <w:t>index.js</w:t>
      </w:r>
      <w:r>
        <w:t xml:space="preserve">, up to date such that the newly defined </w:t>
      </w:r>
      <w:r w:rsidRPr="00B41C1A">
        <w:rPr>
          <w:rStyle w:val="CodeInline"/>
        </w:rPr>
        <w:t>Transform</w:t>
      </w:r>
      <w:r>
        <w:t xml:space="preserve"> object can be accessed by </w:t>
      </w:r>
      <w:r w:rsidR="0014152D">
        <w:t xml:space="preserve">the </w:t>
      </w:r>
      <w:r>
        <w:t xml:space="preserve">game developer. </w:t>
      </w:r>
    </w:p>
    <w:p w14:paraId="2CD4E59D" w14:textId="13137483" w:rsidR="00251E0D" w:rsidRDefault="00695A51" w:rsidP="00251E0D">
      <w:pPr>
        <w:pStyle w:val="NumList"/>
        <w:numPr>
          <w:ilvl w:val="0"/>
          <w:numId w:val="52"/>
        </w:numPr>
      </w:pPr>
      <w:r w:rsidRPr="00C223E8">
        <w:t xml:space="preserve">Edit </w:t>
      </w:r>
      <w:r>
        <w:rPr>
          <w:rStyle w:val="CodeInline"/>
        </w:rPr>
        <w:t>index</w:t>
      </w:r>
      <w:r w:rsidRPr="00C223E8">
        <w:rPr>
          <w:rStyle w:val="CodeInline"/>
        </w:rPr>
        <w:t>.js</w:t>
      </w:r>
      <w:r w:rsidRPr="00C223E8">
        <w:t xml:space="preserve">; </w:t>
      </w:r>
      <w:r w:rsidR="00251E0D">
        <w:t xml:space="preserve">import </w:t>
      </w:r>
      <w:r w:rsidR="0052694B">
        <w:t xml:space="preserve">from </w:t>
      </w:r>
      <w:r w:rsidR="00251E0D">
        <w:t xml:space="preserve">the newly define </w:t>
      </w:r>
      <w:r w:rsidR="0052694B" w:rsidRPr="00B41C1A">
        <w:rPr>
          <w:rStyle w:val="CodeInline"/>
        </w:rPr>
        <w:t>transform.js</w:t>
      </w:r>
      <w:r w:rsidR="00251E0D">
        <w:t xml:space="preserve"> file.</w:t>
      </w:r>
    </w:p>
    <w:p w14:paraId="2FC46163" w14:textId="77777777" w:rsidR="00251E0D" w:rsidRDefault="00251E0D" w:rsidP="00B41C1A">
      <w:pPr>
        <w:pStyle w:val="Code"/>
      </w:pPr>
      <w:r>
        <w:t>// general utiities</w:t>
      </w:r>
    </w:p>
    <w:p w14:paraId="1BD8E6D0" w14:textId="77777777" w:rsidR="00251E0D" w:rsidRPr="00B41C1A" w:rsidRDefault="00251E0D" w:rsidP="00B41C1A">
      <w:pPr>
        <w:pStyle w:val="Code"/>
        <w:rPr>
          <w:rStyle w:val="CodeBold"/>
        </w:rPr>
      </w:pPr>
      <w:r w:rsidRPr="00B41C1A">
        <w:rPr>
          <w:rStyle w:val="CodeBold"/>
        </w:rPr>
        <w:t>import Transform from "./transform.js";</w:t>
      </w:r>
    </w:p>
    <w:p w14:paraId="60F63EDB" w14:textId="6B1B76DA" w:rsidR="00251E0D" w:rsidRPr="007F1FBE" w:rsidRDefault="00251E0D" w:rsidP="00B41C1A">
      <w:pPr>
        <w:pStyle w:val="Code"/>
      </w:pPr>
      <w:r>
        <w:t>import Renderable from "./renderable.js";</w:t>
      </w:r>
    </w:p>
    <w:p w14:paraId="619CD801" w14:textId="69ADCA48" w:rsidR="00695A51" w:rsidRDefault="00251E0D" w:rsidP="00695A51">
      <w:pPr>
        <w:pStyle w:val="NumList"/>
        <w:numPr>
          <w:ilvl w:val="0"/>
          <w:numId w:val="52"/>
        </w:numPr>
      </w:pPr>
      <w:r>
        <w:t xml:space="preserve">Export </w:t>
      </w:r>
      <w:r w:rsidRPr="00B41C1A">
        <w:rPr>
          <w:rStyle w:val="CodeInline"/>
        </w:rPr>
        <w:t>Transform</w:t>
      </w:r>
      <w:r>
        <w:t xml:space="preserve"> for client’s access.</w:t>
      </w:r>
    </w:p>
    <w:p w14:paraId="14FD303C" w14:textId="77777777" w:rsidR="00251E0D" w:rsidRDefault="00251E0D" w:rsidP="00B41C1A">
      <w:pPr>
        <w:pStyle w:val="Code"/>
      </w:pPr>
      <w:r>
        <w:t>export default {</w:t>
      </w:r>
    </w:p>
    <w:p w14:paraId="503036DA" w14:textId="77777777" w:rsidR="00251E0D" w:rsidRDefault="00251E0D" w:rsidP="00B41C1A">
      <w:pPr>
        <w:pStyle w:val="Code"/>
      </w:pPr>
      <w:r>
        <w:t xml:space="preserve">    // Util classes</w:t>
      </w:r>
    </w:p>
    <w:p w14:paraId="64B526DB" w14:textId="77777777" w:rsidR="00251E0D" w:rsidRDefault="00251E0D" w:rsidP="00B41C1A">
      <w:pPr>
        <w:pStyle w:val="Code"/>
      </w:pPr>
      <w:r>
        <w:t xml:space="preserve">    </w:t>
      </w:r>
      <w:r w:rsidRPr="00B41C1A">
        <w:rPr>
          <w:rStyle w:val="CodeBold"/>
        </w:rPr>
        <w:t>Transform</w:t>
      </w:r>
      <w:r>
        <w:t>, Renderable,</w:t>
      </w:r>
    </w:p>
    <w:p w14:paraId="14A07B59" w14:textId="77777777" w:rsidR="00251E0D" w:rsidRDefault="00251E0D" w:rsidP="00B41C1A">
      <w:pPr>
        <w:pStyle w:val="Code"/>
      </w:pPr>
    </w:p>
    <w:p w14:paraId="6BA8CC5D" w14:textId="77777777" w:rsidR="00251E0D" w:rsidRDefault="00251E0D" w:rsidP="00B41C1A">
      <w:pPr>
        <w:pStyle w:val="Code"/>
      </w:pPr>
      <w:r>
        <w:t xml:space="preserve">    // functions</w:t>
      </w:r>
    </w:p>
    <w:p w14:paraId="45B4ED1E" w14:textId="77777777" w:rsidR="00251E0D" w:rsidRDefault="00251E0D" w:rsidP="00B41C1A">
      <w:pPr>
        <w:pStyle w:val="Code"/>
      </w:pPr>
      <w:r>
        <w:t xml:space="preserve">    init, clearCanvas</w:t>
      </w:r>
    </w:p>
    <w:p w14:paraId="1C1B674D" w14:textId="48F96FF0" w:rsidR="00251E0D" w:rsidRPr="007F1FBE" w:rsidRDefault="00251E0D" w:rsidP="00B41C1A">
      <w:pPr>
        <w:pStyle w:val="Code"/>
      </w:pPr>
      <w:r>
        <w:t>}</w:t>
      </w:r>
    </w:p>
    <w:p w14:paraId="5D82CEBA" w14:textId="36424A70" w:rsidR="00383959" w:rsidRPr="00C223E8" w:rsidRDefault="00383959" w:rsidP="00BC4335">
      <w:pPr>
        <w:pStyle w:val="Heading3"/>
      </w:pPr>
      <w:r w:rsidRPr="00C223E8">
        <w:lastRenderedPageBreak/>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63FD2C31" w:rsidR="00383959" w:rsidRPr="00C223E8" w:rsidRDefault="00383959">
      <w:pPr>
        <w:pStyle w:val="BodyTextFirst"/>
      </w:pPr>
      <w:r w:rsidRPr="00C223E8">
        <w:t xml:space="preserve">To test the </w:t>
      </w:r>
      <w:r w:rsidRPr="00C223E8">
        <w:rPr>
          <w:rStyle w:val="CodeInline"/>
        </w:rPr>
        <w:t>Transform</w:t>
      </w:r>
      <w:r w:rsidRPr="00C223E8">
        <w:t xml:space="preserve"> object and the modified </w:t>
      </w:r>
      <w:proofErr w:type="spellStart"/>
      <w:r w:rsidR="00910AE5">
        <w:rPr>
          <w:rStyle w:val="CodeInline"/>
        </w:rPr>
        <w:t>Renderable</w:t>
      </w:r>
      <w:proofErr w:type="spellEnd"/>
      <w:r w:rsidRPr="00C223E8">
        <w:t xml:space="preserve"> object, the </w:t>
      </w:r>
      <w:proofErr w:type="spellStart"/>
      <w:r w:rsidRPr="00C223E8">
        <w:rPr>
          <w:rStyle w:val="CodeInline"/>
        </w:rPr>
        <w:t>MyGame</w:t>
      </w:r>
      <w:proofErr w:type="spellEnd"/>
      <w:r w:rsidRPr="00C223E8">
        <w:t xml:space="preserve"> constructor can be modified to set the transform operators in each of the </w:t>
      </w:r>
      <w:r w:rsidR="00910AE5">
        <w:rPr>
          <w:rStyle w:val="CodeInline"/>
        </w:rPr>
        <w:t>Renderable</w:t>
      </w:r>
      <w:r w:rsidRPr="00C223E8">
        <w:t xml:space="preserve"> objects accordingly</w:t>
      </w:r>
      <w:r w:rsidR="00F03168" w:rsidRPr="00C223E8">
        <w:t>.</w:t>
      </w:r>
    </w:p>
    <w:p w14:paraId="3743BCFE" w14:textId="799198C6" w:rsidR="00383959" w:rsidRPr="00C223E8" w:rsidRDefault="00F3579A" w:rsidP="00BC4335">
      <w:pPr>
        <w:pStyle w:val="Code"/>
        <w:rPr>
          <w:noProof w:val="0"/>
        </w:rPr>
      </w:pPr>
      <w:r w:rsidRPr="00F3579A">
        <w:rPr>
          <w:noProof w:val="0"/>
        </w:rPr>
        <w:t xml:space="preserve">// Step </w:t>
      </w:r>
      <w:r w:rsidR="00312BC5">
        <w:rPr>
          <w:noProof w:val="0"/>
        </w:rPr>
        <w:t>D</w:t>
      </w:r>
      <w:r w:rsidRPr="00F3579A">
        <w:rPr>
          <w:noProof w:val="0"/>
        </w:rPr>
        <w:t xml:space="preserve">: sets the white </w:t>
      </w:r>
      <w:r w:rsidR="00910AE5">
        <w:rPr>
          <w:noProof w:val="0"/>
        </w:rPr>
        <w:t>Renderable</w:t>
      </w:r>
      <w:r w:rsidRPr="00F3579A">
        <w:rPr>
          <w:noProof w:val="0"/>
        </w:rPr>
        <w:t xml:space="preserve"> object's transform</w:t>
      </w:r>
    </w:p>
    <w:p w14:paraId="3CB63F1B"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setPosition</w:t>
      </w:r>
      <w:proofErr w:type="spellEnd"/>
      <w:r w:rsidRPr="00F3579A">
        <w:rPr>
          <w:noProof w:val="0"/>
        </w:rPr>
        <w:t>(-0.25, 0.25);</w:t>
      </w:r>
    </w:p>
    <w:p w14:paraId="369FB8B0"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setRotationInRad</w:t>
      </w:r>
      <w:proofErr w:type="spellEnd"/>
      <w:r w:rsidRPr="00F3579A">
        <w:rPr>
          <w:noProof w:val="0"/>
        </w:rPr>
        <w:t>(0.2); // In Radians</w:t>
      </w:r>
    </w:p>
    <w:p w14:paraId="287D1586"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setSize</w:t>
      </w:r>
      <w:proofErr w:type="spellEnd"/>
      <w:r w:rsidRPr="00F3579A">
        <w:rPr>
          <w:noProof w:val="0"/>
        </w:rPr>
        <w:t>(1.2, 1.2);</w:t>
      </w:r>
    </w:p>
    <w:p w14:paraId="61AF8A7F" w14:textId="28383760" w:rsidR="00383959" w:rsidRPr="00C223E8" w:rsidRDefault="00F3579A" w:rsidP="00BC4335">
      <w:pPr>
        <w:pStyle w:val="Code"/>
        <w:rPr>
          <w:noProof w:val="0"/>
        </w:rPr>
      </w:pPr>
      <w:r w:rsidRPr="00F3579A">
        <w:rPr>
          <w:noProof w:val="0"/>
        </w:rPr>
        <w:t xml:space="preserve">// Step </w:t>
      </w:r>
      <w:r w:rsidR="00312BC5">
        <w:rPr>
          <w:noProof w:val="0"/>
        </w:rPr>
        <w:t>E</w:t>
      </w:r>
      <w:r w:rsidRPr="00F3579A">
        <w:rPr>
          <w:noProof w:val="0"/>
        </w:rPr>
        <w:t>: draws the white square (transform behavior in the object)</w:t>
      </w:r>
    </w:p>
    <w:p w14:paraId="26611BA8" w14:textId="77777777" w:rsidR="00383959" w:rsidRPr="00C223E8" w:rsidRDefault="00F3579A" w:rsidP="00BC4335">
      <w:pPr>
        <w:pStyle w:val="Code"/>
        <w:rPr>
          <w:noProof w:val="0"/>
        </w:rPr>
      </w:pPr>
      <w:proofErr w:type="spellStart"/>
      <w:proofErr w:type="gramStart"/>
      <w:r w:rsidRPr="00F3579A">
        <w:rPr>
          <w:noProof w:val="0"/>
        </w:rPr>
        <w:t>this.mWhiteSq.draw</w:t>
      </w:r>
      <w:proofErr w:type="spellEnd"/>
      <w:proofErr w:type="gramEnd"/>
      <w:r w:rsidRPr="00F3579A">
        <w:rPr>
          <w:noProof w:val="0"/>
        </w:rPr>
        <w:t>();</w:t>
      </w:r>
    </w:p>
    <w:p w14:paraId="766EB69F" w14:textId="77777777" w:rsidR="00383959" w:rsidRPr="00C223E8" w:rsidRDefault="00383959" w:rsidP="00BC4335">
      <w:pPr>
        <w:pStyle w:val="Code"/>
        <w:rPr>
          <w:noProof w:val="0"/>
        </w:rPr>
      </w:pPr>
    </w:p>
    <w:p w14:paraId="1060F39E" w14:textId="1A4EF4B4" w:rsidR="00383959" w:rsidRPr="00C223E8" w:rsidRDefault="00F3579A" w:rsidP="00BC4335">
      <w:pPr>
        <w:pStyle w:val="Code"/>
        <w:rPr>
          <w:noProof w:val="0"/>
        </w:rPr>
      </w:pPr>
      <w:r w:rsidRPr="00F3579A">
        <w:rPr>
          <w:noProof w:val="0"/>
        </w:rPr>
        <w:t xml:space="preserve">// Step </w:t>
      </w:r>
      <w:r w:rsidR="00312BC5">
        <w:rPr>
          <w:noProof w:val="0"/>
        </w:rPr>
        <w:t>F</w:t>
      </w:r>
      <w:r w:rsidRPr="00F3579A">
        <w:rPr>
          <w:noProof w:val="0"/>
        </w:rPr>
        <w:t xml:space="preserve">: sets the red square transform    </w:t>
      </w:r>
    </w:p>
    <w:p w14:paraId="726E9FA1"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setXPos</w:t>
      </w:r>
      <w:proofErr w:type="spellEnd"/>
      <w:r w:rsidRPr="00F3579A">
        <w:rPr>
          <w:noProof w:val="0"/>
        </w:rPr>
        <w:t xml:space="preserve">(0.25);    // to show alternative to </w:t>
      </w:r>
      <w:proofErr w:type="spellStart"/>
      <w:r w:rsidRPr="00F3579A">
        <w:rPr>
          <w:noProof w:val="0"/>
        </w:rPr>
        <w:t>setPosition</w:t>
      </w:r>
      <w:proofErr w:type="spellEnd"/>
    </w:p>
    <w:p w14:paraId="18EEDC47"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setYPos</w:t>
      </w:r>
      <w:proofErr w:type="spellEnd"/>
      <w:r w:rsidRPr="00F3579A">
        <w:rPr>
          <w:noProof w:val="0"/>
        </w:rPr>
        <w:t xml:space="preserve">(-0.25);   // it is possible to </w:t>
      </w:r>
      <w:proofErr w:type="spellStart"/>
      <w:r w:rsidRPr="00F3579A">
        <w:rPr>
          <w:noProof w:val="0"/>
        </w:rPr>
        <w:t>setX</w:t>
      </w:r>
      <w:proofErr w:type="spellEnd"/>
      <w:r w:rsidRPr="00F3579A">
        <w:rPr>
          <w:noProof w:val="0"/>
        </w:rPr>
        <w:t>/Y separately</w:t>
      </w:r>
    </w:p>
    <w:p w14:paraId="1E853BC7"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setRotationInDegree</w:t>
      </w:r>
      <w:proofErr w:type="spellEnd"/>
      <w:r w:rsidRPr="00F3579A">
        <w:rPr>
          <w:noProof w:val="0"/>
        </w:rPr>
        <w:t>(45);  // this is in Degree</w:t>
      </w:r>
    </w:p>
    <w:p w14:paraId="78530CAB"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setWidth</w:t>
      </w:r>
      <w:proofErr w:type="spellEnd"/>
      <w:r w:rsidRPr="00F3579A">
        <w:rPr>
          <w:noProof w:val="0"/>
        </w:rPr>
        <w:t xml:space="preserve">(0.4);     // to show alternative to </w:t>
      </w:r>
      <w:proofErr w:type="spellStart"/>
      <w:r w:rsidRPr="00F3579A">
        <w:rPr>
          <w:noProof w:val="0"/>
        </w:rPr>
        <w:t>setSize</w:t>
      </w:r>
      <w:proofErr w:type="spellEnd"/>
    </w:p>
    <w:p w14:paraId="2519F1FC"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setHeight</w:t>
      </w:r>
      <w:proofErr w:type="spellEnd"/>
      <w:r w:rsidRPr="00F3579A">
        <w:rPr>
          <w:noProof w:val="0"/>
        </w:rPr>
        <w:t>(0.4);    // that it is possible to width/height separately</w:t>
      </w:r>
    </w:p>
    <w:p w14:paraId="6F651FBE" w14:textId="59808EFC" w:rsidR="00383959" w:rsidRPr="00C223E8" w:rsidRDefault="00F3579A" w:rsidP="00BC4335">
      <w:pPr>
        <w:pStyle w:val="Code"/>
        <w:rPr>
          <w:noProof w:val="0"/>
        </w:rPr>
      </w:pPr>
      <w:r w:rsidRPr="00F3579A">
        <w:rPr>
          <w:noProof w:val="0"/>
        </w:rPr>
        <w:t xml:space="preserve">// Step </w:t>
      </w:r>
      <w:r w:rsidR="00312BC5">
        <w:rPr>
          <w:noProof w:val="0"/>
        </w:rPr>
        <w:t>G</w:t>
      </w:r>
      <w:r w:rsidRPr="00F3579A">
        <w:rPr>
          <w:noProof w:val="0"/>
        </w:rPr>
        <w:t>: draw the red square (transform in the object)</w:t>
      </w:r>
    </w:p>
    <w:p w14:paraId="157FBC01" w14:textId="77777777" w:rsidR="00383959" w:rsidRPr="00C223E8" w:rsidRDefault="00F3579A" w:rsidP="00BC4335">
      <w:pPr>
        <w:pStyle w:val="Code"/>
        <w:rPr>
          <w:noProof w:val="0"/>
        </w:rPr>
      </w:pPr>
      <w:proofErr w:type="spellStart"/>
      <w:proofErr w:type="gramStart"/>
      <w:r w:rsidRPr="00F3579A">
        <w:rPr>
          <w:noProof w:val="0"/>
        </w:rPr>
        <w:t>this.mRedSq.draw</w:t>
      </w:r>
      <w:proofErr w:type="spellEnd"/>
      <w:proofErr w:type="gramEnd"/>
      <w:r w:rsidRPr="00F3579A">
        <w:rPr>
          <w:noProof w:val="0"/>
        </w:rPr>
        <w:t>();</w:t>
      </w:r>
    </w:p>
    <w:p w14:paraId="605C2F21" w14:textId="57B79E44" w:rsidR="00383959" w:rsidRPr="00C223E8" w:rsidRDefault="00383959" w:rsidP="00B41C1A">
      <w:pPr>
        <w:pStyle w:val="BodyTextCont"/>
      </w:pPr>
      <w:r w:rsidRPr="00C223E8">
        <w:t xml:space="preserve">Run the project to observe identical output as from the previous project. You can </w:t>
      </w:r>
      <w:r w:rsidR="00F40021">
        <w:t xml:space="preserve">now </w:t>
      </w:r>
      <w:r w:rsidRPr="00C223E8">
        <w:t xml:space="preserve">create and draw a </w:t>
      </w:r>
      <w:r w:rsidR="00910AE5">
        <w:rPr>
          <w:rStyle w:val="CodeInline"/>
        </w:rPr>
        <w:t>Renderable</w:t>
      </w:r>
      <w:r w:rsidRPr="00C223E8">
        <w:t xml:space="preserve"> at any location in the canvas</w:t>
      </w:r>
      <w:r w:rsidR="00E52A99">
        <w:t>,</w:t>
      </w:r>
      <w:r w:rsidRPr="00C223E8">
        <w:t xml:space="preserve"> and the transform operator has now been properly encapsulated. </w:t>
      </w:r>
    </w:p>
    <w:p w14:paraId="4B88EABE" w14:textId="30880241" w:rsidR="00383959" w:rsidRPr="00C223E8" w:rsidRDefault="00F40021" w:rsidP="00BC4335">
      <w:pPr>
        <w:pStyle w:val="Heading1"/>
      </w:pPr>
      <w:r>
        <w:t xml:space="preserve">The Camera </w:t>
      </w:r>
      <w:r w:rsidR="00EB18DA">
        <w:t xml:space="preserve">Transform </w:t>
      </w:r>
      <w:r w:rsidR="00383959" w:rsidRPr="00C223E8">
        <w:t>and Viewports</w:t>
      </w:r>
    </w:p>
    <w:p w14:paraId="5EA24820" w14:textId="1008AC28" w:rsidR="009517D7" w:rsidRDefault="00383959" w:rsidP="009517D7">
      <w:pPr>
        <w:pStyle w:val="BodyTextFirst"/>
      </w:pPr>
      <w:r w:rsidRPr="00C223E8">
        <w:t>When designing and building a video</w:t>
      </w:r>
      <w:r w:rsidR="00560236" w:rsidRPr="00C223E8">
        <w:t xml:space="preserve"> </w:t>
      </w:r>
      <w:r w:rsidRPr="00C223E8">
        <w:t>game, the game programmers must be able to focus on the intrinsic logic and presentation of the games themselves. To facilitate this, it is important that the programmer can formulate solutions in a convenient dimension and space. For example, continuing with the soccer game idea, consider the task of creating a soccer field itself.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This way, opposing sides of the fields can simply be determined by the sign of the x-value, and drawing a player at location (0, 1) would mean drawing the player </w:t>
      </w:r>
      <w:r w:rsidR="00560236" w:rsidRPr="00C223E8">
        <w:t xml:space="preserve">1 </w:t>
      </w:r>
      <w:r w:rsidRPr="00C223E8">
        <w:t>meter to the right from the center of the soccer field. A contrasting example would be when building a chess-like board game</w:t>
      </w:r>
      <w:r w:rsidR="00E52A99">
        <w:t>,</w:t>
      </w:r>
      <w:r w:rsidRPr="00C223E8">
        <w:t xml:space="preserve"> it may be more convenient to design the solution based on a unit-less </w:t>
      </w:r>
      <w:proofErr w:type="spellStart"/>
      <w:r w:rsidRPr="00C223E8">
        <w:t>n</w:t>
      </w:r>
      <w:r w:rsidR="00560236" w:rsidRPr="00C223E8">
        <w:t>×</w:t>
      </w:r>
      <w:r w:rsidRPr="00C223E8">
        <w:t>n</w:t>
      </w:r>
      <w:proofErr w:type="spellEnd"/>
      <w:r w:rsidRPr="00C223E8">
        <w:t xml:space="preserve"> grid with the origin located at the lower-left corner of the board. In this scenario, drawing a piece at location (0, 1)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 xml:space="preserve">working with </w:t>
      </w:r>
      <w:r w:rsidR="00325551">
        <w:t xml:space="preserve">a </w:t>
      </w:r>
      <w:r w:rsidR="00C274AC" w:rsidRPr="00C223E8">
        <w:t>matri</w:t>
      </w:r>
      <w:r w:rsidR="00A75C7E">
        <w:t xml:space="preserve">x representing the view </w:t>
      </w:r>
      <w:r w:rsidR="001A714A">
        <w:t xml:space="preserve">from </w:t>
      </w:r>
      <w:r w:rsidR="00A75C7E">
        <w:t>a came</w:t>
      </w:r>
      <w:r w:rsidR="001A714A">
        <w:t>r</w:t>
      </w:r>
      <w:r w:rsidR="00A75C7E">
        <w:t>a</w:t>
      </w:r>
      <w:r w:rsidR="00C274AC" w:rsidRPr="00C223E8">
        <w:t>.</w:t>
      </w:r>
    </w:p>
    <w:p w14:paraId="12B5C9F2" w14:textId="436CEB5B" w:rsidR="00383959" w:rsidRPr="009517D7" w:rsidRDefault="00383959" w:rsidP="00B41C1A">
      <w:pPr>
        <w:pStyle w:val="BodyTextCont"/>
      </w:pPr>
      <w:r w:rsidRPr="009517D7">
        <w:t xml:space="preserve">In all cases, to support </w:t>
      </w:r>
      <w:r w:rsidR="007823AA">
        <w:t xml:space="preserve">a </w:t>
      </w:r>
      <w:r w:rsidRPr="009517D7">
        <w:t xml:space="preserve">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37C13906" w:rsidR="00383959" w:rsidRPr="00C223E8" w:rsidRDefault="00383959" w:rsidP="00B41C1A">
      <w:pPr>
        <w:pStyle w:val="BodyTextCont"/>
      </w:pPr>
      <w:r w:rsidRPr="00C223E8">
        <w:lastRenderedPageBreak/>
        <w:t xml:space="preserve">In this section, you will learn about coordinate systems and how to use the matrix transformation as a tool to define a drawing area that conforms to the fixed </w:t>
      </w:r>
      <w:r w:rsidR="007823AA">
        <w:t>±</w:t>
      </w:r>
      <w:r w:rsidRPr="00C223E8">
        <w:t xml:space="preserve">1 drawing range of the WebGL in order to draw geometries proportionally. </w:t>
      </w:r>
    </w:p>
    <w:p w14:paraId="1F1F4973" w14:textId="77777777" w:rsidR="00383959" w:rsidRPr="00C223E8" w:rsidRDefault="00383959" w:rsidP="00BC4335">
      <w:pPr>
        <w:pStyle w:val="Heading2"/>
      </w:pPr>
      <w:r w:rsidRPr="00C223E8">
        <w:t>Coordinate Systems and Transformations</w:t>
      </w:r>
    </w:p>
    <w:p w14:paraId="0E517D66" w14:textId="77777777" w:rsidR="00383959" w:rsidRPr="00C223E8" w:rsidRDefault="00383959" w:rsidP="00BC4335">
      <w:pPr>
        <w:pStyle w:val="BodyTextFirst"/>
      </w:pPr>
      <w:r w:rsidRPr="00C223E8">
        <w:t>A 2D coordinate system uniquely identifies every position on a 2D plane. For example, as illustrated in Figure 3-8</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all projects in this book follow the Cartesian coordinate system where positions are defined according to perpendicular distances from a reference point known as the </w:t>
      </w:r>
      <w:r w:rsidR="00F3579A" w:rsidRPr="00F3579A">
        <w:rPr>
          <w:i/>
        </w:rPr>
        <w:t>origin</w:t>
      </w:r>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0AB56164" w:rsidR="00383959" w:rsidRPr="00C223E8" w:rsidRDefault="00383959" w:rsidP="00BC4335">
      <w:pPr>
        <w:pStyle w:val="BodyTextFirst"/>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Second, the coordinate space that the WebGL draws to, the one where the x/y</w:t>
      </w:r>
      <w:r w:rsidR="00E52A99">
        <w:t>-</w:t>
      </w:r>
      <w:r w:rsidRPr="00C223E8">
        <w:t xml:space="preserve">axes ranges are bounded to ±1.0, is defined </w:t>
      </w:r>
      <w:r w:rsidR="00533BF3">
        <w:t>as</w:t>
      </w:r>
      <w:r w:rsidRPr="00C223E8">
        <w:t xml:space="preserve">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xml:space="preserve">. As you have experienced, WebGL always draws to NDC space and shows the results in the canvas. </w:t>
      </w:r>
    </w:p>
    <w:p w14:paraId="760E33C3" w14:textId="6B65F45F" w:rsidR="00383959" w:rsidRPr="00C223E8" w:rsidRDefault="00383959" w:rsidP="008626AF">
      <w:pPr>
        <w:pStyle w:val="BodyTextCont"/>
      </w:pPr>
      <w:r w:rsidRPr="0081522C">
        <w:rPr>
          <w:rStyle w:val="BodyTextChar"/>
        </w:rPr>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proofErr w:type="spellStart"/>
      <w:r w:rsidR="00312BC5" w:rsidRPr="00312BC5">
        <w:rPr>
          <w:rStyle w:val="CodeInline"/>
        </w:rPr>
        <w:t>uModelXformMatrix</w:t>
      </w:r>
      <w:proofErr w:type="spellEnd"/>
      <w:r w:rsidRPr="00C223E8">
        <w:t xml:space="preserve"> variable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w:t>
      </w:r>
      <w:r w:rsidRPr="0081522C">
        <w:rPr>
          <w:rStyle w:val="BodyTextChar"/>
        </w:rPr>
        <w:t xml:space="preserve">is the 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r w:rsidR="00533BF3">
        <w:t xml:space="preserve">The rightmost arrow </w:t>
      </w:r>
      <w:r w:rsidR="0041314C">
        <w:t xml:space="preserve">annotated with the </w:t>
      </w:r>
      <w:r w:rsidR="00533BF3" w:rsidRPr="00B41C1A">
        <w:rPr>
          <w:rStyle w:val="Emphasis"/>
        </w:rPr>
        <w:t>Fixed Mapping</w:t>
      </w:r>
      <w:r w:rsidR="00533BF3">
        <w:t xml:space="preserve"> label in Figure 3-9 that points from </w:t>
      </w:r>
      <w:r w:rsidR="00533BF3" w:rsidRPr="00B41C1A">
        <w:rPr>
          <w:rStyle w:val="Emphasis"/>
        </w:rPr>
        <w:t>WebGL NDC</w:t>
      </w:r>
      <w:r w:rsidR="00533BF3">
        <w:t xml:space="preserve"> to </w:t>
      </w:r>
      <w:r w:rsidR="00533BF3" w:rsidRPr="00B41C1A">
        <w:rPr>
          <w:rStyle w:val="Emphasis"/>
        </w:rPr>
        <w:t>Canvas Coordinates</w:t>
      </w:r>
      <w:r w:rsidR="00533BF3">
        <w:t xml:space="preserve"> signifies that WebGL always displays the entire content of the NDC space in the canvas. </w:t>
      </w:r>
    </w:p>
    <w:p w14:paraId="19E4C571" w14:textId="77777777" w:rsidR="00383959" w:rsidRPr="00C223E8" w:rsidRDefault="009517D7" w:rsidP="00357AF9">
      <w:pPr>
        <w:pStyle w:val="Figure"/>
      </w:pPr>
      <w:r>
        <w:rPr>
          <w:noProof/>
        </w:rPr>
        <w:lastRenderedPageBreak/>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77777777" w:rsidR="00383959" w:rsidRPr="00C223E8" w:rsidRDefault="00383959">
      <w:pPr>
        <w:pStyle w:val="BodyTextFirst"/>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describing a convenient World Space </w:t>
      </w:r>
      <w:r w:rsidR="00E52A99">
        <w:t>was</w:t>
      </w:r>
      <w:r w:rsidR="00E52A99" w:rsidRPr="00C223E8">
        <w:t xml:space="preserve"> </w:t>
      </w:r>
      <w:r w:rsidRPr="00C223E8">
        <w:t>introduced to remedy 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77777777" w:rsidR="00383959" w:rsidRPr="00C223E8" w:rsidRDefault="00383959" w:rsidP="00B41C1A">
      <w:pPr>
        <w:pStyle w:val="BodyTextCont"/>
      </w:pPr>
      <w:r w:rsidRPr="00C223E8">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Cartesian coordinate system, the WC system is defined by a reference position and its dimensions</w:t>
      </w:r>
      <w:r w:rsidRPr="00C223E8" w:rsidDel="003046D7">
        <w:t xml:space="preserve"> </w:t>
      </w:r>
      <w:r w:rsidRPr="00C223E8">
        <w:t>or width and height. The reference position can be</w:t>
      </w:r>
      <w:r w:rsidR="00560236" w:rsidRPr="00C223E8">
        <w:t xml:space="preserve"> either</w:t>
      </w:r>
      <w:r w:rsidRPr="00C223E8">
        <w:t xml:space="preserve"> 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0335096C" w14:textId="1E2957A6" w:rsidR="005F35F2" w:rsidRDefault="00383959" w:rsidP="00F9439C">
      <w:pPr>
        <w:pStyle w:val="BodyTextFirst"/>
      </w:pPr>
      <w:r w:rsidRPr="00C223E8">
        <w:t>The WC is a convenient coordinate system for designing games. However, it is not the space that WebGL draws to. For this reason, it is important to transform</w:t>
      </w:r>
      <w:r w:rsidR="003128AA">
        <w:t xml:space="preserve"> from</w:t>
      </w:r>
      <w:r w:rsidRPr="00C223E8">
        <w:t xml:space="preserve"> WC to NDC. </w:t>
      </w:r>
      <w:r w:rsidR="003128AA">
        <w:t>In this book, t</w:t>
      </w:r>
      <w:r w:rsidRPr="00C223E8">
        <w:t xml:space="preserve">his transform is referred to as the </w:t>
      </w:r>
      <w:r w:rsidR="005F35F2">
        <w:t>C</w:t>
      </w:r>
      <w:r w:rsidR="003128AA">
        <w:t xml:space="preserve">amera </w:t>
      </w:r>
      <w:r w:rsidRPr="00C223E8">
        <w:t xml:space="preserve">transform. To accomplish this transform, you </w:t>
      </w:r>
      <w:r w:rsidR="003128AA">
        <w:t xml:space="preserve">will have to construct an operator to align </w:t>
      </w:r>
      <w:r w:rsidR="00931F8B">
        <w:t xml:space="preserve">WC </w:t>
      </w:r>
      <w:r w:rsidR="003128AA">
        <w:t>center</w:t>
      </w:r>
      <w:r w:rsidR="00931F8B">
        <w:t xml:space="preserve"> with that of the NDC,</w:t>
      </w:r>
      <w:r w:rsidR="003128AA">
        <w:t xml:space="preserve"> </w:t>
      </w:r>
      <w:r w:rsidR="005F35F2">
        <w:t xml:space="preserve">and then </w:t>
      </w:r>
      <w:r w:rsidR="00931F8B">
        <w:t xml:space="preserve">to </w:t>
      </w:r>
      <w:r w:rsidR="005F35F2">
        <w:t xml:space="preserve">scale </w:t>
      </w:r>
      <w:r w:rsidR="00931F8B">
        <w:t xml:space="preserve">the WC </w:t>
      </w:r>
      <w:proofErr w:type="spellStart"/>
      <w:r w:rsidR="00931F8B">
        <w:t>WxH</w:t>
      </w:r>
      <w:proofErr w:type="spellEnd"/>
      <w:r w:rsidR="00931F8B">
        <w:t xml:space="preserve"> dimension </w:t>
      </w:r>
      <w:r w:rsidR="005F35F2">
        <w:t xml:space="preserve">to match the </w:t>
      </w:r>
      <w:r w:rsidR="00931F8B">
        <w:t>NDC width and height</w:t>
      </w:r>
      <w:r w:rsidR="005F35F2">
        <w:t xml:space="preserve">. </w:t>
      </w:r>
      <w:r w:rsidR="00931F8B">
        <w:t>Note that the NDC space has a constant range of -1 to +1 and thus a fixed dimension of 2x2.</w:t>
      </w:r>
      <w:r w:rsidR="000865B2">
        <w:t xml:space="preserve"> In this way, the Camera transform is simply a translation followed by a scaling operation:</w:t>
      </w:r>
    </w:p>
    <w:p w14:paraId="10217FCA" w14:textId="420B8FB2" w:rsidR="003128AA" w:rsidRDefault="000865B2">
      <w:pPr>
        <w:pStyle w:val="BodyText"/>
      </w:pPr>
      <m:oMathPara>
        <m:oMath>
          <m:r>
            <w:rPr>
              <w:rFonts w:ascii="Cambria Math"/>
              <w:noProof/>
            </w:rPr>
            <m:t>M=S(</m:t>
          </m:r>
          <m:f>
            <m:fPr>
              <m:ctrlPr>
                <w:rPr>
                  <w:rFonts w:ascii="Cambria Math" w:hAnsi="Cambria Math"/>
                  <w:i/>
                  <w:noProof/>
                </w:rPr>
              </m:ctrlPr>
            </m:fPr>
            <m:num>
              <m:r>
                <w:rPr>
                  <w:rFonts w:ascii="Cambria Math"/>
                  <w:noProof/>
                </w:rPr>
                <m:t>2</m:t>
              </m:r>
            </m:num>
            <m:den>
              <m:r>
                <w:rPr>
                  <w:rFonts w:ascii="Cambria Math"/>
                  <w:noProof/>
                </w:rPr>
                <m:t>W</m:t>
              </m:r>
            </m:den>
          </m:f>
          <m:r>
            <w:rPr>
              <w:rFonts w:ascii="Cambria Math"/>
              <w:noProof/>
            </w:rPr>
            <m:t>,</m:t>
          </m:r>
          <m:f>
            <m:fPr>
              <m:ctrlPr>
                <w:rPr>
                  <w:rFonts w:ascii="Cambria Math" w:hAnsi="Cambria Math"/>
                  <w:i/>
                  <w:noProof/>
                </w:rPr>
              </m:ctrlPr>
            </m:fPr>
            <m:num>
              <m:r>
                <w:rPr>
                  <w:rFonts w:ascii="Cambria Math"/>
                  <w:noProof/>
                </w:rPr>
                <m:t>2</m:t>
              </m:r>
            </m:num>
            <m:den>
              <m:r>
                <w:rPr>
                  <w:rFonts w:ascii="Cambria Math"/>
                  <w:noProof/>
                </w:rPr>
                <m:t>H</m:t>
              </m:r>
            </m:den>
          </m:f>
          <m:r>
            <w:rPr>
              <w:rFonts w:ascii="Cambria Math"/>
              <w:noProof/>
            </w:rPr>
            <m:t>)T(center.x, center.y)</m:t>
          </m:r>
        </m:oMath>
      </m:oMathPara>
    </w:p>
    <w:p w14:paraId="27C3951A" w14:textId="33144FFA" w:rsidR="003128AA" w:rsidRDefault="008D6D3F" w:rsidP="00F9439C">
      <w:pPr>
        <w:pStyle w:val="BodyTextFirst"/>
      </w:pPr>
      <w:r>
        <w:t xml:space="preserve">In this case, </w:t>
      </w:r>
      <w:r w:rsidRPr="00B41C1A">
        <w:rPr>
          <w:rStyle w:val="CodeInline"/>
        </w:rPr>
        <w:t>(</w:t>
      </w:r>
      <w:proofErr w:type="spellStart"/>
      <w:r w:rsidRPr="00B41C1A">
        <w:rPr>
          <w:rStyle w:val="CodeInline"/>
        </w:rPr>
        <w:t>center.x</w:t>
      </w:r>
      <w:proofErr w:type="spellEnd"/>
      <w:r w:rsidRPr="00B41C1A">
        <w:rPr>
          <w:rStyle w:val="CodeInline"/>
        </w:rPr>
        <w:t xml:space="preserve">, </w:t>
      </w:r>
      <w:proofErr w:type="spellStart"/>
      <w:proofErr w:type="gramStart"/>
      <w:r w:rsidRPr="00B41C1A">
        <w:rPr>
          <w:rStyle w:val="CodeInline"/>
        </w:rPr>
        <w:t>center.y</w:t>
      </w:r>
      <w:proofErr w:type="spellEnd"/>
      <w:proofErr w:type="gramEnd"/>
      <w:r w:rsidRPr="00B41C1A">
        <w:rPr>
          <w:rStyle w:val="CodeInline"/>
        </w:rPr>
        <w:t>)</w:t>
      </w:r>
      <w:r>
        <w:t xml:space="preserve"> and </w:t>
      </w:r>
      <w:proofErr w:type="spellStart"/>
      <w:r w:rsidRPr="00B41C1A">
        <w:rPr>
          <w:rStyle w:val="CodeInline"/>
        </w:rPr>
        <w:t>WxH</w:t>
      </w:r>
      <w:proofErr w:type="spellEnd"/>
      <w:r>
        <w:t xml:space="preserve"> are the center and the dimension of the WC system.</w:t>
      </w:r>
    </w:p>
    <w:p w14:paraId="69F3D175" w14:textId="77777777" w:rsidR="00383959" w:rsidRPr="00C223E8" w:rsidRDefault="00383959" w:rsidP="00BC4335">
      <w:pPr>
        <w:pStyle w:val="Heading3"/>
      </w:pPr>
      <w:r w:rsidRPr="00C223E8">
        <w:lastRenderedPageBreak/>
        <w:t>The Viewport</w:t>
      </w:r>
    </w:p>
    <w:p w14:paraId="49B768D1" w14:textId="77777777" w:rsidR="00383959" w:rsidRPr="00C223E8" w:rsidRDefault="00383959" w:rsidP="00BC4335">
      <w:pPr>
        <w:pStyle w:val="BodyTextFirst"/>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to be the viewport for drawing. Fortunately, WebGL provides a function to override this default behavior</w:t>
      </w:r>
      <w:r w:rsidR="00560236" w:rsidRPr="00C223E8">
        <w:t>.</w:t>
      </w:r>
    </w:p>
    <w:p w14:paraId="1C3D08AC" w14:textId="77777777" w:rsidR="00383959" w:rsidRPr="00C223E8" w:rsidRDefault="00F3579A" w:rsidP="00BC4335">
      <w:pPr>
        <w:pStyle w:val="Code"/>
        <w:rPr>
          <w:noProof w:val="0"/>
        </w:rPr>
      </w:pPr>
      <w:proofErr w:type="spellStart"/>
      <w:proofErr w:type="gramStart"/>
      <w:r w:rsidRPr="00F3579A">
        <w:rPr>
          <w:noProof w:val="0"/>
        </w:rPr>
        <w:t>gl.viewport</w:t>
      </w:r>
      <w:proofErr w:type="spellEnd"/>
      <w:proofErr w:type="gramEnd"/>
      <w:r w:rsidRPr="00F3579A">
        <w:rPr>
          <w:noProof w:val="0"/>
        </w:rPr>
        <w:t>(</w:t>
      </w:r>
    </w:p>
    <w:p w14:paraId="6C8273CA" w14:textId="77777777" w:rsidR="00383959" w:rsidRPr="00C223E8" w:rsidRDefault="00F3579A" w:rsidP="00BC4335">
      <w:pPr>
        <w:pStyle w:val="Code"/>
        <w:rPr>
          <w:noProof w:val="0"/>
        </w:rPr>
      </w:pPr>
      <w:r w:rsidRPr="00F3579A">
        <w:rPr>
          <w:noProof w:val="0"/>
        </w:rPr>
        <w:t xml:space="preserve">    </w:t>
      </w:r>
      <w:proofErr w:type="gramStart"/>
      <w:r w:rsidRPr="00F3579A">
        <w:rPr>
          <w:noProof w:val="0"/>
        </w:rPr>
        <w:t xml:space="preserve">x,   </w:t>
      </w:r>
      <w:proofErr w:type="gramEnd"/>
      <w:r w:rsidRPr="00F3579A">
        <w:rPr>
          <w:noProof w:val="0"/>
        </w:rPr>
        <w:t xml:space="preserve">  // x position of bottom-left corner of the area to be drawn</w:t>
      </w:r>
    </w:p>
    <w:p w14:paraId="63A10D42" w14:textId="77777777" w:rsidR="00383959" w:rsidRPr="00C223E8" w:rsidRDefault="00F3579A" w:rsidP="00BC4335">
      <w:pPr>
        <w:pStyle w:val="Code"/>
        <w:rPr>
          <w:noProof w:val="0"/>
        </w:rPr>
      </w:pPr>
      <w:r w:rsidRPr="00F3579A">
        <w:rPr>
          <w:noProof w:val="0"/>
        </w:rPr>
        <w:t xml:space="preserve">    </w:t>
      </w:r>
      <w:proofErr w:type="gramStart"/>
      <w:r w:rsidRPr="00F3579A">
        <w:rPr>
          <w:noProof w:val="0"/>
        </w:rPr>
        <w:t xml:space="preserve">y,   </w:t>
      </w:r>
      <w:proofErr w:type="gramEnd"/>
      <w:r w:rsidRPr="00F3579A">
        <w:rPr>
          <w:noProof w:val="0"/>
        </w:rPr>
        <w:t xml:space="preserve">  // y position of bottom-left corner of the area to be drawn</w:t>
      </w:r>
    </w:p>
    <w:p w14:paraId="34868700" w14:textId="77777777" w:rsidR="00383959" w:rsidRPr="00C223E8" w:rsidRDefault="00F3579A" w:rsidP="00BC4335">
      <w:pPr>
        <w:pStyle w:val="Code"/>
        <w:rPr>
          <w:noProof w:val="0"/>
        </w:rPr>
      </w:pPr>
      <w:r w:rsidRPr="00F3579A">
        <w:rPr>
          <w:noProof w:val="0"/>
        </w:rPr>
        <w:t xml:space="preserve">    width, // width of the area to be drawn</w:t>
      </w:r>
    </w:p>
    <w:p w14:paraId="27F5E5AA" w14:textId="77777777" w:rsidR="00383959" w:rsidRPr="00C223E8" w:rsidRDefault="00F3579A" w:rsidP="00BC4335">
      <w:pPr>
        <w:pStyle w:val="Code"/>
        <w:rPr>
          <w:noProof w:val="0"/>
        </w:rPr>
      </w:pPr>
      <w:r w:rsidRPr="00F3579A">
        <w:rPr>
          <w:noProof w:val="0"/>
        </w:rPr>
        <w:t xml:space="preserve">    height // height of the area to be drawn</w:t>
      </w:r>
    </w:p>
    <w:p w14:paraId="1F787C5B" w14:textId="77777777" w:rsidR="00383959" w:rsidRPr="00C223E8" w:rsidRDefault="00F3579A" w:rsidP="00BC4335">
      <w:pPr>
        <w:pStyle w:val="Code"/>
        <w:rPr>
          <w:noProof w:val="0"/>
        </w:rPr>
      </w:pPr>
      <w:r w:rsidRPr="00F3579A">
        <w:rPr>
          <w:noProof w:val="0"/>
        </w:rPr>
        <w:t>);</w:t>
      </w:r>
    </w:p>
    <w:p w14:paraId="0E3F1E08" w14:textId="1D1EA486" w:rsidR="00383959" w:rsidRDefault="00383959" w:rsidP="00F9439C">
      <w:pPr>
        <w:pStyle w:val="BodyTextFirst"/>
      </w:pPr>
      <w:r w:rsidRPr="00C223E8">
        <w:t xml:space="preserve">The </w:t>
      </w:r>
      <w:proofErr w:type="spellStart"/>
      <w:proofErr w:type="gramStart"/>
      <w:r w:rsidRPr="00C223E8">
        <w:rPr>
          <w:rStyle w:val="CodeInline"/>
        </w:rPr>
        <w:t>gl.viewport</w:t>
      </w:r>
      <w:proofErr w:type="spellEnd"/>
      <w:proofErr w:type="gramEnd"/>
      <w:r w:rsidRPr="00C223E8">
        <w:rPr>
          <w:rStyle w:val="CodeInline"/>
        </w:rPr>
        <w: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r w:rsidR="00CC7159">
        <w:t>Camera</w:t>
      </w:r>
      <w:r w:rsidRPr="00C223E8">
        <w:t xml:space="preserve"> transform and drawing with a </w:t>
      </w:r>
      <w:r w:rsidR="00074EE6" w:rsidRPr="00C223E8">
        <w:t>v</w:t>
      </w:r>
      <w:r w:rsidRPr="00C223E8">
        <w:t>iewport</w:t>
      </w:r>
      <w:r w:rsidR="00560236" w:rsidRPr="00C223E8">
        <w:t>.</w:t>
      </w:r>
    </w:p>
    <w:p w14:paraId="2D5269DA" w14:textId="4735DBFC" w:rsidR="005E3A42" w:rsidRPr="00E542E1" w:rsidRDefault="005E3A42" w:rsidP="00B41C1A">
      <w:r>
        <w:rPr>
          <w:noProof/>
        </w:rPr>
        <w:drawing>
          <wp:inline distT="0" distB="0" distL="0" distR="0" wp14:anchorId="28ED1D22" wp14:editId="6D24EC89">
            <wp:extent cx="3977784" cy="1502127"/>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l="2529" t="19448" r="2576" b="14134"/>
                    <a:stretch/>
                  </pic:blipFill>
                  <pic:spPr bwMode="auto">
                    <a:xfrm>
                      <a:off x="0" y="0"/>
                      <a:ext cx="4029988" cy="1521841"/>
                    </a:xfrm>
                    <a:prstGeom prst="rect">
                      <a:avLst/>
                    </a:prstGeom>
                    <a:noFill/>
                    <a:ln>
                      <a:noFill/>
                    </a:ln>
                    <a:extLst>
                      <a:ext uri="{53640926-AAD7-44D8-BBD7-CCE9431645EC}">
                        <a14:shadowObscured xmlns:a14="http://schemas.microsoft.com/office/drawing/2010/main"/>
                      </a:ext>
                    </a:extLst>
                  </pic:spPr>
                </pic:pic>
              </a:graphicData>
            </a:graphic>
          </wp:inline>
        </w:drawing>
      </w:r>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1E4AE69F" w:rsidR="00383959" w:rsidRPr="00C223E8" w:rsidRDefault="00383959" w:rsidP="00BC4335">
      <w:pPr>
        <w:pStyle w:val="Heading2"/>
      </w:pPr>
      <w:r w:rsidRPr="00C223E8">
        <w:t xml:space="preserve">The </w:t>
      </w:r>
      <w:r w:rsidR="002B7E4A">
        <w:t xml:space="preserve">Camera Transform </w:t>
      </w:r>
      <w:r w:rsidRPr="00C223E8">
        <w:t>and Viewport Project</w:t>
      </w:r>
    </w:p>
    <w:p w14:paraId="4CA2BCD5" w14:textId="66D247B4" w:rsidR="00383959" w:rsidRPr="00C223E8" w:rsidRDefault="00383959" w:rsidP="00BC4335">
      <w:pPr>
        <w:pStyle w:val="BodyTextFirst"/>
      </w:pPr>
      <w:r w:rsidRPr="00C223E8">
        <w:t xml:space="preserve">This project demonstrates how to use </w:t>
      </w:r>
      <w:r w:rsidR="007922B5">
        <w:t xml:space="preserve">the Camera </w:t>
      </w:r>
      <w:r w:rsidRPr="00C223E8">
        <w:t xml:space="preserve">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w:t>
      </w:r>
      <w:r w:rsidR="007922B5">
        <w:t xml:space="preserve">Camera Transform </w:t>
      </w:r>
      <w:r w:rsidRPr="00C223E8">
        <w:t>and Viewport project.</w:t>
      </w:r>
      <w:r w:rsidR="0009026D" w:rsidRPr="00C223E8">
        <w:t xml:space="preserve"> The source code to this project is defined in the </w:t>
      </w:r>
      <w:r w:rsidR="00494E15">
        <w:rPr>
          <w:rStyle w:val="CodeInline"/>
        </w:rPr>
        <w:t>c</w:t>
      </w:r>
      <w:r w:rsidR="0009026D" w:rsidRPr="00C223E8">
        <w:rPr>
          <w:rStyle w:val="CodeInline"/>
        </w:rPr>
        <w:t>hapter3/3.4.</w:t>
      </w:r>
      <w:r w:rsidR="00312BC5" w:rsidRPr="00312BC5">
        <w:rPr>
          <w:rStyle w:val="CodeInline"/>
        </w:rPr>
        <w:t>camera_transform_and_viewport</w:t>
      </w:r>
      <w:r w:rsidR="0009026D" w:rsidRPr="00C223E8">
        <w:rPr>
          <w:rStyle w:val="CodeInline"/>
        </w:rPr>
        <w:t xml:space="preserve"> </w:t>
      </w:r>
      <w:r w:rsidR="0009026D" w:rsidRPr="00C223E8">
        <w:t>folder.</w:t>
      </w:r>
    </w:p>
    <w:p w14:paraId="1A330A67" w14:textId="77777777" w:rsidR="00383959" w:rsidRPr="00C223E8" w:rsidRDefault="009474D4" w:rsidP="00357AF9">
      <w:pPr>
        <w:pStyle w:val="Figure"/>
      </w:pPr>
      <w:r w:rsidRPr="00D12A1F">
        <w:rPr>
          <w:noProof/>
        </w:rPr>
        <w:lastRenderedPageBreak/>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2C15A13A"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r w:rsidR="009F4D7C">
        <w:t xml:space="preserve">Camera Transform </w:t>
      </w:r>
      <w:r w:rsidRPr="00C223E8">
        <w:t>and Viewport project</w:t>
      </w:r>
    </w:p>
    <w:p w14:paraId="5963C5CA" w14:textId="77777777" w:rsidR="00383959" w:rsidRPr="00C223E8" w:rsidRDefault="00383959" w:rsidP="004E6871">
      <w:pPr>
        <w:pStyle w:val="BodyText"/>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pPr>
      <w:r w:rsidRPr="00C223E8">
        <w:t>To understand the different coordinate systems</w:t>
      </w:r>
    </w:p>
    <w:p w14:paraId="37C656D7" w14:textId="77777777" w:rsidR="00383959" w:rsidRPr="00C223E8" w:rsidRDefault="00383959" w:rsidP="00BC4335">
      <w:pPr>
        <w:pStyle w:val="Bullet"/>
      </w:pPr>
      <w:r w:rsidRPr="00C223E8">
        <w:t>To experience working with a WebGL viewport</w:t>
      </w:r>
      <w:r w:rsidR="009517D7">
        <w:t>,</w:t>
      </w:r>
      <w:r w:rsidRPr="00C223E8">
        <w:t xml:space="preserve"> define and draw to </w:t>
      </w:r>
      <w:r w:rsidR="00924C50" w:rsidRPr="00C223E8">
        <w:t>subregion</w:t>
      </w:r>
      <w:r w:rsidRPr="00C223E8">
        <w:t>s within the canvas</w:t>
      </w:r>
    </w:p>
    <w:p w14:paraId="4EFE3D5D" w14:textId="58A4E3D3" w:rsidR="00383959" w:rsidRPr="00C223E8" w:rsidRDefault="00383959" w:rsidP="00BC4335">
      <w:pPr>
        <w:pStyle w:val="Bullet"/>
      </w:pPr>
      <w:r w:rsidRPr="00C223E8">
        <w:t xml:space="preserve">To understand </w:t>
      </w:r>
      <w:r w:rsidR="00A92A3B">
        <w:t xml:space="preserve">the </w:t>
      </w:r>
      <w:r w:rsidR="00F60496">
        <w:t xml:space="preserve">Camera </w:t>
      </w:r>
      <w:r w:rsidRPr="00C223E8">
        <w:t>transform</w:t>
      </w:r>
    </w:p>
    <w:p w14:paraId="0A84E8AA" w14:textId="77777777" w:rsidR="00383959" w:rsidRPr="00C223E8" w:rsidRDefault="00383959" w:rsidP="00BC4335">
      <w:pPr>
        <w:pStyle w:val="Bullet"/>
      </w:pPr>
      <w:r w:rsidRPr="00C223E8">
        <w:t xml:space="preserve">To begin drawing to </w:t>
      </w:r>
      <w:r w:rsidR="00A92A3B">
        <w:t xml:space="preserve">the </w:t>
      </w:r>
      <w:r w:rsidRPr="00C223E8">
        <w:t>user</w:t>
      </w:r>
      <w:r w:rsidR="00A92A3B">
        <w:t>-</w:t>
      </w:r>
      <w:r w:rsidRPr="00C223E8">
        <w:t>defined World Coordinate System</w:t>
      </w:r>
    </w:p>
    <w:p w14:paraId="27DE6700" w14:textId="48C4F2DD" w:rsidR="00383959" w:rsidRPr="00C223E8" w:rsidRDefault="00383959" w:rsidP="00B41C1A">
      <w:pPr>
        <w:pStyle w:val="BodyTextCont"/>
      </w:pPr>
      <w:r w:rsidRPr="00C223E8">
        <w:t xml:space="preserve">You are now ready to modify the game engine to support the </w:t>
      </w:r>
      <w:r w:rsidR="00F60496">
        <w:t xml:space="preserve">Camera </w:t>
      </w:r>
      <w:r w:rsidRPr="00C223E8">
        <w:t>transform to define your own WC and the corresponding viewport for drawing. The first step is to modify the shaders to support a new transform operator.</w:t>
      </w:r>
    </w:p>
    <w:p w14:paraId="1A22290B" w14:textId="64A739E2" w:rsidR="00383959" w:rsidRPr="00C223E8" w:rsidRDefault="00383959" w:rsidP="00BC4335">
      <w:pPr>
        <w:pStyle w:val="Heading3"/>
      </w:pPr>
      <w:r w:rsidRPr="00C223E8">
        <w:t xml:space="preserve">Modify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w:t>
      </w:r>
      <w:r w:rsidR="001C4E1B">
        <w:t xml:space="preserve">Camera </w:t>
      </w:r>
      <w:r w:rsidR="00F300EA" w:rsidRPr="00C223E8">
        <w:t>T</w:t>
      </w:r>
      <w:r w:rsidRPr="00C223E8">
        <w:t>ransform</w:t>
      </w:r>
    </w:p>
    <w:p w14:paraId="2B8D4DC2" w14:textId="7E64722F" w:rsidR="00383959" w:rsidRPr="00C223E8" w:rsidRDefault="00383959" w:rsidP="00BC4335">
      <w:pPr>
        <w:pStyle w:val="BodyTextFirst"/>
      </w:pPr>
      <w:r w:rsidRPr="00C223E8">
        <w:t xml:space="preserve">Relatively minor changes are required to add the support for the </w:t>
      </w:r>
      <w:r w:rsidR="004C50A8">
        <w:t xml:space="preserve">Camera </w:t>
      </w:r>
      <w:r w:rsidRPr="00C223E8">
        <w:t>transform</w:t>
      </w:r>
      <w:r w:rsidR="00A92A3B">
        <w:t>.</w:t>
      </w:r>
    </w:p>
    <w:p w14:paraId="66ECDF3F" w14:textId="5B2BF771" w:rsidR="00383959" w:rsidRPr="00C223E8" w:rsidRDefault="00383959" w:rsidP="00383959">
      <w:pPr>
        <w:pStyle w:val="NumList"/>
        <w:numPr>
          <w:ilvl w:val="0"/>
          <w:numId w:val="18"/>
        </w:num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00BC2F7C" w:rsidRPr="00C223E8">
        <w:t xml:space="preserve"> to</w:t>
      </w:r>
      <w:r w:rsidRPr="00C223E8">
        <w:t xml:space="preserve"> add a new </w:t>
      </w:r>
      <w:r w:rsidRPr="00C223E8">
        <w:rPr>
          <w:rStyle w:val="CodeInline"/>
        </w:rPr>
        <w:t>uniform</w:t>
      </w:r>
      <w:r w:rsidRPr="00C223E8">
        <w:t xml:space="preserve"> matrix operator to represent the </w:t>
      </w:r>
      <w:r w:rsidR="004C50A8">
        <w:t xml:space="preserve">Camera </w:t>
      </w:r>
      <w:r w:rsidRPr="00C223E8">
        <w:t>transform</w:t>
      </w:r>
      <w:r w:rsidR="00560236" w:rsidRPr="00C223E8">
        <w:t>.</w:t>
      </w:r>
    </w:p>
    <w:p w14:paraId="283D5093" w14:textId="7CE82D09" w:rsidR="00383959" w:rsidRPr="00C223E8" w:rsidRDefault="00312BC5" w:rsidP="00BC4335">
      <w:pPr>
        <w:pStyle w:val="Code"/>
        <w:rPr>
          <w:noProof w:val="0"/>
        </w:rPr>
      </w:pPr>
      <w:r w:rsidRPr="00312BC5">
        <w:rPr>
          <w:noProof w:val="0"/>
        </w:rPr>
        <w:t xml:space="preserve">uniform mat4 </w:t>
      </w:r>
      <w:proofErr w:type="spellStart"/>
      <w:r w:rsidRPr="00312BC5">
        <w:rPr>
          <w:noProof w:val="0"/>
        </w:rPr>
        <w:t>uCameraXformMatrix</w:t>
      </w:r>
      <w:proofErr w:type="spellEnd"/>
      <w:r w:rsidR="00F3579A" w:rsidRPr="00F3579A">
        <w:rPr>
          <w:noProof w:val="0"/>
        </w:rPr>
        <w:t>;</w:t>
      </w:r>
    </w:p>
    <w:p w14:paraId="5348E554" w14:textId="77777777" w:rsidR="004E6871" w:rsidRPr="00C223E8" w:rsidRDefault="00383959" w:rsidP="004E6871">
      <w:pPr>
        <w:pStyle w:val="NumList"/>
        <w:numPr>
          <w:ilvl w:val="0"/>
          <w:numId w:val="18"/>
        </w:numPr>
      </w:pPr>
      <w:r w:rsidRPr="00C223E8">
        <w:lastRenderedPageBreak/>
        <w:t>Make sure to apply the operator on the vertex positions in the vertex shader program</w:t>
      </w:r>
      <w:r w:rsidR="00560236" w:rsidRPr="00C223E8">
        <w:t>.</w:t>
      </w:r>
    </w:p>
    <w:p w14:paraId="25255F34" w14:textId="77777777" w:rsidR="00312BC5" w:rsidRDefault="00312BC5" w:rsidP="004E6871">
      <w:pPr>
        <w:pStyle w:val="BodyText"/>
        <w:rPr>
          <w:rFonts w:ascii="TheSansMonoConNormal" w:hAnsi="TheSansMonoConNormal"/>
          <w:lang w:val="fr-FR"/>
        </w:rPr>
      </w:pPr>
      <w:proofErr w:type="spellStart"/>
      <w:proofErr w:type="gramStart"/>
      <w:r w:rsidRPr="00312BC5">
        <w:rPr>
          <w:rFonts w:ascii="TheSansMonoConNormal" w:hAnsi="TheSansMonoConNormal"/>
          <w:lang w:val="fr-FR"/>
        </w:rPr>
        <w:t>gl</w:t>
      </w:r>
      <w:proofErr w:type="gramEnd"/>
      <w:r w:rsidRPr="00312BC5">
        <w:rPr>
          <w:rFonts w:ascii="TheSansMonoConNormal" w:hAnsi="TheSansMonoConNormal"/>
          <w:lang w:val="fr-FR"/>
        </w:rPr>
        <w:t>_Position</w:t>
      </w:r>
      <w:proofErr w:type="spellEnd"/>
      <w:r w:rsidRPr="00312BC5">
        <w:rPr>
          <w:rFonts w:ascii="TheSansMonoConNormal" w:hAnsi="TheSansMonoConNormal"/>
          <w:lang w:val="fr-FR"/>
        </w:rPr>
        <w:t xml:space="preserve"> = </w:t>
      </w:r>
      <w:proofErr w:type="spellStart"/>
      <w:r w:rsidRPr="00312BC5">
        <w:rPr>
          <w:rStyle w:val="CodeBold"/>
          <w:lang w:val="fr-FR"/>
        </w:rPr>
        <w:t>uCameraXformMatrix</w:t>
      </w:r>
      <w:proofErr w:type="spellEnd"/>
      <w:r w:rsidRPr="00312BC5">
        <w:rPr>
          <w:rFonts w:ascii="TheSansMonoConNormal" w:hAnsi="TheSansMonoConNormal"/>
          <w:lang w:val="fr-FR"/>
        </w:rPr>
        <w:t xml:space="preserve"> * </w:t>
      </w:r>
      <w:proofErr w:type="spellStart"/>
      <w:r w:rsidRPr="00312BC5">
        <w:rPr>
          <w:rFonts w:ascii="TheSansMonoConNormal" w:hAnsi="TheSansMonoConNormal"/>
          <w:lang w:val="fr-FR"/>
        </w:rPr>
        <w:t>uModelXformMatrix</w:t>
      </w:r>
      <w:proofErr w:type="spellEnd"/>
      <w:r w:rsidRPr="00312BC5">
        <w:rPr>
          <w:rFonts w:ascii="TheSansMonoConNormal" w:hAnsi="TheSansMonoConNormal"/>
          <w:lang w:val="fr-FR"/>
        </w:rPr>
        <w:t xml:space="preserve"> * vec4(</w:t>
      </w:r>
      <w:proofErr w:type="spellStart"/>
      <w:r w:rsidRPr="00312BC5">
        <w:rPr>
          <w:rFonts w:ascii="TheSansMonoConNormal" w:hAnsi="TheSansMonoConNormal"/>
          <w:lang w:val="fr-FR"/>
        </w:rPr>
        <w:t>aVertexPosition</w:t>
      </w:r>
      <w:proofErr w:type="spellEnd"/>
      <w:r w:rsidRPr="00312BC5">
        <w:rPr>
          <w:rFonts w:ascii="TheSansMonoConNormal" w:hAnsi="TheSansMonoConNormal"/>
          <w:lang w:val="fr-FR"/>
        </w:rPr>
        <w:t xml:space="preserve">, 1.0) </w:t>
      </w:r>
    </w:p>
    <w:p w14:paraId="49BAF7F0" w14:textId="11403953" w:rsidR="00383959" w:rsidRPr="00C223E8" w:rsidRDefault="00383959" w:rsidP="00F9439C">
      <w:pPr>
        <w:pStyle w:val="BodyTextFirst"/>
      </w:pPr>
      <w:r w:rsidRPr="00C223E8">
        <w:t xml:space="preserve">Recall that the order of matrix operations is important. In this case, the </w:t>
      </w:r>
      <w:proofErr w:type="spellStart"/>
      <w:r w:rsidRPr="00C223E8">
        <w:rPr>
          <w:rStyle w:val="CodeInline"/>
        </w:rPr>
        <w:t>uModel</w:t>
      </w:r>
      <w:r w:rsidR="00312BC5">
        <w:rPr>
          <w:rStyle w:val="CodeInline"/>
        </w:rPr>
        <w:t>XformMatrix</w:t>
      </w:r>
      <w:proofErr w:type="spellEnd"/>
      <w:r w:rsidRPr="00C223E8">
        <w:t xml:space="preserve"> first transforms the vertex positions </w:t>
      </w:r>
      <w:r w:rsidR="00F97C04" w:rsidRPr="00C223E8">
        <w:t xml:space="preserve">from Model Space to </w:t>
      </w:r>
      <w:r w:rsidRPr="00C223E8">
        <w:t xml:space="preserve">WC, and then the </w:t>
      </w:r>
      <w:proofErr w:type="spellStart"/>
      <w:r w:rsidR="00560236" w:rsidRPr="00C223E8">
        <w:rPr>
          <w:rStyle w:val="CodeInline"/>
        </w:rPr>
        <w:t>u</w:t>
      </w:r>
      <w:r w:rsidR="00312BC5">
        <w:rPr>
          <w:rStyle w:val="CodeInline"/>
        </w:rPr>
        <w:t>CameraXformMatrix</w:t>
      </w:r>
      <w:proofErr w:type="spellEnd"/>
      <w:r w:rsidRPr="00C223E8">
        <w:t xml:space="preserve"> transforms from WC to NDC. The order of </w:t>
      </w:r>
      <w:proofErr w:type="spellStart"/>
      <w:r w:rsidRPr="00C223E8">
        <w:rPr>
          <w:rStyle w:val="CodeInline"/>
        </w:rPr>
        <w:t>uModel</w:t>
      </w:r>
      <w:r w:rsidR="00312BC5">
        <w:rPr>
          <w:rStyle w:val="CodeInline"/>
        </w:rPr>
        <w:t>xformMatrix</w:t>
      </w:r>
      <w:proofErr w:type="spellEnd"/>
      <w:r w:rsidRPr="00C223E8">
        <w:t xml:space="preserve"> and </w:t>
      </w:r>
      <w:proofErr w:type="spellStart"/>
      <w:r w:rsidRPr="00C223E8">
        <w:rPr>
          <w:rStyle w:val="CodeInline"/>
        </w:rPr>
        <w:t>u</w:t>
      </w:r>
      <w:r w:rsidR="00312BC5">
        <w:rPr>
          <w:rStyle w:val="CodeInline"/>
        </w:rPr>
        <w:t>CameraXformMatrix</w:t>
      </w:r>
      <w:proofErr w:type="spellEnd"/>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54359C29" w:rsidR="00383959" w:rsidRPr="00C223E8" w:rsidRDefault="00383959" w:rsidP="00BC4335">
      <w:pPr>
        <w:pStyle w:val="Heading3"/>
      </w:pPr>
      <w:r w:rsidRPr="00C223E8">
        <w:t xml:space="preserve">Modify </w:t>
      </w:r>
      <w:r w:rsidR="004C50A8" w:rsidRPr="00C223E8">
        <w:t>Simple</w:t>
      </w:r>
      <w:r w:rsidR="004C50A8">
        <w:t xml:space="preserve">Shader </w:t>
      </w:r>
      <w:r w:rsidRPr="00C223E8">
        <w:t xml:space="preserve">to </w:t>
      </w:r>
      <w:r w:rsidR="00F300EA" w:rsidRPr="00C223E8">
        <w:t>S</w:t>
      </w:r>
      <w:r w:rsidRPr="00C223E8">
        <w:t xml:space="preserve">upport </w:t>
      </w:r>
      <w:r w:rsidR="00BB226D">
        <w:t xml:space="preserve">the </w:t>
      </w:r>
      <w:r w:rsidR="004C50A8">
        <w:t xml:space="preserve">Camera </w:t>
      </w:r>
      <w:r w:rsidR="00F300EA" w:rsidRPr="00C223E8">
        <w:t>T</w:t>
      </w:r>
      <w:r w:rsidRPr="00C223E8">
        <w:t>ransform</w:t>
      </w:r>
    </w:p>
    <w:p w14:paraId="70CB70A4" w14:textId="6EB529ED" w:rsidR="00383959" w:rsidRPr="00C223E8" w:rsidRDefault="00383959" w:rsidP="00BC4335">
      <w:pPr>
        <w:pStyle w:val="BodyTextFirst"/>
      </w:pPr>
      <w:r w:rsidRPr="00C223E8">
        <w:t xml:space="preserve">The </w:t>
      </w:r>
      <w:r w:rsidR="00B174B4">
        <w:rPr>
          <w:rStyle w:val="CodeInline"/>
        </w:rPr>
        <w:t>S</w:t>
      </w:r>
      <w:r w:rsidR="00C04D6C">
        <w:rPr>
          <w:rStyle w:val="CodeInline"/>
        </w:rPr>
        <w:t>imple</w:t>
      </w:r>
      <w:r w:rsidR="00B174B4">
        <w:rPr>
          <w:rStyle w:val="CodeInline"/>
        </w:rPr>
        <w:t>S</w:t>
      </w:r>
      <w:r w:rsidR="00C04D6C">
        <w:rPr>
          <w:rStyle w:val="CodeInline"/>
        </w:rPr>
        <w:t>hader</w:t>
      </w:r>
      <w:r w:rsidRPr="00C223E8">
        <w:t xml:space="preserve"> object must be modified to </w:t>
      </w:r>
      <w:r w:rsidR="003C5DCF">
        <w:t xml:space="preserve">access and </w:t>
      </w:r>
      <w:r w:rsidRPr="00C223E8">
        <w:t xml:space="preserve">pass the </w:t>
      </w:r>
      <w:r w:rsidR="003C5DCF">
        <w:t xml:space="preserve">Camera transform </w:t>
      </w:r>
      <w:r w:rsidRPr="00C223E8">
        <w:t>matrix to the vertex shader.</w:t>
      </w:r>
    </w:p>
    <w:p w14:paraId="47AD4547" w14:textId="37165765" w:rsidR="00383959" w:rsidRPr="00C223E8" w:rsidRDefault="00383959" w:rsidP="00383959">
      <w:pPr>
        <w:pStyle w:val="NumList"/>
        <w:numPr>
          <w:ilvl w:val="0"/>
          <w:numId w:val="32"/>
        </w:num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w:t>
      </w:r>
      <w:r w:rsidR="00E90848">
        <w:t xml:space="preserve">Camera </w:t>
      </w:r>
      <w:r w:rsidRPr="00C223E8">
        <w:t xml:space="preserve">transform operator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w:t>
      </w:r>
    </w:p>
    <w:p w14:paraId="5D479ED1" w14:textId="7E350240" w:rsidR="00383959" w:rsidRPr="00C223E8" w:rsidRDefault="00312BC5" w:rsidP="00BC4335">
      <w:pPr>
        <w:pStyle w:val="Code"/>
        <w:rPr>
          <w:noProof w:val="0"/>
        </w:rPr>
      </w:pPr>
      <w:proofErr w:type="spellStart"/>
      <w:proofErr w:type="gramStart"/>
      <w:r w:rsidRPr="00312BC5">
        <w:rPr>
          <w:noProof w:val="0"/>
        </w:rPr>
        <w:t>this.mCameraMatrixRef</w:t>
      </w:r>
      <w:proofErr w:type="spellEnd"/>
      <w:proofErr w:type="gramEnd"/>
      <w:r w:rsidRPr="00312BC5">
        <w:rPr>
          <w:noProof w:val="0"/>
        </w:rPr>
        <w:t xml:space="preserve"> = null</w:t>
      </w:r>
      <w:r w:rsidR="00F3579A" w:rsidRPr="00F3579A">
        <w:rPr>
          <w:noProof w:val="0"/>
        </w:rPr>
        <w:t xml:space="preserve">; </w:t>
      </w:r>
    </w:p>
    <w:p w14:paraId="5B159B19" w14:textId="53ACA980" w:rsidR="00774352" w:rsidRPr="00C223E8" w:rsidRDefault="009D2E01" w:rsidP="00774352">
      <w:pPr>
        <w:pStyle w:val="NumList"/>
        <w:numPr>
          <w:ilvl w:val="0"/>
          <w:numId w:val="11"/>
        </w:numPr>
      </w:pPr>
      <w:r>
        <w:t xml:space="preserve">At </w:t>
      </w:r>
      <w:r w:rsidR="00821A4E" w:rsidRPr="00C223E8">
        <w:t xml:space="preserve">the </w:t>
      </w:r>
      <w:r w:rsidR="00774352" w:rsidRPr="00C223E8">
        <w:t xml:space="preserve">end of the </w:t>
      </w:r>
      <w:r w:rsidR="00774352">
        <w:rPr>
          <w:rStyle w:val="CodeInline"/>
        </w:rPr>
        <w:t xml:space="preserve">SimpleShader </w:t>
      </w:r>
      <w:r w:rsidR="00774352" w:rsidRPr="00C223E8">
        <w:t xml:space="preserve">constructor, retrieve the reference to the </w:t>
      </w:r>
      <w:r w:rsidR="00774352">
        <w:t xml:space="preserve">Camera </w:t>
      </w:r>
      <w:r w:rsidR="00774352" w:rsidRPr="00C223E8">
        <w:t>transform operator</w:t>
      </w:r>
      <w:r w:rsidR="00774352">
        <w:t xml:space="preserve">, </w:t>
      </w:r>
      <w:proofErr w:type="spellStart"/>
      <w:r w:rsidR="00774352" w:rsidRPr="00774352">
        <w:rPr>
          <w:rStyle w:val="CodeInline"/>
        </w:rPr>
        <w:t>uCameraXformMatrix</w:t>
      </w:r>
      <w:proofErr w:type="spellEnd"/>
      <w:r w:rsidR="00774352">
        <w:t>,</w:t>
      </w:r>
      <w:r w:rsidR="00774352" w:rsidRPr="00C223E8">
        <w:t xml:space="preserve"> after retrieving those for the </w:t>
      </w:r>
      <w:proofErr w:type="spellStart"/>
      <w:r w:rsidR="00774352" w:rsidRPr="00094C81">
        <w:rPr>
          <w:rFonts w:ascii="TheSansMonoConNormal" w:hAnsi="TheSansMonoConNormal"/>
        </w:rPr>
        <w:t>uModelXformMatrix</w:t>
      </w:r>
      <w:proofErr w:type="spellEnd"/>
      <w:r w:rsidR="00774352" w:rsidRPr="00C223E8">
        <w:t xml:space="preserve"> and </w:t>
      </w:r>
      <w:proofErr w:type="spellStart"/>
      <w:r w:rsidR="00774352" w:rsidRPr="00C223E8">
        <w:rPr>
          <w:rStyle w:val="CodeInline"/>
        </w:rPr>
        <w:t>uPixelColor</w:t>
      </w:r>
      <w:proofErr w:type="spellEnd"/>
      <w:r w:rsidR="00774352">
        <w:t>.</w:t>
      </w:r>
    </w:p>
    <w:p w14:paraId="66EBED9D" w14:textId="77777777" w:rsidR="00774352" w:rsidRDefault="00774352" w:rsidP="00774352">
      <w:pPr>
        <w:pStyle w:val="Code"/>
        <w:rPr>
          <w:noProof w:val="0"/>
        </w:rPr>
      </w:pPr>
      <w:r>
        <w:rPr>
          <w:noProof w:val="0"/>
        </w:rPr>
        <w:t>// Step E: Gets a reference to the uniform variables in the fragment shader</w:t>
      </w:r>
    </w:p>
    <w:p w14:paraId="04079C0C" w14:textId="5E7A7F02" w:rsidR="00774352" w:rsidRDefault="00774352" w:rsidP="00774352">
      <w:pPr>
        <w:pStyle w:val="Code"/>
        <w:rPr>
          <w:noProof w:val="0"/>
        </w:rPr>
      </w:pPr>
      <w:proofErr w:type="spellStart"/>
      <w:proofErr w:type="gramStart"/>
      <w:r>
        <w:rPr>
          <w:noProof w:val="0"/>
        </w:rPr>
        <w:t>this.mPixelColorRef</w:t>
      </w:r>
      <w:proofErr w:type="spellEnd"/>
      <w:proofErr w:type="gram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uPixelColor</w:t>
      </w:r>
      <w:proofErr w:type="spellEnd"/>
      <w:r>
        <w:rPr>
          <w:noProof w:val="0"/>
        </w:rPr>
        <w:t>");</w:t>
      </w:r>
    </w:p>
    <w:p w14:paraId="32FA1D13" w14:textId="62CFBCC9" w:rsidR="00774352" w:rsidRDefault="00774352" w:rsidP="00774352">
      <w:pPr>
        <w:pStyle w:val="Code"/>
        <w:rPr>
          <w:noProof w:val="0"/>
        </w:rPr>
      </w:pPr>
      <w:proofErr w:type="spellStart"/>
      <w:proofErr w:type="gramStart"/>
      <w:r>
        <w:rPr>
          <w:noProof w:val="0"/>
        </w:rPr>
        <w:t>this.mModelMatrixRef</w:t>
      </w:r>
      <w:proofErr w:type="spellEnd"/>
      <w:proofErr w:type="gram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uModelXformMatrix</w:t>
      </w:r>
      <w:proofErr w:type="spellEnd"/>
      <w:r>
        <w:rPr>
          <w:noProof w:val="0"/>
        </w:rPr>
        <w:t>");</w:t>
      </w:r>
    </w:p>
    <w:p w14:paraId="403A3BE4" w14:textId="0BCC4ADC" w:rsidR="00774352" w:rsidRPr="00094C81" w:rsidRDefault="00774352" w:rsidP="00774352">
      <w:pPr>
        <w:pStyle w:val="Code"/>
        <w:rPr>
          <w:rStyle w:val="CodeBold"/>
        </w:rPr>
      </w:pPr>
      <w:r w:rsidRPr="00094C81">
        <w:rPr>
          <w:rStyle w:val="CodeBold"/>
        </w:rPr>
        <w:t>this.mCameraMatrixRef = gl.getUniformLocation(this.mCompiledShader,</w:t>
      </w:r>
      <w:r w:rsidR="00001FF1">
        <w:rPr>
          <w:rStyle w:val="CodeBold"/>
        </w:rPr>
        <w:t xml:space="preserve"> </w:t>
      </w:r>
      <w:r w:rsidRPr="00094C81">
        <w:rPr>
          <w:rStyle w:val="CodeBold"/>
        </w:rPr>
        <w:t>"uCameraXformMatrix");</w:t>
      </w:r>
    </w:p>
    <w:p w14:paraId="15187971" w14:textId="56D9748C" w:rsidR="00774352" w:rsidRPr="00C223E8" w:rsidRDefault="00774352" w:rsidP="00774352">
      <w:pPr>
        <w:pStyle w:val="NumList"/>
        <w:numPr>
          <w:ilvl w:val="0"/>
          <w:numId w:val="11"/>
        </w:numPr>
      </w:pPr>
      <w:r w:rsidRPr="00C223E8">
        <w:t xml:space="preserve">Modify the </w:t>
      </w:r>
      <w:r w:rsidRPr="00C223E8">
        <w:rPr>
          <w:rStyle w:val="CodeInline"/>
        </w:rPr>
        <w:t>activate</w:t>
      </w:r>
      <w:r w:rsidRPr="00C223E8">
        <w:t xml:space="preserve"> function to receive a </w:t>
      </w:r>
      <w:r w:rsidR="00001FF1">
        <w:t xml:space="preserve">Camera </w:t>
      </w:r>
      <w:r w:rsidRPr="00C223E8">
        <w:t>matrix and pass it to the shader</w:t>
      </w:r>
      <w:r w:rsidR="00001FF1">
        <w:t>.</w:t>
      </w:r>
    </w:p>
    <w:p w14:paraId="66F78ED5" w14:textId="77777777" w:rsidR="00774352" w:rsidRDefault="00774352" w:rsidP="00774352">
      <w:pPr>
        <w:pStyle w:val="Code"/>
        <w:rPr>
          <w:noProof w:val="0"/>
        </w:rPr>
      </w:pPr>
      <w:proofErr w:type="gramStart"/>
      <w:r>
        <w:rPr>
          <w:noProof w:val="0"/>
        </w:rPr>
        <w:t>activate(</w:t>
      </w:r>
      <w:proofErr w:type="spellStart"/>
      <w:proofErr w:type="gramEnd"/>
      <w:r>
        <w:rPr>
          <w:noProof w:val="0"/>
        </w:rPr>
        <w:t>pixelColor</w:t>
      </w:r>
      <w:proofErr w:type="spellEnd"/>
      <w:r w:rsidRPr="00001FF1">
        <w:t xml:space="preserve">, trsMatrix, </w:t>
      </w:r>
      <w:r w:rsidRPr="00867CEC">
        <w:rPr>
          <w:rStyle w:val="CodeBold"/>
        </w:rPr>
        <w:t>cameraMatrix</w:t>
      </w:r>
      <w:r>
        <w:rPr>
          <w:noProof w:val="0"/>
        </w:rPr>
        <w:t>) {</w:t>
      </w:r>
    </w:p>
    <w:p w14:paraId="422F76B8" w14:textId="3F39ECEC" w:rsidR="00774352" w:rsidRDefault="00774352" w:rsidP="00774352">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1EA358E" w14:textId="256EF5D7" w:rsidR="00774352" w:rsidRDefault="00774352" w:rsidP="00774352">
      <w:pPr>
        <w:pStyle w:val="Code"/>
        <w:rPr>
          <w:noProof w:val="0"/>
        </w:rPr>
      </w:pPr>
      <w:r>
        <w:rPr>
          <w:noProof w:val="0"/>
        </w:rPr>
        <w:t xml:space="preserve">    </w:t>
      </w:r>
      <w:proofErr w:type="spellStart"/>
      <w:proofErr w:type="gramStart"/>
      <w:r>
        <w:rPr>
          <w:noProof w:val="0"/>
        </w:rPr>
        <w:t>gl.useProgram</w:t>
      </w:r>
      <w:proofErr w:type="spellEnd"/>
      <w:proofErr w:type="gramEnd"/>
      <w:r>
        <w:rPr>
          <w:noProof w:val="0"/>
        </w:rPr>
        <w:t>(</w:t>
      </w:r>
      <w:proofErr w:type="spellStart"/>
      <w:r>
        <w:rPr>
          <w:noProof w:val="0"/>
        </w:rPr>
        <w:t>this.mCompiledShader</w:t>
      </w:r>
      <w:proofErr w:type="spellEnd"/>
      <w:r>
        <w:rPr>
          <w:noProof w:val="0"/>
        </w:rPr>
        <w:t>);</w:t>
      </w:r>
    </w:p>
    <w:p w14:paraId="011551B8" w14:textId="77777777" w:rsidR="00774352" w:rsidRDefault="00774352" w:rsidP="00774352">
      <w:pPr>
        <w:pStyle w:val="Code"/>
        <w:rPr>
          <w:noProof w:val="0"/>
        </w:rPr>
      </w:pPr>
      <w:r>
        <w:rPr>
          <w:noProof w:val="0"/>
        </w:rPr>
        <w:t xml:space="preserve">        </w:t>
      </w:r>
    </w:p>
    <w:p w14:paraId="29ECBE1C" w14:textId="3B8B2576" w:rsidR="00774352" w:rsidRDefault="00774352" w:rsidP="00774352">
      <w:pPr>
        <w:pStyle w:val="Code"/>
        <w:rPr>
          <w:noProof w:val="0"/>
        </w:rPr>
      </w:pPr>
      <w:r>
        <w:rPr>
          <w:noProof w:val="0"/>
        </w:rPr>
        <w:t xml:space="preserve">    // bind vertex buffer</w:t>
      </w:r>
    </w:p>
    <w:p w14:paraId="7A460FD6" w14:textId="0534331B" w:rsidR="00774352" w:rsidRDefault="00774352" w:rsidP="00774352">
      <w:pPr>
        <w:pStyle w:val="Code"/>
        <w:rPr>
          <w:noProof w:val="0"/>
        </w:rPr>
      </w:pPr>
      <w:r>
        <w:rPr>
          <w:noProof w:val="0"/>
        </w:rPr>
        <w:t xml:space="preserve">    </w:t>
      </w:r>
      <w:proofErr w:type="spellStart"/>
      <w:proofErr w:type="gramStart"/>
      <w:r>
        <w:rPr>
          <w:noProof w:val="0"/>
        </w:rPr>
        <w:t>gl.bindBuffer</w:t>
      </w:r>
      <w:proofErr w:type="spellEnd"/>
      <w:proofErr w:type="gramEnd"/>
      <w:r>
        <w:rPr>
          <w:noProof w:val="0"/>
        </w:rPr>
        <w:t>(</w:t>
      </w:r>
      <w:proofErr w:type="spellStart"/>
      <w:r>
        <w:rPr>
          <w:noProof w:val="0"/>
        </w:rPr>
        <w:t>gl.ARRAY_BUFFER</w:t>
      </w:r>
      <w:proofErr w:type="spellEnd"/>
      <w:r>
        <w:rPr>
          <w:noProof w:val="0"/>
        </w:rPr>
        <w:t xml:space="preserve">, </w:t>
      </w:r>
      <w:proofErr w:type="spellStart"/>
      <w:r>
        <w:rPr>
          <w:noProof w:val="0"/>
        </w:rPr>
        <w:t>vertexBuffer.get</w:t>
      </w:r>
      <w:proofErr w:type="spellEnd"/>
      <w:r>
        <w:rPr>
          <w:noProof w:val="0"/>
        </w:rPr>
        <w:t>());</w:t>
      </w:r>
    </w:p>
    <w:p w14:paraId="6CDA7E03" w14:textId="6CB6C6B6" w:rsidR="00774352" w:rsidRDefault="00774352" w:rsidP="00774352">
      <w:pPr>
        <w:pStyle w:val="Code"/>
        <w:rPr>
          <w:noProof w:val="0"/>
        </w:rPr>
      </w:pPr>
      <w:r>
        <w:rPr>
          <w:noProof w:val="0"/>
        </w:rPr>
        <w:t xml:space="preserve">    </w:t>
      </w:r>
      <w:proofErr w:type="spellStart"/>
      <w:proofErr w:type="gramStart"/>
      <w:r>
        <w:rPr>
          <w:noProof w:val="0"/>
        </w:rPr>
        <w:t>gl.vertexAttribPointer</w:t>
      </w:r>
      <w:proofErr w:type="spellEnd"/>
      <w:proofErr w:type="gramEnd"/>
      <w:r>
        <w:rPr>
          <w:noProof w:val="0"/>
        </w:rPr>
        <w:t>(</w:t>
      </w:r>
      <w:proofErr w:type="spellStart"/>
      <w:r>
        <w:rPr>
          <w:noProof w:val="0"/>
        </w:rPr>
        <w:t>this.mVertexPositionRef</w:t>
      </w:r>
      <w:proofErr w:type="spellEnd"/>
      <w:r>
        <w:rPr>
          <w:noProof w:val="0"/>
        </w:rPr>
        <w:t>,</w:t>
      </w:r>
    </w:p>
    <w:p w14:paraId="152125AA" w14:textId="27C0C4E7" w:rsidR="00774352" w:rsidRDefault="00774352" w:rsidP="00774352">
      <w:pPr>
        <w:pStyle w:val="Code"/>
        <w:rPr>
          <w:noProof w:val="0"/>
        </w:rPr>
      </w:pPr>
      <w:r>
        <w:rPr>
          <w:noProof w:val="0"/>
        </w:rPr>
        <w:t xml:space="preserve">        </w:t>
      </w:r>
      <w:proofErr w:type="gramStart"/>
      <w:r>
        <w:rPr>
          <w:noProof w:val="0"/>
        </w:rPr>
        <w:t xml:space="preserve">3,   </w:t>
      </w:r>
      <w:proofErr w:type="gramEnd"/>
      <w:r>
        <w:rPr>
          <w:noProof w:val="0"/>
        </w:rPr>
        <w:t xml:space="preserve">           // each element is a 3-float (</w:t>
      </w:r>
      <w:proofErr w:type="spellStart"/>
      <w:r>
        <w:rPr>
          <w:noProof w:val="0"/>
        </w:rPr>
        <w:t>x,y.z</w:t>
      </w:r>
      <w:proofErr w:type="spellEnd"/>
      <w:r>
        <w:rPr>
          <w:noProof w:val="0"/>
        </w:rPr>
        <w:t>)</w:t>
      </w:r>
    </w:p>
    <w:p w14:paraId="33AEA5E1" w14:textId="2CE12DA2" w:rsidR="00774352" w:rsidRDefault="00774352" w:rsidP="00774352">
      <w:pPr>
        <w:pStyle w:val="Code"/>
        <w:rPr>
          <w:noProof w:val="0"/>
        </w:rPr>
      </w:pPr>
      <w:r>
        <w:rPr>
          <w:noProof w:val="0"/>
        </w:rPr>
        <w:t xml:space="preserve">        </w:t>
      </w:r>
      <w:proofErr w:type="spellStart"/>
      <w:proofErr w:type="gramStart"/>
      <w:r>
        <w:rPr>
          <w:noProof w:val="0"/>
        </w:rPr>
        <w:t>gl.FLOAT</w:t>
      </w:r>
      <w:proofErr w:type="spellEnd"/>
      <w:proofErr w:type="gramEnd"/>
      <w:r>
        <w:rPr>
          <w:noProof w:val="0"/>
        </w:rPr>
        <w:t>,       // data type is FLOAT</w:t>
      </w:r>
    </w:p>
    <w:p w14:paraId="4E1E6847" w14:textId="08165CC8" w:rsidR="00774352" w:rsidRDefault="00774352" w:rsidP="00774352">
      <w:pPr>
        <w:pStyle w:val="Code"/>
        <w:rPr>
          <w:noProof w:val="0"/>
        </w:rPr>
      </w:pPr>
      <w:r>
        <w:rPr>
          <w:noProof w:val="0"/>
        </w:rPr>
        <w:t xml:space="preserve">        </w:t>
      </w:r>
      <w:proofErr w:type="gramStart"/>
      <w:r>
        <w:rPr>
          <w:noProof w:val="0"/>
        </w:rPr>
        <w:t xml:space="preserve">false,   </w:t>
      </w:r>
      <w:proofErr w:type="gramEnd"/>
      <w:r>
        <w:rPr>
          <w:noProof w:val="0"/>
        </w:rPr>
        <w:t xml:space="preserve">       // if the content is normalized vectors</w:t>
      </w:r>
    </w:p>
    <w:p w14:paraId="7F9346D4" w14:textId="32C9D39F" w:rsidR="00774352" w:rsidRDefault="00774352" w:rsidP="00774352">
      <w:pPr>
        <w:pStyle w:val="Code"/>
        <w:rPr>
          <w:noProof w:val="0"/>
        </w:rPr>
      </w:pPr>
      <w:r>
        <w:rPr>
          <w:noProof w:val="0"/>
        </w:rPr>
        <w:t xml:space="preserve">        </w:t>
      </w:r>
      <w:proofErr w:type="gramStart"/>
      <w:r>
        <w:rPr>
          <w:noProof w:val="0"/>
        </w:rPr>
        <w:t xml:space="preserve">0,   </w:t>
      </w:r>
      <w:proofErr w:type="gramEnd"/>
      <w:r>
        <w:rPr>
          <w:noProof w:val="0"/>
        </w:rPr>
        <w:t xml:space="preserve">           // number of bytes to skip in between elements</w:t>
      </w:r>
    </w:p>
    <w:p w14:paraId="50112774" w14:textId="7D62E592" w:rsidR="00774352" w:rsidRDefault="00774352" w:rsidP="00774352">
      <w:pPr>
        <w:pStyle w:val="Code"/>
        <w:rPr>
          <w:noProof w:val="0"/>
        </w:rPr>
      </w:pPr>
      <w:r>
        <w:rPr>
          <w:noProof w:val="0"/>
        </w:rPr>
        <w:t xml:space="preserve">        </w:t>
      </w:r>
      <w:proofErr w:type="gramStart"/>
      <w:r>
        <w:rPr>
          <w:noProof w:val="0"/>
        </w:rPr>
        <w:t xml:space="preserve">0);   </w:t>
      </w:r>
      <w:proofErr w:type="gramEnd"/>
      <w:r>
        <w:rPr>
          <w:noProof w:val="0"/>
        </w:rPr>
        <w:t xml:space="preserve">          // offsets to the first element</w:t>
      </w:r>
    </w:p>
    <w:p w14:paraId="3D237178" w14:textId="0D99261E" w:rsidR="00774352" w:rsidRDefault="00774352" w:rsidP="00774352">
      <w:pPr>
        <w:pStyle w:val="Code"/>
        <w:rPr>
          <w:noProof w:val="0"/>
        </w:rPr>
      </w:pPr>
      <w:r>
        <w:rPr>
          <w:noProof w:val="0"/>
        </w:rPr>
        <w:t xml:space="preserve">    </w:t>
      </w:r>
      <w:proofErr w:type="spellStart"/>
      <w:proofErr w:type="gramStart"/>
      <w:r>
        <w:rPr>
          <w:noProof w:val="0"/>
        </w:rPr>
        <w:t>gl.enableVertexAttribArray</w:t>
      </w:r>
      <w:proofErr w:type="spellEnd"/>
      <w:proofErr w:type="gramEnd"/>
      <w:r>
        <w:rPr>
          <w:noProof w:val="0"/>
        </w:rPr>
        <w:t>(</w:t>
      </w:r>
      <w:proofErr w:type="spellStart"/>
      <w:r>
        <w:rPr>
          <w:noProof w:val="0"/>
        </w:rPr>
        <w:t>this.mVertexPositionRef</w:t>
      </w:r>
      <w:proofErr w:type="spellEnd"/>
      <w:r>
        <w:rPr>
          <w:noProof w:val="0"/>
        </w:rPr>
        <w:t>);</w:t>
      </w:r>
    </w:p>
    <w:p w14:paraId="13C4EAC1" w14:textId="77777777" w:rsidR="00774352" w:rsidRDefault="00774352" w:rsidP="00774352">
      <w:pPr>
        <w:pStyle w:val="Code"/>
        <w:rPr>
          <w:noProof w:val="0"/>
        </w:rPr>
      </w:pPr>
      <w:r>
        <w:rPr>
          <w:noProof w:val="0"/>
        </w:rPr>
        <w:t xml:space="preserve">        </w:t>
      </w:r>
    </w:p>
    <w:p w14:paraId="046E9FA5" w14:textId="66682E28" w:rsidR="00774352" w:rsidRDefault="00774352" w:rsidP="00774352">
      <w:pPr>
        <w:pStyle w:val="Code"/>
        <w:rPr>
          <w:noProof w:val="0"/>
        </w:rPr>
      </w:pPr>
      <w:r>
        <w:rPr>
          <w:noProof w:val="0"/>
        </w:rPr>
        <w:t xml:space="preserve">    // load uniforms</w:t>
      </w:r>
    </w:p>
    <w:p w14:paraId="22EF32E4" w14:textId="74CE4FBF" w:rsidR="00774352" w:rsidRDefault="00774352" w:rsidP="00774352">
      <w:pPr>
        <w:pStyle w:val="Code"/>
        <w:rPr>
          <w:noProof w:val="0"/>
        </w:rPr>
      </w:pPr>
      <w:r>
        <w:rPr>
          <w:noProof w:val="0"/>
        </w:rPr>
        <w:t xml:space="preserve">    </w:t>
      </w:r>
      <w:proofErr w:type="gramStart"/>
      <w:r>
        <w:rPr>
          <w:noProof w:val="0"/>
        </w:rPr>
        <w:t>gl.uniform</w:t>
      </w:r>
      <w:proofErr w:type="gramEnd"/>
      <w:r>
        <w:rPr>
          <w:noProof w:val="0"/>
        </w:rPr>
        <w:t>4fv(</w:t>
      </w:r>
      <w:proofErr w:type="spellStart"/>
      <w:r>
        <w:rPr>
          <w:noProof w:val="0"/>
        </w:rPr>
        <w:t>this.mPixelColorRef</w:t>
      </w:r>
      <w:proofErr w:type="spellEnd"/>
      <w:r>
        <w:rPr>
          <w:noProof w:val="0"/>
        </w:rPr>
        <w:t xml:space="preserve">, </w:t>
      </w:r>
      <w:proofErr w:type="spellStart"/>
      <w:r>
        <w:rPr>
          <w:noProof w:val="0"/>
        </w:rPr>
        <w:t>pixelColor</w:t>
      </w:r>
      <w:proofErr w:type="spellEnd"/>
      <w:r>
        <w:rPr>
          <w:noProof w:val="0"/>
        </w:rPr>
        <w:t>);</w:t>
      </w:r>
    </w:p>
    <w:p w14:paraId="4D802646" w14:textId="676D5813" w:rsidR="00774352" w:rsidRPr="00001FF1" w:rsidRDefault="00774352" w:rsidP="00001FF1">
      <w:pPr>
        <w:pStyle w:val="Code"/>
        <w:rPr>
          <w:rStyle w:val="CodeBold"/>
          <w:rFonts w:ascii="TheSansMonoConNormal" w:hAnsi="TheSansMonoConNormal"/>
        </w:rPr>
      </w:pPr>
      <w:r w:rsidRPr="00867CEC">
        <w:rPr>
          <w:rStyle w:val="CodeBold"/>
        </w:rPr>
        <w:t xml:space="preserve">       </w:t>
      </w:r>
      <w:ins w:id="14" w:author="Jeb Pavleas" w:date="2021-04-12T21:52:00Z">
        <w:r w:rsidR="0052144A">
          <w:rPr>
            <w:rStyle w:val="CodeBold"/>
          </w:rPr>
          <w:t xml:space="preserve"> </w:t>
        </w:r>
      </w:ins>
      <w:r w:rsidRPr="00001FF1">
        <w:rPr>
          <w:rStyle w:val="CodeBold"/>
          <w:rFonts w:ascii="TheSansMonoConNormal" w:hAnsi="TheSansMonoConNormal"/>
        </w:rPr>
        <w:t>gl.uniformMatrix4fv(this.mModelMatrixRef, false, trsMatrix);</w:t>
      </w:r>
    </w:p>
    <w:p w14:paraId="48493647" w14:textId="1E271E3B" w:rsidR="00774352" w:rsidRPr="00867CEC" w:rsidRDefault="00001FF1" w:rsidP="00774352">
      <w:pPr>
        <w:pStyle w:val="Code"/>
        <w:rPr>
          <w:rStyle w:val="CodeBold"/>
        </w:rPr>
      </w:pPr>
      <w:r w:rsidRPr="00001FF1">
        <w:lastRenderedPageBreak/>
        <w:t xml:space="preserve">    </w:t>
      </w:r>
      <w:r w:rsidR="00774352" w:rsidRPr="00867CEC">
        <w:rPr>
          <w:rStyle w:val="CodeBold"/>
        </w:rPr>
        <w:t>gl.uniformMatrix4fv(this.mCameraMatrixRef, false, cameraMatrix);</w:t>
      </w:r>
    </w:p>
    <w:p w14:paraId="3BB41C62" w14:textId="167A1CB5" w:rsidR="00774352" w:rsidRDefault="00774352" w:rsidP="00774352">
      <w:pPr>
        <w:pStyle w:val="Code"/>
        <w:rPr>
          <w:noProof w:val="0"/>
        </w:rPr>
      </w:pPr>
      <w:r>
        <w:rPr>
          <w:noProof w:val="0"/>
        </w:rPr>
        <w:t>}</w:t>
      </w:r>
    </w:p>
    <w:p w14:paraId="07B1A63C" w14:textId="4835DF09" w:rsidR="00774352" w:rsidRPr="00C223E8" w:rsidRDefault="00774352" w:rsidP="00F9439C">
      <w:pPr>
        <w:pStyle w:val="BodyTextFirst"/>
      </w:pPr>
      <w:r w:rsidRPr="00C223E8">
        <w:t xml:space="preserve">As you have seen previously, the </w:t>
      </w:r>
      <w:proofErr w:type="gramStart"/>
      <w:r w:rsidRPr="00C223E8">
        <w:rPr>
          <w:rStyle w:val="CodeInline"/>
        </w:rPr>
        <w:t>gl.uniformMatrix</w:t>
      </w:r>
      <w:proofErr w:type="gramEnd"/>
      <w:r w:rsidRPr="00C223E8">
        <w:rPr>
          <w:rStyle w:val="CodeInline"/>
        </w:rPr>
        <w:t>4fv()</w:t>
      </w:r>
      <w:r w:rsidRPr="00C223E8">
        <w:t xml:space="preserve"> function copies the content of </w:t>
      </w:r>
      <w:proofErr w:type="spellStart"/>
      <w:r w:rsidR="00001FF1">
        <w:rPr>
          <w:rStyle w:val="CodeInline"/>
        </w:rPr>
        <w:t>cameraMatrix</w:t>
      </w:r>
      <w:proofErr w:type="spellEnd"/>
      <w:r w:rsidRPr="00C223E8">
        <w:t xml:space="preserve"> to the </w:t>
      </w:r>
      <w:proofErr w:type="spellStart"/>
      <w:r w:rsidRPr="00C223E8">
        <w:rPr>
          <w:rStyle w:val="CodeInline"/>
        </w:rPr>
        <w:t>u</w:t>
      </w:r>
      <w:r w:rsidR="00001FF1">
        <w:rPr>
          <w:rStyle w:val="CodeInline"/>
        </w:rPr>
        <w:t>CameraXformMatrix</w:t>
      </w:r>
      <w:proofErr w:type="spellEnd"/>
      <w:r w:rsidRPr="00C223E8">
        <w:t xml:space="preserve"> operator</w:t>
      </w:r>
      <w:r>
        <w:fldChar w:fldCharType="begin"/>
      </w:r>
      <w:r>
        <w:instrText xml:space="preserve"> XE "</w:instrText>
      </w:r>
      <w:r w:rsidRPr="00C62ECC">
        <w:instrText>View-Projection transform:SimpleVertex modification</w:instrText>
      </w:r>
      <w:r>
        <w:instrText xml:space="preserve">" </w:instrText>
      </w:r>
      <w:r>
        <w:fldChar w:fldCharType="end"/>
      </w:r>
      <w:r w:rsidRPr="00C223E8">
        <w:t>.</w:t>
      </w:r>
    </w:p>
    <w:p w14:paraId="4542FBFA" w14:textId="6F237F8D" w:rsidR="00774352" w:rsidRPr="00C223E8" w:rsidRDefault="00774352" w:rsidP="00774352">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w:t>
      </w:r>
      <w:r w:rsidR="00AF23D8">
        <w:t xml:space="preserve">Camera </w:t>
      </w:r>
      <w:r w:rsidRPr="00C223E8">
        <w:t>Transform</w:t>
      </w:r>
    </w:p>
    <w:p w14:paraId="35C977CB" w14:textId="37FAB379" w:rsidR="00774352" w:rsidRPr="00C223E8" w:rsidRDefault="00774352" w:rsidP="00774352">
      <w:pPr>
        <w:pStyle w:val="BodyTextFirst"/>
      </w:pPr>
      <w:r w:rsidRPr="00C223E8">
        <w:t xml:space="preserve">Recall that shaders are activated in the </w:t>
      </w:r>
      <w:proofErr w:type="gramStart"/>
      <w:r w:rsidRPr="00C223E8">
        <w:rPr>
          <w:rStyle w:val="CodeInline"/>
        </w:rPr>
        <w:t>draw(</w:t>
      </w:r>
      <w:proofErr w:type="gramEnd"/>
      <w:r w:rsidRPr="00C223E8">
        <w:rPr>
          <w:rStyle w:val="CodeInline"/>
        </w:rPr>
        <w:t>)</w:t>
      </w:r>
      <w:r w:rsidRPr="00C223E8">
        <w:t xml:space="preserve"> function</w:t>
      </w:r>
      <w:r w:rsidR="009E1988">
        <w:t xml:space="preserve"> of the </w:t>
      </w:r>
      <w:r w:rsidR="009E1988">
        <w:rPr>
          <w:rStyle w:val="CodeInline"/>
        </w:rPr>
        <w:t>Renderable</w:t>
      </w:r>
      <w:r w:rsidR="009E1988" w:rsidRPr="00C223E8">
        <w:t xml:space="preserve"> object</w:t>
      </w:r>
      <w:r w:rsidRPr="00C223E8">
        <w:t>; as such,</w:t>
      </w:r>
      <w:r w:rsidRPr="00C223E8">
        <w:rPr>
          <w:rStyle w:val="CodeInline"/>
        </w:rPr>
        <w:t xml:space="preserve"> </w:t>
      </w:r>
      <w:r>
        <w:rPr>
          <w:rStyle w:val="CodeInline"/>
        </w:rPr>
        <w:t>Renderable</w:t>
      </w:r>
      <w:r w:rsidRPr="00C223E8">
        <w:rPr>
          <w:rStyle w:val="CodeInline"/>
        </w:rPr>
        <w:t xml:space="preserve"> </w:t>
      </w:r>
      <w:r w:rsidRPr="00C223E8">
        <w:t xml:space="preserve">must also be modified to receive and pass </w:t>
      </w:r>
      <w:proofErr w:type="spellStart"/>
      <w:r>
        <w:rPr>
          <w:rStyle w:val="CodeInline"/>
        </w:rPr>
        <w:t>cameraMatrix</w:t>
      </w:r>
      <w:proofErr w:type="spellEnd"/>
      <w:r w:rsidRPr="00C223E8">
        <w:t xml:space="preserve"> to activate the shader.</w:t>
      </w:r>
    </w:p>
    <w:p w14:paraId="0D0575A6" w14:textId="77777777" w:rsidR="00774352" w:rsidRDefault="00774352" w:rsidP="00774352">
      <w:pPr>
        <w:pStyle w:val="Code"/>
        <w:rPr>
          <w:noProof w:val="0"/>
        </w:rPr>
      </w:pPr>
      <w:r>
        <w:rPr>
          <w:noProof w:val="0"/>
        </w:rPr>
        <w:t>draw(</w:t>
      </w:r>
      <w:proofErr w:type="spellStart"/>
      <w:r w:rsidRPr="00604F2D">
        <w:rPr>
          <w:rStyle w:val="CodeBold"/>
        </w:rPr>
        <w:t>cameraMatrix</w:t>
      </w:r>
      <w:proofErr w:type="spellEnd"/>
      <w:r>
        <w:rPr>
          <w:noProof w:val="0"/>
        </w:rPr>
        <w:t>) {</w:t>
      </w:r>
    </w:p>
    <w:p w14:paraId="257F1F0C" w14:textId="656E8ECD" w:rsidR="00774352" w:rsidRDefault="00774352" w:rsidP="00774352">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18D6DC9D" w14:textId="51422591" w:rsidR="00774352" w:rsidRDefault="00774352" w:rsidP="00774352">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Pr="00604F2D">
        <w:rPr>
          <w:rStyle w:val="CodeBold"/>
        </w:rPr>
        <w:t>cameraMatrix</w:t>
      </w:r>
      <w:r>
        <w:rPr>
          <w:noProof w:val="0"/>
        </w:rPr>
        <w:t>);</w:t>
      </w:r>
    </w:p>
    <w:p w14:paraId="05DA30EE" w14:textId="052085D2" w:rsidR="00774352" w:rsidRDefault="00774352" w:rsidP="00774352">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1E93CF4A" w14:textId="5C81B98C" w:rsidR="00774352" w:rsidRPr="00C223E8" w:rsidRDefault="00774352" w:rsidP="00774352">
      <w:pPr>
        <w:pStyle w:val="Code"/>
      </w:pPr>
      <w:r>
        <w:rPr>
          <w:noProof w:val="0"/>
        </w:rPr>
        <w:t>}</w:t>
      </w:r>
    </w:p>
    <w:p w14:paraId="2783FF89" w14:textId="5F50FC32" w:rsidR="00774352" w:rsidRPr="00C223E8" w:rsidRDefault="00774352" w:rsidP="00F9439C">
      <w:pPr>
        <w:pStyle w:val="BodyTextFirst"/>
      </w:pPr>
      <w:r w:rsidRPr="00C223E8">
        <w:t xml:space="preserve">It is now possible to set up a WC for drawing and define a subarea in the canvas to draw to. </w:t>
      </w:r>
    </w:p>
    <w:p w14:paraId="0DEEE059" w14:textId="3FE13776" w:rsidR="00774352" w:rsidRPr="00C223E8" w:rsidRDefault="00774352" w:rsidP="00B41C1A">
      <w:pPr>
        <w:pStyle w:val="Heading3"/>
      </w:pPr>
      <w:r w:rsidRPr="00C223E8">
        <w:t>Design the Scene</w:t>
      </w:r>
      <w:r w:rsidRPr="004D6FDB">
        <w:fldChar w:fldCharType="begin"/>
      </w:r>
      <w:r w:rsidRPr="004D6FDB">
        <w:instrText xml:space="preserve"> XE "View-Projection transform:testing:scene designing" </w:instrText>
      </w:r>
      <w:r w:rsidRPr="004D6FDB">
        <w:fldChar w:fldCharType="end"/>
      </w:r>
    </w:p>
    <w:p w14:paraId="202164F1" w14:textId="36DA5A6F" w:rsidR="00774352" w:rsidRPr="00C223E8" w:rsidRDefault="00774352" w:rsidP="00774352">
      <w:pPr>
        <w:pStyle w:val="BodyTextFirst"/>
      </w:pPr>
      <w:r w:rsidRPr="00C223E8">
        <w:t>As illustrated in Figure 3-13, for testing purposes, a</w:t>
      </w:r>
      <w:r w:rsidR="00604F2D">
        <w:t xml:space="preserve"> </w:t>
      </w:r>
      <w:r w:rsidRPr="00C223E8">
        <w:t>World Space (WC) will be defined to be centered at (20, 60) with a dimension of 20</w:t>
      </w:r>
      <w:r>
        <w:t>×</w:t>
      </w:r>
      <w:r w:rsidRPr="00C223E8">
        <w:t xml:space="preserve">10. Two rotated squares, a 5x5 blue square and a 2×2 red square, will be drawn at the center of the WC. To verify the coordinate bounds, a 1×1 square with a distinct color will be drawn at each of the </w:t>
      </w:r>
      <w:r w:rsidR="00604F2D">
        <w:t xml:space="preserve">WC </w:t>
      </w:r>
      <w:r w:rsidRPr="00C223E8">
        <w:t>corners.</w:t>
      </w:r>
    </w:p>
    <w:p w14:paraId="3C2A2447" w14:textId="77777777" w:rsidR="00774352" w:rsidRPr="00C223E8" w:rsidRDefault="00774352" w:rsidP="00774352">
      <w:pPr>
        <w:pStyle w:val="Figure"/>
      </w:pPr>
      <w:r>
        <w:rPr>
          <w:noProof/>
        </w:rPr>
        <w:drawing>
          <wp:inline distT="0" distB="0" distL="0" distR="0" wp14:anchorId="66F1C761" wp14:editId="647AC71A">
            <wp:extent cx="2294255" cy="1834515"/>
            <wp:effectExtent l="0" t="0" r="0" b="0"/>
            <wp:docPr id="1" name="Picture 1"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37BE9082" w14:textId="77777777" w:rsidR="00774352" w:rsidRPr="00C223E8" w:rsidRDefault="00774352" w:rsidP="00774352">
      <w:pPr>
        <w:pStyle w:val="FigureCaption"/>
      </w:pPr>
      <w:r w:rsidRPr="00C223E8">
        <w:t xml:space="preserve"> Figure 3-13. Designing a WC to support drawing</w:t>
      </w:r>
    </w:p>
    <w:p w14:paraId="24BAA777" w14:textId="19E491D7" w:rsidR="00774352" w:rsidRDefault="00774352" w:rsidP="00F9439C">
      <w:pPr>
        <w:pStyle w:val="BodyTextFirst"/>
      </w:pPr>
      <w:r w:rsidRPr="00C223E8">
        <w:t xml:space="preserve">As illustrated in Figure 3-14, the WC will be drawn into a viewport with </w:t>
      </w:r>
      <w:r>
        <w:t xml:space="preserve">the </w:t>
      </w:r>
      <w:r w:rsidRPr="00C223E8">
        <w:t xml:space="preserve">lower-left corner located at (20, 40) and a dimension of 600×300 pixels. It is important to note that in order for squares to show up proportionally, the width-to-height aspect ratio of the WC must match that of the viewport. In this case, the WC has a 20:10 aspect ratio, and this 2:1 </w:t>
      </w:r>
      <w:r w:rsidR="001379C8">
        <w:t xml:space="preserve">ratio </w:t>
      </w:r>
      <w:r w:rsidRPr="00C223E8">
        <w:t>matches that of the 600:300</w:t>
      </w:r>
      <w:r>
        <w:fldChar w:fldCharType="begin"/>
      </w:r>
      <w:r>
        <w:instrText xml:space="preserve"> XE "</w:instrText>
      </w:r>
      <w:r w:rsidRPr="00C62ECC">
        <w:instrText>View-Projection transform:testing:scene designing</w:instrText>
      </w:r>
      <w:r>
        <w:instrText xml:space="preserve">" </w:instrText>
      </w:r>
      <w:r>
        <w:fldChar w:fldCharType="end"/>
      </w:r>
      <w:r w:rsidRPr="00C223E8">
        <w:t>.</w:t>
      </w:r>
    </w:p>
    <w:p w14:paraId="27B74AB6" w14:textId="77777777" w:rsidR="00774352" w:rsidRPr="00C223E8" w:rsidRDefault="00774352" w:rsidP="00774352">
      <w:pPr>
        <w:pStyle w:val="Figure"/>
      </w:pPr>
      <w:r>
        <w:rPr>
          <w:noProof/>
        </w:rPr>
        <w:lastRenderedPageBreak/>
        <w:drawing>
          <wp:inline distT="0" distB="0" distL="0" distR="0" wp14:anchorId="55351BBE" wp14:editId="7176260E">
            <wp:extent cx="2272030" cy="1632585"/>
            <wp:effectExtent l="0" t="0" r="0" b="0"/>
            <wp:docPr id="3" name="Picture 3"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3DB9F0B9" w14:textId="77777777" w:rsidR="00774352" w:rsidRPr="00C223E8" w:rsidRDefault="00774352" w:rsidP="00774352">
      <w:pPr>
        <w:pStyle w:val="FigureCaption"/>
      </w:pPr>
      <w:r w:rsidRPr="00C223E8">
        <w:t>Figure 3-14. Drawing the WC to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 xml:space="preserve"> </w:t>
      </w:r>
    </w:p>
    <w:p w14:paraId="7132F216" w14:textId="2FCDDE1E" w:rsidR="001379C8" w:rsidRPr="00C223E8" w:rsidRDefault="001379C8" w:rsidP="00F9439C">
      <w:pPr>
        <w:pStyle w:val="BodyTextFirst"/>
      </w:pPr>
      <w:r>
        <w:t>Note that the details of the WC, centered at (20, 60) with dimension 20x10, and the viewport, lower-left corner at (20, 40) and dimension of 600x300, are chosen rather randomly.  These are simply reasonable values that can demonstrate the correctness of the implementation.</w:t>
      </w:r>
    </w:p>
    <w:p w14:paraId="2154C36C" w14:textId="71CC1C54" w:rsidR="00774352" w:rsidRPr="00C223E8" w:rsidRDefault="00774352" w:rsidP="00774352">
      <w:pPr>
        <w:pStyle w:val="Heading4"/>
      </w:pPr>
      <w:r w:rsidRPr="00C223E8">
        <w:t>Implement the Design</w:t>
      </w:r>
      <w:r w:rsidRPr="004D6FDB">
        <w:rPr>
          <w:b w:val="0"/>
        </w:rPr>
        <w:fldChar w:fldCharType="begin"/>
      </w:r>
      <w:r w:rsidRPr="004D6FDB">
        <w:rPr>
          <w:b w:val="0"/>
        </w:rPr>
        <w:instrText xml:space="preserve"> XE "View-Projection transform:testing:design implementation" </w:instrText>
      </w:r>
      <w:r w:rsidRPr="004D6FDB">
        <w:rPr>
          <w:b w:val="0"/>
        </w:rPr>
        <w:fldChar w:fldCharType="end"/>
      </w:r>
    </w:p>
    <w:p w14:paraId="4BD9D462" w14:textId="77777777" w:rsidR="00774352" w:rsidRPr="00C223E8" w:rsidRDefault="00774352" w:rsidP="00774352">
      <w:pPr>
        <w:pStyle w:val="BodyTextFirst"/>
      </w:pPr>
      <w:r w:rsidRPr="00C223E8">
        <w:t xml:space="preserve">The </w:t>
      </w:r>
      <w:proofErr w:type="spellStart"/>
      <w:r w:rsidRPr="00C223E8">
        <w:rPr>
          <w:rStyle w:val="CodeInline"/>
        </w:rPr>
        <w:t>MyGame</w:t>
      </w:r>
      <w:proofErr w:type="spellEnd"/>
      <w:r w:rsidRPr="00C223E8">
        <w:t xml:space="preserve"> object will be modified to implement the design.</w:t>
      </w:r>
    </w:p>
    <w:p w14:paraId="7EB59EBF" w14:textId="4F50AB2A" w:rsidR="00774352" w:rsidRPr="00C223E8" w:rsidRDefault="00774352" w:rsidP="00B41C1A">
      <w:pPr>
        <w:pStyle w:val="NumList"/>
        <w:numPr>
          <w:ilvl w:val="0"/>
          <w:numId w:val="47"/>
        </w:numPr>
      </w:pPr>
      <w:r w:rsidRPr="00C223E8">
        <w:t xml:space="preserve">Edit </w:t>
      </w:r>
      <w:r>
        <w:rPr>
          <w:rStyle w:val="CodeInline"/>
        </w:rPr>
        <w:t>my_game</w:t>
      </w:r>
      <w:r w:rsidRPr="00C223E8">
        <w:rPr>
          <w:rStyle w:val="CodeInline"/>
        </w:rPr>
        <w:t>.js</w:t>
      </w:r>
      <w:r w:rsidRPr="00C223E8">
        <w:t xml:space="preserve"> </w:t>
      </w:r>
      <w:r w:rsidR="00DC0A4C">
        <w:t>in the constructor perform</w:t>
      </w:r>
      <w:r w:rsidR="00B27482">
        <w:t xml:space="preserve"> </w:t>
      </w:r>
      <w:r w:rsidR="00B0370C">
        <w:t>step A</w:t>
      </w:r>
      <w:r w:rsidRPr="00C223E8">
        <w:t xml:space="preserve"> </w:t>
      </w:r>
      <w:r w:rsidR="00DC0A4C">
        <w:t xml:space="preserve">to </w:t>
      </w:r>
      <w:r w:rsidRPr="00C223E8">
        <w:t xml:space="preserve">initialize the </w:t>
      </w:r>
      <w:r w:rsidR="001379C8">
        <w:t>game engine</w:t>
      </w:r>
      <w:r w:rsidRPr="00C223E8">
        <w:t xml:space="preserve"> and </w:t>
      </w:r>
      <w:r w:rsidR="00B0370C">
        <w:t xml:space="preserve">step B </w:t>
      </w:r>
      <w:r w:rsidR="00DC0A4C">
        <w:t xml:space="preserve">to </w:t>
      </w:r>
      <w:r w:rsidRPr="00C223E8">
        <w:t xml:space="preserve">create six </w:t>
      </w:r>
      <w:r>
        <w:rPr>
          <w:rStyle w:val="CodeInline"/>
        </w:rPr>
        <w:t>Renderable</w:t>
      </w:r>
      <w:r w:rsidRPr="00C223E8">
        <w:t xml:space="preserve"> objects (two to be drawn at the center, with four at each corner of the WC) with corresponding colors.   </w:t>
      </w:r>
    </w:p>
    <w:p w14:paraId="1897FBDA" w14:textId="77777777" w:rsidR="00774352" w:rsidRDefault="00774352" w:rsidP="00774352">
      <w:pPr>
        <w:pStyle w:val="Code"/>
        <w:rPr>
          <w:noProof w:val="0"/>
        </w:rPr>
      </w:pPr>
      <w:r>
        <w:rPr>
          <w:noProof w:val="0"/>
        </w:rPr>
        <w:t>constructor(</w:t>
      </w:r>
      <w:proofErr w:type="spellStart"/>
      <w:r>
        <w:rPr>
          <w:noProof w:val="0"/>
        </w:rPr>
        <w:t>htmlCanvasID</w:t>
      </w:r>
      <w:proofErr w:type="spellEnd"/>
      <w:r>
        <w:rPr>
          <w:noProof w:val="0"/>
        </w:rPr>
        <w:t>) {</w:t>
      </w:r>
    </w:p>
    <w:p w14:paraId="19A5946B" w14:textId="64C35627" w:rsidR="00774352" w:rsidRDefault="00774352" w:rsidP="00774352">
      <w:pPr>
        <w:pStyle w:val="Code"/>
        <w:rPr>
          <w:noProof w:val="0"/>
        </w:rPr>
      </w:pPr>
      <w:r>
        <w:rPr>
          <w:noProof w:val="0"/>
        </w:rPr>
        <w:t xml:space="preserve">    // Step A: Initialize the game engine</w:t>
      </w:r>
    </w:p>
    <w:p w14:paraId="067DFF16" w14:textId="385C2927" w:rsidR="00774352" w:rsidRDefault="00774352" w:rsidP="00774352">
      <w:pPr>
        <w:pStyle w:val="Code"/>
        <w:rPr>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2AAF9236" w14:textId="77777777" w:rsidR="00774352" w:rsidRDefault="00774352" w:rsidP="00774352">
      <w:pPr>
        <w:pStyle w:val="Code"/>
        <w:rPr>
          <w:noProof w:val="0"/>
        </w:rPr>
      </w:pPr>
    </w:p>
    <w:p w14:paraId="2C88F1B4" w14:textId="42A398F5" w:rsidR="00774352" w:rsidRDefault="00774352" w:rsidP="00774352">
      <w:pPr>
        <w:pStyle w:val="Code"/>
        <w:rPr>
          <w:noProof w:val="0"/>
        </w:rPr>
      </w:pPr>
      <w:r>
        <w:rPr>
          <w:noProof w:val="0"/>
        </w:rPr>
        <w:t xml:space="preserve">    // Step B: Create the Renderable objects:</w:t>
      </w:r>
    </w:p>
    <w:p w14:paraId="1CAD5003" w14:textId="192FB60A" w:rsidR="00774352" w:rsidRDefault="00774352" w:rsidP="00774352">
      <w:pPr>
        <w:pStyle w:val="Code"/>
        <w:rPr>
          <w:noProof w:val="0"/>
        </w:rPr>
      </w:pPr>
      <w:r>
        <w:rPr>
          <w:noProof w:val="0"/>
        </w:rPr>
        <w:t xml:space="preserve">    </w:t>
      </w: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3FE3351B" w14:textId="5667589A" w:rsidR="00774352" w:rsidRDefault="00774352" w:rsidP="00774352">
      <w:pPr>
        <w:pStyle w:val="Code"/>
        <w:rPr>
          <w:noProof w:val="0"/>
        </w:rPr>
      </w:pPr>
      <w:r>
        <w:rPr>
          <w:noProof w:val="0"/>
        </w:rPr>
        <w:t xml:space="preserve">    </w:t>
      </w:r>
      <w:proofErr w:type="spellStart"/>
      <w:proofErr w:type="gramStart"/>
      <w:r>
        <w:rPr>
          <w:noProof w:val="0"/>
        </w:rPr>
        <w:t>this.mBlueSq.setColor</w:t>
      </w:r>
      <w:proofErr w:type="spellEnd"/>
      <w:proofErr w:type="gramEnd"/>
      <w:r>
        <w:rPr>
          <w:noProof w:val="0"/>
        </w:rPr>
        <w:t>([0.25, 0.25, 0.95, 1]);</w:t>
      </w:r>
    </w:p>
    <w:p w14:paraId="0A791CE0" w14:textId="55BEE3E9" w:rsidR="00774352" w:rsidRDefault="00774352" w:rsidP="00774352">
      <w:pPr>
        <w:pStyle w:val="Code"/>
        <w:rPr>
          <w:noProof w:val="0"/>
        </w:rPr>
      </w:pPr>
      <w:r>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635560E4" w14:textId="173A44ED" w:rsidR="00774352" w:rsidRDefault="00774352" w:rsidP="00774352">
      <w:pPr>
        <w:pStyle w:val="Code"/>
        <w:rPr>
          <w:noProof w:val="0"/>
        </w:rPr>
      </w:pPr>
      <w:r>
        <w:rPr>
          <w:noProof w:val="0"/>
        </w:rPr>
        <w:t xml:space="preserve">    </w:t>
      </w:r>
      <w:proofErr w:type="spellStart"/>
      <w:proofErr w:type="gramStart"/>
      <w:r>
        <w:rPr>
          <w:noProof w:val="0"/>
        </w:rPr>
        <w:t>this.mRedSq.setColor</w:t>
      </w:r>
      <w:proofErr w:type="spellEnd"/>
      <w:proofErr w:type="gramEnd"/>
      <w:r>
        <w:rPr>
          <w:noProof w:val="0"/>
        </w:rPr>
        <w:t>([1, 0.25, 0.25, 1]);</w:t>
      </w:r>
    </w:p>
    <w:p w14:paraId="5D72E869" w14:textId="3173056D" w:rsidR="00774352" w:rsidRDefault="00774352" w:rsidP="00774352">
      <w:pPr>
        <w:pStyle w:val="Code"/>
        <w:rPr>
          <w:noProof w:val="0"/>
        </w:rPr>
      </w:pPr>
      <w:r>
        <w:rPr>
          <w:noProof w:val="0"/>
        </w:rPr>
        <w:t xml:space="preserve">    </w:t>
      </w: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C4AFF54" w14:textId="24A3EB75" w:rsidR="00774352" w:rsidRDefault="00774352" w:rsidP="00774352">
      <w:pPr>
        <w:pStyle w:val="Code"/>
        <w:rPr>
          <w:noProof w:val="0"/>
        </w:rPr>
      </w:pPr>
      <w:r>
        <w:rPr>
          <w:noProof w:val="0"/>
        </w:rPr>
        <w:t xml:space="preserve">    </w:t>
      </w:r>
      <w:proofErr w:type="spellStart"/>
      <w:proofErr w:type="gramStart"/>
      <w:r>
        <w:rPr>
          <w:noProof w:val="0"/>
        </w:rPr>
        <w:t>this.mTLSq.setColor</w:t>
      </w:r>
      <w:proofErr w:type="spellEnd"/>
      <w:proofErr w:type="gramEnd"/>
      <w:r>
        <w:rPr>
          <w:noProof w:val="0"/>
        </w:rPr>
        <w:t>([0.9, 0.1, 0.1, 1]);</w:t>
      </w:r>
    </w:p>
    <w:p w14:paraId="043204AC" w14:textId="3F8CBE92" w:rsidR="00774352" w:rsidRDefault="00774352" w:rsidP="00774352">
      <w:pPr>
        <w:pStyle w:val="Code"/>
        <w:rPr>
          <w:noProof w:val="0"/>
        </w:rPr>
      </w:pPr>
      <w:r>
        <w:rPr>
          <w:noProof w:val="0"/>
        </w:rPr>
        <w:t xml:space="preserve">    </w:t>
      </w: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0DE9F515" w14:textId="1577C36E" w:rsidR="00774352" w:rsidRDefault="00774352" w:rsidP="00774352">
      <w:pPr>
        <w:pStyle w:val="Code"/>
        <w:rPr>
          <w:noProof w:val="0"/>
        </w:rPr>
      </w:pPr>
      <w:r>
        <w:rPr>
          <w:noProof w:val="0"/>
        </w:rPr>
        <w:t xml:space="preserve">    </w:t>
      </w:r>
      <w:proofErr w:type="spellStart"/>
      <w:proofErr w:type="gramStart"/>
      <w:r>
        <w:rPr>
          <w:noProof w:val="0"/>
        </w:rPr>
        <w:t>this.mTRSq.setColor</w:t>
      </w:r>
      <w:proofErr w:type="spellEnd"/>
      <w:proofErr w:type="gramEnd"/>
      <w:r>
        <w:rPr>
          <w:noProof w:val="0"/>
        </w:rPr>
        <w:t>([0.1, 0.9, 0.1, 1]);</w:t>
      </w:r>
    </w:p>
    <w:p w14:paraId="636BDBC0" w14:textId="2E910504" w:rsidR="00774352" w:rsidRDefault="00774352" w:rsidP="00774352">
      <w:pPr>
        <w:pStyle w:val="Code"/>
        <w:rPr>
          <w:noProof w:val="0"/>
        </w:rPr>
      </w:pPr>
      <w:r>
        <w:rPr>
          <w:noProof w:val="0"/>
        </w:rPr>
        <w:t xml:space="preserve">    </w:t>
      </w: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3BDA4CA3" w14:textId="0C7A2AD2" w:rsidR="00774352" w:rsidRDefault="00774352" w:rsidP="00774352">
      <w:pPr>
        <w:pStyle w:val="Code"/>
        <w:rPr>
          <w:noProof w:val="0"/>
        </w:rPr>
      </w:pPr>
      <w:r>
        <w:rPr>
          <w:noProof w:val="0"/>
        </w:rPr>
        <w:t xml:space="preserve">    </w:t>
      </w:r>
      <w:proofErr w:type="spellStart"/>
      <w:proofErr w:type="gramStart"/>
      <w:r>
        <w:rPr>
          <w:noProof w:val="0"/>
        </w:rPr>
        <w:t>this.mBRSq.setColor</w:t>
      </w:r>
      <w:proofErr w:type="spellEnd"/>
      <w:proofErr w:type="gramEnd"/>
      <w:r>
        <w:rPr>
          <w:noProof w:val="0"/>
        </w:rPr>
        <w:t>([0.1, 0.1, 0.9, 1]);</w:t>
      </w:r>
    </w:p>
    <w:p w14:paraId="40BAD4AB" w14:textId="45C96EE4" w:rsidR="00774352" w:rsidRDefault="00774352" w:rsidP="00774352">
      <w:pPr>
        <w:pStyle w:val="Code"/>
        <w:rPr>
          <w:noProof w:val="0"/>
        </w:rPr>
      </w:pPr>
      <w:r>
        <w:rPr>
          <w:noProof w:val="0"/>
        </w:rPr>
        <w:t xml:space="preserve">    </w:t>
      </w: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A7D7A96" w14:textId="5BAFE7EF" w:rsidR="00774352" w:rsidRDefault="00774352" w:rsidP="00B41C1A">
      <w:pPr>
        <w:pStyle w:val="Code"/>
        <w:ind w:firstLine="360"/>
        <w:rPr>
          <w:noProof w:val="0"/>
        </w:rPr>
      </w:pPr>
      <w:proofErr w:type="spellStart"/>
      <w:proofErr w:type="gramStart"/>
      <w:r>
        <w:rPr>
          <w:noProof w:val="0"/>
        </w:rPr>
        <w:t>this.mBLSq.setColor</w:t>
      </w:r>
      <w:proofErr w:type="spellEnd"/>
      <w:proofErr w:type="gramEnd"/>
      <w:r>
        <w:rPr>
          <w:noProof w:val="0"/>
        </w:rPr>
        <w:t>([0.1, 0.1, 0.1, 1]);</w:t>
      </w:r>
      <w:r w:rsidRPr="00F3579A">
        <w:rPr>
          <w:noProof w:val="0"/>
        </w:rPr>
        <w:t xml:space="preserve">    </w:t>
      </w:r>
    </w:p>
    <w:p w14:paraId="00CAB76E" w14:textId="79E405B1" w:rsidR="00987011" w:rsidRDefault="00987011" w:rsidP="00987011">
      <w:pPr>
        <w:pStyle w:val="Code"/>
        <w:ind w:firstLine="360"/>
        <w:rPr>
          <w:noProof w:val="0"/>
        </w:rPr>
      </w:pPr>
      <w:commentRangeStart w:id="15"/>
      <w:r>
        <w:rPr>
          <w:noProof w:val="0"/>
        </w:rPr>
        <w:t>…</w:t>
      </w:r>
      <w:commentRangeEnd w:id="15"/>
      <w:r w:rsidR="0052144A">
        <w:rPr>
          <w:rStyle w:val="CommentReference"/>
          <w:rFonts w:asciiTheme="minorHAnsi" w:hAnsiTheme="minorHAnsi"/>
          <w:noProof w:val="0"/>
        </w:rPr>
        <w:commentReference w:id="15"/>
      </w:r>
    </w:p>
    <w:p w14:paraId="3BBB41ED" w14:textId="19DCE6DC" w:rsidR="00987011" w:rsidRPr="00C223E8" w:rsidRDefault="00987011" w:rsidP="00E542E1">
      <w:pPr>
        <w:pStyle w:val="Code"/>
        <w:rPr>
          <w:noProof w:val="0"/>
        </w:rPr>
      </w:pPr>
      <w:r>
        <w:rPr>
          <w:noProof w:val="0"/>
        </w:rPr>
        <w:t>}</w:t>
      </w:r>
    </w:p>
    <w:p w14:paraId="1AD4BDDC" w14:textId="12BF0273" w:rsidR="00774352" w:rsidRPr="00C223E8" w:rsidRDefault="00321E47" w:rsidP="00B41C1A">
      <w:pPr>
        <w:pStyle w:val="NumList"/>
        <w:numPr>
          <w:ilvl w:val="0"/>
          <w:numId w:val="47"/>
        </w:numPr>
      </w:pPr>
      <w:r>
        <w:t>Steps C and D</w:t>
      </w:r>
      <w:r w:rsidR="0043117B">
        <w:t xml:space="preserve"> </w:t>
      </w:r>
      <w:r>
        <w:t>c</w:t>
      </w:r>
      <w:r w:rsidR="00774352" w:rsidRPr="00C223E8">
        <w:t>lear the entire canvas, setup the viewport, and clear the viewport to a different color</w:t>
      </w:r>
      <w:r w:rsidR="00E542E1">
        <w:t>.</w:t>
      </w:r>
    </w:p>
    <w:p w14:paraId="6E8473F1" w14:textId="77777777" w:rsidR="00774352" w:rsidRDefault="00774352" w:rsidP="00774352">
      <w:pPr>
        <w:pStyle w:val="Code"/>
        <w:rPr>
          <w:noProof w:val="0"/>
        </w:rPr>
      </w:pPr>
      <w:r>
        <w:rPr>
          <w:noProof w:val="0"/>
        </w:rPr>
        <w:t>// Step C: Clear the entire canvas first</w:t>
      </w:r>
    </w:p>
    <w:p w14:paraId="6A60C847" w14:textId="22F68E60" w:rsidR="00774352" w:rsidRDefault="00774352" w:rsidP="00774352">
      <w:pPr>
        <w:pStyle w:val="Code"/>
        <w:rPr>
          <w:noProof w:val="0"/>
        </w:rPr>
      </w:pPr>
      <w:proofErr w:type="spellStart"/>
      <w:proofErr w:type="gramStart"/>
      <w:r>
        <w:rPr>
          <w:noProof w:val="0"/>
        </w:rPr>
        <w:lastRenderedPageBreak/>
        <w:t>engine.clearCanvas</w:t>
      </w:r>
      <w:proofErr w:type="spellEnd"/>
      <w:proofErr w:type="gramEnd"/>
      <w:r>
        <w:rPr>
          <w:noProof w:val="0"/>
        </w:rPr>
        <w:t>([0.9, 0.9, 0.9, 1]);</w:t>
      </w:r>
    </w:p>
    <w:p w14:paraId="1DF04302" w14:textId="77777777" w:rsidR="00774352" w:rsidRDefault="00774352" w:rsidP="00774352">
      <w:pPr>
        <w:pStyle w:val="Code"/>
        <w:rPr>
          <w:noProof w:val="0"/>
        </w:rPr>
      </w:pPr>
    </w:p>
    <w:p w14:paraId="254756D4" w14:textId="77777777" w:rsidR="00774352" w:rsidRDefault="00774352" w:rsidP="00774352">
      <w:pPr>
        <w:pStyle w:val="Code"/>
        <w:rPr>
          <w:noProof w:val="0"/>
        </w:rPr>
      </w:pPr>
      <w:r>
        <w:rPr>
          <w:noProof w:val="0"/>
        </w:rPr>
        <w:t xml:space="preserve">// get access to the </w:t>
      </w:r>
      <w:proofErr w:type="spellStart"/>
      <w:r>
        <w:rPr>
          <w:noProof w:val="0"/>
        </w:rPr>
        <w:t>gl</w:t>
      </w:r>
      <w:proofErr w:type="spellEnd"/>
      <w:r>
        <w:rPr>
          <w:noProof w:val="0"/>
        </w:rPr>
        <w:t xml:space="preserve"> connection to the GPU</w:t>
      </w:r>
    </w:p>
    <w:p w14:paraId="3CDAD836" w14:textId="67D43104" w:rsidR="00774352" w:rsidRDefault="00774352" w:rsidP="00774352">
      <w:pPr>
        <w:pStyle w:val="Code"/>
        <w:rPr>
          <w:noProof w:val="0"/>
        </w:rPr>
      </w:pPr>
      <w:r>
        <w:rPr>
          <w:noProof w:val="0"/>
        </w:rPr>
        <w:t xml:space="preserve">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2A55740" w14:textId="77777777" w:rsidR="00774352" w:rsidRDefault="00774352" w:rsidP="00774352">
      <w:pPr>
        <w:pStyle w:val="Code"/>
        <w:rPr>
          <w:noProof w:val="0"/>
        </w:rPr>
      </w:pPr>
    </w:p>
    <w:p w14:paraId="0C10FE9B" w14:textId="5269641B" w:rsidR="00774352" w:rsidRDefault="00774352" w:rsidP="00774352">
      <w:pPr>
        <w:pStyle w:val="Code"/>
        <w:rPr>
          <w:noProof w:val="0"/>
        </w:rPr>
      </w:pPr>
      <w:r>
        <w:rPr>
          <w:noProof w:val="0"/>
        </w:rPr>
        <w:t>// Step D: Setting up Viewport</w:t>
      </w:r>
    </w:p>
    <w:p w14:paraId="0304374F" w14:textId="3032511A" w:rsidR="00774352" w:rsidRDefault="00774352" w:rsidP="00774352">
      <w:pPr>
        <w:pStyle w:val="Code"/>
        <w:rPr>
          <w:noProof w:val="0"/>
        </w:rPr>
      </w:pPr>
      <w:r>
        <w:rPr>
          <w:noProof w:val="0"/>
        </w:rPr>
        <w:t>// Step D1: Set up the viewport: area on canvas to be drawn</w:t>
      </w:r>
    </w:p>
    <w:p w14:paraId="53CA919D" w14:textId="155E1E80" w:rsidR="00774352" w:rsidRDefault="00774352" w:rsidP="00774352">
      <w:pPr>
        <w:pStyle w:val="Code"/>
        <w:rPr>
          <w:noProof w:val="0"/>
        </w:rPr>
      </w:pPr>
      <w:proofErr w:type="spellStart"/>
      <w:proofErr w:type="gramStart"/>
      <w:r>
        <w:rPr>
          <w:noProof w:val="0"/>
        </w:rPr>
        <w:t>gl.viewport</w:t>
      </w:r>
      <w:proofErr w:type="spellEnd"/>
      <w:proofErr w:type="gramEnd"/>
      <w:r>
        <w:rPr>
          <w:noProof w:val="0"/>
        </w:rPr>
        <w:t>(</w:t>
      </w:r>
    </w:p>
    <w:p w14:paraId="1D410B8E" w14:textId="56C4D5FC" w:rsidR="00774352" w:rsidRDefault="00774352" w:rsidP="00774352">
      <w:pPr>
        <w:pStyle w:val="Code"/>
        <w:rPr>
          <w:noProof w:val="0"/>
        </w:rPr>
      </w:pPr>
      <w:r>
        <w:rPr>
          <w:noProof w:val="0"/>
        </w:rPr>
        <w:t xml:space="preserve">    </w:t>
      </w:r>
      <w:proofErr w:type="gramStart"/>
      <w:r>
        <w:rPr>
          <w:noProof w:val="0"/>
        </w:rPr>
        <w:t xml:space="preserve">20,   </w:t>
      </w:r>
      <w:proofErr w:type="gramEnd"/>
      <w:r>
        <w:rPr>
          <w:noProof w:val="0"/>
        </w:rPr>
        <w:t xml:space="preserve">  // x position of bottom-left corner of the area to be drawn</w:t>
      </w:r>
    </w:p>
    <w:p w14:paraId="6365170F" w14:textId="58521B4F" w:rsidR="00774352" w:rsidRDefault="00774352" w:rsidP="00774352">
      <w:pPr>
        <w:pStyle w:val="Code"/>
        <w:rPr>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38327770" w14:textId="60EE7BB7" w:rsidR="00774352" w:rsidRDefault="00774352" w:rsidP="00774352">
      <w:pPr>
        <w:pStyle w:val="Code"/>
        <w:rPr>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031CC721" w14:textId="380D0967" w:rsidR="00774352" w:rsidRDefault="00774352" w:rsidP="00774352">
      <w:pPr>
        <w:pStyle w:val="Code"/>
        <w:rPr>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020FDC63" w14:textId="77777777" w:rsidR="00774352" w:rsidRDefault="00774352" w:rsidP="00774352">
      <w:pPr>
        <w:pStyle w:val="Code"/>
        <w:rPr>
          <w:noProof w:val="0"/>
        </w:rPr>
      </w:pPr>
    </w:p>
    <w:p w14:paraId="35867991" w14:textId="672E79CD" w:rsidR="00774352" w:rsidRDefault="00774352" w:rsidP="00774352">
      <w:pPr>
        <w:pStyle w:val="Code"/>
        <w:rPr>
          <w:noProof w:val="0"/>
        </w:rPr>
      </w:pPr>
      <w:r>
        <w:rPr>
          <w:noProof w:val="0"/>
        </w:rPr>
        <w:t>// Step D2: set up the corresponding scissor area to limit clear area</w:t>
      </w:r>
    </w:p>
    <w:p w14:paraId="02F2719D" w14:textId="7D038EF3" w:rsidR="00774352" w:rsidRDefault="00774352" w:rsidP="00774352">
      <w:pPr>
        <w:pStyle w:val="Code"/>
        <w:rPr>
          <w:noProof w:val="0"/>
        </w:rPr>
      </w:pPr>
      <w:proofErr w:type="spellStart"/>
      <w:proofErr w:type="gramStart"/>
      <w:r>
        <w:rPr>
          <w:noProof w:val="0"/>
        </w:rPr>
        <w:t>gl.scissor</w:t>
      </w:r>
      <w:proofErr w:type="spellEnd"/>
      <w:proofErr w:type="gramEnd"/>
      <w:r>
        <w:rPr>
          <w:noProof w:val="0"/>
        </w:rPr>
        <w:t>(</w:t>
      </w:r>
    </w:p>
    <w:p w14:paraId="29FD39E0" w14:textId="0C900C8C" w:rsidR="00774352" w:rsidRDefault="00B27482" w:rsidP="00774352">
      <w:pPr>
        <w:pStyle w:val="Code"/>
        <w:rPr>
          <w:noProof w:val="0"/>
        </w:rPr>
      </w:pPr>
      <w:r>
        <w:rPr>
          <w:noProof w:val="0"/>
        </w:rPr>
        <w:t xml:space="preserve">    </w:t>
      </w:r>
      <w:proofErr w:type="gramStart"/>
      <w:r w:rsidR="00774352">
        <w:rPr>
          <w:noProof w:val="0"/>
        </w:rPr>
        <w:t xml:space="preserve">20,   </w:t>
      </w:r>
      <w:proofErr w:type="gramEnd"/>
      <w:r w:rsidR="00774352">
        <w:rPr>
          <w:noProof w:val="0"/>
        </w:rPr>
        <w:t xml:space="preserve">  // x position of bottom-left corner of the area to be drawn</w:t>
      </w:r>
    </w:p>
    <w:p w14:paraId="72A215CC" w14:textId="0D3E0B8A" w:rsidR="00774352" w:rsidRDefault="00774352" w:rsidP="00774352">
      <w:pPr>
        <w:pStyle w:val="Code"/>
        <w:rPr>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4F2B38A2" w14:textId="204D54D9" w:rsidR="00774352" w:rsidRDefault="00774352" w:rsidP="00774352">
      <w:pPr>
        <w:pStyle w:val="Code"/>
        <w:rPr>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48286CB4" w14:textId="51BCC6A6" w:rsidR="00774352" w:rsidRDefault="00774352" w:rsidP="00774352">
      <w:pPr>
        <w:pStyle w:val="Code"/>
        <w:rPr>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51DF04AA" w14:textId="77777777" w:rsidR="00774352" w:rsidRDefault="00774352" w:rsidP="00774352">
      <w:pPr>
        <w:pStyle w:val="Code"/>
        <w:rPr>
          <w:noProof w:val="0"/>
        </w:rPr>
      </w:pPr>
    </w:p>
    <w:p w14:paraId="73C2CE56" w14:textId="521DA286" w:rsidR="00774352" w:rsidRDefault="00774352" w:rsidP="00774352">
      <w:pPr>
        <w:pStyle w:val="Code"/>
        <w:rPr>
          <w:noProof w:val="0"/>
        </w:rPr>
      </w:pPr>
      <w:r>
        <w:rPr>
          <w:noProof w:val="0"/>
        </w:rPr>
        <w:t>// Step D3: enable the scissor area, clear, and then disable the scissor area</w:t>
      </w:r>
    </w:p>
    <w:p w14:paraId="1372BE9E" w14:textId="55F0CED0" w:rsidR="00774352" w:rsidRDefault="00774352" w:rsidP="00774352">
      <w:pPr>
        <w:pStyle w:val="Code"/>
        <w:rPr>
          <w:noProof w:val="0"/>
        </w:rPr>
      </w:pPr>
      <w:r>
        <w:rPr>
          <w:noProof w:val="0"/>
        </w:rPr>
        <w:t xml:space="preserve">    </w:t>
      </w: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3407732A" w14:textId="123ADD21" w:rsidR="00774352" w:rsidRDefault="00774352" w:rsidP="00774352">
      <w:pPr>
        <w:pStyle w:val="Code"/>
        <w:rPr>
          <w:noProof w:val="0"/>
        </w:rPr>
      </w:pPr>
      <w:r>
        <w:rPr>
          <w:noProof w:val="0"/>
        </w:rPr>
        <w:t xml:space="preserve">    </w:t>
      </w:r>
      <w:proofErr w:type="spellStart"/>
      <w:proofErr w:type="gramStart"/>
      <w:r>
        <w:rPr>
          <w:noProof w:val="0"/>
        </w:rPr>
        <w:t>engine.clearCanvas</w:t>
      </w:r>
      <w:proofErr w:type="spellEnd"/>
      <w:proofErr w:type="gramEnd"/>
      <w:r>
        <w:rPr>
          <w:noProof w:val="0"/>
        </w:rPr>
        <w:t>([0.8, 0.8, 0.8, 1.0]);  // clear the scissor area</w:t>
      </w:r>
    </w:p>
    <w:p w14:paraId="6CD388D1" w14:textId="37325F3B" w:rsidR="00774352" w:rsidRDefault="00774352" w:rsidP="00E542E1">
      <w:pPr>
        <w:pStyle w:val="Code"/>
      </w:pPr>
      <w:r>
        <w:rPr>
          <w:noProof w:val="0"/>
        </w:rPr>
        <w:t xml:space="preserve">    </w:t>
      </w: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4B990D37" w14:textId="4AA9DBA9" w:rsidR="005E1CCB" w:rsidRDefault="005E1CCB" w:rsidP="00B41C1A">
      <w:pPr>
        <w:pStyle w:val="BodyTextCont"/>
      </w:pPr>
      <w:r w:rsidRPr="00CE1C0D">
        <w:t xml:space="preserve">Step </w:t>
      </w:r>
      <w:r w:rsidR="00F03830">
        <w:t>D</w:t>
      </w:r>
      <w:r w:rsidRPr="00CE1C0D">
        <w:t xml:space="preserve">1 defines the viewport, and step </w:t>
      </w:r>
      <w:r w:rsidR="00F03830">
        <w:t>D</w:t>
      </w:r>
      <w:r w:rsidRPr="00CE1C0D">
        <w:t xml:space="preserve">2 defines a corresponding scissor area. The scissor area tests and limits the area to be cleared. Since the testing involved in </w:t>
      </w:r>
      <w:proofErr w:type="spellStart"/>
      <w:proofErr w:type="gramStart"/>
      <w:r w:rsidRPr="00CE1C0D">
        <w:rPr>
          <w:rStyle w:val="CodeInline"/>
        </w:rPr>
        <w:t>gl.scissor</w:t>
      </w:r>
      <w:proofErr w:type="spellEnd"/>
      <w:proofErr w:type="gramEnd"/>
      <w:r w:rsidRPr="00CE1C0D">
        <w:rPr>
          <w:rStyle w:val="CodeInline"/>
        </w:rPr>
        <w:t>()</w:t>
      </w:r>
      <w:r w:rsidRPr="00CE1C0D">
        <w:t xml:space="preserve"> is computationally expensive, it is disabled immediately after use.</w:t>
      </w:r>
    </w:p>
    <w:p w14:paraId="3B7F86AF" w14:textId="48E649B0" w:rsidR="00774352" w:rsidRPr="00C223E8" w:rsidRDefault="00321E47" w:rsidP="00B41C1A">
      <w:pPr>
        <w:pStyle w:val="NumList"/>
        <w:numPr>
          <w:ilvl w:val="0"/>
          <w:numId w:val="47"/>
        </w:numPr>
      </w:pPr>
      <w:r>
        <w:t>Step E d</w:t>
      </w:r>
      <w:r w:rsidR="00774352" w:rsidRPr="00C223E8">
        <w:t>efine</w:t>
      </w:r>
      <w:r w:rsidR="009A4CFE">
        <w:t>s</w:t>
      </w:r>
      <w:r w:rsidR="00774352" w:rsidRPr="00C223E8">
        <w:t xml:space="preserve"> the WC </w:t>
      </w:r>
      <w:r>
        <w:t xml:space="preserve">with the Camera transform by concatenating the proper scaling </w:t>
      </w:r>
      <w:r w:rsidR="00F03830">
        <w:t>and translation operators</w:t>
      </w:r>
      <w:r>
        <w:t>.</w:t>
      </w:r>
    </w:p>
    <w:p w14:paraId="6A7B7CC0" w14:textId="43E7600B" w:rsidR="00321E47" w:rsidRDefault="00321E47" w:rsidP="00321E47">
      <w:pPr>
        <w:pStyle w:val="Code"/>
        <w:rPr>
          <w:noProof w:val="0"/>
        </w:rPr>
      </w:pPr>
      <w:r>
        <w:rPr>
          <w:noProof w:val="0"/>
        </w:rPr>
        <w:t>// Step E: Set up camera transform matrix</w:t>
      </w:r>
    </w:p>
    <w:p w14:paraId="1E6DD241" w14:textId="77777777" w:rsidR="00321E47" w:rsidRDefault="00321E47" w:rsidP="00321E47">
      <w:pPr>
        <w:pStyle w:val="Code"/>
        <w:rPr>
          <w:noProof w:val="0"/>
        </w:rPr>
      </w:pPr>
      <w:r>
        <w:rPr>
          <w:noProof w:val="0"/>
        </w:rPr>
        <w:t>// assume camera position and dimension</w:t>
      </w:r>
    </w:p>
    <w:p w14:paraId="7627CECB" w14:textId="77777777" w:rsidR="00321E47" w:rsidRDefault="00321E47" w:rsidP="00321E47">
      <w:pPr>
        <w:pStyle w:val="Code"/>
        <w:rPr>
          <w:noProof w:val="0"/>
        </w:rPr>
      </w:pPr>
      <w:r>
        <w:rPr>
          <w:noProof w:val="0"/>
        </w:rPr>
        <w:t xml:space="preserve">let </w:t>
      </w:r>
      <w:proofErr w:type="spellStart"/>
      <w:r>
        <w:rPr>
          <w:noProof w:val="0"/>
        </w:rPr>
        <w:t>cameraCenter</w:t>
      </w:r>
      <w:proofErr w:type="spellEnd"/>
      <w:r>
        <w:rPr>
          <w:noProof w:val="0"/>
        </w:rPr>
        <w:t xml:space="preserve"> = vec2.fromValues(20, 60);</w:t>
      </w:r>
    </w:p>
    <w:p w14:paraId="70353103" w14:textId="77777777" w:rsidR="00321E47" w:rsidRDefault="00321E47" w:rsidP="00321E47">
      <w:pPr>
        <w:pStyle w:val="Code"/>
        <w:rPr>
          <w:noProof w:val="0"/>
        </w:rPr>
      </w:pPr>
      <w:r>
        <w:rPr>
          <w:noProof w:val="0"/>
        </w:rPr>
        <w:t xml:space="preserve">let </w:t>
      </w:r>
      <w:proofErr w:type="spellStart"/>
      <w:r>
        <w:rPr>
          <w:noProof w:val="0"/>
        </w:rPr>
        <w:t>wcSize</w:t>
      </w:r>
      <w:proofErr w:type="spellEnd"/>
      <w:r>
        <w:rPr>
          <w:noProof w:val="0"/>
        </w:rPr>
        <w:t xml:space="preserve"> = vec2.fromValues(20, 10);</w:t>
      </w:r>
    </w:p>
    <w:p w14:paraId="43A63640" w14:textId="77777777" w:rsidR="00321E47" w:rsidRDefault="00321E47" w:rsidP="00321E47">
      <w:pPr>
        <w:pStyle w:val="Code"/>
        <w:rPr>
          <w:noProof w:val="0"/>
        </w:rPr>
      </w:pPr>
      <w:r>
        <w:rPr>
          <w:noProof w:val="0"/>
        </w:rPr>
        <w:t xml:space="preserve">let </w:t>
      </w:r>
      <w:proofErr w:type="spellStart"/>
      <w:r>
        <w:rPr>
          <w:noProof w:val="0"/>
        </w:rPr>
        <w:t>cameraMatrix</w:t>
      </w:r>
      <w:proofErr w:type="spellEnd"/>
      <w:r>
        <w:rPr>
          <w:noProof w:val="0"/>
        </w:rPr>
        <w:t xml:space="preserve"> = mat4.create();</w:t>
      </w:r>
    </w:p>
    <w:p w14:paraId="5A7C2052" w14:textId="77777777" w:rsidR="00321E47" w:rsidRDefault="00321E47" w:rsidP="00321E47">
      <w:pPr>
        <w:pStyle w:val="Code"/>
        <w:rPr>
          <w:noProof w:val="0"/>
        </w:rPr>
      </w:pPr>
    </w:p>
    <w:p w14:paraId="66F0D948" w14:textId="77777777" w:rsidR="00321E47" w:rsidRDefault="00321E47" w:rsidP="00321E47">
      <w:pPr>
        <w:pStyle w:val="Code"/>
        <w:rPr>
          <w:noProof w:val="0"/>
        </w:rPr>
      </w:pPr>
      <w:r>
        <w:rPr>
          <w:noProof w:val="0"/>
        </w:rPr>
        <w:t>// Step E1: following the translation, scale to: (-1, -1) to (1, 1): a 2x2 square at origin</w:t>
      </w:r>
    </w:p>
    <w:p w14:paraId="40CC83C9" w14:textId="20AA4121" w:rsidR="00321E47" w:rsidRDefault="00321E47" w:rsidP="00321E47">
      <w:pPr>
        <w:pStyle w:val="Code"/>
        <w:rPr>
          <w:noProof w:val="0"/>
        </w:rPr>
      </w:pPr>
      <w:r>
        <w:rPr>
          <w:noProof w:val="0"/>
        </w:rPr>
        <w:t>mat4.scale(</w:t>
      </w:r>
      <w:proofErr w:type="spellStart"/>
      <w:r>
        <w:rPr>
          <w:noProof w:val="0"/>
        </w:rPr>
        <w:t>cameraMatrix</w:t>
      </w:r>
      <w:proofErr w:type="spellEnd"/>
      <w:r>
        <w:rPr>
          <w:noProof w:val="0"/>
        </w:rPr>
        <w:t>, mat4.create(), vec3.fromValues(2.0/</w:t>
      </w:r>
      <w:proofErr w:type="spellStart"/>
      <w:proofErr w:type="gramStart"/>
      <w:r>
        <w:rPr>
          <w:noProof w:val="0"/>
        </w:rPr>
        <w:t>wcSize</w:t>
      </w:r>
      <w:proofErr w:type="spellEnd"/>
      <w:r>
        <w:rPr>
          <w:noProof w:val="0"/>
        </w:rPr>
        <w:t>[</w:t>
      </w:r>
      <w:proofErr w:type="gramEnd"/>
      <w:r>
        <w:rPr>
          <w:noProof w:val="0"/>
        </w:rPr>
        <w:t>0], 2.0/</w:t>
      </w:r>
      <w:proofErr w:type="spellStart"/>
      <w:r>
        <w:rPr>
          <w:noProof w:val="0"/>
        </w:rPr>
        <w:t>wcSize</w:t>
      </w:r>
      <w:proofErr w:type="spellEnd"/>
      <w:r>
        <w:rPr>
          <w:noProof w:val="0"/>
        </w:rPr>
        <w:t>[1], 1.0));</w:t>
      </w:r>
    </w:p>
    <w:p w14:paraId="00E88DB1" w14:textId="77777777" w:rsidR="00321E47" w:rsidRDefault="00321E47" w:rsidP="00321E47">
      <w:pPr>
        <w:pStyle w:val="Code"/>
        <w:rPr>
          <w:noProof w:val="0"/>
        </w:rPr>
      </w:pPr>
    </w:p>
    <w:p w14:paraId="74906057" w14:textId="77777777" w:rsidR="00321E47" w:rsidRDefault="00321E47" w:rsidP="00321E47">
      <w:pPr>
        <w:pStyle w:val="Code"/>
        <w:rPr>
          <w:noProof w:val="0"/>
        </w:rPr>
      </w:pPr>
      <w:r>
        <w:rPr>
          <w:noProof w:val="0"/>
        </w:rPr>
        <w:t>// Step E2: first operation to perform is to translate camera center to the origin</w:t>
      </w:r>
    </w:p>
    <w:p w14:paraId="61CCEDC7" w14:textId="77777777" w:rsidR="00321E47" w:rsidRDefault="00321E47" w:rsidP="00321E47">
      <w:pPr>
        <w:pStyle w:val="Code"/>
        <w:rPr>
          <w:noProof w:val="0"/>
        </w:rPr>
      </w:pPr>
      <w:r>
        <w:rPr>
          <w:noProof w:val="0"/>
        </w:rPr>
        <w:t>mat4.translate(</w:t>
      </w:r>
      <w:proofErr w:type="spellStart"/>
      <w:r>
        <w:rPr>
          <w:noProof w:val="0"/>
        </w:rPr>
        <w:t>cameraMatrix</w:t>
      </w:r>
      <w:proofErr w:type="spellEnd"/>
      <w:r>
        <w:rPr>
          <w:noProof w:val="0"/>
        </w:rPr>
        <w:t xml:space="preserve">, </w:t>
      </w:r>
      <w:proofErr w:type="spellStart"/>
      <w:r>
        <w:rPr>
          <w:noProof w:val="0"/>
        </w:rPr>
        <w:t>cameraMatrix</w:t>
      </w:r>
      <w:proofErr w:type="spellEnd"/>
      <w:r>
        <w:rPr>
          <w:noProof w:val="0"/>
        </w:rPr>
        <w:t>, vec3.fromValues(-</w:t>
      </w:r>
      <w:proofErr w:type="spellStart"/>
      <w:proofErr w:type="gramStart"/>
      <w:r>
        <w:rPr>
          <w:noProof w:val="0"/>
        </w:rPr>
        <w:t>cameraCenter</w:t>
      </w:r>
      <w:proofErr w:type="spellEnd"/>
      <w:r>
        <w:rPr>
          <w:noProof w:val="0"/>
        </w:rPr>
        <w:t>[</w:t>
      </w:r>
      <w:proofErr w:type="gramEnd"/>
      <w:r>
        <w:rPr>
          <w:noProof w:val="0"/>
        </w:rPr>
        <w:t xml:space="preserve">0], </w:t>
      </w:r>
    </w:p>
    <w:p w14:paraId="0DCAE08F" w14:textId="77777777" w:rsidR="00321E47" w:rsidRDefault="00321E47" w:rsidP="00321E47">
      <w:pPr>
        <w:pStyle w:val="Code"/>
        <w:rPr>
          <w:noProof w:val="0"/>
        </w:rPr>
      </w:pPr>
      <w:r>
        <w:rPr>
          <w:noProof w:val="0"/>
        </w:rPr>
        <w:t>-</w:t>
      </w:r>
      <w:proofErr w:type="spellStart"/>
      <w:proofErr w:type="gramStart"/>
      <w:r>
        <w:rPr>
          <w:noProof w:val="0"/>
        </w:rPr>
        <w:t>cameraCenter</w:t>
      </w:r>
      <w:proofErr w:type="spellEnd"/>
      <w:r>
        <w:rPr>
          <w:noProof w:val="0"/>
        </w:rPr>
        <w:t>[</w:t>
      </w:r>
      <w:proofErr w:type="gramEnd"/>
      <w:r>
        <w:rPr>
          <w:noProof w:val="0"/>
        </w:rPr>
        <w:t>1], 0));</w:t>
      </w:r>
    </w:p>
    <w:p w14:paraId="68F4C332" w14:textId="72685695" w:rsidR="00774352" w:rsidRPr="00C223E8" w:rsidRDefault="00321E47" w:rsidP="00F9439C">
      <w:pPr>
        <w:pStyle w:val="BodyTextFirst"/>
      </w:pPr>
      <w:r w:rsidRPr="00C223E8">
        <w:t xml:space="preserve">Step E1 defines the </w:t>
      </w:r>
      <w:r>
        <w:t xml:space="preserve">scaling operator, </w:t>
      </w:r>
      <w:proofErr w:type="gramStart"/>
      <w:r w:rsidRPr="00B41C1A">
        <w:rPr>
          <w:rStyle w:val="CodeInline"/>
        </w:rPr>
        <w:t>S(</w:t>
      </w:r>
      <w:proofErr w:type="gramEnd"/>
      <w:r w:rsidRPr="00B41C1A">
        <w:rPr>
          <w:rStyle w:val="CodeInline"/>
        </w:rPr>
        <w:t>2/W, 2/H)</w:t>
      </w:r>
      <w:r>
        <w:t xml:space="preserve">, to scale the WC </w:t>
      </w:r>
      <w:proofErr w:type="spellStart"/>
      <w:r w:rsidR="00BA7186">
        <w:t>WxH</w:t>
      </w:r>
      <w:proofErr w:type="spellEnd"/>
      <w:r w:rsidR="00BA7186">
        <w:t xml:space="preserve"> </w:t>
      </w:r>
      <w:r>
        <w:t xml:space="preserve">to </w:t>
      </w:r>
      <w:r w:rsidR="00BA7186">
        <w:t xml:space="preserve">the </w:t>
      </w:r>
      <w:r>
        <w:t xml:space="preserve">NDC </w:t>
      </w:r>
      <w:r w:rsidR="00BA7186">
        <w:t xml:space="preserve">2x2 </w:t>
      </w:r>
      <w:r>
        <w:t xml:space="preserve">dimension </w:t>
      </w:r>
      <w:r w:rsidRPr="00C223E8">
        <w:t xml:space="preserve">and step E2 defines </w:t>
      </w:r>
      <w:r w:rsidR="00BA7186">
        <w:t xml:space="preserve">the translation operator, </w:t>
      </w:r>
      <w:r w:rsidR="00BA7186">
        <w:rPr>
          <w:rStyle w:val="CodeInline"/>
        </w:rPr>
        <w:t>T(-</w:t>
      </w:r>
      <w:proofErr w:type="spellStart"/>
      <w:r w:rsidR="00BA7186">
        <w:rPr>
          <w:rStyle w:val="CodeInline"/>
        </w:rPr>
        <w:t>center.x</w:t>
      </w:r>
      <w:proofErr w:type="spellEnd"/>
      <w:r w:rsidR="00BA7186" w:rsidRPr="00D42245">
        <w:rPr>
          <w:rStyle w:val="CodeInline"/>
        </w:rPr>
        <w:t xml:space="preserve">, </w:t>
      </w:r>
      <w:r w:rsidR="00BA7186">
        <w:rPr>
          <w:rStyle w:val="CodeInline"/>
        </w:rPr>
        <w:t>-</w:t>
      </w:r>
      <w:proofErr w:type="spellStart"/>
      <w:r w:rsidR="00BA7186">
        <w:rPr>
          <w:rStyle w:val="CodeInline"/>
        </w:rPr>
        <w:t>center.y</w:t>
      </w:r>
      <w:proofErr w:type="spellEnd"/>
      <w:r w:rsidR="00BA7186" w:rsidRPr="00D42245">
        <w:rPr>
          <w:rStyle w:val="CodeInline"/>
        </w:rPr>
        <w:t>)</w:t>
      </w:r>
      <w:r w:rsidR="00BA7186">
        <w:t xml:space="preserve">, to align the WC with the NDC </w:t>
      </w:r>
      <w:r w:rsidR="00BA7186">
        <w:lastRenderedPageBreak/>
        <w:t xml:space="preserve">center. Note that the concatenation order implements the translation first followed by the scaling operator. This is precisely the Camera transform described earlier that </w:t>
      </w:r>
      <w:r w:rsidR="00774352" w:rsidRPr="00C223E8">
        <w:t>define the WC as follows</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10F14290" w14:textId="77777777" w:rsidR="00774352" w:rsidRPr="00C223E8" w:rsidRDefault="00774352" w:rsidP="00774352">
      <w:pPr>
        <w:pStyle w:val="NumSubList"/>
        <w:keepLines w:val="0"/>
        <w:tabs>
          <w:tab w:val="left" w:pos="216"/>
          <w:tab w:val="left" w:pos="720"/>
        </w:tabs>
        <w:ind w:left="1440" w:right="1440"/>
        <w:jc w:val="both"/>
      </w:pPr>
      <w:r w:rsidRPr="00F3579A">
        <w:rPr>
          <w:i/>
        </w:rPr>
        <w:t>Center</w:t>
      </w:r>
      <w:r w:rsidRPr="00C223E8">
        <w:t>: (20,60)</w:t>
      </w:r>
    </w:p>
    <w:p w14:paraId="12934949" w14:textId="77777777" w:rsidR="00774352" w:rsidRPr="00C223E8" w:rsidRDefault="00774352" w:rsidP="00774352">
      <w:pPr>
        <w:pStyle w:val="NumSubList"/>
        <w:keepLines w:val="0"/>
        <w:tabs>
          <w:tab w:val="left" w:pos="216"/>
          <w:tab w:val="left" w:pos="720"/>
        </w:tabs>
        <w:ind w:left="1440" w:right="1440"/>
        <w:jc w:val="both"/>
      </w:pPr>
      <w:r w:rsidRPr="00F3579A">
        <w:rPr>
          <w:i/>
        </w:rPr>
        <w:t>Top-left corner</w:t>
      </w:r>
      <w:r w:rsidRPr="00C223E8">
        <w:t>: (10, 65)</w:t>
      </w:r>
    </w:p>
    <w:p w14:paraId="376F271F" w14:textId="77777777" w:rsidR="00774352" w:rsidRPr="00C223E8" w:rsidRDefault="00774352" w:rsidP="00774352">
      <w:pPr>
        <w:pStyle w:val="NumSubList"/>
        <w:keepLines w:val="0"/>
        <w:tabs>
          <w:tab w:val="left" w:pos="216"/>
          <w:tab w:val="left" w:pos="720"/>
        </w:tabs>
        <w:ind w:left="1440" w:right="1440"/>
        <w:jc w:val="both"/>
      </w:pPr>
      <w:r w:rsidRPr="00F3579A">
        <w:rPr>
          <w:i/>
        </w:rPr>
        <w:t>Top-right corner</w:t>
      </w:r>
      <w:r w:rsidRPr="00C223E8">
        <w:t>: (30, 65)</w:t>
      </w:r>
    </w:p>
    <w:p w14:paraId="3E3CB38B" w14:textId="77777777" w:rsidR="00774352" w:rsidRPr="00C223E8" w:rsidRDefault="00774352" w:rsidP="00774352">
      <w:pPr>
        <w:pStyle w:val="NumSubList"/>
        <w:keepLines w:val="0"/>
        <w:tabs>
          <w:tab w:val="left" w:pos="216"/>
          <w:tab w:val="left" w:pos="720"/>
        </w:tabs>
        <w:ind w:left="1440" w:right="1440"/>
        <w:jc w:val="both"/>
      </w:pPr>
      <w:r w:rsidRPr="00F3579A">
        <w:rPr>
          <w:i/>
        </w:rPr>
        <w:t>Bottom-right corner</w:t>
      </w:r>
      <w:r w:rsidRPr="00C223E8">
        <w:t>: (30, 55)</w:t>
      </w:r>
    </w:p>
    <w:p w14:paraId="39C0A8D3" w14:textId="77777777" w:rsidR="00774352" w:rsidRPr="00C223E8" w:rsidRDefault="00774352" w:rsidP="00774352">
      <w:pPr>
        <w:pStyle w:val="NumSubList"/>
        <w:keepLines w:val="0"/>
        <w:tabs>
          <w:tab w:val="left" w:pos="216"/>
          <w:tab w:val="left" w:pos="720"/>
        </w:tabs>
        <w:ind w:left="1440" w:right="1440"/>
        <w:jc w:val="both"/>
      </w:pPr>
      <w:r w:rsidRPr="00F3579A">
        <w:rPr>
          <w:i/>
        </w:rPr>
        <w:t>Bottom-left corner</w:t>
      </w:r>
      <w:r w:rsidRPr="00C223E8">
        <w:t>: (10, 55)</w:t>
      </w:r>
    </w:p>
    <w:p w14:paraId="2F196B83" w14:textId="01BBEA98" w:rsidR="00774352" w:rsidRPr="00C223E8" w:rsidRDefault="00774352" w:rsidP="00F9439C">
      <w:pPr>
        <w:pStyle w:val="BodyTextFirst"/>
      </w:pPr>
      <w:r w:rsidRPr="00C223E8">
        <w:t>Recall that the order of multiplication is important and that the order o</w:t>
      </w:r>
      <w:r w:rsidR="00CA3975">
        <w:t>f scaling a</w:t>
      </w:r>
      <w:r w:rsidRPr="00C223E8">
        <w:t xml:space="preserve">nd </w:t>
      </w:r>
      <w:r w:rsidR="00CA3975">
        <w:t>translation</w:t>
      </w:r>
      <w:r w:rsidR="00711790">
        <w:t xml:space="preserve"> operators can</w:t>
      </w:r>
      <w:r w:rsidRPr="00C223E8">
        <w:t>not be swapped.</w:t>
      </w:r>
    </w:p>
    <w:p w14:paraId="7D3E57A7" w14:textId="66DB8836" w:rsidR="00774352" w:rsidRPr="00C223E8" w:rsidRDefault="00774352" w:rsidP="00B41C1A">
      <w:pPr>
        <w:pStyle w:val="NumList"/>
        <w:numPr>
          <w:ilvl w:val="0"/>
          <w:numId w:val="47"/>
        </w:numPr>
      </w:pPr>
      <w:r w:rsidRPr="00C223E8">
        <w:t xml:space="preserve">Set up the slightly rotated 5x5 blue square at the center of WC and </w:t>
      </w:r>
      <w:r>
        <w:t xml:space="preserve">draw </w:t>
      </w:r>
      <w:r w:rsidRPr="00C223E8">
        <w:t xml:space="preserve">with the </w:t>
      </w:r>
      <w:r w:rsidR="001478C8">
        <w:t>C</w:t>
      </w:r>
      <w:r w:rsidR="00711790">
        <w:t xml:space="preserve">amera transform </w:t>
      </w:r>
      <w:r w:rsidRPr="00C223E8">
        <w:t>operator</w:t>
      </w:r>
      <w:r w:rsidR="001478C8">
        <w:t xml:space="preserve">, </w:t>
      </w:r>
      <w:proofErr w:type="spellStart"/>
      <w:r w:rsidR="001478C8" w:rsidRPr="00B41C1A">
        <w:rPr>
          <w:rStyle w:val="CodeInline"/>
        </w:rPr>
        <w:t>cameraMatrix</w:t>
      </w:r>
      <w:proofErr w:type="spellEnd"/>
      <w:r w:rsidRPr="00C223E8">
        <w:t>.</w:t>
      </w:r>
    </w:p>
    <w:p w14:paraId="5BB5A46B" w14:textId="77777777" w:rsidR="00774352" w:rsidRDefault="00774352" w:rsidP="00774352">
      <w:pPr>
        <w:pStyle w:val="Code"/>
        <w:rPr>
          <w:noProof w:val="0"/>
        </w:rPr>
      </w:pPr>
      <w:r w:rsidRPr="00F3579A">
        <w:rPr>
          <w:noProof w:val="0"/>
        </w:rPr>
        <w:t xml:space="preserve">// </w:t>
      </w:r>
      <w:r>
        <w:rPr>
          <w:noProof w:val="0"/>
        </w:rPr>
        <w:t>Step F: Draw the blue square</w:t>
      </w:r>
    </w:p>
    <w:p w14:paraId="6271755C" w14:textId="0F0568E5" w:rsidR="00774352" w:rsidRDefault="00774352" w:rsidP="00774352">
      <w:pPr>
        <w:pStyle w:val="Code"/>
        <w:rPr>
          <w:noProof w:val="0"/>
        </w:rPr>
      </w:pPr>
      <w:r>
        <w:rPr>
          <w:noProof w:val="0"/>
        </w:rPr>
        <w:t>// Centre Blue, slightly rotated square</w:t>
      </w:r>
    </w:p>
    <w:p w14:paraId="35B0381E" w14:textId="5D95D488"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4465ADBE" w14:textId="58076036"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setRotationInRad</w:t>
      </w:r>
      <w:proofErr w:type="spellEnd"/>
      <w:r>
        <w:rPr>
          <w:noProof w:val="0"/>
        </w:rPr>
        <w:t>(0.2); // In Radians</w:t>
      </w:r>
    </w:p>
    <w:p w14:paraId="0BC71982" w14:textId="2E02ECA8"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702A4EA4" w14:textId="77D1890B" w:rsidR="00774352" w:rsidRDefault="00774352" w:rsidP="00774352">
      <w:pPr>
        <w:pStyle w:val="Code"/>
        <w:rPr>
          <w:noProof w:val="0"/>
        </w:rPr>
      </w:pPr>
      <w:proofErr w:type="spellStart"/>
      <w:proofErr w:type="gramStart"/>
      <w:r>
        <w:rPr>
          <w:noProof w:val="0"/>
        </w:rPr>
        <w:t>this.mBlueSq.draw</w:t>
      </w:r>
      <w:proofErr w:type="spellEnd"/>
      <w:proofErr w:type="gramEnd"/>
      <w:r>
        <w:rPr>
          <w:noProof w:val="0"/>
        </w:rPr>
        <w:t>(</w:t>
      </w:r>
      <w:proofErr w:type="spellStart"/>
      <w:r>
        <w:rPr>
          <w:noProof w:val="0"/>
        </w:rPr>
        <w:t>cameraMatrix</w:t>
      </w:r>
      <w:proofErr w:type="spellEnd"/>
      <w:r>
        <w:rPr>
          <w:noProof w:val="0"/>
        </w:rPr>
        <w:t>);</w:t>
      </w:r>
    </w:p>
    <w:p w14:paraId="2C4DD487" w14:textId="77777777" w:rsidR="00774352" w:rsidRPr="00C223E8" w:rsidRDefault="00774352" w:rsidP="00B41C1A">
      <w:pPr>
        <w:pStyle w:val="NumList"/>
        <w:numPr>
          <w:ilvl w:val="0"/>
          <w:numId w:val="47"/>
        </w:numPr>
      </w:pPr>
      <w:r w:rsidRPr="00C223E8">
        <w:t>Now draw the other five squares, first the 2x2 in the center and one each at a corner of the WC.</w:t>
      </w:r>
    </w:p>
    <w:p w14:paraId="40DEFAFC" w14:textId="77777777" w:rsidR="00774352" w:rsidRDefault="00774352" w:rsidP="00774352">
      <w:pPr>
        <w:pStyle w:val="Code"/>
        <w:rPr>
          <w:noProof w:val="0"/>
        </w:rPr>
      </w:pPr>
      <w:r w:rsidRPr="00F3579A">
        <w:rPr>
          <w:noProof w:val="0"/>
        </w:rPr>
        <w:t xml:space="preserve">// </w:t>
      </w:r>
      <w:r>
        <w:rPr>
          <w:noProof w:val="0"/>
        </w:rPr>
        <w:t>Step G: Draw the center and the corner squares</w:t>
      </w:r>
    </w:p>
    <w:p w14:paraId="454F7B60" w14:textId="3C83747D" w:rsidR="00774352" w:rsidRDefault="00774352" w:rsidP="00774352">
      <w:pPr>
        <w:pStyle w:val="Code"/>
        <w:rPr>
          <w:noProof w:val="0"/>
        </w:rPr>
      </w:pPr>
      <w:r>
        <w:rPr>
          <w:noProof w:val="0"/>
        </w:rPr>
        <w:t>// center red square</w:t>
      </w:r>
    </w:p>
    <w:p w14:paraId="153CE5F3" w14:textId="1A18C53E"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5C4E471C" w14:textId="4353893B"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420AE0FA" w14:textId="76C46EA0" w:rsidR="00774352" w:rsidRDefault="00774352" w:rsidP="00774352">
      <w:pPr>
        <w:pStyle w:val="Code"/>
        <w:rPr>
          <w:noProof w:val="0"/>
        </w:rPr>
      </w:pPr>
      <w:proofErr w:type="spellStart"/>
      <w:proofErr w:type="gramStart"/>
      <w:r>
        <w:rPr>
          <w:noProof w:val="0"/>
        </w:rPr>
        <w:t>this.mRedSq.draw</w:t>
      </w:r>
      <w:proofErr w:type="spellEnd"/>
      <w:proofErr w:type="gramEnd"/>
      <w:r>
        <w:rPr>
          <w:noProof w:val="0"/>
        </w:rPr>
        <w:t>(</w:t>
      </w:r>
      <w:proofErr w:type="spellStart"/>
      <w:r>
        <w:rPr>
          <w:noProof w:val="0"/>
        </w:rPr>
        <w:t>cameraMatrix</w:t>
      </w:r>
      <w:proofErr w:type="spellEnd"/>
      <w:r>
        <w:rPr>
          <w:noProof w:val="0"/>
        </w:rPr>
        <w:t>);</w:t>
      </w:r>
    </w:p>
    <w:p w14:paraId="3665AE90" w14:textId="77777777" w:rsidR="00774352" w:rsidRDefault="00774352" w:rsidP="00774352">
      <w:pPr>
        <w:pStyle w:val="Code"/>
        <w:rPr>
          <w:noProof w:val="0"/>
        </w:rPr>
      </w:pPr>
    </w:p>
    <w:p w14:paraId="75E698AF" w14:textId="68D4FA4A" w:rsidR="00774352" w:rsidRDefault="00774352" w:rsidP="00774352">
      <w:pPr>
        <w:pStyle w:val="Code"/>
        <w:rPr>
          <w:noProof w:val="0"/>
        </w:rPr>
      </w:pPr>
      <w:r>
        <w:rPr>
          <w:noProof w:val="0"/>
        </w:rPr>
        <w:t>// top left</w:t>
      </w:r>
    </w:p>
    <w:p w14:paraId="2A7C71A1" w14:textId="4D92E6FD" w:rsidR="00774352" w:rsidRDefault="00774352" w:rsidP="00774352">
      <w:pPr>
        <w:pStyle w:val="Code"/>
        <w:rPr>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031FF14D" w14:textId="17B4464A" w:rsidR="00774352" w:rsidRDefault="00774352" w:rsidP="00774352">
      <w:pPr>
        <w:pStyle w:val="Code"/>
        <w:rPr>
          <w:noProof w:val="0"/>
        </w:rPr>
      </w:pPr>
      <w:proofErr w:type="spellStart"/>
      <w:proofErr w:type="gramStart"/>
      <w:r>
        <w:rPr>
          <w:noProof w:val="0"/>
        </w:rPr>
        <w:t>this.mTLSq.draw</w:t>
      </w:r>
      <w:proofErr w:type="spellEnd"/>
      <w:proofErr w:type="gramEnd"/>
      <w:r>
        <w:rPr>
          <w:noProof w:val="0"/>
        </w:rPr>
        <w:t>(</w:t>
      </w:r>
      <w:proofErr w:type="spellStart"/>
      <w:r>
        <w:rPr>
          <w:noProof w:val="0"/>
        </w:rPr>
        <w:t>cameraMatrix</w:t>
      </w:r>
      <w:proofErr w:type="spellEnd"/>
      <w:r>
        <w:rPr>
          <w:noProof w:val="0"/>
        </w:rPr>
        <w:t>);</w:t>
      </w:r>
    </w:p>
    <w:p w14:paraId="7B78D935" w14:textId="77777777" w:rsidR="00774352" w:rsidRDefault="00774352" w:rsidP="00774352">
      <w:pPr>
        <w:pStyle w:val="Code"/>
        <w:rPr>
          <w:noProof w:val="0"/>
        </w:rPr>
      </w:pPr>
    </w:p>
    <w:p w14:paraId="6631B5F9" w14:textId="79F93835" w:rsidR="00774352" w:rsidRDefault="00774352" w:rsidP="00774352">
      <w:pPr>
        <w:pStyle w:val="Code"/>
        <w:rPr>
          <w:noProof w:val="0"/>
        </w:rPr>
      </w:pPr>
      <w:r>
        <w:rPr>
          <w:noProof w:val="0"/>
        </w:rPr>
        <w:t>// top right</w:t>
      </w:r>
    </w:p>
    <w:p w14:paraId="1C1EFBA2" w14:textId="68EE335A" w:rsidR="00774352" w:rsidRDefault="00774352" w:rsidP="00774352">
      <w:pPr>
        <w:pStyle w:val="Code"/>
        <w:rPr>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6BA83816" w14:textId="1534E554" w:rsidR="00774352" w:rsidRDefault="00774352" w:rsidP="00774352">
      <w:pPr>
        <w:pStyle w:val="Code"/>
        <w:rPr>
          <w:noProof w:val="0"/>
        </w:rPr>
      </w:pPr>
      <w:proofErr w:type="spellStart"/>
      <w:proofErr w:type="gramStart"/>
      <w:r>
        <w:rPr>
          <w:noProof w:val="0"/>
        </w:rPr>
        <w:t>this.mTRSq.draw</w:t>
      </w:r>
      <w:proofErr w:type="spellEnd"/>
      <w:proofErr w:type="gramEnd"/>
      <w:r>
        <w:rPr>
          <w:noProof w:val="0"/>
        </w:rPr>
        <w:t>(</w:t>
      </w:r>
      <w:proofErr w:type="spellStart"/>
      <w:r>
        <w:rPr>
          <w:noProof w:val="0"/>
        </w:rPr>
        <w:t>cameraMatrix</w:t>
      </w:r>
      <w:proofErr w:type="spellEnd"/>
      <w:r>
        <w:rPr>
          <w:noProof w:val="0"/>
        </w:rPr>
        <w:t>);</w:t>
      </w:r>
    </w:p>
    <w:p w14:paraId="2F7C93B6" w14:textId="77777777" w:rsidR="00774352" w:rsidRDefault="00774352" w:rsidP="00774352">
      <w:pPr>
        <w:pStyle w:val="Code"/>
        <w:rPr>
          <w:noProof w:val="0"/>
        </w:rPr>
      </w:pPr>
    </w:p>
    <w:p w14:paraId="593B805C" w14:textId="294E94FE" w:rsidR="00774352" w:rsidRDefault="00774352" w:rsidP="00774352">
      <w:pPr>
        <w:pStyle w:val="Code"/>
        <w:rPr>
          <w:noProof w:val="0"/>
        </w:rPr>
      </w:pPr>
      <w:r>
        <w:rPr>
          <w:noProof w:val="0"/>
        </w:rPr>
        <w:t>// bottom right</w:t>
      </w:r>
    </w:p>
    <w:p w14:paraId="5AB8420E" w14:textId="46B6A712" w:rsidR="00774352" w:rsidRDefault="00774352" w:rsidP="00774352">
      <w:pPr>
        <w:pStyle w:val="Code"/>
        <w:rPr>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69CAFDDB" w14:textId="68342C5D" w:rsidR="00774352" w:rsidRDefault="00774352" w:rsidP="00774352">
      <w:pPr>
        <w:pStyle w:val="Code"/>
        <w:rPr>
          <w:noProof w:val="0"/>
        </w:rPr>
      </w:pPr>
      <w:proofErr w:type="spellStart"/>
      <w:proofErr w:type="gramStart"/>
      <w:r>
        <w:rPr>
          <w:noProof w:val="0"/>
        </w:rPr>
        <w:t>this.mBRSq.draw</w:t>
      </w:r>
      <w:proofErr w:type="spellEnd"/>
      <w:proofErr w:type="gramEnd"/>
      <w:r>
        <w:rPr>
          <w:noProof w:val="0"/>
        </w:rPr>
        <w:t>(</w:t>
      </w:r>
      <w:proofErr w:type="spellStart"/>
      <w:r>
        <w:rPr>
          <w:noProof w:val="0"/>
        </w:rPr>
        <w:t>cameraMatrix</w:t>
      </w:r>
      <w:proofErr w:type="spellEnd"/>
      <w:r>
        <w:rPr>
          <w:noProof w:val="0"/>
        </w:rPr>
        <w:t>);</w:t>
      </w:r>
    </w:p>
    <w:p w14:paraId="2B79B48B" w14:textId="77777777" w:rsidR="00774352" w:rsidRDefault="00774352" w:rsidP="00774352">
      <w:pPr>
        <w:pStyle w:val="Code"/>
        <w:rPr>
          <w:noProof w:val="0"/>
        </w:rPr>
      </w:pPr>
    </w:p>
    <w:p w14:paraId="7710073E" w14:textId="3496C8EC" w:rsidR="00774352" w:rsidRDefault="00774352" w:rsidP="00774352">
      <w:pPr>
        <w:pStyle w:val="Code"/>
        <w:rPr>
          <w:noProof w:val="0"/>
        </w:rPr>
      </w:pPr>
      <w:r>
        <w:rPr>
          <w:noProof w:val="0"/>
        </w:rPr>
        <w:t>// bottom left</w:t>
      </w:r>
    </w:p>
    <w:p w14:paraId="3CF2D20E" w14:textId="17A6D71C" w:rsidR="00774352" w:rsidRDefault="00774352" w:rsidP="00774352">
      <w:pPr>
        <w:pStyle w:val="Code"/>
        <w:rPr>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4A7138BB" w14:textId="76970AAF" w:rsidR="00774352" w:rsidRPr="00C223E8" w:rsidRDefault="00774352" w:rsidP="00774352">
      <w:pPr>
        <w:pStyle w:val="Code"/>
        <w:rPr>
          <w:noProof w:val="0"/>
        </w:rPr>
      </w:pPr>
      <w:proofErr w:type="spellStart"/>
      <w:proofErr w:type="gramStart"/>
      <w:r>
        <w:rPr>
          <w:noProof w:val="0"/>
        </w:rPr>
        <w:t>this.mBLSq.draw</w:t>
      </w:r>
      <w:proofErr w:type="spellEnd"/>
      <w:proofErr w:type="gramEnd"/>
      <w:r>
        <w:rPr>
          <w:noProof w:val="0"/>
        </w:rPr>
        <w:t>(</w:t>
      </w:r>
      <w:proofErr w:type="spellStart"/>
      <w:r>
        <w:rPr>
          <w:noProof w:val="0"/>
        </w:rPr>
        <w:t>cameraMatrix</w:t>
      </w:r>
      <w:proofErr w:type="spellEnd"/>
      <w:r>
        <w:rPr>
          <w:noProof w:val="0"/>
        </w:rPr>
        <w:t>);</w:t>
      </w:r>
    </w:p>
    <w:p w14:paraId="749A2902" w14:textId="77777777" w:rsidR="00774352" w:rsidRPr="00C223E8" w:rsidRDefault="00774352" w:rsidP="00F9439C">
      <w:pPr>
        <w:pStyle w:val="BodyTextFirst"/>
      </w:pPr>
      <w:r w:rsidRPr="00C223E8">
        <w:t>Run this project and observe the distinct colors at the four corners</w:t>
      </w:r>
      <w:r>
        <w:t xml:space="preserve">: the </w:t>
      </w:r>
      <w:r w:rsidRPr="00C223E8">
        <w:t>top</w:t>
      </w:r>
      <w:r>
        <w:t xml:space="preserve"> </w:t>
      </w:r>
      <w:r w:rsidRPr="00C223E8">
        <w:t>left (</w:t>
      </w:r>
      <w:proofErr w:type="spellStart"/>
      <w:r w:rsidRPr="00C223E8">
        <w:rPr>
          <w:rStyle w:val="CodeInline"/>
        </w:rPr>
        <w:t>mTLSq</w:t>
      </w:r>
      <w:proofErr w:type="spellEnd"/>
      <w:r w:rsidRPr="00C223E8">
        <w:t xml:space="preserve">) in red, </w:t>
      </w:r>
      <w:r>
        <w:t xml:space="preserve">the </w:t>
      </w:r>
      <w:r w:rsidRPr="00C223E8">
        <w:t>top</w:t>
      </w:r>
      <w:r>
        <w:t xml:space="preserve"> </w:t>
      </w:r>
      <w:r w:rsidRPr="00C223E8">
        <w:t>right (</w:t>
      </w:r>
      <w:proofErr w:type="spellStart"/>
      <w:r w:rsidRPr="00C223E8">
        <w:rPr>
          <w:rStyle w:val="CodeInline"/>
        </w:rPr>
        <w:t>mTRSq</w:t>
      </w:r>
      <w:proofErr w:type="spellEnd"/>
      <w:r w:rsidRPr="00C223E8">
        <w:t xml:space="preserve">) in green, </w:t>
      </w:r>
      <w:r>
        <w:t xml:space="preserve">the </w:t>
      </w:r>
      <w:r w:rsidRPr="00C223E8">
        <w:t>bottom</w:t>
      </w:r>
      <w:r>
        <w:t xml:space="preserve"> </w:t>
      </w:r>
      <w:r w:rsidRPr="00C223E8">
        <w:t>right (</w:t>
      </w:r>
      <w:proofErr w:type="spellStart"/>
      <w:r w:rsidRPr="00C223E8">
        <w:rPr>
          <w:rStyle w:val="CodeInline"/>
        </w:rPr>
        <w:t>mBRSq</w:t>
      </w:r>
      <w:proofErr w:type="spellEnd"/>
      <w:r w:rsidRPr="00C223E8">
        <w:t xml:space="preserve">) in blue, and </w:t>
      </w:r>
      <w:r>
        <w:t xml:space="preserve">the </w:t>
      </w:r>
      <w:r w:rsidRPr="00C223E8">
        <w:t>bottom</w:t>
      </w:r>
      <w:r>
        <w:t xml:space="preserve"> </w:t>
      </w:r>
      <w:r w:rsidRPr="00C223E8">
        <w:t>left (</w:t>
      </w:r>
      <w:proofErr w:type="spellStart"/>
      <w:r w:rsidRPr="00C223E8">
        <w:rPr>
          <w:rStyle w:val="CodeInline"/>
        </w:rPr>
        <w:t>mBLSq</w:t>
      </w:r>
      <w:proofErr w:type="spellEnd"/>
      <w:r w:rsidRPr="00C223E8">
        <w:t xml:space="preserve">) in dark gray. </w:t>
      </w:r>
      <w:r w:rsidRPr="00C223E8">
        <w:lastRenderedPageBreak/>
        <w:t xml:space="preserve">Change the locations of the corner squares to verify that the center positions of these squares are located </w:t>
      </w:r>
      <w:r>
        <w:t xml:space="preserve">in </w:t>
      </w:r>
      <w:r w:rsidRPr="00C223E8">
        <w:t xml:space="preserve">the bounds of the WC, and thus only one-quarter of the squares are actually visible. For example, set </w:t>
      </w:r>
      <w:proofErr w:type="spellStart"/>
      <w:r w:rsidRPr="00C223E8">
        <w:rPr>
          <w:rStyle w:val="CodeInline"/>
        </w:rPr>
        <w:t>mBlSq</w:t>
      </w:r>
      <w:proofErr w:type="spellEnd"/>
      <w:r w:rsidRPr="00C223E8">
        <w:t xml:space="preserve"> to (12, 57) to observe the dark-gray square is actually four times the size. This observation verifies that the areas of the squares outside of the viewport/scissor area are clipped by WebGL</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 xml:space="preserve">. </w:t>
      </w:r>
    </w:p>
    <w:p w14:paraId="59243214" w14:textId="07FC7C27" w:rsidR="00774352" w:rsidRPr="00C223E8" w:rsidRDefault="002577E8" w:rsidP="00B41C1A">
      <w:pPr>
        <w:pStyle w:val="BodyTextCont"/>
      </w:pPr>
      <w:r>
        <w:t xml:space="preserve">Although </w:t>
      </w:r>
      <w:r w:rsidR="0043117B">
        <w:t xml:space="preserve">lacking </w:t>
      </w:r>
      <w:r>
        <w:t xml:space="preserve">proper abstraction, </w:t>
      </w:r>
      <w:r w:rsidR="00210F6D">
        <w:t>i</w:t>
      </w:r>
      <w:r w:rsidR="00774352" w:rsidRPr="00C223E8">
        <w:t xml:space="preserve">t is now possible to define any convenient WC system and any rectangular subregions of the canvas for drawing. With the Modeling and </w:t>
      </w:r>
      <w:r w:rsidR="00210F6D">
        <w:t xml:space="preserve">Camera </w:t>
      </w:r>
      <w:r w:rsidR="00774352" w:rsidRPr="00C223E8">
        <w:t xml:space="preserve">transformations, a game programmer can now design a game solution based on </w:t>
      </w:r>
      <w:r w:rsidR="00774352">
        <w:t xml:space="preserve">the </w:t>
      </w:r>
      <w:r w:rsidR="00774352" w:rsidRPr="00C223E8">
        <w:t xml:space="preserve">semantic needs of the game and ignore the irrelevant WebGL NDC drawing range. However, the code in </w:t>
      </w:r>
      <w:r w:rsidR="00774352">
        <w:t xml:space="preserve">the </w:t>
      </w:r>
      <w:proofErr w:type="spellStart"/>
      <w:r w:rsidR="00774352" w:rsidRPr="00C223E8">
        <w:rPr>
          <w:rStyle w:val="CodeInline"/>
        </w:rPr>
        <w:t>MyGame</w:t>
      </w:r>
      <w:proofErr w:type="spellEnd"/>
      <w:r w:rsidR="00774352" w:rsidRPr="00C223E8">
        <w:t xml:space="preserve"> class is complicated and can be distracting. As you have seen so far, the important next step is to create abstraction to hide the details of </w:t>
      </w:r>
      <w:r w:rsidR="00210F6D">
        <w:t xml:space="preserve">Camera transform </w:t>
      </w:r>
      <w:r w:rsidR="00774352" w:rsidRPr="00C223E8">
        <w:t>matrix computation</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5CA208F3" w14:textId="77777777" w:rsidR="00774352" w:rsidRPr="00C223E8" w:rsidRDefault="00774352" w:rsidP="00774352">
      <w:pPr>
        <w:pStyle w:val="Heading1"/>
      </w:pPr>
      <w:r w:rsidRPr="00C223E8">
        <w:t>The Camera</w:t>
      </w:r>
      <w:r>
        <w:fldChar w:fldCharType="begin"/>
      </w:r>
      <w:r>
        <w:instrText xml:space="preserve"> XE "</w:instrText>
      </w:r>
      <w:r w:rsidRPr="00C62ECC">
        <w:instrText>View-Projection transform</w:instrText>
      </w:r>
      <w:r>
        <w:instrText>" \t "</w:instrText>
      </w:r>
      <w:r w:rsidRPr="00355EBD">
        <w:rPr>
          <w:i/>
        </w:rPr>
        <w:instrText>See</w:instrText>
      </w:r>
      <w:r w:rsidRPr="00355EBD">
        <w:instrText xml:space="preserve"> </w:instrText>
      </w:r>
      <w:r w:rsidRPr="00355EBD">
        <w:rPr>
          <w:i/>
        </w:rPr>
        <w:instrText>also</w:instrText>
      </w:r>
      <w:r w:rsidRPr="00355EBD">
        <w:instrText xml:space="preserve"> Camera</w:instrText>
      </w:r>
      <w:r>
        <w:instrText xml:space="preserve">" </w:instrText>
      </w:r>
      <w:r>
        <w:fldChar w:fldCharType="end"/>
      </w:r>
    </w:p>
    <w:p w14:paraId="4F3E2A64" w14:textId="7FE485E1" w:rsidR="00774352" w:rsidRPr="00C223E8" w:rsidRDefault="00774352" w:rsidP="00774352">
      <w:pPr>
        <w:pStyle w:val="BodyTextFirst"/>
      </w:pPr>
      <w:r w:rsidRPr="00C223E8">
        <w:t xml:space="preserve">The </w:t>
      </w:r>
      <w:r w:rsidR="00C86842">
        <w:t>Camera</w:t>
      </w:r>
      <w:r w:rsidRPr="00C223E8">
        <w:t xml:space="preserve"> transform allows the definition of a WC to draw from. In the physical world</w:t>
      </w:r>
      <w:r>
        <w:t>,</w:t>
      </w:r>
      <w:r w:rsidRPr="00C223E8">
        <w:t xml:space="preserve"> this is analogous to taking a photograph with the camera. The center of the viewfinder of your camera is the center of the WC, and the width and height of the world visible through the viewfinder </w:t>
      </w:r>
      <w:r>
        <w:t>are</w:t>
      </w:r>
      <w:r w:rsidRPr="00C223E8">
        <w:t xml:space="preserve"> the dimension</w:t>
      </w:r>
      <w:r>
        <w:t>s</w:t>
      </w:r>
      <w:r w:rsidRPr="00C223E8">
        <w:t xml:space="preserve"> of WC. With this analogy, the act of taking the photograph is equivalent to computing the drawing of each object in the WC. Lastly, the viewport describes the location to display the computed image.</w:t>
      </w:r>
    </w:p>
    <w:p w14:paraId="1EED2F8C" w14:textId="77777777" w:rsidR="00774352" w:rsidRPr="00C223E8" w:rsidRDefault="00774352" w:rsidP="00774352">
      <w:pPr>
        <w:pStyle w:val="Heading2"/>
      </w:pPr>
      <w:r w:rsidRPr="00C223E8">
        <w:t>The Camera Objects Project</w:t>
      </w:r>
      <w:r>
        <w:fldChar w:fldCharType="begin"/>
      </w:r>
      <w:r>
        <w:instrText xml:space="preserve"> XE "</w:instrText>
      </w:r>
      <w:r w:rsidRPr="00C62ECC">
        <w:instrText>Camera:Camera Objects Project</w:instrText>
      </w:r>
      <w:r>
        <w:instrText xml:space="preserve">" </w:instrText>
      </w:r>
      <w:r>
        <w:fldChar w:fldCharType="end"/>
      </w:r>
    </w:p>
    <w:p w14:paraId="0C45D2F2" w14:textId="22544E15" w:rsidR="00774352" w:rsidRPr="00C223E8" w:rsidRDefault="00774352" w:rsidP="00774352">
      <w:pPr>
        <w:pStyle w:val="BodyTextFirst"/>
      </w:pPr>
      <w:r w:rsidRPr="00C223E8">
        <w:t xml:space="preserve">This project demonstrates how to abstract the </w:t>
      </w:r>
      <w:r w:rsidR="00C86842">
        <w:t xml:space="preserve">Camera </w:t>
      </w:r>
      <w:r w:rsidRPr="00C223E8">
        <w:t xml:space="preserve">transform and the viewport to hide the details of matrix computation and WebGL configurations. Figure 3-15 shows the output of running the Camera Objects project; notice the output of this project is identical to that from the previous project. The source code to this project is defined in the </w:t>
      </w:r>
      <w:r w:rsidR="00C86842">
        <w:rPr>
          <w:rStyle w:val="CodeInline"/>
        </w:rPr>
        <w:t>c</w:t>
      </w:r>
      <w:r w:rsidRPr="00C223E8">
        <w:rPr>
          <w:rStyle w:val="CodeInline"/>
        </w:rPr>
        <w:t>hapter3/3.5.</w:t>
      </w:r>
      <w:r>
        <w:rPr>
          <w:rStyle w:val="CodeInline"/>
        </w:rPr>
        <w:t>c</w:t>
      </w:r>
      <w:r w:rsidRPr="00C223E8">
        <w:rPr>
          <w:rStyle w:val="CodeInline"/>
        </w:rPr>
        <w:t>amera</w:t>
      </w:r>
      <w:r>
        <w:rPr>
          <w:rStyle w:val="CodeInline"/>
        </w:rPr>
        <w:t>_o</w:t>
      </w:r>
      <w:r w:rsidRPr="00C223E8">
        <w:rPr>
          <w:rStyle w:val="CodeInline"/>
        </w:rPr>
        <w:t>bjects</w:t>
      </w:r>
      <w:r w:rsidRPr="00C223E8">
        <w:t xml:space="preserve"> folder.</w:t>
      </w:r>
    </w:p>
    <w:p w14:paraId="6DBA5385" w14:textId="77777777" w:rsidR="00774352" w:rsidRPr="00C223E8" w:rsidRDefault="00774352" w:rsidP="00774352">
      <w:pPr>
        <w:pStyle w:val="Figure"/>
      </w:pPr>
      <w:r w:rsidRPr="00D12A1F">
        <w:rPr>
          <w:noProof/>
        </w:rPr>
        <w:lastRenderedPageBreak/>
        <w:drawing>
          <wp:inline distT="0" distB="0" distL="0" distR="0" wp14:anchorId="5C9EE5B7" wp14:editId="56DF766B">
            <wp:extent cx="5286375" cy="3990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20230BB5" w14:textId="77777777" w:rsidR="00774352" w:rsidRPr="00C223E8" w:rsidRDefault="00774352" w:rsidP="00774352">
      <w:pPr>
        <w:pStyle w:val="FigureCaption"/>
      </w:pPr>
      <w:r w:rsidRPr="00C223E8">
        <w:t>Figure 3-15. Running the Camera Objects project</w:t>
      </w:r>
    </w:p>
    <w:p w14:paraId="7B84D1ED" w14:textId="77777777" w:rsidR="00774352" w:rsidRPr="00C223E8" w:rsidRDefault="00774352" w:rsidP="00774352">
      <w:pPr>
        <w:pStyle w:val="BodyText"/>
      </w:pPr>
      <w:r w:rsidRPr="00C223E8">
        <w:t>The goals of the project are as follows:</w:t>
      </w:r>
    </w:p>
    <w:p w14:paraId="317673A0" w14:textId="77777777" w:rsidR="00774352" w:rsidRPr="00C223E8" w:rsidRDefault="00774352" w:rsidP="00774352">
      <w:pPr>
        <w:pStyle w:val="Bullet"/>
      </w:pPr>
      <w:r w:rsidRPr="00C223E8">
        <w:t xml:space="preserve">To define the </w:t>
      </w:r>
      <w:r w:rsidRPr="00C223E8">
        <w:rPr>
          <w:rStyle w:val="CodeInline"/>
        </w:rPr>
        <w:t>Camera</w:t>
      </w:r>
      <w:r w:rsidRPr="00C223E8">
        <w:t xml:space="preserve"> object to encapsulate the definition of WC and the viewport functionality</w:t>
      </w:r>
    </w:p>
    <w:p w14:paraId="283E84C9" w14:textId="77777777" w:rsidR="00774352" w:rsidRPr="00C223E8" w:rsidRDefault="00774352" w:rsidP="00774352">
      <w:pPr>
        <w:pStyle w:val="Bullet"/>
      </w:pPr>
      <w:r w:rsidRPr="00C223E8">
        <w:t xml:space="preserve">To integrate the </w:t>
      </w:r>
      <w:r w:rsidRPr="00C223E8">
        <w:rPr>
          <w:rStyle w:val="CodeInline"/>
        </w:rPr>
        <w:t>Camera</w:t>
      </w:r>
      <w:r w:rsidRPr="00C223E8">
        <w:t xml:space="preserve"> object into the game engine</w:t>
      </w:r>
    </w:p>
    <w:p w14:paraId="0178EDB0" w14:textId="77777777" w:rsidR="00774352" w:rsidRPr="00C223E8" w:rsidRDefault="00774352" w:rsidP="00774352">
      <w:pPr>
        <w:pStyle w:val="Bullet"/>
      </w:pPr>
      <w:r w:rsidRPr="00C223E8">
        <w:t xml:space="preserve">To demonstrate how to work with the </w:t>
      </w:r>
      <w:r w:rsidRPr="00C223E8">
        <w:rPr>
          <w:rStyle w:val="CodeInline"/>
        </w:rPr>
        <w:t>Camera</w:t>
      </w:r>
      <w:r w:rsidRPr="00C223E8">
        <w:t xml:space="preserve"> object</w:t>
      </w:r>
      <w:r>
        <w:fldChar w:fldCharType="begin"/>
      </w:r>
      <w:r>
        <w:instrText xml:space="preserve"> XE "</w:instrText>
      </w:r>
      <w:r w:rsidRPr="00C62ECC">
        <w:instrText>Camera:Camera Objects Project</w:instrText>
      </w:r>
      <w:r>
        <w:instrText xml:space="preserve">" </w:instrText>
      </w:r>
      <w:r>
        <w:fldChar w:fldCharType="end"/>
      </w:r>
    </w:p>
    <w:p w14:paraId="1743242D" w14:textId="77777777" w:rsidR="00774352" w:rsidRPr="00C223E8" w:rsidRDefault="00774352" w:rsidP="00774352">
      <w:pPr>
        <w:pStyle w:val="Heading3"/>
      </w:pPr>
      <w:r w:rsidRPr="00C223E8">
        <w:t>The Camera Object</w:t>
      </w:r>
    </w:p>
    <w:p w14:paraId="05CF7E69" w14:textId="79B72EBF" w:rsidR="00774352" w:rsidRPr="00C223E8" w:rsidRDefault="00774352" w:rsidP="00774352">
      <w:pPr>
        <w:pStyle w:val="BodyTextFirst"/>
      </w:pPr>
      <w:r w:rsidRPr="00C223E8">
        <w:t xml:space="preserve">The </w:t>
      </w:r>
      <w:r w:rsidRPr="00C223E8">
        <w:rPr>
          <w:rStyle w:val="CodeInline"/>
        </w:rPr>
        <w:t>Camera</w:t>
      </w:r>
      <w:r w:rsidRPr="00C223E8">
        <w:t xml:space="preserve"> object basically encapsulates the functionality defined by the </w:t>
      </w:r>
      <w:r w:rsidR="00361297">
        <w:t xml:space="preserve">scaling and translation operators </w:t>
      </w:r>
      <w:r w:rsidRPr="00C223E8">
        <w:t>in</w:t>
      </w:r>
      <w:r>
        <w:t xml:space="preserve"> the</w:t>
      </w:r>
      <w:r w:rsidRPr="00C223E8">
        <w:t xml:space="preserve"> </w:t>
      </w:r>
      <w:proofErr w:type="spellStart"/>
      <w:r w:rsidRPr="00C223E8">
        <w:rPr>
          <w:rStyle w:val="CodeInline"/>
        </w:rPr>
        <w:t>MyGame</w:t>
      </w:r>
      <w:proofErr w:type="spellEnd"/>
      <w:r w:rsidRPr="00C223E8">
        <w:t xml:space="preserve"> constructor from the previous example. A clean and reusable object design can be completed with appropriate getter and setter functions.</w:t>
      </w:r>
    </w:p>
    <w:p w14:paraId="043139A2" w14:textId="4C33C79A" w:rsidR="00774352" w:rsidRPr="00C223E8" w:rsidRDefault="00774352" w:rsidP="00B41C1A">
      <w:pPr>
        <w:pStyle w:val="NumList"/>
        <w:numPr>
          <w:ilvl w:val="0"/>
          <w:numId w:val="46"/>
        </w:numPr>
      </w:pPr>
      <w:r w:rsidRPr="00C223E8">
        <w:t xml:space="preserve">Define the </w:t>
      </w:r>
      <w:r w:rsidRPr="00C223E8">
        <w:rPr>
          <w:rStyle w:val="CodeInline"/>
        </w:rPr>
        <w:t>Camera</w:t>
      </w:r>
      <w:r w:rsidRPr="00C223E8">
        <w:t xml:space="preserve"> object in the game engine by creating a new source file in the </w:t>
      </w:r>
      <w:proofErr w:type="spellStart"/>
      <w:r w:rsidRPr="00C223E8">
        <w:rPr>
          <w:rStyle w:val="CodeInline"/>
        </w:rPr>
        <w:t>src</w:t>
      </w:r>
      <w:proofErr w:type="spellEnd"/>
      <w:r w:rsidRPr="00C223E8">
        <w:rPr>
          <w:rStyle w:val="CodeInline"/>
        </w:rPr>
        <w:t>/</w:t>
      </w:r>
      <w:r>
        <w:rPr>
          <w:rStyle w:val="CodeInline"/>
        </w:rPr>
        <w:t>engine</w:t>
      </w:r>
      <w:r w:rsidRPr="00C223E8">
        <w:t xml:space="preserve"> folder</w:t>
      </w:r>
      <w:r>
        <w:t>,</w:t>
      </w:r>
      <w:r w:rsidRPr="00C223E8">
        <w:t xml:space="preserve"> and name the file </w:t>
      </w:r>
      <w:r>
        <w:rPr>
          <w:rStyle w:val="CodeInline"/>
        </w:rPr>
        <w:t>c</w:t>
      </w:r>
      <w:r w:rsidRPr="00C223E8">
        <w:rPr>
          <w:rStyle w:val="CodeInline"/>
        </w:rPr>
        <w:t>amera.js</w:t>
      </w:r>
      <w:r w:rsidRPr="00C223E8">
        <w:t xml:space="preserve">. </w:t>
      </w:r>
    </w:p>
    <w:p w14:paraId="6F7CAF83" w14:textId="77777777" w:rsidR="00774352" w:rsidRPr="00C223E8" w:rsidRDefault="00774352" w:rsidP="00B41C1A">
      <w:pPr>
        <w:pStyle w:val="NumList"/>
        <w:numPr>
          <w:ilvl w:val="0"/>
          <w:numId w:val="46"/>
        </w:numPr>
      </w:pPr>
      <w:r w:rsidRPr="00C223E8">
        <w:t xml:space="preserve">Add the constructor for </w:t>
      </w:r>
      <w:r w:rsidRPr="00C223E8">
        <w:rPr>
          <w:rStyle w:val="CodeInline"/>
        </w:rPr>
        <w:t>Camera</w:t>
      </w:r>
      <w:r w:rsidRPr="00C223E8">
        <w:t>.</w:t>
      </w:r>
    </w:p>
    <w:p w14:paraId="1D662ADE" w14:textId="77777777" w:rsidR="00774352" w:rsidRDefault="00774352" w:rsidP="00774352">
      <w:pPr>
        <w:pStyle w:val="Code"/>
        <w:rPr>
          <w:noProof w:val="0"/>
        </w:rPr>
      </w:pPr>
      <w:r w:rsidRPr="00146C3E">
        <w:rPr>
          <w:noProof w:val="0"/>
        </w:rPr>
        <w:t>class Camera {</w:t>
      </w:r>
    </w:p>
    <w:p w14:paraId="738742AA" w14:textId="77777777" w:rsidR="00774352" w:rsidRDefault="00774352" w:rsidP="00774352">
      <w:pPr>
        <w:pStyle w:val="Code"/>
        <w:rPr>
          <w:noProof w:val="0"/>
        </w:rPr>
      </w:pPr>
      <w:r>
        <w:rPr>
          <w:noProof w:val="0"/>
        </w:rPr>
        <w:t xml:space="preserve">    </w:t>
      </w:r>
      <w:proofErr w:type="gramStart"/>
      <w:r>
        <w:rPr>
          <w:noProof w:val="0"/>
        </w:rPr>
        <w:t>constructor(</w:t>
      </w:r>
      <w:proofErr w:type="spellStart"/>
      <w:proofErr w:type="gramEnd"/>
      <w:r>
        <w:rPr>
          <w:noProof w:val="0"/>
        </w:rPr>
        <w:t>wcCenter</w:t>
      </w:r>
      <w:proofErr w:type="spellEnd"/>
      <w:r>
        <w:rPr>
          <w:noProof w:val="0"/>
        </w:rPr>
        <w:t xml:space="preserve">, </w:t>
      </w:r>
      <w:proofErr w:type="spellStart"/>
      <w:r>
        <w:rPr>
          <w:noProof w:val="0"/>
        </w:rPr>
        <w:t>wcWidth</w:t>
      </w:r>
      <w:proofErr w:type="spellEnd"/>
      <w:r>
        <w:rPr>
          <w:noProof w:val="0"/>
        </w:rPr>
        <w:t xml:space="preserve">, </w:t>
      </w:r>
      <w:proofErr w:type="spellStart"/>
      <w:r>
        <w:rPr>
          <w:noProof w:val="0"/>
        </w:rPr>
        <w:t>viewportArray</w:t>
      </w:r>
      <w:proofErr w:type="spellEnd"/>
      <w:r>
        <w:rPr>
          <w:noProof w:val="0"/>
        </w:rPr>
        <w:t>) {</w:t>
      </w:r>
    </w:p>
    <w:p w14:paraId="2715608E" w14:textId="77777777" w:rsidR="00774352" w:rsidRDefault="00774352" w:rsidP="00774352">
      <w:pPr>
        <w:pStyle w:val="Code"/>
        <w:rPr>
          <w:noProof w:val="0"/>
        </w:rPr>
      </w:pPr>
      <w:r>
        <w:rPr>
          <w:noProof w:val="0"/>
        </w:rPr>
        <w:lastRenderedPageBreak/>
        <w:t xml:space="preserve">        // WC and viewport position and size</w:t>
      </w:r>
    </w:p>
    <w:p w14:paraId="7A25F788" w14:textId="77777777" w:rsidR="00774352" w:rsidRDefault="00774352" w:rsidP="00774352">
      <w:pPr>
        <w:pStyle w:val="Code"/>
        <w:rPr>
          <w:noProof w:val="0"/>
        </w:rPr>
      </w:pPr>
      <w:r>
        <w:rPr>
          <w:noProof w:val="0"/>
        </w:rPr>
        <w:t xml:space="preserve">        </w:t>
      </w:r>
      <w:proofErr w:type="spellStart"/>
      <w:proofErr w:type="gramStart"/>
      <w:r>
        <w:rPr>
          <w:noProof w:val="0"/>
        </w:rPr>
        <w:t>this.mWCCenter</w:t>
      </w:r>
      <w:proofErr w:type="spellEnd"/>
      <w:proofErr w:type="gramEnd"/>
      <w:r>
        <w:rPr>
          <w:noProof w:val="0"/>
        </w:rPr>
        <w:t xml:space="preserve"> = </w:t>
      </w:r>
      <w:proofErr w:type="spellStart"/>
      <w:r>
        <w:rPr>
          <w:noProof w:val="0"/>
        </w:rPr>
        <w:t>wcCenter</w:t>
      </w:r>
      <w:proofErr w:type="spellEnd"/>
      <w:r>
        <w:rPr>
          <w:noProof w:val="0"/>
        </w:rPr>
        <w:t>;</w:t>
      </w:r>
    </w:p>
    <w:p w14:paraId="1D961558" w14:textId="77777777" w:rsidR="00774352" w:rsidRDefault="00774352" w:rsidP="00774352">
      <w:pPr>
        <w:pStyle w:val="Code"/>
        <w:rPr>
          <w:noProof w:val="0"/>
        </w:rPr>
      </w:pPr>
      <w:r>
        <w:rPr>
          <w:noProof w:val="0"/>
        </w:rPr>
        <w:t xml:space="preserve">        </w:t>
      </w:r>
      <w:proofErr w:type="spellStart"/>
      <w:proofErr w:type="gramStart"/>
      <w:r>
        <w:rPr>
          <w:noProof w:val="0"/>
        </w:rPr>
        <w:t>this.mWCWidth</w:t>
      </w:r>
      <w:proofErr w:type="spellEnd"/>
      <w:proofErr w:type="gramEnd"/>
      <w:r>
        <w:rPr>
          <w:noProof w:val="0"/>
        </w:rPr>
        <w:t xml:space="preserve"> = </w:t>
      </w:r>
      <w:proofErr w:type="spellStart"/>
      <w:r>
        <w:rPr>
          <w:noProof w:val="0"/>
        </w:rPr>
        <w:t>wcWidth</w:t>
      </w:r>
      <w:proofErr w:type="spellEnd"/>
      <w:r>
        <w:rPr>
          <w:noProof w:val="0"/>
        </w:rPr>
        <w:t>;</w:t>
      </w:r>
    </w:p>
    <w:p w14:paraId="21BD8B0A" w14:textId="77777777"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 xml:space="preserve"> = </w:t>
      </w:r>
      <w:proofErr w:type="spellStart"/>
      <w:r>
        <w:rPr>
          <w:noProof w:val="0"/>
        </w:rPr>
        <w:t>viewportArray</w:t>
      </w:r>
      <w:proofErr w:type="spellEnd"/>
      <w:r>
        <w:rPr>
          <w:noProof w:val="0"/>
        </w:rPr>
        <w:t>;  // [x, y, width, height]</w:t>
      </w:r>
    </w:p>
    <w:p w14:paraId="7F8BCFB4" w14:textId="77777777" w:rsidR="00774352" w:rsidRDefault="00774352" w:rsidP="00774352">
      <w:pPr>
        <w:pStyle w:val="Code"/>
        <w:rPr>
          <w:noProof w:val="0"/>
        </w:rPr>
      </w:pPr>
    </w:p>
    <w:p w14:paraId="31AC1AC3" w14:textId="797D461E" w:rsidR="00774352" w:rsidRDefault="00774352" w:rsidP="00774352">
      <w:pPr>
        <w:pStyle w:val="Code"/>
        <w:rPr>
          <w:noProof w:val="0"/>
        </w:rPr>
      </w:pPr>
      <w:r>
        <w:rPr>
          <w:noProof w:val="0"/>
        </w:rPr>
        <w:t xml:space="preserve">        // </w:t>
      </w:r>
      <w:r w:rsidR="004E570B" w:rsidRPr="004E570B">
        <w:rPr>
          <w:noProof w:val="0"/>
        </w:rPr>
        <w:t>Camera transform operator</w:t>
      </w:r>
    </w:p>
    <w:p w14:paraId="328B73BF" w14:textId="77777777" w:rsidR="00774352" w:rsidRDefault="00774352" w:rsidP="00774352">
      <w:pPr>
        <w:pStyle w:val="Code"/>
        <w:rPr>
          <w:noProof w:val="0"/>
        </w:rPr>
      </w:pPr>
      <w:r>
        <w:rPr>
          <w:noProof w:val="0"/>
        </w:rPr>
        <w:t xml:space="preserve">        </w:t>
      </w:r>
      <w:proofErr w:type="spellStart"/>
      <w:proofErr w:type="gramStart"/>
      <w:r>
        <w:rPr>
          <w:noProof w:val="0"/>
        </w:rPr>
        <w:t>this.mCameraMatrix</w:t>
      </w:r>
      <w:proofErr w:type="spellEnd"/>
      <w:proofErr w:type="gramEnd"/>
      <w:r>
        <w:rPr>
          <w:noProof w:val="0"/>
        </w:rPr>
        <w:t xml:space="preserve"> = mat4.create();</w:t>
      </w:r>
    </w:p>
    <w:p w14:paraId="2AE4361D" w14:textId="77777777" w:rsidR="00774352" w:rsidRDefault="00774352" w:rsidP="00774352">
      <w:pPr>
        <w:pStyle w:val="Code"/>
        <w:rPr>
          <w:noProof w:val="0"/>
        </w:rPr>
      </w:pPr>
    </w:p>
    <w:p w14:paraId="0FFCB434" w14:textId="77777777" w:rsidR="00774352" w:rsidRDefault="00774352" w:rsidP="00774352">
      <w:pPr>
        <w:pStyle w:val="Code"/>
        <w:rPr>
          <w:noProof w:val="0"/>
        </w:rPr>
      </w:pPr>
      <w:r>
        <w:rPr>
          <w:noProof w:val="0"/>
        </w:rPr>
        <w:t xml:space="preserve">        // background color</w:t>
      </w:r>
    </w:p>
    <w:p w14:paraId="6C99F52C" w14:textId="77777777" w:rsidR="00774352" w:rsidRDefault="00774352" w:rsidP="00774352">
      <w:pPr>
        <w:pStyle w:val="Code"/>
        <w:rPr>
          <w:noProof w:val="0"/>
        </w:rPr>
      </w:pPr>
      <w:r>
        <w:rPr>
          <w:noProof w:val="0"/>
        </w:rPr>
        <w:t xml:space="preserve">        </w:t>
      </w:r>
      <w:proofErr w:type="spellStart"/>
      <w:proofErr w:type="gramStart"/>
      <w:r>
        <w:rPr>
          <w:noProof w:val="0"/>
        </w:rPr>
        <w:t>this.mBGColor</w:t>
      </w:r>
      <w:proofErr w:type="spellEnd"/>
      <w:proofErr w:type="gramEnd"/>
      <w:r>
        <w:rPr>
          <w:noProof w:val="0"/>
        </w:rPr>
        <w:t xml:space="preserve"> = [0.8, 0.8, 0.8, 1]; // RGB and Alpha</w:t>
      </w:r>
    </w:p>
    <w:p w14:paraId="695F815B" w14:textId="55F7F1AC" w:rsidR="00774352" w:rsidRDefault="00774352" w:rsidP="00B41C1A">
      <w:pPr>
        <w:pStyle w:val="Code"/>
        <w:ind w:firstLine="360"/>
        <w:rPr>
          <w:noProof w:val="0"/>
        </w:rPr>
      </w:pPr>
      <w:r>
        <w:rPr>
          <w:noProof w:val="0"/>
        </w:rPr>
        <w:t>}</w:t>
      </w:r>
    </w:p>
    <w:p w14:paraId="17912AFF" w14:textId="25A1CA16" w:rsidR="00667B75" w:rsidRDefault="00667B75" w:rsidP="00B41C1A">
      <w:pPr>
        <w:pStyle w:val="Code"/>
        <w:rPr>
          <w:noProof w:val="0"/>
        </w:rPr>
      </w:pPr>
      <w:r>
        <w:rPr>
          <w:noProof w:val="0"/>
        </w:rPr>
        <w:t xml:space="preserve">    </w:t>
      </w:r>
      <w:commentRangeStart w:id="16"/>
      <w:r>
        <w:rPr>
          <w:noProof w:val="0"/>
        </w:rPr>
        <w:t>…</w:t>
      </w:r>
      <w:commentRangeEnd w:id="16"/>
      <w:r w:rsidR="00BC22EC">
        <w:rPr>
          <w:rStyle w:val="CommentReference"/>
          <w:rFonts w:asciiTheme="minorHAnsi" w:hAnsiTheme="minorHAnsi"/>
          <w:noProof w:val="0"/>
        </w:rPr>
        <w:commentReference w:id="16"/>
      </w:r>
    </w:p>
    <w:p w14:paraId="4E24A0A1" w14:textId="6E3316A7" w:rsidR="00667B75" w:rsidRPr="00C223E8" w:rsidRDefault="00667B75">
      <w:pPr>
        <w:pStyle w:val="Code"/>
        <w:rPr>
          <w:noProof w:val="0"/>
        </w:rPr>
      </w:pPr>
      <w:r>
        <w:rPr>
          <w:noProof w:val="0"/>
        </w:rPr>
        <w:t>}</w:t>
      </w:r>
    </w:p>
    <w:p w14:paraId="0FF28150" w14:textId="0EB7239F" w:rsidR="00774352" w:rsidRPr="00C223E8" w:rsidRDefault="00774352" w:rsidP="00F9439C">
      <w:pPr>
        <w:pStyle w:val="BodyTextFirst"/>
      </w:pPr>
      <w:r w:rsidRPr="00C223E8">
        <w:t xml:space="preserve">The </w:t>
      </w:r>
      <w:r w:rsidRPr="00C223E8">
        <w:rPr>
          <w:rStyle w:val="CodeInline"/>
        </w:rPr>
        <w:t>Camera</w:t>
      </w:r>
      <w:r w:rsidRPr="00C223E8">
        <w:t xml:space="preserve"> object defines the WC center and width, the viewport, the </w:t>
      </w:r>
      <w:r w:rsidR="001042F4">
        <w:t xml:space="preserve">Camera </w:t>
      </w:r>
      <w:r w:rsidRPr="00C223E8">
        <w:t>transform operator</w:t>
      </w:r>
      <w:r w:rsidR="00342C3B">
        <w:t>, and a background color</w:t>
      </w:r>
      <w:r w:rsidRPr="00C223E8">
        <w:t>. Take note of the following:</w:t>
      </w:r>
    </w:p>
    <w:p w14:paraId="65579A33" w14:textId="44B5A86F" w:rsidR="00774352" w:rsidRPr="00C223E8" w:rsidRDefault="00774352" w:rsidP="00774352">
      <w:pPr>
        <w:pStyle w:val="NumSubList"/>
        <w:numPr>
          <w:ilvl w:val="0"/>
          <w:numId w:val="34"/>
        </w:numPr>
      </w:pPr>
      <w:r w:rsidRPr="00C223E8">
        <w:t xml:space="preserve">The </w:t>
      </w:r>
      <w:proofErr w:type="spellStart"/>
      <w:r w:rsidR="007E5D1A" w:rsidRPr="00C223E8">
        <w:rPr>
          <w:rStyle w:val="CodeInline"/>
        </w:rPr>
        <w:t>mWC</w:t>
      </w:r>
      <w:r w:rsidR="007E5D1A">
        <w:rPr>
          <w:rStyle w:val="CodeInline"/>
        </w:rPr>
        <w:t>Center</w:t>
      </w:r>
      <w:proofErr w:type="spellEnd"/>
      <w:r w:rsidR="007E5D1A" w:rsidRPr="00C223E8">
        <w:t xml:space="preserve"> </w:t>
      </w:r>
      <w:r w:rsidRPr="00C223E8">
        <w:t xml:space="preserve">is a </w:t>
      </w:r>
      <w:r w:rsidRPr="00C223E8">
        <w:rPr>
          <w:rStyle w:val="CodeInline"/>
        </w:rPr>
        <w:t>vec2</w:t>
      </w:r>
      <w:r w:rsidRPr="00C223E8">
        <w:t xml:space="preserve"> (</w:t>
      </w:r>
      <w:r w:rsidRPr="00C223E8">
        <w:rPr>
          <w:rStyle w:val="CodeInline"/>
        </w:rPr>
        <w:t>vec2</w:t>
      </w:r>
      <w:r w:rsidRPr="00C223E8">
        <w:t xml:space="preserve"> is defined in the </w:t>
      </w:r>
      <w:proofErr w:type="spellStart"/>
      <w:r w:rsidRPr="00C223E8">
        <w:rPr>
          <w:rStyle w:val="CodeInline"/>
        </w:rPr>
        <w:t>glMatrix</w:t>
      </w:r>
      <w:proofErr w:type="spellEnd"/>
      <w:r w:rsidRPr="00C223E8">
        <w:t xml:space="preserve"> library). It is a float array of two elements. The first element, index position 0, of </w:t>
      </w:r>
      <w:r w:rsidRPr="00C223E8">
        <w:rPr>
          <w:rStyle w:val="CodeInline"/>
        </w:rPr>
        <w:t>vec2</w:t>
      </w:r>
      <w:r w:rsidRPr="00C223E8">
        <w:t xml:space="preserve"> is the x, and the second element, index position 1, is the y position</w:t>
      </w:r>
      <w:r>
        <w:fldChar w:fldCharType="begin"/>
      </w:r>
      <w:r>
        <w:instrText xml:space="preserve"> XE "</w:instrText>
      </w:r>
      <w:r w:rsidRPr="00C62ECC">
        <w:instrText>Camera:Camera Objects Project</w:instrText>
      </w:r>
      <w:r>
        <w:instrText xml:space="preserve">" </w:instrText>
      </w:r>
      <w:r>
        <w:fldChar w:fldCharType="end"/>
      </w:r>
      <w:r w:rsidRPr="00C223E8">
        <w:t xml:space="preserve">. </w:t>
      </w:r>
    </w:p>
    <w:p w14:paraId="6CC382F2" w14:textId="77777777" w:rsidR="00774352" w:rsidRPr="00C223E8" w:rsidRDefault="00774352" w:rsidP="00774352">
      <w:pPr>
        <w:pStyle w:val="NumSubList"/>
        <w:numPr>
          <w:ilvl w:val="0"/>
          <w:numId w:val="34"/>
        </w:numPr>
      </w:pPr>
      <w:r w:rsidRPr="00C223E8">
        <w:t xml:space="preserve">The four elements of the </w:t>
      </w:r>
      <w:proofErr w:type="spellStart"/>
      <w:r w:rsidRPr="00C223E8">
        <w:rPr>
          <w:rStyle w:val="CodeInline"/>
        </w:rPr>
        <w:t>viewportArray</w:t>
      </w:r>
      <w:proofErr w:type="spellEnd"/>
      <w:r w:rsidRPr="00C223E8">
        <w:t xml:space="preserve"> are</w:t>
      </w:r>
      <w:r>
        <w:t xml:space="preserve"> the </w:t>
      </w:r>
      <w:r w:rsidRPr="00C223E8">
        <w:t>x and y positions of the lower-left corner</w:t>
      </w:r>
      <w:r>
        <w:t xml:space="preserve"> </w:t>
      </w:r>
      <w:r w:rsidRPr="00C223E8">
        <w:t xml:space="preserve">and the width and height of the viewport, in that order. This compact representation of the viewport keeps the number of instance variables to a minimum and helps keep the </w:t>
      </w:r>
      <w:r w:rsidRPr="00C223E8">
        <w:rPr>
          <w:rStyle w:val="CodeInline"/>
        </w:rPr>
        <w:t>Camera</w:t>
      </w:r>
      <w:r w:rsidRPr="00C223E8">
        <w:t xml:space="preserve"> object manageable. </w:t>
      </w:r>
    </w:p>
    <w:p w14:paraId="0595C1B7" w14:textId="51D5A11E" w:rsidR="00774352" w:rsidRDefault="00774352" w:rsidP="006E6D95">
      <w:pPr>
        <w:pStyle w:val="NumSubList"/>
        <w:numPr>
          <w:ilvl w:val="0"/>
          <w:numId w:val="34"/>
        </w:numPr>
      </w:pPr>
      <w:r w:rsidRPr="00C223E8">
        <w:t xml:space="preserve">The </w:t>
      </w:r>
      <w:proofErr w:type="spellStart"/>
      <w:r w:rsidRPr="00C223E8">
        <w:rPr>
          <w:rStyle w:val="CodeInline"/>
        </w:rPr>
        <w:t>mWCWidth</w:t>
      </w:r>
      <w:proofErr w:type="spellEnd"/>
      <w:r w:rsidRPr="00C223E8">
        <w:t xml:space="preserve"> is the width of the WC. To guarantee </w:t>
      </w:r>
      <w:r>
        <w:t xml:space="preserve">a </w:t>
      </w:r>
      <w:r w:rsidRPr="00C223E8">
        <w:t xml:space="preserve">matching aspect ratio between WC and the viewport, the height of the WC is always computed from the aspect ratio of the viewport and </w:t>
      </w:r>
      <w:proofErr w:type="spellStart"/>
      <w:r w:rsidRPr="00C223E8">
        <w:rPr>
          <w:rStyle w:val="CodeInline"/>
        </w:rPr>
        <w:t>mWCWidth</w:t>
      </w:r>
      <w:proofErr w:type="spellEnd"/>
      <w:r w:rsidRPr="00C223E8">
        <w:t>.</w:t>
      </w:r>
    </w:p>
    <w:p w14:paraId="0B92EA45" w14:textId="1E3221E6" w:rsidR="00F15717" w:rsidRPr="00C223E8" w:rsidRDefault="00F15717">
      <w:pPr>
        <w:pStyle w:val="NumSubList"/>
        <w:numPr>
          <w:ilvl w:val="0"/>
          <w:numId w:val="34"/>
        </w:numPr>
      </w:pPr>
      <w:proofErr w:type="spellStart"/>
      <w:r w:rsidRPr="00C223E8">
        <w:rPr>
          <w:rStyle w:val="CodeInline"/>
        </w:rPr>
        <w:t>mBgColor</w:t>
      </w:r>
      <w:proofErr w:type="spellEnd"/>
      <w:r w:rsidRPr="00C223E8">
        <w:t xml:space="preserve"> is an array of four floats representing the red, green, blue, and alpha components of a color.</w:t>
      </w:r>
    </w:p>
    <w:p w14:paraId="5D354F76" w14:textId="77777777" w:rsidR="00774352" w:rsidRPr="00C223E8" w:rsidRDefault="00774352" w:rsidP="00B41C1A">
      <w:pPr>
        <w:pStyle w:val="NumList"/>
        <w:numPr>
          <w:ilvl w:val="0"/>
          <w:numId w:val="46"/>
        </w:numPr>
      </w:pPr>
      <w:r w:rsidRPr="00C223E8">
        <w:t>Add getters and setters for the instance variables</w:t>
      </w:r>
      <w:r>
        <w:t>.</w:t>
      </w:r>
    </w:p>
    <w:p w14:paraId="613654BB" w14:textId="77777777" w:rsidR="00774352" w:rsidRDefault="00774352" w:rsidP="00774352">
      <w:pPr>
        <w:pStyle w:val="Code"/>
        <w:rPr>
          <w:noProof w:val="0"/>
        </w:rPr>
      </w:pPr>
      <w:proofErr w:type="spellStart"/>
      <w:proofErr w:type="gramStart"/>
      <w:r>
        <w:rPr>
          <w:noProof w:val="0"/>
        </w:rPr>
        <w:t>setWCCenter</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w:t>
      </w:r>
    </w:p>
    <w:p w14:paraId="7C5D753A" w14:textId="4F638689" w:rsidR="00774352" w:rsidRDefault="00774352" w:rsidP="00774352">
      <w:pPr>
        <w:pStyle w:val="Code"/>
        <w:rPr>
          <w:noProof w:val="0"/>
        </w:rPr>
      </w:pPr>
      <w:r>
        <w:rPr>
          <w:noProof w:val="0"/>
        </w:rPr>
        <w:t xml:space="preserve">    </w:t>
      </w:r>
      <w:proofErr w:type="spellStart"/>
      <w:proofErr w:type="gramStart"/>
      <w:r>
        <w:rPr>
          <w:noProof w:val="0"/>
        </w:rPr>
        <w:t>this.mWCCenter</w:t>
      </w:r>
      <w:proofErr w:type="spellEnd"/>
      <w:proofErr w:type="gramEnd"/>
      <w:r>
        <w:rPr>
          <w:noProof w:val="0"/>
        </w:rPr>
        <w:t xml:space="preserve">[0] = </w:t>
      </w:r>
      <w:proofErr w:type="spellStart"/>
      <w:r>
        <w:rPr>
          <w:noProof w:val="0"/>
        </w:rPr>
        <w:t>xPos</w:t>
      </w:r>
      <w:proofErr w:type="spellEnd"/>
      <w:r>
        <w:rPr>
          <w:noProof w:val="0"/>
        </w:rPr>
        <w:t>;</w:t>
      </w:r>
    </w:p>
    <w:p w14:paraId="28673678" w14:textId="382D05A5" w:rsidR="00774352" w:rsidRDefault="00774352" w:rsidP="00774352">
      <w:pPr>
        <w:pStyle w:val="Code"/>
        <w:rPr>
          <w:noProof w:val="0"/>
        </w:rPr>
      </w:pPr>
      <w:r>
        <w:rPr>
          <w:noProof w:val="0"/>
        </w:rPr>
        <w:t xml:space="preserve">    </w:t>
      </w:r>
      <w:proofErr w:type="spellStart"/>
      <w:proofErr w:type="gramStart"/>
      <w:r>
        <w:rPr>
          <w:noProof w:val="0"/>
        </w:rPr>
        <w:t>this.mWCCenter</w:t>
      </w:r>
      <w:proofErr w:type="spellEnd"/>
      <w:proofErr w:type="gramEnd"/>
      <w:r>
        <w:rPr>
          <w:noProof w:val="0"/>
        </w:rPr>
        <w:t xml:space="preserve">[1] = </w:t>
      </w:r>
      <w:proofErr w:type="spellStart"/>
      <w:r>
        <w:rPr>
          <w:noProof w:val="0"/>
        </w:rPr>
        <w:t>yPos</w:t>
      </w:r>
      <w:proofErr w:type="spellEnd"/>
      <w:r>
        <w:rPr>
          <w:noProof w:val="0"/>
        </w:rPr>
        <w:t>;</w:t>
      </w:r>
    </w:p>
    <w:p w14:paraId="1AA171F0" w14:textId="323E568C" w:rsidR="00774352" w:rsidRDefault="00774352" w:rsidP="00774352">
      <w:pPr>
        <w:pStyle w:val="Code"/>
        <w:rPr>
          <w:noProof w:val="0"/>
        </w:rPr>
      </w:pPr>
      <w:r>
        <w:rPr>
          <w:noProof w:val="0"/>
        </w:rPr>
        <w:t>}</w:t>
      </w:r>
    </w:p>
    <w:p w14:paraId="3E9CBD95" w14:textId="1C8AF6E7" w:rsidR="00774352" w:rsidRDefault="00774352" w:rsidP="00774352">
      <w:pPr>
        <w:pStyle w:val="Code"/>
        <w:rPr>
          <w:noProof w:val="0"/>
        </w:rPr>
      </w:pPr>
      <w:proofErr w:type="spellStart"/>
      <w:proofErr w:type="gramStart"/>
      <w:r>
        <w:rPr>
          <w:noProof w:val="0"/>
        </w:rPr>
        <w:t>getWCCenter</w:t>
      </w:r>
      <w:proofErr w:type="spellEnd"/>
      <w:r>
        <w:rPr>
          <w:noProof w:val="0"/>
        </w:rPr>
        <w:t>(</w:t>
      </w:r>
      <w:proofErr w:type="gramEnd"/>
      <w:r>
        <w:rPr>
          <w:noProof w:val="0"/>
        </w:rPr>
        <w:t xml:space="preserve">) { return </w:t>
      </w:r>
      <w:proofErr w:type="spellStart"/>
      <w:r>
        <w:rPr>
          <w:noProof w:val="0"/>
        </w:rPr>
        <w:t>this.mWCCenter</w:t>
      </w:r>
      <w:proofErr w:type="spellEnd"/>
      <w:r>
        <w:rPr>
          <w:noProof w:val="0"/>
        </w:rPr>
        <w:t>; }</w:t>
      </w:r>
    </w:p>
    <w:p w14:paraId="1E21DC37" w14:textId="1A2EBEAF" w:rsidR="00774352" w:rsidRDefault="00774352" w:rsidP="00774352">
      <w:pPr>
        <w:pStyle w:val="Code"/>
        <w:rPr>
          <w:noProof w:val="0"/>
        </w:rPr>
      </w:pPr>
      <w:proofErr w:type="spellStart"/>
      <w:r>
        <w:rPr>
          <w:noProof w:val="0"/>
        </w:rPr>
        <w:t>setWCWidth</w:t>
      </w:r>
      <w:proofErr w:type="spellEnd"/>
      <w:r>
        <w:rPr>
          <w:noProof w:val="0"/>
        </w:rPr>
        <w:t xml:space="preserve">(width) </w:t>
      </w:r>
      <w:proofErr w:type="gramStart"/>
      <w:r>
        <w:rPr>
          <w:noProof w:val="0"/>
        </w:rPr>
        <w:t xml:space="preserve">{ </w:t>
      </w:r>
      <w:proofErr w:type="spellStart"/>
      <w:r>
        <w:rPr>
          <w:noProof w:val="0"/>
        </w:rPr>
        <w:t>this</w:t>
      </w:r>
      <w:proofErr w:type="gramEnd"/>
      <w:r>
        <w:rPr>
          <w:noProof w:val="0"/>
        </w:rPr>
        <w:t>.mWCWidth</w:t>
      </w:r>
      <w:proofErr w:type="spellEnd"/>
      <w:r>
        <w:rPr>
          <w:noProof w:val="0"/>
        </w:rPr>
        <w:t xml:space="preserve"> = width; }</w:t>
      </w:r>
    </w:p>
    <w:p w14:paraId="1409F0B7" w14:textId="77777777" w:rsidR="00774352" w:rsidRDefault="00774352" w:rsidP="00774352">
      <w:pPr>
        <w:pStyle w:val="Code"/>
        <w:rPr>
          <w:noProof w:val="0"/>
        </w:rPr>
      </w:pPr>
    </w:p>
    <w:p w14:paraId="5C6461F0" w14:textId="0E55ECFC" w:rsidR="00774352" w:rsidRDefault="00774352" w:rsidP="00774352">
      <w:pPr>
        <w:pStyle w:val="Code"/>
        <w:rPr>
          <w:noProof w:val="0"/>
        </w:rPr>
      </w:pPr>
      <w:proofErr w:type="spellStart"/>
      <w:r>
        <w:rPr>
          <w:noProof w:val="0"/>
        </w:rPr>
        <w:t>setViewport</w:t>
      </w:r>
      <w:proofErr w:type="spellEnd"/>
      <w:r>
        <w:rPr>
          <w:noProof w:val="0"/>
        </w:rPr>
        <w:t>(</w:t>
      </w:r>
      <w:proofErr w:type="spellStart"/>
      <w:r>
        <w:rPr>
          <w:noProof w:val="0"/>
        </w:rPr>
        <w:t>viewportArray</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.mViewport</w:t>
      </w:r>
      <w:proofErr w:type="spellEnd"/>
      <w:r>
        <w:rPr>
          <w:noProof w:val="0"/>
        </w:rPr>
        <w:t xml:space="preserve"> = </w:t>
      </w:r>
      <w:proofErr w:type="spellStart"/>
      <w:r>
        <w:rPr>
          <w:noProof w:val="0"/>
        </w:rPr>
        <w:t>viewportArray</w:t>
      </w:r>
      <w:proofErr w:type="spellEnd"/>
      <w:r>
        <w:rPr>
          <w:noProof w:val="0"/>
        </w:rPr>
        <w:t>; }</w:t>
      </w:r>
    </w:p>
    <w:p w14:paraId="120E1CA4" w14:textId="117135E0" w:rsidR="00774352" w:rsidRDefault="00774352" w:rsidP="00774352">
      <w:pPr>
        <w:pStyle w:val="Code"/>
        <w:rPr>
          <w:noProof w:val="0"/>
        </w:rPr>
      </w:pPr>
      <w:proofErr w:type="spellStart"/>
      <w:proofErr w:type="gramStart"/>
      <w:r>
        <w:rPr>
          <w:noProof w:val="0"/>
        </w:rPr>
        <w:t>getViewport</w:t>
      </w:r>
      <w:proofErr w:type="spellEnd"/>
      <w:r>
        <w:rPr>
          <w:noProof w:val="0"/>
        </w:rPr>
        <w:t>(</w:t>
      </w:r>
      <w:proofErr w:type="gramEnd"/>
      <w:r>
        <w:rPr>
          <w:noProof w:val="0"/>
        </w:rPr>
        <w:t xml:space="preserve">) { return </w:t>
      </w:r>
      <w:proofErr w:type="spellStart"/>
      <w:r>
        <w:rPr>
          <w:noProof w:val="0"/>
        </w:rPr>
        <w:t>this.mViewport</w:t>
      </w:r>
      <w:proofErr w:type="spellEnd"/>
      <w:r>
        <w:rPr>
          <w:noProof w:val="0"/>
        </w:rPr>
        <w:t>; }</w:t>
      </w:r>
    </w:p>
    <w:p w14:paraId="7D14640C" w14:textId="77777777" w:rsidR="00774352" w:rsidRDefault="00774352" w:rsidP="00774352">
      <w:pPr>
        <w:pStyle w:val="Code"/>
        <w:rPr>
          <w:noProof w:val="0"/>
        </w:rPr>
      </w:pPr>
    </w:p>
    <w:p w14:paraId="124F1148" w14:textId="3F2C79F0" w:rsidR="00774352" w:rsidRDefault="00774352" w:rsidP="00774352">
      <w:pPr>
        <w:pStyle w:val="Code"/>
        <w:rPr>
          <w:noProof w:val="0"/>
        </w:rPr>
      </w:pPr>
      <w:proofErr w:type="spellStart"/>
      <w:r>
        <w:rPr>
          <w:noProof w:val="0"/>
        </w:rPr>
        <w:t>setBackgroundColor</w:t>
      </w:r>
      <w:proofErr w:type="spellEnd"/>
      <w:r>
        <w:rPr>
          <w:noProof w:val="0"/>
        </w:rPr>
        <w:t>(</w:t>
      </w:r>
      <w:proofErr w:type="spellStart"/>
      <w:r>
        <w:rPr>
          <w:noProof w:val="0"/>
        </w:rPr>
        <w:t>newColor</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.mBGColor</w:t>
      </w:r>
      <w:proofErr w:type="spellEnd"/>
      <w:r>
        <w:rPr>
          <w:noProof w:val="0"/>
        </w:rPr>
        <w:t xml:space="preserve"> = </w:t>
      </w:r>
      <w:proofErr w:type="spellStart"/>
      <w:r>
        <w:rPr>
          <w:noProof w:val="0"/>
        </w:rPr>
        <w:t>newColor</w:t>
      </w:r>
      <w:proofErr w:type="spellEnd"/>
      <w:r>
        <w:rPr>
          <w:noProof w:val="0"/>
        </w:rPr>
        <w:t>; }</w:t>
      </w:r>
    </w:p>
    <w:p w14:paraId="7E56A070" w14:textId="284EC26F" w:rsidR="00774352" w:rsidRPr="00C223E8" w:rsidRDefault="00774352" w:rsidP="00774352">
      <w:pPr>
        <w:pStyle w:val="Code"/>
        <w:rPr>
          <w:noProof w:val="0"/>
        </w:rPr>
      </w:pPr>
      <w:proofErr w:type="spellStart"/>
      <w:proofErr w:type="gramStart"/>
      <w:r>
        <w:rPr>
          <w:noProof w:val="0"/>
        </w:rPr>
        <w:t>getBackgroundColor</w:t>
      </w:r>
      <w:proofErr w:type="spellEnd"/>
      <w:r>
        <w:rPr>
          <w:noProof w:val="0"/>
        </w:rPr>
        <w:t>(</w:t>
      </w:r>
      <w:proofErr w:type="gramEnd"/>
      <w:r>
        <w:rPr>
          <w:noProof w:val="0"/>
        </w:rPr>
        <w:t xml:space="preserve">) { return </w:t>
      </w:r>
      <w:proofErr w:type="spellStart"/>
      <w:r>
        <w:rPr>
          <w:noProof w:val="0"/>
        </w:rPr>
        <w:t>this.mBGColor</w:t>
      </w:r>
      <w:proofErr w:type="spellEnd"/>
      <w:r>
        <w:rPr>
          <w:noProof w:val="0"/>
        </w:rPr>
        <w:t>; }</w:t>
      </w:r>
    </w:p>
    <w:p w14:paraId="5C55EC1C" w14:textId="688B4992" w:rsidR="00774352" w:rsidRPr="00C223E8" w:rsidRDefault="00774352" w:rsidP="00B41C1A">
      <w:pPr>
        <w:pStyle w:val="NumList"/>
        <w:numPr>
          <w:ilvl w:val="0"/>
          <w:numId w:val="46"/>
        </w:numPr>
      </w:pPr>
      <w:r w:rsidRPr="00C223E8">
        <w:t xml:space="preserve">Create a function to </w:t>
      </w:r>
      <w:r w:rsidR="001C3EA3">
        <w:t xml:space="preserve">set the viewport and </w:t>
      </w:r>
      <w:r>
        <w:t xml:space="preserve">compute the </w:t>
      </w:r>
      <w:r w:rsidR="001C3EA3">
        <w:t xml:space="preserve">Camera transform </w:t>
      </w:r>
      <w:r>
        <w:t xml:space="preserve">operator for </w:t>
      </w:r>
      <w:r w:rsidRPr="00C223E8">
        <w:t xml:space="preserve">this </w:t>
      </w:r>
      <w:r w:rsidRPr="00C223E8">
        <w:rPr>
          <w:rStyle w:val="CodeInline"/>
        </w:rPr>
        <w:t>Camera</w:t>
      </w:r>
      <w:r w:rsidRPr="00C223E8">
        <w:t>:</w:t>
      </w:r>
    </w:p>
    <w:p w14:paraId="674FDF16" w14:textId="77777777" w:rsidR="00774352" w:rsidRPr="00C223E8" w:rsidRDefault="00774352" w:rsidP="00774352">
      <w:pPr>
        <w:pStyle w:val="Code"/>
        <w:rPr>
          <w:noProof w:val="0"/>
        </w:rPr>
      </w:pPr>
      <w:r w:rsidRPr="00F3579A">
        <w:rPr>
          <w:noProof w:val="0"/>
        </w:rPr>
        <w:lastRenderedPageBreak/>
        <w:t>// Initializes the camera to begin drawing</w:t>
      </w:r>
    </w:p>
    <w:p w14:paraId="7E2E44ED" w14:textId="77777777" w:rsidR="00774352" w:rsidRDefault="00774352" w:rsidP="00774352">
      <w:pPr>
        <w:pStyle w:val="Code"/>
        <w:rPr>
          <w:noProof w:val="0"/>
        </w:rPr>
      </w:pPr>
      <w:proofErr w:type="spellStart"/>
      <w:proofErr w:type="gramStart"/>
      <w:r w:rsidRPr="00C5766C">
        <w:rPr>
          <w:noProof w:val="0"/>
        </w:rPr>
        <w:t>setViewAndCameraMatrix</w:t>
      </w:r>
      <w:proofErr w:type="spellEnd"/>
      <w:r w:rsidRPr="00C5766C">
        <w:rPr>
          <w:noProof w:val="0"/>
        </w:rPr>
        <w:t>(</w:t>
      </w:r>
      <w:proofErr w:type="gramEnd"/>
      <w:r w:rsidRPr="00C5766C">
        <w:rPr>
          <w:noProof w:val="0"/>
        </w:rPr>
        <w:t>) {</w:t>
      </w:r>
    </w:p>
    <w:p w14:paraId="5017348E" w14:textId="77777777" w:rsidR="00774352" w:rsidRDefault="00774352" w:rsidP="00774352">
      <w:pPr>
        <w:pStyle w:val="Code"/>
        <w:rPr>
          <w:noProof w:val="0"/>
        </w:rPr>
      </w:pPr>
      <w:r w:rsidRPr="00F3579A">
        <w:rPr>
          <w:noProof w:val="0"/>
        </w:rPr>
        <w:t xml:space="preserve">    </w:t>
      </w:r>
      <w:r w:rsidRPr="00C5766C">
        <w:rPr>
          <w:noProof w:val="0"/>
        </w:rPr>
        <w:t xml:space="preserve">let </w:t>
      </w:r>
      <w:proofErr w:type="spellStart"/>
      <w:r w:rsidRPr="00C5766C">
        <w:rPr>
          <w:noProof w:val="0"/>
        </w:rPr>
        <w:t>gl</w:t>
      </w:r>
      <w:proofErr w:type="spellEnd"/>
      <w:r w:rsidRPr="00C5766C">
        <w:rPr>
          <w:noProof w:val="0"/>
        </w:rPr>
        <w:t xml:space="preserve"> = </w:t>
      </w:r>
      <w:proofErr w:type="spellStart"/>
      <w:proofErr w:type="gramStart"/>
      <w:r w:rsidRPr="00C5766C">
        <w:rPr>
          <w:noProof w:val="0"/>
        </w:rPr>
        <w:t>glSys.get</w:t>
      </w:r>
      <w:proofErr w:type="spellEnd"/>
      <w:r w:rsidRPr="00C5766C">
        <w:rPr>
          <w:noProof w:val="0"/>
        </w:rPr>
        <w:t>(</w:t>
      </w:r>
      <w:proofErr w:type="gramEnd"/>
      <w:r w:rsidRPr="00C5766C">
        <w:rPr>
          <w:noProof w:val="0"/>
        </w:rPr>
        <w:t>);</w:t>
      </w:r>
    </w:p>
    <w:p w14:paraId="2547FA30" w14:textId="77777777" w:rsidR="00774352" w:rsidRPr="00C223E8" w:rsidRDefault="00774352" w:rsidP="00774352">
      <w:pPr>
        <w:pStyle w:val="Code"/>
        <w:rPr>
          <w:noProof w:val="0"/>
        </w:rPr>
      </w:pPr>
      <w:r w:rsidRPr="00F3579A">
        <w:rPr>
          <w:noProof w:val="0"/>
        </w:rPr>
        <w:t xml:space="preserve">    // Step A: Configure the viewport</w:t>
      </w:r>
    </w:p>
    <w:p w14:paraId="5555CBAB" w14:textId="77777777" w:rsidR="00774352" w:rsidRPr="00C223E8" w:rsidRDefault="00774352" w:rsidP="00774352">
      <w:pPr>
        <w:pStyle w:val="Code"/>
        <w:rPr>
          <w:noProof w:val="0"/>
        </w:rPr>
      </w:pPr>
      <w:r w:rsidRPr="00F3579A">
        <w:rPr>
          <w:noProof w:val="0"/>
        </w:rPr>
        <w:t xml:space="preserve">    // … details to follow</w:t>
      </w:r>
    </w:p>
    <w:p w14:paraId="57733CDB" w14:textId="77777777" w:rsidR="00774352" w:rsidRPr="00C223E8" w:rsidRDefault="00774352" w:rsidP="00774352">
      <w:pPr>
        <w:pStyle w:val="Code"/>
        <w:rPr>
          <w:noProof w:val="0"/>
        </w:rPr>
      </w:pPr>
      <w:r w:rsidRPr="00F3579A">
        <w:rPr>
          <w:noProof w:val="0"/>
        </w:rPr>
        <w:t xml:space="preserve">    </w:t>
      </w:r>
    </w:p>
    <w:p w14:paraId="7AF28050" w14:textId="77777777" w:rsidR="00774352" w:rsidRPr="00C223E8" w:rsidRDefault="00774352" w:rsidP="00774352">
      <w:pPr>
        <w:pStyle w:val="Code"/>
        <w:rPr>
          <w:noProof w:val="0"/>
        </w:rPr>
      </w:pPr>
      <w:r w:rsidRPr="00F3579A">
        <w:rPr>
          <w:noProof w:val="0"/>
        </w:rPr>
        <w:t xml:space="preserve">    // Step B: define the View-Projection matrix</w:t>
      </w:r>
    </w:p>
    <w:p w14:paraId="44316656" w14:textId="77777777" w:rsidR="00774352" w:rsidRPr="00C223E8" w:rsidRDefault="00774352" w:rsidP="00774352">
      <w:pPr>
        <w:pStyle w:val="Code"/>
        <w:rPr>
          <w:noProof w:val="0"/>
        </w:rPr>
      </w:pPr>
      <w:r w:rsidRPr="00F3579A">
        <w:rPr>
          <w:noProof w:val="0"/>
        </w:rPr>
        <w:t xml:space="preserve">    // … details to follow</w:t>
      </w:r>
    </w:p>
    <w:p w14:paraId="362FD306" w14:textId="77777777" w:rsidR="00774352" w:rsidRPr="00C223E8" w:rsidRDefault="00774352" w:rsidP="00774352">
      <w:pPr>
        <w:pStyle w:val="Code"/>
        <w:rPr>
          <w:noProof w:val="0"/>
        </w:rPr>
      </w:pPr>
      <w:r w:rsidRPr="00F3579A">
        <w:rPr>
          <w:noProof w:val="0"/>
        </w:rPr>
        <w:t>}</w:t>
      </w:r>
    </w:p>
    <w:p w14:paraId="63BF6897" w14:textId="42924BDE" w:rsidR="00774352" w:rsidRPr="00C223E8" w:rsidRDefault="00774352" w:rsidP="00F9439C">
      <w:pPr>
        <w:pStyle w:val="BodyTextFirst"/>
      </w:pPr>
      <w:r w:rsidRPr="00C223E8">
        <w:t xml:space="preserve">Note that this function is called </w:t>
      </w:r>
      <w:proofErr w:type="spellStart"/>
      <w:proofErr w:type="gramStart"/>
      <w:r w:rsidRPr="00C5766C">
        <w:rPr>
          <w:rStyle w:val="CodeInline"/>
        </w:rPr>
        <w:t>setViewAndCameraMatrix</w:t>
      </w:r>
      <w:proofErr w:type="spellEnd"/>
      <w:r w:rsidRPr="00C223E8">
        <w:rPr>
          <w:rStyle w:val="CodeInline"/>
        </w:rPr>
        <w:t>(</w:t>
      </w:r>
      <w:proofErr w:type="gramEnd"/>
      <w:r w:rsidRPr="00C223E8">
        <w:rPr>
          <w:rStyle w:val="CodeInline"/>
        </w:rPr>
        <w:t>)</w:t>
      </w:r>
      <w:r w:rsidRPr="00C223E8">
        <w:t xml:space="preserve"> because it configures WebGL to draw to the desire </w:t>
      </w:r>
      <w:r>
        <w:t>view</w:t>
      </w:r>
      <w:r w:rsidRPr="00C223E8">
        <w:t xml:space="preserve">port and sets up the </w:t>
      </w:r>
      <w:r w:rsidR="00DD45D6">
        <w:t xml:space="preserve">Camera </w:t>
      </w:r>
      <w:r w:rsidRPr="00C223E8">
        <w:t xml:space="preserve">transform operator. The following </w:t>
      </w:r>
      <w:r>
        <w:t xml:space="preserve">steps </w:t>
      </w:r>
      <w:r w:rsidRPr="00C223E8">
        <w:t>explain the details of steps A and B.</w:t>
      </w:r>
    </w:p>
    <w:p w14:paraId="411C59C6" w14:textId="77777777" w:rsidR="00774352" w:rsidRPr="00C223E8" w:rsidRDefault="00774352" w:rsidP="00B41C1A">
      <w:pPr>
        <w:pStyle w:val="NumList"/>
        <w:numPr>
          <w:ilvl w:val="0"/>
          <w:numId w:val="46"/>
        </w:numPr>
      </w:pPr>
      <w:r w:rsidRPr="00C223E8">
        <w:t xml:space="preserve">The code to configure the viewport under step A is as follows: </w:t>
      </w:r>
    </w:p>
    <w:p w14:paraId="77ACD080" w14:textId="77777777" w:rsidR="00774352" w:rsidRDefault="00774352" w:rsidP="00774352">
      <w:pPr>
        <w:pStyle w:val="Code"/>
        <w:rPr>
          <w:noProof w:val="0"/>
        </w:rPr>
      </w:pPr>
      <w:r w:rsidRPr="00F3579A">
        <w:rPr>
          <w:noProof w:val="0"/>
        </w:rPr>
        <w:t xml:space="preserve">// </w:t>
      </w:r>
      <w:r>
        <w:rPr>
          <w:noProof w:val="0"/>
        </w:rPr>
        <w:t>Step A1: Set up the viewport: area on canvas to be drawn</w:t>
      </w:r>
    </w:p>
    <w:p w14:paraId="3BC7BAF5" w14:textId="77777777" w:rsidR="00774352" w:rsidRDefault="00774352" w:rsidP="00774352">
      <w:pPr>
        <w:pStyle w:val="Code"/>
        <w:rPr>
          <w:noProof w:val="0"/>
        </w:rPr>
      </w:pPr>
      <w:proofErr w:type="spellStart"/>
      <w:proofErr w:type="gramStart"/>
      <w:r>
        <w:rPr>
          <w:noProof w:val="0"/>
        </w:rPr>
        <w:t>gl.viewport</w:t>
      </w:r>
      <w:proofErr w:type="spellEnd"/>
      <w:proofErr w:type="gramEnd"/>
      <w:r>
        <w:rPr>
          <w:noProof w:val="0"/>
        </w:rPr>
        <w:t>(</w:t>
      </w:r>
      <w:proofErr w:type="spellStart"/>
      <w:r>
        <w:rPr>
          <w:noProof w:val="0"/>
        </w:rPr>
        <w:t>this.mViewport</w:t>
      </w:r>
      <w:proofErr w:type="spellEnd"/>
      <w:r>
        <w:rPr>
          <w:noProof w:val="0"/>
        </w:rPr>
        <w:t>[0],  // x position of bottom-left corner of the area to be drawn</w:t>
      </w:r>
    </w:p>
    <w:p w14:paraId="785C179A" w14:textId="017557B9" w:rsidR="00774352" w:rsidRDefault="00B51374" w:rsidP="00774352">
      <w:pPr>
        <w:pStyle w:val="Code"/>
        <w:rPr>
          <w:noProof w:val="0"/>
        </w:rPr>
      </w:pPr>
      <w:r>
        <w:rPr>
          <w:noProof w:val="0"/>
        </w:rPr>
        <w:t xml:space="preserve">    </w:t>
      </w:r>
      <w:proofErr w:type="spellStart"/>
      <w:proofErr w:type="gramStart"/>
      <w:r w:rsidR="00774352">
        <w:rPr>
          <w:noProof w:val="0"/>
        </w:rPr>
        <w:t>this.mViewport</w:t>
      </w:r>
      <w:proofErr w:type="spellEnd"/>
      <w:proofErr w:type="gramEnd"/>
      <w:r w:rsidR="00774352">
        <w:rPr>
          <w:noProof w:val="0"/>
        </w:rPr>
        <w:t>[1],  // y position of bottom-left corner of the area to be drawn</w:t>
      </w:r>
    </w:p>
    <w:p w14:paraId="00025D8B" w14:textId="0DB3000B"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75CB54DD" w14:textId="27156371"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[3]); // height of the area to be drawn</w:t>
      </w:r>
    </w:p>
    <w:p w14:paraId="1483AB69" w14:textId="7A94A2ED" w:rsidR="00774352" w:rsidRDefault="00774352" w:rsidP="00774352">
      <w:pPr>
        <w:pStyle w:val="Code"/>
        <w:rPr>
          <w:noProof w:val="0"/>
        </w:rPr>
      </w:pPr>
      <w:r>
        <w:rPr>
          <w:noProof w:val="0"/>
        </w:rPr>
        <w:t>// Step A2: set up the corresponding scissor area to limit the clear area</w:t>
      </w:r>
    </w:p>
    <w:p w14:paraId="1A5385A2" w14:textId="333B617C" w:rsidR="00774352" w:rsidRDefault="00774352" w:rsidP="00774352">
      <w:pPr>
        <w:pStyle w:val="Code"/>
        <w:rPr>
          <w:noProof w:val="0"/>
        </w:rPr>
      </w:pPr>
      <w:proofErr w:type="spellStart"/>
      <w:proofErr w:type="gramStart"/>
      <w:r>
        <w:rPr>
          <w:noProof w:val="0"/>
        </w:rPr>
        <w:t>gl.scissor</w:t>
      </w:r>
      <w:proofErr w:type="spellEnd"/>
      <w:proofErr w:type="gramEnd"/>
      <w:r>
        <w:rPr>
          <w:noProof w:val="0"/>
        </w:rPr>
        <w:t>(</w:t>
      </w:r>
      <w:proofErr w:type="spellStart"/>
      <w:r>
        <w:rPr>
          <w:noProof w:val="0"/>
        </w:rPr>
        <w:t>this.mViewport</w:t>
      </w:r>
      <w:proofErr w:type="spellEnd"/>
      <w:r>
        <w:rPr>
          <w:noProof w:val="0"/>
        </w:rPr>
        <w:t>[0], // x position of bottom-left corner of the area to be drawn</w:t>
      </w:r>
    </w:p>
    <w:p w14:paraId="113A4AF5" w14:textId="0817AC30"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[1], // y position of bottom-left corner of the area to be drawn</w:t>
      </w:r>
    </w:p>
    <w:p w14:paraId="045A47D7" w14:textId="0F35749F"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1682A460" w14:textId="10C7C0AC"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[3]);// height of the area to be drawn</w:t>
      </w:r>
    </w:p>
    <w:p w14:paraId="2CE8C33A" w14:textId="5A372FD8" w:rsidR="00774352" w:rsidRDefault="00774352" w:rsidP="00774352">
      <w:pPr>
        <w:pStyle w:val="Code"/>
        <w:rPr>
          <w:noProof w:val="0"/>
        </w:rPr>
      </w:pPr>
      <w:r>
        <w:rPr>
          <w:noProof w:val="0"/>
        </w:rPr>
        <w:t xml:space="preserve">    </w:t>
      </w:r>
    </w:p>
    <w:p w14:paraId="7896656E" w14:textId="12335580" w:rsidR="00774352" w:rsidRDefault="00774352" w:rsidP="00774352">
      <w:pPr>
        <w:pStyle w:val="Code"/>
        <w:rPr>
          <w:noProof w:val="0"/>
        </w:rPr>
      </w:pPr>
      <w:r>
        <w:rPr>
          <w:noProof w:val="0"/>
        </w:rPr>
        <w:t>// Step A3: set the color to be clear</w:t>
      </w:r>
    </w:p>
    <w:p w14:paraId="3CBE133D" w14:textId="77777777" w:rsidR="00774352" w:rsidRDefault="00774352" w:rsidP="00774352">
      <w:pPr>
        <w:pStyle w:val="Code"/>
        <w:rPr>
          <w:noProof w:val="0"/>
        </w:rPr>
      </w:pPr>
      <w:proofErr w:type="spellStart"/>
      <w:proofErr w:type="gramStart"/>
      <w:r>
        <w:rPr>
          <w:noProof w:val="0"/>
        </w:rPr>
        <w:t>gl.clearColor</w:t>
      </w:r>
      <w:proofErr w:type="spellEnd"/>
      <w:proofErr w:type="gramEnd"/>
      <w:r>
        <w:rPr>
          <w:noProof w:val="0"/>
        </w:rPr>
        <w:t>(</w:t>
      </w:r>
      <w:proofErr w:type="spellStart"/>
      <w:r>
        <w:rPr>
          <w:noProof w:val="0"/>
        </w:rPr>
        <w:t>this.mBGColor</w:t>
      </w:r>
      <w:proofErr w:type="spellEnd"/>
      <w:r>
        <w:rPr>
          <w:noProof w:val="0"/>
        </w:rPr>
        <w:t xml:space="preserve">[0], </w:t>
      </w:r>
      <w:proofErr w:type="spellStart"/>
      <w:r>
        <w:rPr>
          <w:noProof w:val="0"/>
        </w:rPr>
        <w:t>this.mBGColor</w:t>
      </w:r>
      <w:proofErr w:type="spellEnd"/>
      <w:r>
        <w:rPr>
          <w:noProof w:val="0"/>
        </w:rPr>
        <w:t xml:space="preserve">[1], </w:t>
      </w:r>
      <w:proofErr w:type="spellStart"/>
      <w:r>
        <w:rPr>
          <w:noProof w:val="0"/>
        </w:rPr>
        <w:t>this.mBGColor</w:t>
      </w:r>
      <w:proofErr w:type="spellEnd"/>
      <w:r>
        <w:rPr>
          <w:noProof w:val="0"/>
        </w:rPr>
        <w:t xml:space="preserve">[2], </w:t>
      </w:r>
      <w:proofErr w:type="spellStart"/>
      <w:r>
        <w:rPr>
          <w:noProof w:val="0"/>
        </w:rPr>
        <w:t>this.mBGColor</w:t>
      </w:r>
      <w:proofErr w:type="spellEnd"/>
      <w:r>
        <w:rPr>
          <w:noProof w:val="0"/>
        </w:rPr>
        <w:t xml:space="preserve">[3]);  </w:t>
      </w:r>
    </w:p>
    <w:p w14:paraId="62F4E2C0" w14:textId="77777777" w:rsidR="00774352" w:rsidRDefault="00774352" w:rsidP="00774352">
      <w:pPr>
        <w:pStyle w:val="Code"/>
        <w:rPr>
          <w:noProof w:val="0"/>
        </w:rPr>
      </w:pPr>
      <w:r>
        <w:rPr>
          <w:noProof w:val="0"/>
        </w:rPr>
        <w:t>// set the color to be cleared</w:t>
      </w:r>
    </w:p>
    <w:p w14:paraId="67ABC68D" w14:textId="5663D5C8" w:rsidR="00774352" w:rsidRDefault="00774352" w:rsidP="00774352">
      <w:pPr>
        <w:pStyle w:val="Code"/>
        <w:rPr>
          <w:noProof w:val="0"/>
        </w:rPr>
      </w:pPr>
      <w:r>
        <w:rPr>
          <w:noProof w:val="0"/>
        </w:rPr>
        <w:t>// Step A4: enable the scissor area, clear, and then disable the scissor area</w:t>
      </w:r>
    </w:p>
    <w:p w14:paraId="43ECF127" w14:textId="4F0D4208" w:rsidR="00774352" w:rsidRDefault="00774352" w:rsidP="00774352">
      <w:pPr>
        <w:pStyle w:val="Code"/>
        <w:rPr>
          <w:noProof w:val="0"/>
        </w:rPr>
      </w:pP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73EC4E84" w14:textId="4AAB07B8" w:rsidR="00774352" w:rsidRDefault="00774352" w:rsidP="00774352">
      <w:pPr>
        <w:pStyle w:val="Code"/>
        <w:rPr>
          <w:noProof w:val="0"/>
        </w:rPr>
      </w:pPr>
      <w:proofErr w:type="spellStart"/>
      <w:proofErr w:type="gramStart"/>
      <w:r>
        <w:rPr>
          <w:noProof w:val="0"/>
        </w:rPr>
        <w:t>gl.clear</w:t>
      </w:r>
      <w:proofErr w:type="spellEnd"/>
      <w:proofErr w:type="gramEnd"/>
      <w:r>
        <w:rPr>
          <w:noProof w:val="0"/>
        </w:rPr>
        <w:t>(</w:t>
      </w:r>
      <w:proofErr w:type="spellStart"/>
      <w:r>
        <w:rPr>
          <w:noProof w:val="0"/>
        </w:rPr>
        <w:t>gl.COLOR_BUFFER_BIT</w:t>
      </w:r>
      <w:proofErr w:type="spellEnd"/>
      <w:r>
        <w:rPr>
          <w:noProof w:val="0"/>
        </w:rPr>
        <w:t>);</w:t>
      </w:r>
    </w:p>
    <w:p w14:paraId="4B8D06A1" w14:textId="172C3C6C" w:rsidR="00774352" w:rsidRPr="00C223E8" w:rsidRDefault="00774352" w:rsidP="00774352">
      <w:pPr>
        <w:pStyle w:val="Code"/>
        <w:rPr>
          <w:noProof w:val="0"/>
        </w:rPr>
      </w:pP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7C441EE2" w14:textId="07587414" w:rsidR="00774352" w:rsidRPr="00C223E8" w:rsidRDefault="00774352" w:rsidP="00F9439C">
      <w:pPr>
        <w:pStyle w:val="BodyTextFirst"/>
      </w:pPr>
      <w:r w:rsidRPr="00C223E8">
        <w:t xml:space="preserve">Notice the similarity of these steps to the viewport setup code in </w:t>
      </w:r>
      <w:proofErr w:type="spellStart"/>
      <w:r w:rsidRPr="00C223E8">
        <w:rPr>
          <w:rStyle w:val="CodeInline"/>
        </w:rPr>
        <w:t>MyGame</w:t>
      </w:r>
      <w:proofErr w:type="spellEnd"/>
      <w:r w:rsidRPr="00C223E8">
        <w:t xml:space="preserve"> of the previous example. The only difference is the </w:t>
      </w:r>
      <w:r w:rsidR="00AD230A">
        <w:t xml:space="preserve">proper references to </w:t>
      </w:r>
      <w:r>
        <w:t xml:space="preserve">the </w:t>
      </w:r>
      <w:r w:rsidRPr="00C223E8">
        <w:t>instance variables</w:t>
      </w:r>
      <w:r w:rsidR="007634D8">
        <w:t xml:space="preserve"> via </w:t>
      </w:r>
      <w:r w:rsidR="007634D8" w:rsidRPr="00B41C1A">
        <w:rPr>
          <w:rStyle w:val="CodeInline"/>
        </w:rPr>
        <w:t>this</w:t>
      </w:r>
      <w:r w:rsidR="007634D8">
        <w:t>.</w:t>
      </w:r>
    </w:p>
    <w:p w14:paraId="5C61C07B" w14:textId="4D556B15" w:rsidR="00774352" w:rsidRPr="00C223E8" w:rsidRDefault="00774352" w:rsidP="00B41C1A">
      <w:pPr>
        <w:pStyle w:val="NumList"/>
        <w:numPr>
          <w:ilvl w:val="0"/>
          <w:numId w:val="46"/>
        </w:numPr>
      </w:pPr>
      <w:r w:rsidRPr="00C223E8">
        <w:t xml:space="preserve">The code to set up the </w:t>
      </w:r>
      <w:r w:rsidR="00AD230A">
        <w:t xml:space="preserve">Camera </w:t>
      </w:r>
      <w:r w:rsidRPr="00C223E8">
        <w:t xml:space="preserve">transform operator under step B is as follows: </w:t>
      </w:r>
    </w:p>
    <w:p w14:paraId="10B02BB2" w14:textId="60F9D0C1" w:rsidR="00774352" w:rsidRDefault="00774352" w:rsidP="00774352">
      <w:pPr>
        <w:pStyle w:val="Code"/>
        <w:rPr>
          <w:noProof w:val="0"/>
        </w:rPr>
      </w:pPr>
      <w:r>
        <w:rPr>
          <w:noProof w:val="0"/>
        </w:rPr>
        <w:t>// Step B: Compute the Camera Matrix</w:t>
      </w:r>
    </w:p>
    <w:p w14:paraId="6337C128" w14:textId="77777777" w:rsidR="00986800" w:rsidRDefault="00986800" w:rsidP="00774352">
      <w:pPr>
        <w:pStyle w:val="Code"/>
        <w:rPr>
          <w:noProof w:val="0"/>
        </w:rPr>
      </w:pPr>
    </w:p>
    <w:p w14:paraId="10D60C90" w14:textId="6ACA6AEE" w:rsidR="00774352" w:rsidRDefault="00774352" w:rsidP="00774352">
      <w:pPr>
        <w:pStyle w:val="Code"/>
        <w:rPr>
          <w:noProof w:val="0"/>
        </w:rPr>
      </w:pPr>
      <w:r>
        <w:rPr>
          <w:noProof w:val="0"/>
        </w:rPr>
        <w:t xml:space="preserve">// Step B1: compute </w:t>
      </w:r>
      <w:proofErr w:type="spellStart"/>
      <w:r>
        <w:rPr>
          <w:noProof w:val="0"/>
        </w:rPr>
        <w:t>wcHeight</w:t>
      </w:r>
      <w:proofErr w:type="spellEnd"/>
    </w:p>
    <w:p w14:paraId="7EACA4FC" w14:textId="77777777" w:rsidR="00774352" w:rsidRDefault="00774352" w:rsidP="00774352">
      <w:pPr>
        <w:pStyle w:val="Code"/>
        <w:rPr>
          <w:noProof w:val="0"/>
        </w:rPr>
      </w:pPr>
      <w:r>
        <w:rPr>
          <w:noProof w:val="0"/>
        </w:rPr>
        <w:t xml:space="preserve">let </w:t>
      </w:r>
      <w:proofErr w:type="spellStart"/>
      <w:r>
        <w:rPr>
          <w:noProof w:val="0"/>
        </w:rPr>
        <w:t>wcHeight</w:t>
      </w:r>
      <w:proofErr w:type="spellEnd"/>
      <w:r>
        <w:rPr>
          <w:noProof w:val="0"/>
        </w:rPr>
        <w:t xml:space="preserve"> = </w:t>
      </w:r>
      <w:proofErr w:type="spellStart"/>
      <w:proofErr w:type="gramStart"/>
      <w:r>
        <w:rPr>
          <w:noProof w:val="0"/>
        </w:rPr>
        <w:t>this.mWCWidth</w:t>
      </w:r>
      <w:proofErr w:type="spellEnd"/>
      <w:proofErr w:type="gramEnd"/>
      <w:r>
        <w:rPr>
          <w:noProof w:val="0"/>
        </w:rPr>
        <w:t xml:space="preserve"> * </w:t>
      </w:r>
      <w:proofErr w:type="spellStart"/>
      <w:r>
        <w:rPr>
          <w:noProof w:val="0"/>
        </w:rPr>
        <w:t>this.mViewport</w:t>
      </w:r>
      <w:proofErr w:type="spellEnd"/>
      <w:r>
        <w:rPr>
          <w:noProof w:val="0"/>
        </w:rPr>
        <w:t xml:space="preserve">[3] / </w:t>
      </w:r>
      <w:proofErr w:type="spellStart"/>
      <w:r>
        <w:rPr>
          <w:noProof w:val="0"/>
        </w:rPr>
        <w:t>this.mViewport</w:t>
      </w:r>
      <w:proofErr w:type="spellEnd"/>
      <w:r>
        <w:rPr>
          <w:noProof w:val="0"/>
        </w:rPr>
        <w:t xml:space="preserve">[2]; // </w:t>
      </w:r>
      <w:proofErr w:type="spellStart"/>
      <w:r>
        <w:rPr>
          <w:noProof w:val="0"/>
        </w:rPr>
        <w:t>viewportH</w:t>
      </w:r>
      <w:proofErr w:type="spellEnd"/>
      <w:r>
        <w:rPr>
          <w:noProof w:val="0"/>
        </w:rPr>
        <w:t>/</w:t>
      </w:r>
      <w:proofErr w:type="spellStart"/>
      <w:r>
        <w:rPr>
          <w:noProof w:val="0"/>
        </w:rPr>
        <w:t>viewportW</w:t>
      </w:r>
      <w:proofErr w:type="spellEnd"/>
    </w:p>
    <w:p w14:paraId="40424BFC" w14:textId="77777777" w:rsidR="00774352" w:rsidRDefault="00774352" w:rsidP="00774352">
      <w:pPr>
        <w:pStyle w:val="Code"/>
        <w:rPr>
          <w:noProof w:val="0"/>
        </w:rPr>
      </w:pPr>
      <w:r>
        <w:rPr>
          <w:noProof w:val="0"/>
        </w:rPr>
        <w:t xml:space="preserve">        </w:t>
      </w:r>
    </w:p>
    <w:p w14:paraId="4A69E6E0" w14:textId="77777777" w:rsidR="00774352" w:rsidRDefault="00774352" w:rsidP="00774352">
      <w:pPr>
        <w:pStyle w:val="Code"/>
        <w:rPr>
          <w:noProof w:val="0"/>
        </w:rPr>
      </w:pPr>
      <w:r>
        <w:rPr>
          <w:noProof w:val="0"/>
        </w:rPr>
        <w:t>// Step B2: following the translation, scale to: (-1, -1) to (1, 1): a 2x2 square at origin</w:t>
      </w:r>
    </w:p>
    <w:p w14:paraId="5BCB0188" w14:textId="72751F19" w:rsidR="00774352" w:rsidRDefault="00774352" w:rsidP="00774352">
      <w:pPr>
        <w:pStyle w:val="Code"/>
        <w:rPr>
          <w:noProof w:val="0"/>
        </w:rPr>
      </w:pPr>
      <w:r>
        <w:rPr>
          <w:noProof w:val="0"/>
        </w:rPr>
        <w:t>mat4.scale(</w:t>
      </w:r>
      <w:proofErr w:type="spellStart"/>
      <w:proofErr w:type="gramStart"/>
      <w:r>
        <w:rPr>
          <w:noProof w:val="0"/>
        </w:rPr>
        <w:t>this.mCameraMatrix</w:t>
      </w:r>
      <w:proofErr w:type="spellEnd"/>
      <w:proofErr w:type="gramEnd"/>
      <w:r>
        <w:rPr>
          <w:noProof w:val="0"/>
        </w:rPr>
        <w:t>, mat4.create(), vec3.fromValues(2.0/</w:t>
      </w:r>
      <w:proofErr w:type="spellStart"/>
      <w:r>
        <w:rPr>
          <w:noProof w:val="0"/>
        </w:rPr>
        <w:t>this.mWCWidth</w:t>
      </w:r>
      <w:proofErr w:type="spellEnd"/>
      <w:r>
        <w:rPr>
          <w:noProof w:val="0"/>
        </w:rPr>
        <w:t>, 2.0/</w:t>
      </w:r>
      <w:proofErr w:type="spellStart"/>
      <w:r>
        <w:rPr>
          <w:noProof w:val="0"/>
        </w:rPr>
        <w:t>wcHeight</w:t>
      </w:r>
      <w:proofErr w:type="spellEnd"/>
      <w:r>
        <w:rPr>
          <w:noProof w:val="0"/>
        </w:rPr>
        <w:t>, 1.0));</w:t>
      </w:r>
    </w:p>
    <w:p w14:paraId="1606964D" w14:textId="77777777" w:rsidR="00774352" w:rsidRDefault="00774352" w:rsidP="00774352">
      <w:pPr>
        <w:pStyle w:val="Code"/>
        <w:rPr>
          <w:noProof w:val="0"/>
        </w:rPr>
      </w:pPr>
    </w:p>
    <w:p w14:paraId="15C0BDED" w14:textId="77777777" w:rsidR="00774352" w:rsidRDefault="00774352" w:rsidP="00774352">
      <w:pPr>
        <w:pStyle w:val="Code"/>
        <w:rPr>
          <w:noProof w:val="0"/>
        </w:rPr>
      </w:pPr>
      <w:r>
        <w:rPr>
          <w:noProof w:val="0"/>
        </w:rPr>
        <w:lastRenderedPageBreak/>
        <w:t>// Step B3: first operation to perform is to translate camera center to the origin</w:t>
      </w:r>
    </w:p>
    <w:p w14:paraId="056C4790" w14:textId="77777777" w:rsidR="00774352" w:rsidRDefault="00774352" w:rsidP="00774352">
      <w:pPr>
        <w:pStyle w:val="Code"/>
        <w:rPr>
          <w:noProof w:val="0"/>
        </w:rPr>
      </w:pPr>
      <w:r>
        <w:rPr>
          <w:noProof w:val="0"/>
        </w:rPr>
        <w:t>mat4.translate(</w:t>
      </w:r>
      <w:proofErr w:type="spellStart"/>
      <w:proofErr w:type="gramStart"/>
      <w:r>
        <w:rPr>
          <w:noProof w:val="0"/>
        </w:rPr>
        <w:t>this.mCameraMatrix</w:t>
      </w:r>
      <w:proofErr w:type="spellEnd"/>
      <w:proofErr w:type="gramEnd"/>
      <w:r>
        <w:rPr>
          <w:noProof w:val="0"/>
        </w:rPr>
        <w:t xml:space="preserve">, </w:t>
      </w:r>
      <w:proofErr w:type="spellStart"/>
      <w:r>
        <w:rPr>
          <w:noProof w:val="0"/>
        </w:rPr>
        <w:t>this.mCameraMatrix</w:t>
      </w:r>
      <w:proofErr w:type="spellEnd"/>
      <w:r>
        <w:rPr>
          <w:noProof w:val="0"/>
        </w:rPr>
        <w:t>, vec3.fromValues(-</w:t>
      </w:r>
      <w:proofErr w:type="spellStart"/>
      <w:r>
        <w:rPr>
          <w:noProof w:val="0"/>
        </w:rPr>
        <w:t>this.mWCCenter</w:t>
      </w:r>
      <w:proofErr w:type="spellEnd"/>
      <w:r>
        <w:rPr>
          <w:noProof w:val="0"/>
        </w:rPr>
        <w:t xml:space="preserve">[0], </w:t>
      </w:r>
    </w:p>
    <w:p w14:paraId="2602138A" w14:textId="77777777" w:rsidR="00774352" w:rsidRPr="00C223E8" w:rsidRDefault="00774352" w:rsidP="00774352">
      <w:pPr>
        <w:pStyle w:val="Code"/>
        <w:rPr>
          <w:noProof w:val="0"/>
        </w:rPr>
      </w:pPr>
      <w:commentRangeStart w:id="17"/>
      <w:r>
        <w:rPr>
          <w:noProof w:val="0"/>
        </w:rPr>
        <w:t>-</w:t>
      </w:r>
      <w:commentRangeEnd w:id="17"/>
      <w:proofErr w:type="spellStart"/>
      <w:r w:rsidR="00BC22EC">
        <w:rPr>
          <w:rStyle w:val="CommentReference"/>
          <w:rFonts w:asciiTheme="minorHAnsi" w:hAnsiTheme="minorHAnsi"/>
          <w:noProof w:val="0"/>
        </w:rPr>
        <w:commentReference w:id="17"/>
      </w:r>
      <w:proofErr w:type="gramStart"/>
      <w:r>
        <w:rPr>
          <w:noProof w:val="0"/>
        </w:rPr>
        <w:t>this.mWCCenter</w:t>
      </w:r>
      <w:proofErr w:type="spellEnd"/>
      <w:proofErr w:type="gramEnd"/>
      <w:r>
        <w:rPr>
          <w:noProof w:val="0"/>
        </w:rPr>
        <w:t>[1], 0));</w:t>
      </w:r>
    </w:p>
    <w:p w14:paraId="38B45FC3" w14:textId="10163761" w:rsidR="00774352" w:rsidRPr="00C223E8" w:rsidRDefault="00774352" w:rsidP="00F9439C">
      <w:pPr>
        <w:pStyle w:val="BodyTextFirst"/>
      </w:pPr>
      <w:r w:rsidRPr="00C223E8">
        <w:t xml:space="preserve">Once again, this code is similar to </w:t>
      </w:r>
      <w:r w:rsidR="0043117B">
        <w:t>the</w:t>
      </w:r>
      <w:r w:rsidR="004630B0">
        <w:t xml:space="preserve"> </w:t>
      </w:r>
      <w:proofErr w:type="spellStart"/>
      <w:r w:rsidR="004630B0" w:rsidRPr="00B41C1A">
        <w:rPr>
          <w:rStyle w:val="CodeInline"/>
        </w:rPr>
        <w:t>MyGame</w:t>
      </w:r>
      <w:proofErr w:type="spellEnd"/>
      <w:r w:rsidR="004630B0">
        <w:t xml:space="preserve"> constructor </w:t>
      </w:r>
      <w:r w:rsidRPr="00C223E8">
        <w:t xml:space="preserve">from the previous example. In addition, take note that to guarantee </w:t>
      </w:r>
      <w:r>
        <w:t xml:space="preserve">a </w:t>
      </w:r>
      <w:r w:rsidRPr="00C223E8">
        <w:t xml:space="preserve">matching aspect ratio between WC and </w:t>
      </w:r>
      <w:r w:rsidR="004630B0">
        <w:t xml:space="preserve">the </w:t>
      </w:r>
      <w:r w:rsidRPr="00C223E8">
        <w:t>viewport, in step B</w:t>
      </w:r>
      <w:r w:rsidR="00D1052A">
        <w:t>1</w:t>
      </w:r>
      <w:r>
        <w:t>, the</w:t>
      </w:r>
      <w:r w:rsidRPr="00C223E8">
        <w:t xml:space="preserve"> WC height, </w:t>
      </w:r>
      <w:proofErr w:type="spellStart"/>
      <w:r w:rsidR="00315F53">
        <w:rPr>
          <w:rStyle w:val="CodeInline"/>
        </w:rPr>
        <w:t>wc</w:t>
      </w:r>
      <w:r w:rsidR="00315F53" w:rsidRPr="00C223E8">
        <w:rPr>
          <w:rStyle w:val="CodeInline"/>
        </w:rPr>
        <w:t>Height</w:t>
      </w:r>
      <w:proofErr w:type="spellEnd"/>
      <w:r w:rsidRPr="00C223E8">
        <w:t xml:space="preserve">, is computed based on the WC width, </w:t>
      </w:r>
      <w:proofErr w:type="spellStart"/>
      <w:r w:rsidRPr="00C223E8">
        <w:rPr>
          <w:rStyle w:val="CodeInline"/>
        </w:rPr>
        <w:t>mWCWidth</w:t>
      </w:r>
      <w:proofErr w:type="spellEnd"/>
      <w:r w:rsidRPr="00C223E8">
        <w:t xml:space="preserve">, and the aspect ratio of the viewport, </w:t>
      </w:r>
      <w:r>
        <w:t xml:space="preserve">which is </w:t>
      </w:r>
      <w:r w:rsidR="00920A51">
        <w:t xml:space="preserve">height </w:t>
      </w:r>
      <w:proofErr w:type="spellStart"/>
      <w:r w:rsidRPr="00C223E8">
        <w:t>height</w:t>
      </w:r>
      <w:proofErr w:type="spellEnd"/>
      <w:r w:rsidRPr="00C223E8">
        <w:t xml:space="preserve"> divided by width (</w:t>
      </w:r>
      <w:proofErr w:type="spellStart"/>
      <w:r w:rsidRPr="00C223E8">
        <w:rPr>
          <w:rStyle w:val="CodeInline"/>
        </w:rPr>
        <w:t>mViewport</w:t>
      </w:r>
      <w:proofErr w:type="spellEnd"/>
      <w:r w:rsidRPr="00C223E8">
        <w:rPr>
          <w:rStyle w:val="CodeInline"/>
        </w:rPr>
        <w:t>[3]/</w:t>
      </w:r>
      <w:proofErr w:type="spellStart"/>
      <w:r w:rsidRPr="00C223E8">
        <w:rPr>
          <w:rStyle w:val="CodeInline"/>
        </w:rPr>
        <w:t>mViewport</w:t>
      </w:r>
      <w:proofErr w:type="spellEnd"/>
      <w:r w:rsidRPr="00C223E8">
        <w:rPr>
          <w:rStyle w:val="CodeInline"/>
        </w:rPr>
        <w:t>[2]</w:t>
      </w:r>
      <w:r w:rsidRPr="00C223E8">
        <w:t>).</w:t>
      </w:r>
      <w:r>
        <w:fldChar w:fldCharType="begin"/>
      </w:r>
      <w:r>
        <w:instrText xml:space="preserve"> XE "</w:instrText>
      </w:r>
      <w:r w:rsidRPr="00C62ECC">
        <w:instrText>Camera:Camera Objects Project</w:instrText>
      </w:r>
      <w:r>
        <w:instrText xml:space="preserve">" </w:instrText>
      </w:r>
      <w:r>
        <w:fldChar w:fldCharType="end"/>
      </w:r>
      <w:r>
        <w:fldChar w:fldCharType="begin"/>
      </w:r>
      <w:r>
        <w:instrText xml:space="preserve"> XE "</w:instrText>
      </w:r>
      <w:r w:rsidRPr="00C62ECC">
        <w:instrText>Camera:Camera Objects Project</w:instrText>
      </w:r>
      <w:r>
        <w:instrText xml:space="preserve">" </w:instrText>
      </w:r>
      <w:r>
        <w:fldChar w:fldCharType="end"/>
      </w:r>
    </w:p>
    <w:p w14:paraId="438A4B03" w14:textId="561CE86F" w:rsidR="00AB2E76" w:rsidRPr="00C223E8" w:rsidRDefault="00AB2E76" w:rsidP="00AB2E76">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Camera </w:t>
      </w:r>
      <w:r w:rsidR="007D490D">
        <w:t>Object</w:t>
      </w:r>
    </w:p>
    <w:p w14:paraId="2B6C808B" w14:textId="1B726655" w:rsidR="00AB2E76" w:rsidRPr="00C223E8" w:rsidRDefault="00D154E5" w:rsidP="00AB2E76">
      <w:pPr>
        <w:pStyle w:val="BodyTextFirst"/>
      </w:pPr>
      <w:r>
        <w:t>T</w:t>
      </w:r>
      <w:r w:rsidR="00AB2E76" w:rsidRPr="00C223E8">
        <w:t xml:space="preserve">he </w:t>
      </w:r>
      <w:proofErr w:type="gramStart"/>
      <w:r w:rsidR="00AB2E76" w:rsidRPr="00C223E8">
        <w:rPr>
          <w:rStyle w:val="CodeInline"/>
        </w:rPr>
        <w:t>draw(</w:t>
      </w:r>
      <w:proofErr w:type="gramEnd"/>
      <w:r w:rsidR="00AB2E76" w:rsidRPr="00C223E8">
        <w:rPr>
          <w:rStyle w:val="CodeInline"/>
        </w:rPr>
        <w:t>)</w:t>
      </w:r>
      <w:r w:rsidR="00AB2E76" w:rsidRPr="00C223E8">
        <w:t xml:space="preserve"> function</w:t>
      </w:r>
      <w:r w:rsidR="00AB2E76">
        <w:t xml:space="preserve"> of the </w:t>
      </w:r>
      <w:r w:rsidR="00AB2E76">
        <w:rPr>
          <w:rStyle w:val="CodeInline"/>
        </w:rPr>
        <w:t>Renderable</w:t>
      </w:r>
      <w:r w:rsidR="00AB2E76" w:rsidRPr="00C223E8">
        <w:t xml:space="preserve"> object</w:t>
      </w:r>
      <w:r>
        <w:t xml:space="preserve"> must be modified to receive the newly defined </w:t>
      </w:r>
      <w:r w:rsidRPr="00B41C1A">
        <w:rPr>
          <w:rStyle w:val="CodeInline"/>
        </w:rPr>
        <w:t>Camera</w:t>
      </w:r>
      <w:r>
        <w:t xml:space="preserve"> object</w:t>
      </w:r>
      <w:r w:rsidR="00AB2E76" w:rsidRPr="00C223E8">
        <w:t>.</w:t>
      </w:r>
    </w:p>
    <w:p w14:paraId="7C8C0EC9" w14:textId="6DD457CD" w:rsidR="00AB2E76" w:rsidRDefault="00AB2E76" w:rsidP="00AB2E76">
      <w:pPr>
        <w:pStyle w:val="Code"/>
        <w:rPr>
          <w:noProof w:val="0"/>
        </w:rPr>
      </w:pPr>
      <w:r>
        <w:rPr>
          <w:noProof w:val="0"/>
        </w:rPr>
        <w:t>draw(</w:t>
      </w:r>
      <w:r w:rsidRPr="00604F2D">
        <w:rPr>
          <w:rStyle w:val="CodeBold"/>
        </w:rPr>
        <w:t>camera</w:t>
      </w:r>
      <w:r>
        <w:rPr>
          <w:noProof w:val="0"/>
        </w:rPr>
        <w:t>) {</w:t>
      </w:r>
    </w:p>
    <w:p w14:paraId="2420415D" w14:textId="77777777" w:rsidR="00AB2E76" w:rsidRDefault="00AB2E76" w:rsidP="00AB2E76">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04784882" w14:textId="6B05DEEB" w:rsidR="00AB2E76" w:rsidRDefault="00AB2E76" w:rsidP="00AB2E76">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003B75CD" w:rsidRPr="003B75CD">
        <w:rPr>
          <w:rStyle w:val="CodeBold"/>
        </w:rPr>
        <w:t>camera.getCameraMatrix()</w:t>
      </w:r>
      <w:r>
        <w:rPr>
          <w:noProof w:val="0"/>
        </w:rPr>
        <w:t>);</w:t>
      </w:r>
    </w:p>
    <w:p w14:paraId="15824DCA" w14:textId="77777777" w:rsidR="00AB2E76" w:rsidRDefault="00AB2E76" w:rsidP="00AB2E76">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5E60D2F8" w14:textId="70705FE4" w:rsidR="00AB2E76" w:rsidRDefault="00AB2E76" w:rsidP="00B41C1A">
      <w:pPr>
        <w:pStyle w:val="Code"/>
      </w:pPr>
      <w:r>
        <w:rPr>
          <w:noProof w:val="0"/>
        </w:rPr>
        <w:t>}</w:t>
      </w:r>
    </w:p>
    <w:p w14:paraId="09414EA4" w14:textId="33E7CAEE" w:rsidR="00840600" w:rsidRPr="00C223E8" w:rsidRDefault="00840600" w:rsidP="00840600">
      <w:pPr>
        <w:pStyle w:val="Heading3"/>
      </w:pPr>
      <w:r>
        <w:t>Modify the Client Interface File to Export Camera</w:t>
      </w:r>
    </w:p>
    <w:p w14:paraId="29729A5C" w14:textId="10AAD186" w:rsidR="00840600" w:rsidRDefault="00840600" w:rsidP="00840600">
      <w:pPr>
        <w:pStyle w:val="BodyTextFirst"/>
      </w:pPr>
      <w:r>
        <w:t xml:space="preserve">It is important to keep the client interface file, </w:t>
      </w:r>
      <w:r w:rsidRPr="00D42245">
        <w:rPr>
          <w:rStyle w:val="CodeInline"/>
        </w:rPr>
        <w:t>index.js</w:t>
      </w:r>
      <w:r>
        <w:t xml:space="preserve">, up to date such that the newly defined </w:t>
      </w:r>
      <w:r w:rsidRPr="00D42245">
        <w:rPr>
          <w:rStyle w:val="CodeInline"/>
        </w:rPr>
        <w:t>Transform</w:t>
      </w:r>
      <w:r>
        <w:t xml:space="preserve"> object can be accessed by </w:t>
      </w:r>
      <w:r w:rsidR="0043117B">
        <w:t xml:space="preserve">the </w:t>
      </w:r>
      <w:r>
        <w:t xml:space="preserve">game developer. </w:t>
      </w:r>
    </w:p>
    <w:p w14:paraId="2C98786A" w14:textId="032CB675" w:rsidR="00840600" w:rsidRDefault="00840600" w:rsidP="00840600">
      <w:pPr>
        <w:pStyle w:val="NumList"/>
        <w:numPr>
          <w:ilvl w:val="0"/>
          <w:numId w:val="53"/>
        </w:numPr>
      </w:pPr>
      <w:r w:rsidRPr="00C223E8">
        <w:t xml:space="preserve">Edit </w:t>
      </w:r>
      <w:r>
        <w:rPr>
          <w:rStyle w:val="CodeInline"/>
        </w:rPr>
        <w:t>index</w:t>
      </w:r>
      <w:r w:rsidRPr="00C223E8">
        <w:rPr>
          <w:rStyle w:val="CodeInline"/>
        </w:rPr>
        <w:t>.js</w:t>
      </w:r>
      <w:r w:rsidRPr="00C223E8">
        <w:t xml:space="preserve">; </w:t>
      </w:r>
      <w:r>
        <w:t xml:space="preserve">import from the newly define </w:t>
      </w:r>
      <w:r w:rsidR="00DA3868">
        <w:rPr>
          <w:rStyle w:val="CodeInline"/>
        </w:rPr>
        <w:t>camera</w:t>
      </w:r>
      <w:r w:rsidRPr="00D42245">
        <w:rPr>
          <w:rStyle w:val="CodeInline"/>
        </w:rPr>
        <w:t>.js</w:t>
      </w:r>
      <w:r>
        <w:t xml:space="preserve"> file.</w:t>
      </w:r>
    </w:p>
    <w:p w14:paraId="70504ECD" w14:textId="77777777" w:rsidR="00840600" w:rsidRDefault="00840600" w:rsidP="00840600">
      <w:pPr>
        <w:pStyle w:val="Code"/>
      </w:pPr>
      <w:r>
        <w:t>// general utiities</w:t>
      </w:r>
    </w:p>
    <w:p w14:paraId="05CB6B7B" w14:textId="4806CC85" w:rsidR="00B950C0" w:rsidRDefault="00B950C0" w:rsidP="00840600">
      <w:pPr>
        <w:pStyle w:val="Code"/>
        <w:rPr>
          <w:rStyle w:val="CodeBold"/>
        </w:rPr>
      </w:pPr>
      <w:r w:rsidRPr="00B950C0">
        <w:rPr>
          <w:rStyle w:val="CodeBold"/>
        </w:rPr>
        <w:t>import Camera from "./camera.js";</w:t>
      </w:r>
    </w:p>
    <w:p w14:paraId="53EBF593" w14:textId="2E0B626B" w:rsidR="00840600" w:rsidRPr="00B41C1A" w:rsidRDefault="00840600">
      <w:pPr>
        <w:pStyle w:val="Code"/>
        <w:rPr>
          <w:rStyle w:val="CodeBold"/>
          <w:rFonts w:ascii="TheSansMonoConNormal" w:hAnsi="TheSansMonoConNormal"/>
        </w:rPr>
      </w:pPr>
      <w:r w:rsidRPr="00B41C1A">
        <w:rPr>
          <w:rStyle w:val="CodeBold"/>
          <w:rFonts w:ascii="TheSansMonoConNormal" w:hAnsi="TheSansMonoConNormal"/>
        </w:rPr>
        <w:t>import Transform from "./transform.js";</w:t>
      </w:r>
    </w:p>
    <w:p w14:paraId="1E38DFD9" w14:textId="77777777" w:rsidR="00840600" w:rsidRPr="00D42245" w:rsidRDefault="00840600" w:rsidP="00840600">
      <w:pPr>
        <w:pStyle w:val="Code"/>
      </w:pPr>
      <w:r>
        <w:t>import Renderable from "./renderable.js";</w:t>
      </w:r>
    </w:p>
    <w:p w14:paraId="06F03A56" w14:textId="069CD832" w:rsidR="00840600" w:rsidRDefault="00840600" w:rsidP="00840600">
      <w:pPr>
        <w:pStyle w:val="NumList"/>
        <w:numPr>
          <w:ilvl w:val="0"/>
          <w:numId w:val="53"/>
        </w:numPr>
      </w:pPr>
      <w:r>
        <w:t xml:space="preserve">Export </w:t>
      </w:r>
      <w:r w:rsidR="00DA3868">
        <w:rPr>
          <w:rStyle w:val="CodeInline"/>
        </w:rPr>
        <w:t>Camera</w:t>
      </w:r>
      <w:r>
        <w:t xml:space="preserve"> for client’s access.</w:t>
      </w:r>
    </w:p>
    <w:p w14:paraId="48FAB90D" w14:textId="77777777" w:rsidR="00840600" w:rsidRDefault="00840600" w:rsidP="00840600">
      <w:pPr>
        <w:pStyle w:val="Code"/>
      </w:pPr>
      <w:r>
        <w:t>export default {</w:t>
      </w:r>
    </w:p>
    <w:p w14:paraId="559A1052" w14:textId="77777777" w:rsidR="00840600" w:rsidRDefault="00840600" w:rsidP="00840600">
      <w:pPr>
        <w:pStyle w:val="Code"/>
      </w:pPr>
      <w:r>
        <w:t xml:space="preserve">    // Util classes</w:t>
      </w:r>
    </w:p>
    <w:p w14:paraId="12710983" w14:textId="0F6400EC" w:rsidR="00840600" w:rsidRDefault="00840600" w:rsidP="00840600">
      <w:pPr>
        <w:pStyle w:val="Code"/>
      </w:pPr>
      <w:r>
        <w:t xml:space="preserve">    </w:t>
      </w:r>
      <w:r w:rsidR="00B950C0">
        <w:rPr>
          <w:rStyle w:val="CodeBold"/>
        </w:rPr>
        <w:t>Camera</w:t>
      </w:r>
      <w:r>
        <w:t xml:space="preserve">, </w:t>
      </w:r>
      <w:r w:rsidR="00B950C0">
        <w:t xml:space="preserve">Transform, </w:t>
      </w:r>
      <w:r>
        <w:t>Renderable,</w:t>
      </w:r>
    </w:p>
    <w:p w14:paraId="15869366" w14:textId="77777777" w:rsidR="00840600" w:rsidRDefault="00840600" w:rsidP="00840600">
      <w:pPr>
        <w:pStyle w:val="Code"/>
      </w:pPr>
    </w:p>
    <w:p w14:paraId="66D17B5B" w14:textId="77777777" w:rsidR="00840600" w:rsidRDefault="00840600" w:rsidP="00840600">
      <w:pPr>
        <w:pStyle w:val="Code"/>
      </w:pPr>
      <w:r>
        <w:t xml:space="preserve">    // functions</w:t>
      </w:r>
    </w:p>
    <w:p w14:paraId="0D7640F5" w14:textId="77777777" w:rsidR="00840600" w:rsidRDefault="00840600" w:rsidP="00840600">
      <w:pPr>
        <w:pStyle w:val="Code"/>
      </w:pPr>
      <w:r>
        <w:t xml:space="preserve">    init, clearCanvas</w:t>
      </w:r>
    </w:p>
    <w:p w14:paraId="0CA6A3E4" w14:textId="77777777" w:rsidR="00840600" w:rsidRPr="00D42245" w:rsidRDefault="00840600" w:rsidP="00840600">
      <w:pPr>
        <w:pStyle w:val="Code"/>
      </w:pPr>
      <w:r>
        <w:t>}</w:t>
      </w:r>
    </w:p>
    <w:p w14:paraId="7ACA9261" w14:textId="0434CE1C" w:rsidR="00774352" w:rsidRPr="00C223E8" w:rsidRDefault="00774352" w:rsidP="00774352">
      <w:pPr>
        <w:pStyle w:val="Heading3"/>
      </w:pPr>
      <w:r w:rsidRPr="00C223E8">
        <w:t>Test the</w:t>
      </w:r>
      <w:r>
        <w:fldChar w:fldCharType="begin"/>
      </w:r>
      <w:r>
        <w:instrText xml:space="preserve"> XE "</w:instrText>
      </w:r>
      <w:r w:rsidRPr="00C62ECC">
        <w:instrText>Camera:testing</w:instrText>
      </w:r>
      <w:r>
        <w:instrText xml:space="preserve">" </w:instrText>
      </w:r>
      <w:r>
        <w:fldChar w:fldCharType="end"/>
      </w:r>
      <w:r w:rsidRPr="00C223E8">
        <w:t xml:space="preserve"> Camera</w:t>
      </w:r>
    </w:p>
    <w:p w14:paraId="485E8B93" w14:textId="77777777" w:rsidR="00774352" w:rsidRPr="00C223E8" w:rsidRDefault="00774352" w:rsidP="00774352">
      <w:pPr>
        <w:pStyle w:val="BodyTextFirst"/>
      </w:pPr>
      <w:r w:rsidRPr="00C223E8">
        <w:t xml:space="preserve">With the </w:t>
      </w:r>
      <w:r w:rsidRPr="00C223E8">
        <w:rPr>
          <w:rStyle w:val="CodeInline"/>
        </w:rPr>
        <w:t>Camera</w:t>
      </w:r>
      <w:r w:rsidRPr="00C223E8">
        <w:t xml:space="preserve"> object properly defined, testing it from </w:t>
      </w:r>
      <w:r>
        <w:rPr>
          <w:rStyle w:val="CodeInline"/>
        </w:rPr>
        <w:t>m</w:t>
      </w:r>
      <w:r w:rsidRPr="00C223E8">
        <w:rPr>
          <w:rStyle w:val="CodeInline"/>
        </w:rPr>
        <w:t>y</w:t>
      </w:r>
      <w:r>
        <w:rPr>
          <w:rStyle w:val="CodeInline"/>
        </w:rPr>
        <w:t>_g</w:t>
      </w:r>
      <w:r w:rsidRPr="00C223E8">
        <w:rPr>
          <w:rStyle w:val="CodeInline"/>
        </w:rPr>
        <w:t>ame.js</w:t>
      </w:r>
      <w:r w:rsidRPr="00C223E8">
        <w:t xml:space="preserve"> is straightforward.</w:t>
      </w:r>
    </w:p>
    <w:p w14:paraId="6E1D5573" w14:textId="6F650EDE" w:rsidR="00774352" w:rsidRPr="00C223E8" w:rsidRDefault="00774352" w:rsidP="00B41C1A">
      <w:pPr>
        <w:pStyle w:val="NumList"/>
        <w:numPr>
          <w:ilvl w:val="0"/>
          <w:numId w:val="50"/>
        </w:numPr>
      </w:pPr>
      <w:r w:rsidRPr="00C223E8">
        <w:lastRenderedPageBreak/>
        <w:t xml:space="preserve">Edit </w:t>
      </w:r>
      <w:r>
        <w:rPr>
          <w:rStyle w:val="CodeInline"/>
        </w:rPr>
        <w:t>m</w:t>
      </w:r>
      <w:r w:rsidRPr="00C223E8">
        <w:rPr>
          <w:rStyle w:val="CodeInline"/>
        </w:rPr>
        <w:t>y</w:t>
      </w:r>
      <w:r>
        <w:rPr>
          <w:rStyle w:val="CodeInline"/>
        </w:rPr>
        <w:t>_g</w:t>
      </w:r>
      <w:r w:rsidRPr="00C223E8">
        <w:rPr>
          <w:rStyle w:val="CodeInline"/>
        </w:rPr>
        <w:t>ame.js</w:t>
      </w:r>
      <w:r w:rsidRPr="00C223E8">
        <w:t>; after the initialization of</w:t>
      </w:r>
      <w:r w:rsidR="007B48FA">
        <w:t xml:space="preserve"> the game engine</w:t>
      </w:r>
      <w:r w:rsidR="00280B40">
        <w:t xml:space="preserve"> in step A</w:t>
      </w:r>
      <w:r w:rsidRPr="00C223E8">
        <w:t xml:space="preserve">, create an instance of the </w:t>
      </w:r>
      <w:r w:rsidRPr="00C223E8">
        <w:rPr>
          <w:rStyle w:val="CodeInline"/>
        </w:rPr>
        <w:t>Camera</w:t>
      </w:r>
      <w:r w:rsidRPr="00C223E8">
        <w:t xml:space="preserve"> object with settings that define the WC and viewport from the previous project</w:t>
      </w:r>
      <w:r w:rsidR="00612D2A">
        <w:t xml:space="preserve"> in step B</w:t>
      </w:r>
      <w:r w:rsidRPr="00C223E8">
        <w:t>.</w:t>
      </w:r>
    </w:p>
    <w:p w14:paraId="76640ED1" w14:textId="77777777" w:rsidR="00774352" w:rsidRDefault="00774352" w:rsidP="00774352">
      <w:pPr>
        <w:pStyle w:val="Code"/>
        <w:rPr>
          <w:noProof w:val="0"/>
        </w:rPr>
      </w:pPr>
      <w:r>
        <w:rPr>
          <w:noProof w:val="0"/>
        </w:rPr>
        <w:t xml:space="preserve">class </w:t>
      </w:r>
      <w:proofErr w:type="spellStart"/>
      <w:r>
        <w:rPr>
          <w:noProof w:val="0"/>
        </w:rPr>
        <w:t>MyGame</w:t>
      </w:r>
      <w:proofErr w:type="spellEnd"/>
      <w:r>
        <w:rPr>
          <w:noProof w:val="0"/>
        </w:rPr>
        <w:t xml:space="preserve"> {</w:t>
      </w:r>
    </w:p>
    <w:p w14:paraId="77995372" w14:textId="77777777" w:rsidR="00774352" w:rsidRDefault="00774352" w:rsidP="00774352">
      <w:pPr>
        <w:pStyle w:val="Code"/>
        <w:rPr>
          <w:noProof w:val="0"/>
        </w:rPr>
      </w:pPr>
      <w:r>
        <w:rPr>
          <w:noProof w:val="0"/>
        </w:rPr>
        <w:t xml:space="preserve">    constructor(</w:t>
      </w:r>
      <w:proofErr w:type="spellStart"/>
      <w:r>
        <w:rPr>
          <w:noProof w:val="0"/>
        </w:rPr>
        <w:t>htmlCanvasID</w:t>
      </w:r>
      <w:proofErr w:type="spellEnd"/>
      <w:r>
        <w:rPr>
          <w:noProof w:val="0"/>
        </w:rPr>
        <w:t>) {</w:t>
      </w:r>
    </w:p>
    <w:p w14:paraId="50232F6E" w14:textId="77777777" w:rsidR="00774352" w:rsidRDefault="00774352" w:rsidP="00774352">
      <w:pPr>
        <w:pStyle w:val="Code"/>
        <w:rPr>
          <w:noProof w:val="0"/>
        </w:rPr>
      </w:pPr>
      <w:r>
        <w:rPr>
          <w:noProof w:val="0"/>
        </w:rPr>
        <w:t xml:space="preserve">        // Step A: Initialize the game engine</w:t>
      </w:r>
    </w:p>
    <w:p w14:paraId="70DF61E7" w14:textId="77777777" w:rsidR="00774352" w:rsidRDefault="00774352" w:rsidP="00774352">
      <w:pPr>
        <w:pStyle w:val="Code"/>
        <w:rPr>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44BBDE0B" w14:textId="77777777" w:rsidR="00774352" w:rsidRDefault="00774352" w:rsidP="00774352">
      <w:pPr>
        <w:pStyle w:val="Code"/>
        <w:rPr>
          <w:noProof w:val="0"/>
        </w:rPr>
      </w:pPr>
    </w:p>
    <w:p w14:paraId="76422109" w14:textId="77777777" w:rsidR="00774352" w:rsidRDefault="00774352" w:rsidP="00774352">
      <w:pPr>
        <w:pStyle w:val="Code"/>
        <w:rPr>
          <w:noProof w:val="0"/>
        </w:rPr>
      </w:pPr>
      <w:r>
        <w:rPr>
          <w:noProof w:val="0"/>
        </w:rPr>
        <w:t xml:space="preserve">        // Step B: Setup the camera</w:t>
      </w:r>
    </w:p>
    <w:p w14:paraId="61FA5CB0" w14:textId="77777777" w:rsidR="00774352" w:rsidRDefault="00774352" w:rsidP="00774352">
      <w:pPr>
        <w:pStyle w:val="Code"/>
        <w:rPr>
          <w:noProof w:val="0"/>
        </w:rPr>
      </w:pPr>
      <w:r>
        <w:rPr>
          <w:noProof w:val="0"/>
        </w:rPr>
        <w:t xml:space="preserve">        </w:t>
      </w:r>
      <w:proofErr w:type="spellStart"/>
      <w:proofErr w:type="gramStart"/>
      <w:r>
        <w:rPr>
          <w:noProof w:val="0"/>
        </w:rPr>
        <w:t>this.mCamera</w:t>
      </w:r>
      <w:proofErr w:type="spellEnd"/>
      <w:proofErr w:type="gramEnd"/>
      <w:r>
        <w:rPr>
          <w:noProof w:val="0"/>
        </w:rPr>
        <w:t xml:space="preserve"> = new </w:t>
      </w:r>
      <w:proofErr w:type="spellStart"/>
      <w:r>
        <w:rPr>
          <w:noProof w:val="0"/>
        </w:rPr>
        <w:t>engine.Camera</w:t>
      </w:r>
      <w:proofErr w:type="spellEnd"/>
      <w:r>
        <w:rPr>
          <w:noProof w:val="0"/>
        </w:rPr>
        <w:t>(</w:t>
      </w:r>
    </w:p>
    <w:p w14:paraId="5CC2C70B" w14:textId="77777777" w:rsidR="00774352" w:rsidRDefault="00774352" w:rsidP="00774352">
      <w:pPr>
        <w:pStyle w:val="Code"/>
        <w:rPr>
          <w:noProof w:val="0"/>
        </w:rPr>
      </w:pPr>
      <w:r>
        <w:rPr>
          <w:noProof w:val="0"/>
        </w:rPr>
        <w:t xml:space="preserve">            vec2.fromValues(20, 60</w:t>
      </w:r>
      <w:proofErr w:type="gramStart"/>
      <w:r>
        <w:rPr>
          <w:noProof w:val="0"/>
        </w:rPr>
        <w:t xml:space="preserve">),   </w:t>
      </w:r>
      <w:proofErr w:type="gramEnd"/>
      <w:r>
        <w:rPr>
          <w:noProof w:val="0"/>
        </w:rPr>
        <w:t>// center of the WC</w:t>
      </w:r>
    </w:p>
    <w:p w14:paraId="375ADB8C" w14:textId="77777777" w:rsidR="00774352" w:rsidRDefault="00774352" w:rsidP="00774352">
      <w:pPr>
        <w:pStyle w:val="Code"/>
        <w:rPr>
          <w:noProof w:val="0"/>
        </w:rPr>
      </w:pPr>
      <w:r>
        <w:rPr>
          <w:noProof w:val="0"/>
        </w:rPr>
        <w:t xml:space="preserve">            </w:t>
      </w:r>
      <w:proofErr w:type="gramStart"/>
      <w:r>
        <w:rPr>
          <w:noProof w:val="0"/>
        </w:rPr>
        <w:t xml:space="preserve">20,   </w:t>
      </w:r>
      <w:proofErr w:type="gramEnd"/>
      <w:r>
        <w:rPr>
          <w:noProof w:val="0"/>
        </w:rPr>
        <w:t xml:space="preserve">                     // width of WC</w:t>
      </w:r>
    </w:p>
    <w:p w14:paraId="33A54893" w14:textId="77777777" w:rsidR="00774352" w:rsidRDefault="00774352" w:rsidP="00774352">
      <w:pPr>
        <w:pStyle w:val="Code"/>
        <w:rPr>
          <w:noProof w:val="0"/>
        </w:rPr>
      </w:pPr>
      <w:r>
        <w:rPr>
          <w:noProof w:val="0"/>
        </w:rPr>
        <w:t xml:space="preserve">            [20, 40, 600, 300]         // viewport (</w:t>
      </w:r>
      <w:proofErr w:type="spellStart"/>
      <w:r>
        <w:rPr>
          <w:noProof w:val="0"/>
        </w:rPr>
        <w:t>orgX</w:t>
      </w:r>
      <w:proofErr w:type="spellEnd"/>
      <w:r>
        <w:rPr>
          <w:noProof w:val="0"/>
        </w:rPr>
        <w:t xml:space="preserve">, </w:t>
      </w:r>
      <w:proofErr w:type="spellStart"/>
      <w:r>
        <w:rPr>
          <w:noProof w:val="0"/>
        </w:rPr>
        <w:t>orgY</w:t>
      </w:r>
      <w:proofErr w:type="spellEnd"/>
      <w:r>
        <w:rPr>
          <w:noProof w:val="0"/>
        </w:rPr>
        <w:t>, width, height)</w:t>
      </w:r>
    </w:p>
    <w:p w14:paraId="66DE0A83" w14:textId="77777777" w:rsidR="00774352" w:rsidRPr="00C223E8" w:rsidRDefault="00774352" w:rsidP="00774352">
      <w:pPr>
        <w:pStyle w:val="Code"/>
        <w:rPr>
          <w:noProof w:val="0"/>
        </w:rPr>
      </w:pPr>
      <w:r>
        <w:rPr>
          <w:noProof w:val="0"/>
        </w:rPr>
        <w:t xml:space="preserve">            );</w:t>
      </w:r>
    </w:p>
    <w:p w14:paraId="6F463EFF" w14:textId="12F8590E" w:rsidR="00774352" w:rsidRDefault="004F1ACD" w:rsidP="00B41C1A">
      <w:pPr>
        <w:pStyle w:val="Code"/>
        <w:ind w:firstLine="360"/>
        <w:rPr>
          <w:noProof w:val="0"/>
        </w:rPr>
      </w:pPr>
      <w:r>
        <w:rPr>
          <w:noProof w:val="0"/>
        </w:rPr>
        <w:t xml:space="preserve">    </w:t>
      </w:r>
      <w:commentRangeStart w:id="18"/>
      <w:r w:rsidR="00774352" w:rsidRPr="00F3579A">
        <w:rPr>
          <w:noProof w:val="0"/>
        </w:rPr>
        <w:t>…</w:t>
      </w:r>
      <w:commentRangeEnd w:id="18"/>
      <w:r w:rsidR="00BC22EC">
        <w:rPr>
          <w:rStyle w:val="CommentReference"/>
          <w:rFonts w:asciiTheme="minorHAnsi" w:hAnsiTheme="minorHAnsi"/>
          <w:noProof w:val="0"/>
        </w:rPr>
        <w:commentReference w:id="18"/>
      </w:r>
    </w:p>
    <w:p w14:paraId="7AF5C1A2" w14:textId="20A69B93" w:rsidR="004F1ACD" w:rsidRPr="00C223E8" w:rsidRDefault="004F1ACD" w:rsidP="00B41C1A">
      <w:pPr>
        <w:pStyle w:val="Code"/>
        <w:ind w:firstLine="360"/>
        <w:rPr>
          <w:noProof w:val="0"/>
        </w:rPr>
      </w:pPr>
      <w:r>
        <w:rPr>
          <w:noProof w:val="0"/>
        </w:rPr>
        <w:t>}</w:t>
      </w:r>
    </w:p>
    <w:p w14:paraId="74EB9CB1" w14:textId="74CE36E1" w:rsidR="00774352" w:rsidRDefault="00774352" w:rsidP="00B41C1A">
      <w:pPr>
        <w:pStyle w:val="NumList"/>
        <w:numPr>
          <w:ilvl w:val="0"/>
          <w:numId w:val="50"/>
        </w:numPr>
      </w:pPr>
      <w:r w:rsidRPr="00C223E8">
        <w:t xml:space="preserve">Continue with the creation of the six </w:t>
      </w:r>
      <w:r>
        <w:rPr>
          <w:rStyle w:val="CodeInline"/>
        </w:rPr>
        <w:t>Renderable</w:t>
      </w:r>
      <w:r w:rsidRPr="00C223E8">
        <w:t xml:space="preserve"> objects, and the clearing of the canvas</w:t>
      </w:r>
      <w:r w:rsidR="004F22CD">
        <w:t xml:space="preserve"> in steps C and D.</w:t>
      </w:r>
    </w:p>
    <w:p w14:paraId="757A1C5E" w14:textId="261C5006" w:rsidR="00774352" w:rsidRDefault="00774352" w:rsidP="00774352">
      <w:pPr>
        <w:pStyle w:val="Code"/>
        <w:rPr>
          <w:noProof w:val="0"/>
        </w:rPr>
      </w:pPr>
      <w:r>
        <w:rPr>
          <w:noProof w:val="0"/>
        </w:rPr>
        <w:t>// Step C: Create the Renderable objects:</w:t>
      </w:r>
    </w:p>
    <w:p w14:paraId="689F4BDD" w14:textId="2736BA71" w:rsidR="00774352" w:rsidRDefault="00774352" w:rsidP="00774352">
      <w:pPr>
        <w:pStyle w:val="Code"/>
        <w:rPr>
          <w:noProof w:val="0"/>
        </w:rPr>
      </w:pP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422E5818" w14:textId="799B46BB" w:rsidR="00774352" w:rsidRDefault="00774352" w:rsidP="00774352">
      <w:pPr>
        <w:pStyle w:val="Code"/>
        <w:rPr>
          <w:noProof w:val="0"/>
        </w:rPr>
      </w:pPr>
      <w:proofErr w:type="spellStart"/>
      <w:proofErr w:type="gramStart"/>
      <w:r>
        <w:rPr>
          <w:noProof w:val="0"/>
        </w:rPr>
        <w:t>this.mBlueSq.setColor</w:t>
      </w:r>
      <w:proofErr w:type="spellEnd"/>
      <w:proofErr w:type="gramEnd"/>
      <w:r>
        <w:rPr>
          <w:noProof w:val="0"/>
        </w:rPr>
        <w:t>([0.25, 0.25, 0.95, 1]);</w:t>
      </w:r>
    </w:p>
    <w:p w14:paraId="06F65F66" w14:textId="54F5714A" w:rsidR="00774352" w:rsidRDefault="00774352" w:rsidP="00774352">
      <w:pPr>
        <w:pStyle w:val="Code"/>
        <w:rPr>
          <w:noProof w:val="0"/>
        </w:rPr>
      </w:pP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34B674E4" w14:textId="6707F960" w:rsidR="00774352" w:rsidRDefault="00774352" w:rsidP="00774352">
      <w:pPr>
        <w:pStyle w:val="Code"/>
        <w:rPr>
          <w:noProof w:val="0"/>
        </w:rPr>
      </w:pPr>
      <w:proofErr w:type="spellStart"/>
      <w:proofErr w:type="gramStart"/>
      <w:r>
        <w:rPr>
          <w:noProof w:val="0"/>
        </w:rPr>
        <w:t>this.mRedSq.setColor</w:t>
      </w:r>
      <w:proofErr w:type="spellEnd"/>
      <w:proofErr w:type="gramEnd"/>
      <w:r>
        <w:rPr>
          <w:noProof w:val="0"/>
        </w:rPr>
        <w:t>([1, 0.25, 0.25, 1]);</w:t>
      </w:r>
    </w:p>
    <w:p w14:paraId="56AF2871" w14:textId="37F6BB61" w:rsidR="00774352" w:rsidRDefault="00774352" w:rsidP="00774352">
      <w:pPr>
        <w:pStyle w:val="Code"/>
        <w:rPr>
          <w:noProof w:val="0"/>
        </w:rPr>
      </w:pP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8AF5A2F" w14:textId="0F7F5A79" w:rsidR="00774352" w:rsidRDefault="00774352" w:rsidP="00774352">
      <w:pPr>
        <w:pStyle w:val="Code"/>
        <w:rPr>
          <w:noProof w:val="0"/>
        </w:rPr>
      </w:pPr>
      <w:proofErr w:type="spellStart"/>
      <w:proofErr w:type="gramStart"/>
      <w:r>
        <w:rPr>
          <w:noProof w:val="0"/>
        </w:rPr>
        <w:t>this.mTLSq.setColor</w:t>
      </w:r>
      <w:proofErr w:type="spellEnd"/>
      <w:proofErr w:type="gramEnd"/>
      <w:r>
        <w:rPr>
          <w:noProof w:val="0"/>
        </w:rPr>
        <w:t>([0.9, 0.1, 0.1, 1]);</w:t>
      </w:r>
    </w:p>
    <w:p w14:paraId="1A237C77" w14:textId="23BE8C74" w:rsidR="00774352" w:rsidRDefault="00774352" w:rsidP="00774352">
      <w:pPr>
        <w:pStyle w:val="Code"/>
        <w:rPr>
          <w:noProof w:val="0"/>
        </w:rPr>
      </w:pP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5E6AAE55" w14:textId="601F1654" w:rsidR="00774352" w:rsidRDefault="00774352" w:rsidP="00774352">
      <w:pPr>
        <w:pStyle w:val="Code"/>
        <w:rPr>
          <w:noProof w:val="0"/>
        </w:rPr>
      </w:pPr>
      <w:proofErr w:type="spellStart"/>
      <w:proofErr w:type="gramStart"/>
      <w:r>
        <w:rPr>
          <w:noProof w:val="0"/>
        </w:rPr>
        <w:t>this.mTRSq.setColor</w:t>
      </w:r>
      <w:proofErr w:type="spellEnd"/>
      <w:proofErr w:type="gramEnd"/>
      <w:r>
        <w:rPr>
          <w:noProof w:val="0"/>
        </w:rPr>
        <w:t>([0.1, 0.9, 0.1, 1]);</w:t>
      </w:r>
    </w:p>
    <w:p w14:paraId="3DAEC932" w14:textId="23A88CB4" w:rsidR="00774352" w:rsidRDefault="00774352" w:rsidP="00774352">
      <w:pPr>
        <w:pStyle w:val="Code"/>
        <w:rPr>
          <w:noProof w:val="0"/>
        </w:rPr>
      </w:pP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75696697" w14:textId="142A965B" w:rsidR="00774352" w:rsidRDefault="00774352" w:rsidP="00774352">
      <w:pPr>
        <w:pStyle w:val="Code"/>
        <w:rPr>
          <w:noProof w:val="0"/>
        </w:rPr>
      </w:pPr>
      <w:proofErr w:type="spellStart"/>
      <w:proofErr w:type="gramStart"/>
      <w:r>
        <w:rPr>
          <w:noProof w:val="0"/>
        </w:rPr>
        <w:t>this.mBRSq.setColor</w:t>
      </w:r>
      <w:proofErr w:type="spellEnd"/>
      <w:proofErr w:type="gramEnd"/>
      <w:r>
        <w:rPr>
          <w:noProof w:val="0"/>
        </w:rPr>
        <w:t>([0.1, 0.1, 0.9, 1]);</w:t>
      </w:r>
    </w:p>
    <w:p w14:paraId="6791B07B" w14:textId="0F6A5D80" w:rsidR="00774352" w:rsidRDefault="00774352" w:rsidP="00774352">
      <w:pPr>
        <w:pStyle w:val="Code"/>
        <w:rPr>
          <w:noProof w:val="0"/>
        </w:rPr>
      </w:pP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B2C41D0" w14:textId="7E91BC6E" w:rsidR="00774352" w:rsidRDefault="00774352" w:rsidP="00774352">
      <w:pPr>
        <w:pStyle w:val="Code"/>
        <w:rPr>
          <w:noProof w:val="0"/>
        </w:rPr>
      </w:pPr>
      <w:proofErr w:type="spellStart"/>
      <w:proofErr w:type="gramStart"/>
      <w:r>
        <w:rPr>
          <w:noProof w:val="0"/>
        </w:rPr>
        <w:t>this.mBLSq.setColor</w:t>
      </w:r>
      <w:proofErr w:type="spellEnd"/>
      <w:proofErr w:type="gramEnd"/>
      <w:r>
        <w:rPr>
          <w:noProof w:val="0"/>
        </w:rPr>
        <w:t>([0.1, 0.1, 0.1, 1]);</w:t>
      </w:r>
    </w:p>
    <w:p w14:paraId="4BE5AE51" w14:textId="77777777" w:rsidR="00774352" w:rsidRDefault="00774352" w:rsidP="00774352">
      <w:pPr>
        <w:pStyle w:val="Code"/>
        <w:rPr>
          <w:noProof w:val="0"/>
        </w:rPr>
      </w:pPr>
    </w:p>
    <w:p w14:paraId="455D2687" w14:textId="37F6CC5C" w:rsidR="00774352" w:rsidRDefault="00774352" w:rsidP="00774352">
      <w:pPr>
        <w:pStyle w:val="Code"/>
        <w:rPr>
          <w:noProof w:val="0"/>
        </w:rPr>
      </w:pPr>
      <w:r>
        <w:rPr>
          <w:noProof w:val="0"/>
        </w:rPr>
        <w:t>// Step D: Clear the canvas</w:t>
      </w:r>
    </w:p>
    <w:p w14:paraId="219BDF5D" w14:textId="120ABDC4" w:rsidR="00774352" w:rsidRPr="00C223E8" w:rsidRDefault="00774352" w:rsidP="00774352">
      <w:pPr>
        <w:pStyle w:val="Code"/>
        <w:rPr>
          <w:noProof w:val="0"/>
        </w:rPr>
      </w:pPr>
      <w:proofErr w:type="spellStart"/>
      <w:proofErr w:type="gramStart"/>
      <w:r>
        <w:rPr>
          <w:noProof w:val="0"/>
        </w:rPr>
        <w:t>engine.clearCanvas</w:t>
      </w:r>
      <w:proofErr w:type="spellEnd"/>
      <w:proofErr w:type="gramEnd"/>
      <w:r>
        <w:rPr>
          <w:noProof w:val="0"/>
        </w:rPr>
        <w:t>([0.9, 0.9, 0.9, 1]);        // Clear the canvas</w:t>
      </w:r>
    </w:p>
    <w:p w14:paraId="73D4AFD9" w14:textId="53F5E9AA" w:rsidR="00774352" w:rsidRPr="00C223E8" w:rsidRDefault="00774352" w:rsidP="00B41C1A">
      <w:pPr>
        <w:pStyle w:val="NumList"/>
        <w:numPr>
          <w:ilvl w:val="0"/>
          <w:numId w:val="50"/>
        </w:numPr>
      </w:pPr>
      <w:r w:rsidRPr="00C223E8">
        <w:t xml:space="preserve">Now, </w:t>
      </w:r>
      <w:r w:rsidR="009E2719">
        <w:t xml:space="preserve">call the </w:t>
      </w:r>
      <w:proofErr w:type="spellStart"/>
      <w:proofErr w:type="gramStart"/>
      <w:r w:rsidR="009E2719" w:rsidRPr="00B41C1A">
        <w:rPr>
          <w:rStyle w:val="CodeInline"/>
        </w:rPr>
        <w:t>setViewAndCameraMatrix</w:t>
      </w:r>
      <w:proofErr w:type="spellEnd"/>
      <w:r w:rsidR="009E2719" w:rsidRPr="00B41C1A">
        <w:rPr>
          <w:rStyle w:val="CodeInline"/>
        </w:rPr>
        <w:t>(</w:t>
      </w:r>
      <w:proofErr w:type="gramEnd"/>
      <w:r w:rsidR="009E2719" w:rsidRPr="00B41C1A">
        <w:rPr>
          <w:rStyle w:val="CodeInline"/>
        </w:rPr>
        <w:t>)</w:t>
      </w:r>
      <w:r w:rsidR="009E2719">
        <w:t xml:space="preserve"> function to configure the WebGL viewport and compute the Camera transform of the </w:t>
      </w:r>
      <w:r w:rsidR="009E2719" w:rsidRPr="00B41C1A">
        <w:rPr>
          <w:rStyle w:val="CodeInline"/>
        </w:rPr>
        <w:t>Camera</w:t>
      </w:r>
      <w:r w:rsidR="009E2719">
        <w:t xml:space="preserve"> object in step E, and </w:t>
      </w:r>
      <w:r w:rsidRPr="00C223E8">
        <w:t xml:space="preserve">draw </w:t>
      </w:r>
      <w:r w:rsidR="009E2719">
        <w:t xml:space="preserve">all </w:t>
      </w:r>
      <w:r w:rsidR="006E6D95">
        <w:t xml:space="preserve">the </w:t>
      </w:r>
      <w:proofErr w:type="spellStart"/>
      <w:r w:rsidR="009E2719" w:rsidRPr="00B41C1A">
        <w:rPr>
          <w:rStyle w:val="CodeInline"/>
        </w:rPr>
        <w:t>Renderable</w:t>
      </w:r>
      <w:r w:rsidR="009E2719">
        <w:t>s</w:t>
      </w:r>
      <w:proofErr w:type="spellEnd"/>
      <w:r w:rsidR="009E2719">
        <w:t xml:space="preserve"> using</w:t>
      </w:r>
      <w:r w:rsidR="009E2719" w:rsidRPr="00C223E8">
        <w:t xml:space="preserve"> </w:t>
      </w:r>
      <w:r w:rsidRPr="00C223E8">
        <w:t xml:space="preserve">the </w:t>
      </w:r>
      <w:r w:rsidRPr="00C223E8">
        <w:rPr>
          <w:rStyle w:val="CodeInline"/>
        </w:rPr>
        <w:t>Camera</w:t>
      </w:r>
      <w:r w:rsidRPr="00C223E8">
        <w:t xml:space="preserve"> object</w:t>
      </w:r>
      <w:r w:rsidR="009E2719">
        <w:t xml:space="preserve"> in step F</w:t>
      </w:r>
      <w:r>
        <w:fldChar w:fldCharType="begin"/>
      </w:r>
      <w:r>
        <w:instrText xml:space="preserve"> XE "</w:instrText>
      </w:r>
      <w:r w:rsidRPr="00C62ECC">
        <w:instrText>Camera:testing</w:instrText>
      </w:r>
      <w:r>
        <w:instrText xml:space="preserve">" </w:instrText>
      </w:r>
      <w:r>
        <w:fldChar w:fldCharType="end"/>
      </w:r>
      <w:r w:rsidR="00BB0A05">
        <w:t xml:space="preserve"> and G.</w:t>
      </w:r>
    </w:p>
    <w:p w14:paraId="416B1975" w14:textId="1C120BDB" w:rsidR="00774352" w:rsidRDefault="00774352" w:rsidP="00774352">
      <w:pPr>
        <w:pStyle w:val="Code"/>
        <w:rPr>
          <w:noProof w:val="0"/>
        </w:rPr>
      </w:pPr>
      <w:r>
        <w:rPr>
          <w:noProof w:val="0"/>
        </w:rPr>
        <w:t>// Step E: Starts the drawing by activating the camera</w:t>
      </w:r>
    </w:p>
    <w:p w14:paraId="44BC80A2" w14:textId="5050FFE7" w:rsidR="00774352" w:rsidRDefault="00774352" w:rsidP="00774352">
      <w:pPr>
        <w:pStyle w:val="Code"/>
        <w:rPr>
          <w:noProof w:val="0"/>
        </w:rPr>
      </w:pPr>
      <w:proofErr w:type="spellStart"/>
      <w:proofErr w:type="gramStart"/>
      <w:r>
        <w:rPr>
          <w:noProof w:val="0"/>
        </w:rPr>
        <w:t>this.mCamera.setViewAndCameraMatrix</w:t>
      </w:r>
      <w:proofErr w:type="spellEnd"/>
      <w:proofErr w:type="gramEnd"/>
      <w:r>
        <w:rPr>
          <w:noProof w:val="0"/>
        </w:rPr>
        <w:t>();</w:t>
      </w:r>
    </w:p>
    <w:p w14:paraId="0E9FAC9C" w14:textId="77777777" w:rsidR="00774352" w:rsidRDefault="00774352" w:rsidP="00774352">
      <w:pPr>
        <w:pStyle w:val="Code"/>
        <w:rPr>
          <w:noProof w:val="0"/>
        </w:rPr>
      </w:pPr>
    </w:p>
    <w:p w14:paraId="1EAD836A" w14:textId="4E7622D9" w:rsidR="00774352" w:rsidRDefault="00774352" w:rsidP="00774352">
      <w:pPr>
        <w:pStyle w:val="Code"/>
        <w:rPr>
          <w:noProof w:val="0"/>
        </w:rPr>
      </w:pPr>
      <w:r>
        <w:rPr>
          <w:noProof w:val="0"/>
        </w:rPr>
        <w:t>// Step F: Draw the blue square</w:t>
      </w:r>
    </w:p>
    <w:p w14:paraId="01972977" w14:textId="2523C82F" w:rsidR="00774352" w:rsidRDefault="00774352" w:rsidP="00774352">
      <w:pPr>
        <w:pStyle w:val="Code"/>
        <w:rPr>
          <w:noProof w:val="0"/>
        </w:rPr>
      </w:pPr>
      <w:r>
        <w:rPr>
          <w:noProof w:val="0"/>
        </w:rPr>
        <w:t>// Centre Blue, slightly rotated square</w:t>
      </w:r>
    </w:p>
    <w:p w14:paraId="1F1E774D" w14:textId="68C37562"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6ED379DF" w14:textId="2D7B274A" w:rsidR="00774352" w:rsidRDefault="00774352" w:rsidP="00774352">
      <w:pPr>
        <w:pStyle w:val="Code"/>
        <w:rPr>
          <w:noProof w:val="0"/>
        </w:rPr>
      </w:pPr>
      <w:proofErr w:type="spellStart"/>
      <w:proofErr w:type="gramStart"/>
      <w:r>
        <w:rPr>
          <w:noProof w:val="0"/>
        </w:rPr>
        <w:lastRenderedPageBreak/>
        <w:t>this.mBlueSq.getXform</w:t>
      </w:r>
      <w:proofErr w:type="spellEnd"/>
      <w:proofErr w:type="gramEnd"/>
      <w:r>
        <w:rPr>
          <w:noProof w:val="0"/>
        </w:rPr>
        <w:t>().</w:t>
      </w:r>
      <w:proofErr w:type="spellStart"/>
      <w:r>
        <w:rPr>
          <w:noProof w:val="0"/>
        </w:rPr>
        <w:t>setRotationInRad</w:t>
      </w:r>
      <w:proofErr w:type="spellEnd"/>
      <w:r>
        <w:rPr>
          <w:noProof w:val="0"/>
        </w:rPr>
        <w:t>(0.2); // In Radians</w:t>
      </w:r>
    </w:p>
    <w:p w14:paraId="41F74E7E" w14:textId="39596C81"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478B1E5A" w14:textId="36A455E0" w:rsidR="00774352" w:rsidRDefault="00774352" w:rsidP="00774352">
      <w:pPr>
        <w:pStyle w:val="Code"/>
        <w:rPr>
          <w:noProof w:val="0"/>
        </w:rPr>
      </w:pPr>
      <w:proofErr w:type="spellStart"/>
      <w:proofErr w:type="gramStart"/>
      <w:r>
        <w:rPr>
          <w:noProof w:val="0"/>
        </w:rPr>
        <w:t>this.mBlueSq.draw</w:t>
      </w:r>
      <w:proofErr w:type="spellEnd"/>
      <w:proofErr w:type="gramEnd"/>
      <w:r>
        <w:rPr>
          <w:noProof w:val="0"/>
        </w:rPr>
        <w:t>(</w:t>
      </w:r>
      <w:proofErr w:type="spellStart"/>
      <w:r>
        <w:rPr>
          <w:noProof w:val="0"/>
        </w:rPr>
        <w:t>this.mCamera</w:t>
      </w:r>
      <w:proofErr w:type="spellEnd"/>
      <w:r>
        <w:rPr>
          <w:noProof w:val="0"/>
        </w:rPr>
        <w:t>);</w:t>
      </w:r>
    </w:p>
    <w:p w14:paraId="3F182FB9" w14:textId="77777777" w:rsidR="00774352" w:rsidRDefault="00774352" w:rsidP="00774352">
      <w:pPr>
        <w:pStyle w:val="Code"/>
        <w:rPr>
          <w:noProof w:val="0"/>
        </w:rPr>
      </w:pPr>
    </w:p>
    <w:p w14:paraId="1DEB9B8F" w14:textId="597F3104" w:rsidR="00774352" w:rsidRDefault="00774352" w:rsidP="00774352">
      <w:pPr>
        <w:pStyle w:val="Code"/>
        <w:rPr>
          <w:noProof w:val="0"/>
        </w:rPr>
      </w:pPr>
      <w:r>
        <w:rPr>
          <w:noProof w:val="0"/>
        </w:rPr>
        <w:t>// Step G: Draw the center and the corner squares</w:t>
      </w:r>
    </w:p>
    <w:p w14:paraId="72BB7E22" w14:textId="7F883A98" w:rsidR="00774352" w:rsidRDefault="00774352" w:rsidP="00774352">
      <w:pPr>
        <w:pStyle w:val="Code"/>
        <w:rPr>
          <w:noProof w:val="0"/>
        </w:rPr>
      </w:pPr>
      <w:r>
        <w:rPr>
          <w:noProof w:val="0"/>
        </w:rPr>
        <w:t xml:space="preserve">// </w:t>
      </w:r>
      <w:proofErr w:type="spellStart"/>
      <w:r>
        <w:rPr>
          <w:noProof w:val="0"/>
        </w:rPr>
        <w:t>centre</w:t>
      </w:r>
      <w:proofErr w:type="spellEnd"/>
      <w:r>
        <w:rPr>
          <w:noProof w:val="0"/>
        </w:rPr>
        <w:t xml:space="preserve"> red square</w:t>
      </w:r>
    </w:p>
    <w:p w14:paraId="1DE2DF9B" w14:textId="283CD8C0"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23A8FD86" w14:textId="4153F738"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2512CAB5" w14:textId="4D400565" w:rsidR="00774352" w:rsidRDefault="00774352" w:rsidP="00774352">
      <w:pPr>
        <w:pStyle w:val="Code"/>
        <w:rPr>
          <w:noProof w:val="0"/>
        </w:rPr>
      </w:pPr>
      <w:proofErr w:type="spellStart"/>
      <w:proofErr w:type="gramStart"/>
      <w:r>
        <w:rPr>
          <w:noProof w:val="0"/>
        </w:rPr>
        <w:t>this.mRedSq.draw</w:t>
      </w:r>
      <w:proofErr w:type="spellEnd"/>
      <w:proofErr w:type="gramEnd"/>
      <w:r>
        <w:rPr>
          <w:noProof w:val="0"/>
        </w:rPr>
        <w:t>(</w:t>
      </w:r>
      <w:proofErr w:type="spellStart"/>
      <w:r>
        <w:rPr>
          <w:noProof w:val="0"/>
        </w:rPr>
        <w:t>this.mCamera</w:t>
      </w:r>
      <w:proofErr w:type="spellEnd"/>
      <w:r>
        <w:rPr>
          <w:noProof w:val="0"/>
        </w:rPr>
        <w:t>);</w:t>
      </w:r>
    </w:p>
    <w:p w14:paraId="734E3D19" w14:textId="77777777" w:rsidR="00BB0A05" w:rsidRPr="00C223E8" w:rsidRDefault="00BB0A05" w:rsidP="00774352">
      <w:pPr>
        <w:pStyle w:val="Code"/>
        <w:rPr>
          <w:noProof w:val="0"/>
        </w:rPr>
      </w:pPr>
    </w:p>
    <w:p w14:paraId="47D3C999" w14:textId="77777777" w:rsidR="00BB0A05" w:rsidRDefault="00BB0A05" w:rsidP="00BB0A05">
      <w:pPr>
        <w:pStyle w:val="Code"/>
        <w:rPr>
          <w:noProof w:val="0"/>
        </w:rPr>
      </w:pPr>
      <w:r>
        <w:rPr>
          <w:noProof w:val="0"/>
        </w:rPr>
        <w:t>// top left</w:t>
      </w:r>
    </w:p>
    <w:p w14:paraId="22E9CDEC" w14:textId="749DF546" w:rsidR="00BB0A05" w:rsidRDefault="00BB0A05" w:rsidP="00BB0A05">
      <w:pPr>
        <w:pStyle w:val="Code"/>
        <w:rPr>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7E8D9A51" w14:textId="6AD76454" w:rsidR="00BB0A05" w:rsidRDefault="00BB0A05" w:rsidP="00BB0A05">
      <w:pPr>
        <w:pStyle w:val="Code"/>
        <w:rPr>
          <w:noProof w:val="0"/>
        </w:rPr>
      </w:pPr>
      <w:proofErr w:type="spellStart"/>
      <w:proofErr w:type="gramStart"/>
      <w:r>
        <w:rPr>
          <w:noProof w:val="0"/>
        </w:rPr>
        <w:t>this.mTLSq.draw</w:t>
      </w:r>
      <w:proofErr w:type="spellEnd"/>
      <w:proofErr w:type="gramEnd"/>
      <w:r>
        <w:rPr>
          <w:noProof w:val="0"/>
        </w:rPr>
        <w:t>(</w:t>
      </w:r>
      <w:proofErr w:type="spellStart"/>
      <w:r>
        <w:rPr>
          <w:noProof w:val="0"/>
        </w:rPr>
        <w:t>this.mCamera</w:t>
      </w:r>
      <w:proofErr w:type="spellEnd"/>
      <w:r>
        <w:rPr>
          <w:noProof w:val="0"/>
        </w:rPr>
        <w:t>);</w:t>
      </w:r>
    </w:p>
    <w:p w14:paraId="19660F7D" w14:textId="77777777" w:rsidR="00BB0A05" w:rsidRDefault="00BB0A05" w:rsidP="00BB0A05">
      <w:pPr>
        <w:pStyle w:val="Code"/>
        <w:rPr>
          <w:noProof w:val="0"/>
        </w:rPr>
      </w:pPr>
    </w:p>
    <w:p w14:paraId="7B6CDDD6" w14:textId="6430EBEA" w:rsidR="00BB0A05" w:rsidRDefault="00BB0A05" w:rsidP="00BB0A05">
      <w:pPr>
        <w:pStyle w:val="Code"/>
        <w:rPr>
          <w:noProof w:val="0"/>
        </w:rPr>
      </w:pPr>
      <w:r>
        <w:rPr>
          <w:noProof w:val="0"/>
        </w:rPr>
        <w:t>// top right</w:t>
      </w:r>
    </w:p>
    <w:p w14:paraId="1A875A1F" w14:textId="43D76485" w:rsidR="00BB0A05" w:rsidRDefault="00BB0A05" w:rsidP="00BB0A05">
      <w:pPr>
        <w:pStyle w:val="Code"/>
        <w:rPr>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55992902" w14:textId="39382D77" w:rsidR="00BB0A05" w:rsidRDefault="00BB0A05" w:rsidP="00BB0A05">
      <w:pPr>
        <w:pStyle w:val="Code"/>
        <w:rPr>
          <w:noProof w:val="0"/>
        </w:rPr>
      </w:pPr>
      <w:proofErr w:type="spellStart"/>
      <w:proofErr w:type="gramStart"/>
      <w:r>
        <w:rPr>
          <w:noProof w:val="0"/>
        </w:rPr>
        <w:t>this.mTRSq.draw</w:t>
      </w:r>
      <w:proofErr w:type="spellEnd"/>
      <w:proofErr w:type="gramEnd"/>
      <w:r>
        <w:rPr>
          <w:noProof w:val="0"/>
        </w:rPr>
        <w:t>(</w:t>
      </w:r>
      <w:proofErr w:type="spellStart"/>
      <w:r>
        <w:rPr>
          <w:noProof w:val="0"/>
        </w:rPr>
        <w:t>this.mCamera</w:t>
      </w:r>
      <w:proofErr w:type="spellEnd"/>
      <w:r>
        <w:rPr>
          <w:noProof w:val="0"/>
        </w:rPr>
        <w:t>);</w:t>
      </w:r>
    </w:p>
    <w:p w14:paraId="6FC71215" w14:textId="77777777" w:rsidR="00BB0A05" w:rsidRDefault="00BB0A05" w:rsidP="00BB0A05">
      <w:pPr>
        <w:pStyle w:val="Code"/>
        <w:rPr>
          <w:noProof w:val="0"/>
        </w:rPr>
      </w:pPr>
    </w:p>
    <w:p w14:paraId="430DA019" w14:textId="3B34FE54" w:rsidR="00BB0A05" w:rsidRDefault="00BB0A05" w:rsidP="00BB0A05">
      <w:pPr>
        <w:pStyle w:val="Code"/>
        <w:rPr>
          <w:noProof w:val="0"/>
        </w:rPr>
      </w:pPr>
      <w:r>
        <w:rPr>
          <w:noProof w:val="0"/>
        </w:rPr>
        <w:t>// bottom right</w:t>
      </w:r>
    </w:p>
    <w:p w14:paraId="7CC3AB48" w14:textId="7B0DBD05" w:rsidR="00BB0A05" w:rsidRDefault="00BB0A05" w:rsidP="00BB0A05">
      <w:pPr>
        <w:pStyle w:val="Code"/>
        <w:rPr>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798EDEF1" w14:textId="59196738" w:rsidR="00BB0A05" w:rsidRDefault="00BB0A05" w:rsidP="00BB0A05">
      <w:pPr>
        <w:pStyle w:val="Code"/>
        <w:rPr>
          <w:noProof w:val="0"/>
        </w:rPr>
      </w:pPr>
      <w:proofErr w:type="spellStart"/>
      <w:proofErr w:type="gramStart"/>
      <w:r>
        <w:rPr>
          <w:noProof w:val="0"/>
        </w:rPr>
        <w:t>this.mBRSq.draw</w:t>
      </w:r>
      <w:proofErr w:type="spellEnd"/>
      <w:proofErr w:type="gramEnd"/>
      <w:r>
        <w:rPr>
          <w:noProof w:val="0"/>
        </w:rPr>
        <w:t>(</w:t>
      </w:r>
      <w:proofErr w:type="spellStart"/>
      <w:r>
        <w:rPr>
          <w:noProof w:val="0"/>
        </w:rPr>
        <w:t>this.mCamera</w:t>
      </w:r>
      <w:proofErr w:type="spellEnd"/>
      <w:r>
        <w:rPr>
          <w:noProof w:val="0"/>
        </w:rPr>
        <w:t>);</w:t>
      </w:r>
    </w:p>
    <w:p w14:paraId="790BB211" w14:textId="77777777" w:rsidR="00BB0A05" w:rsidRDefault="00BB0A05" w:rsidP="00BB0A05">
      <w:pPr>
        <w:pStyle w:val="Code"/>
        <w:rPr>
          <w:noProof w:val="0"/>
        </w:rPr>
      </w:pPr>
    </w:p>
    <w:p w14:paraId="50BB3361" w14:textId="3E99B9AB" w:rsidR="00BB0A05" w:rsidRDefault="00BB0A05" w:rsidP="00BB0A05">
      <w:pPr>
        <w:pStyle w:val="Code"/>
        <w:rPr>
          <w:noProof w:val="0"/>
        </w:rPr>
      </w:pPr>
      <w:r>
        <w:rPr>
          <w:noProof w:val="0"/>
        </w:rPr>
        <w:t>// bottom left</w:t>
      </w:r>
    </w:p>
    <w:p w14:paraId="38AEFE29" w14:textId="2A74A54C" w:rsidR="00BB0A05" w:rsidRDefault="00BB0A05" w:rsidP="00BB0A05">
      <w:pPr>
        <w:pStyle w:val="Code"/>
        <w:rPr>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5CF7511A" w14:textId="57F615B9" w:rsidR="00774352" w:rsidRPr="00C223E8" w:rsidRDefault="00BB0A05" w:rsidP="00BB0A05">
      <w:pPr>
        <w:pStyle w:val="Code"/>
        <w:rPr>
          <w:noProof w:val="0"/>
        </w:rPr>
      </w:pPr>
      <w:proofErr w:type="spellStart"/>
      <w:proofErr w:type="gramStart"/>
      <w:r>
        <w:rPr>
          <w:noProof w:val="0"/>
        </w:rPr>
        <w:t>this.mBLSq.draw</w:t>
      </w:r>
      <w:proofErr w:type="spellEnd"/>
      <w:proofErr w:type="gramEnd"/>
      <w:r>
        <w:rPr>
          <w:noProof w:val="0"/>
        </w:rPr>
        <w:t>(</w:t>
      </w:r>
      <w:proofErr w:type="spellStart"/>
      <w:r>
        <w:rPr>
          <w:noProof w:val="0"/>
        </w:rPr>
        <w:t>this.mCamera</w:t>
      </w:r>
      <w:proofErr w:type="spellEnd"/>
      <w:r>
        <w:rPr>
          <w:noProof w:val="0"/>
        </w:rPr>
        <w:t>);</w:t>
      </w:r>
    </w:p>
    <w:p w14:paraId="7290C686" w14:textId="232E4D64" w:rsidR="00774352" w:rsidRPr="00C223E8" w:rsidRDefault="00774352" w:rsidP="00B41C1A">
      <w:pPr>
        <w:pStyle w:val="BodyTextFirst"/>
      </w:pPr>
      <w:r w:rsidRPr="00C223E8">
        <w:t>Th</w:t>
      </w:r>
      <w:r w:rsidR="00BB0A05">
        <w:t xml:space="preserve">e </w:t>
      </w:r>
      <w:proofErr w:type="spellStart"/>
      <w:r w:rsidR="00BB0A05" w:rsidRPr="00B41C1A">
        <w:rPr>
          <w:rStyle w:val="CodeInline"/>
        </w:rPr>
        <w:t>mCamera</w:t>
      </w:r>
      <w:proofErr w:type="spellEnd"/>
      <w:r w:rsidR="00BB0A05">
        <w:t xml:space="preserve"> object</w:t>
      </w:r>
      <w:r w:rsidRPr="00C223E8">
        <w:t xml:space="preserve"> </w:t>
      </w:r>
      <w:r w:rsidR="00BB0A05">
        <w:t xml:space="preserve">is passed to the </w:t>
      </w:r>
      <w:proofErr w:type="gramStart"/>
      <w:r w:rsidR="00BB0A05" w:rsidRPr="00B41C1A">
        <w:rPr>
          <w:rStyle w:val="CodeInline"/>
        </w:rPr>
        <w:t>draw(</w:t>
      </w:r>
      <w:proofErr w:type="gramEnd"/>
      <w:r w:rsidR="00BB0A05" w:rsidRPr="00B41C1A">
        <w:rPr>
          <w:rStyle w:val="CodeInline"/>
        </w:rPr>
        <w:t>)</w:t>
      </w:r>
      <w:r w:rsidR="00BB0A05">
        <w:t xml:space="preserve"> function of the </w:t>
      </w:r>
      <w:r w:rsidR="00BB0A05" w:rsidRPr="00D42245">
        <w:rPr>
          <w:rStyle w:val="CodeInline"/>
        </w:rPr>
        <w:t>Renderable</w:t>
      </w:r>
      <w:r w:rsidR="00BB0A05">
        <w:t xml:space="preserve"> objects such that the Camera operator matrix can be retrieved and used </w:t>
      </w:r>
      <w:r w:rsidRPr="00C223E8">
        <w:t xml:space="preserve">to activate the shader. </w:t>
      </w:r>
    </w:p>
    <w:p w14:paraId="371CE92F" w14:textId="77777777" w:rsidR="00774352" w:rsidRPr="00C223E8" w:rsidRDefault="00774352" w:rsidP="00774352">
      <w:pPr>
        <w:pStyle w:val="Heading1"/>
      </w:pPr>
      <w:r w:rsidRPr="00C223E8">
        <w:t>Summary</w:t>
      </w:r>
    </w:p>
    <w:p w14:paraId="6B2A7621" w14:textId="2BF51F5E" w:rsidR="00774352" w:rsidRPr="00C223E8" w:rsidRDefault="00774352" w:rsidP="00774352">
      <w:pPr>
        <w:pStyle w:val="BodyTextFirst"/>
      </w:pPr>
      <w:r w:rsidRPr="00C223E8">
        <w:t>In this chapter, you learned how to create a system that can support the drawing of many objects. The system is composed of three parts</w:t>
      </w:r>
      <w:r>
        <w:t>:</w:t>
      </w:r>
      <w:r w:rsidRPr="00C223E8">
        <w:t xml:space="preserve"> the objects, the </w:t>
      </w:r>
      <w:r w:rsidR="00491C11">
        <w:t xml:space="preserve">details of each object, </w:t>
      </w:r>
      <w:r w:rsidRPr="00C223E8">
        <w:t xml:space="preserve">and </w:t>
      </w:r>
      <w:r w:rsidR="00491C11">
        <w:t xml:space="preserve">the display of the objects </w:t>
      </w:r>
      <w:r w:rsidRPr="00C223E8">
        <w:t xml:space="preserve">on the browser’s canvas. The objects are encapsulated by </w:t>
      </w:r>
      <w:r w:rsidR="00E6084B">
        <w:t>the</w:t>
      </w:r>
      <w:r w:rsidRPr="00C223E8">
        <w:t xml:space="preserve"> </w:t>
      </w:r>
      <w:r>
        <w:rPr>
          <w:rStyle w:val="CodeInline"/>
        </w:rPr>
        <w:t>Renderable</w:t>
      </w:r>
      <w:r w:rsidRPr="00C223E8">
        <w:t xml:space="preserve">, which uses a </w:t>
      </w:r>
      <w:r w:rsidRPr="00C223E8">
        <w:rPr>
          <w:rStyle w:val="CodeInline"/>
        </w:rPr>
        <w:t>Transform</w:t>
      </w:r>
      <w:r w:rsidRPr="00C223E8">
        <w:t xml:space="preserve"> to </w:t>
      </w:r>
      <w:r w:rsidR="00E6084B">
        <w:t xml:space="preserve">capture </w:t>
      </w:r>
      <w:r w:rsidRPr="00C223E8">
        <w:t xml:space="preserve">its </w:t>
      </w:r>
      <w:r w:rsidR="00E6084B">
        <w:t xml:space="preserve">details—the </w:t>
      </w:r>
      <w:r w:rsidRPr="00C223E8">
        <w:t xml:space="preserve">position, size, and rotation. </w:t>
      </w:r>
      <w:r w:rsidR="00E6084B">
        <w:t xml:space="preserve">The particulars of displaying the objects are defined by the </w:t>
      </w:r>
      <w:r w:rsidR="008E6FE3" w:rsidRPr="00B41C1A">
        <w:rPr>
          <w:rStyle w:val="CodeInline"/>
        </w:rPr>
        <w:t>Camera</w:t>
      </w:r>
      <w:r w:rsidR="008E6FE3">
        <w:t xml:space="preserve">, where objects at specific locations can be displayed </w:t>
      </w:r>
      <w:r w:rsidR="0043117B">
        <w:t>at</w:t>
      </w:r>
      <w:r w:rsidR="008E6FE3">
        <w:t xml:space="preserve"> desirable subregions on the canvas.</w:t>
      </w:r>
    </w:p>
    <w:p w14:paraId="5702C9D2" w14:textId="3911E207" w:rsidR="00774352" w:rsidRPr="00C223E8" w:rsidRDefault="00774352" w:rsidP="00B41C1A">
      <w:pPr>
        <w:pStyle w:val="BodyTextCont"/>
      </w:pPr>
      <w:r w:rsidRPr="00C223E8">
        <w:t>You also learned that objects are all drawn relative to a World Space</w:t>
      </w:r>
      <w:r w:rsidR="00C75B6C">
        <w:t xml:space="preserve"> or WC</w:t>
      </w:r>
      <w:r w:rsidRPr="00C223E8">
        <w:t>, a convenient coordinate system</w:t>
      </w:r>
      <w:r w:rsidR="00C75B6C">
        <w:t>. A WC</w:t>
      </w:r>
      <w:r w:rsidRPr="00C223E8">
        <w:t xml:space="preserve"> can be defined to compose </w:t>
      </w:r>
      <w:r w:rsidR="009B3BC9">
        <w:t xml:space="preserve">an </w:t>
      </w:r>
      <w:r w:rsidRPr="00C223E8">
        <w:t xml:space="preserve">entire scene by utilizing coordinate transformations. Lastly, the </w:t>
      </w:r>
      <w:r w:rsidR="009B3BC9">
        <w:t xml:space="preserve">Camera transform </w:t>
      </w:r>
      <w:r w:rsidRPr="00C223E8">
        <w:t xml:space="preserve">is used to select which portion of the </w:t>
      </w:r>
      <w:r w:rsidR="009B3BC9">
        <w:t xml:space="preserve">WC </w:t>
      </w:r>
      <w:r w:rsidRPr="00C223E8">
        <w:t xml:space="preserve">to actually display on the canvas within a browser. This </w:t>
      </w:r>
      <w:r w:rsidR="009B3BC9">
        <w:t xml:space="preserve">can be </w:t>
      </w:r>
      <w:r w:rsidRPr="00C223E8">
        <w:t xml:space="preserve">achieved by defining an area that is viewable by the </w:t>
      </w:r>
      <w:r w:rsidR="009B3BC9" w:rsidRPr="00B41C1A">
        <w:rPr>
          <w:rStyle w:val="CodeInline"/>
        </w:rPr>
        <w:t>C</w:t>
      </w:r>
      <w:r w:rsidRPr="00B41C1A">
        <w:rPr>
          <w:rStyle w:val="CodeInline"/>
        </w:rPr>
        <w:t>amera</w:t>
      </w:r>
      <w:r w:rsidRPr="00C223E8">
        <w:t xml:space="preserve"> and using the viewport functionality provided through WebGL.</w:t>
      </w:r>
    </w:p>
    <w:p w14:paraId="3E14DC98" w14:textId="3FC5482E" w:rsidR="009F05F6" w:rsidRPr="00C223E8" w:rsidRDefault="00774352" w:rsidP="00B41C1A">
      <w:pPr>
        <w:pStyle w:val="BodyTextCont"/>
      </w:pPr>
      <w:r w:rsidRPr="00C223E8">
        <w:t xml:space="preserve">As you built the drawing system, the game engine source code structure has been consistently refactored into abstracted and encapsulated components. In this way, the source code structure continues to support further expansion including additional functionality to be discussed in the next chapter. </w:t>
      </w:r>
    </w:p>
    <w:sectPr w:rsidR="009F05F6" w:rsidRPr="00C223E8" w:rsidSect="00090DA0">
      <w:headerReference w:type="even" r:id="rId34"/>
      <w:headerReference w:type="default" r:id="rId35"/>
      <w:footerReference w:type="even" r:id="rId36"/>
      <w:footerReference w:type="default" r:id="rId37"/>
      <w:headerReference w:type="first" r:id="rId38"/>
      <w:pgSz w:w="10080" w:h="14400" w:code="13"/>
      <w:pgMar w:top="1080" w:right="720" w:bottom="1080" w:left="1080" w:header="547"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Jeb Pavleas" w:date="2021-04-12T21:36:00Z" w:initials="JP">
    <w:p w14:paraId="7169F193" w14:textId="70275AC7" w:rsidR="006F5AEE" w:rsidRDefault="006F5AEE">
      <w:pPr>
        <w:pStyle w:val="CommentText"/>
      </w:pPr>
      <w:r>
        <w:rPr>
          <w:rStyle w:val="CommentReference"/>
        </w:rPr>
        <w:annotationRef/>
      </w:r>
      <w:r>
        <w:t>Added, is this true throughout full book?</w:t>
      </w:r>
    </w:p>
  </w:comment>
  <w:comment w:id="12" w:author="Jeb Pavleas" w:date="2021-04-12T21:39:00Z" w:initials="JP">
    <w:p w14:paraId="12D3A045" w14:textId="56177749" w:rsidR="006F5AEE" w:rsidRDefault="006F5AEE">
      <w:pPr>
        <w:pStyle w:val="CommentText"/>
      </w:pPr>
      <w:r>
        <w:rPr>
          <w:rStyle w:val="CommentReference"/>
        </w:rPr>
        <w:annotationRef/>
      </w:r>
      <w:r>
        <w:t>Engine access file?</w:t>
      </w:r>
    </w:p>
  </w:comment>
  <w:comment w:id="13" w:author="Jeb Pavleas" w:date="2021-04-12T21:40:00Z" w:initials="JP">
    <w:p w14:paraId="5D47FD91" w14:textId="581C872F" w:rsidR="006F5AEE" w:rsidRDefault="006F5AEE">
      <w:pPr>
        <w:pStyle w:val="CommentText"/>
      </w:pPr>
      <w:r>
        <w:rPr>
          <w:rStyle w:val="CommentReference"/>
        </w:rPr>
        <w:annotationRef/>
      </w:r>
      <w:r>
        <w:t>Match check</w:t>
      </w:r>
      <w:r w:rsidR="00BC22EC">
        <w:t>, formalize our // … comment for these and other cases and put in text file on git</w:t>
      </w:r>
    </w:p>
  </w:comment>
  <w:comment w:id="15" w:author="Jeb Pavleas" w:date="2021-04-12T21:59:00Z" w:initials="JP">
    <w:p w14:paraId="58AA402F" w14:textId="1FB80DB9" w:rsidR="0052144A" w:rsidRDefault="0052144A">
      <w:pPr>
        <w:pStyle w:val="CommentText"/>
      </w:pPr>
      <w:r>
        <w:rPr>
          <w:rStyle w:val="CommentReference"/>
        </w:rPr>
        <w:annotationRef/>
      </w:r>
      <w:r>
        <w:t>Match check</w:t>
      </w:r>
    </w:p>
  </w:comment>
  <w:comment w:id="16" w:author="Jeb Pavleas" w:date="2021-04-12T22:01:00Z" w:initials="JP">
    <w:p w14:paraId="7BF038F1" w14:textId="33ED8559" w:rsidR="00BC22EC" w:rsidRDefault="00BC22EC">
      <w:pPr>
        <w:pStyle w:val="CommentText"/>
      </w:pPr>
      <w:r>
        <w:rPr>
          <w:rStyle w:val="CommentReference"/>
        </w:rPr>
        <w:annotationRef/>
      </w:r>
      <w:r>
        <w:t>Match check</w:t>
      </w:r>
    </w:p>
  </w:comment>
  <w:comment w:id="17" w:author="Jeb Pavleas" w:date="2021-04-12T22:02:00Z" w:initials="JP">
    <w:p w14:paraId="5388DC14" w14:textId="446FC435" w:rsidR="00BC22EC" w:rsidRDefault="00BC22EC">
      <w:pPr>
        <w:pStyle w:val="CommentText"/>
      </w:pPr>
      <w:r>
        <w:rPr>
          <w:rStyle w:val="CommentReference"/>
        </w:rPr>
        <w:annotationRef/>
      </w:r>
    </w:p>
  </w:comment>
  <w:comment w:id="18" w:author="Jeb Pavleas" w:date="2021-04-12T22:02:00Z" w:initials="JP">
    <w:p w14:paraId="0EC6F009" w14:textId="1CCD2533" w:rsidR="00BC22EC" w:rsidRDefault="00BC22EC">
      <w:pPr>
        <w:pStyle w:val="CommentText"/>
      </w:pPr>
      <w:r>
        <w:rPr>
          <w:rStyle w:val="CommentReference"/>
        </w:rPr>
        <w:annotationRef/>
      </w:r>
      <w:r>
        <w:t>Match check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169F193" w15:done="0"/>
  <w15:commentEx w15:paraId="12D3A045" w15:done="0"/>
  <w15:commentEx w15:paraId="5D47FD91" w15:done="0"/>
  <w15:commentEx w15:paraId="58AA402F" w15:done="0"/>
  <w15:commentEx w15:paraId="7BF038F1" w15:done="0"/>
  <w15:commentEx w15:paraId="5388DC14" w15:done="0"/>
  <w15:commentEx w15:paraId="0EC6F0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F3BF6" w16cex:dateUtc="2021-04-13T04:36:00Z"/>
  <w16cex:commentExtensible w16cex:durableId="241F3C7B" w16cex:dateUtc="2021-04-13T04:39:00Z"/>
  <w16cex:commentExtensible w16cex:durableId="241F3CC2" w16cex:dateUtc="2021-04-13T04:40:00Z"/>
  <w16cex:commentExtensible w16cex:durableId="241F4147" w16cex:dateUtc="2021-04-13T04:59:00Z"/>
  <w16cex:commentExtensible w16cex:durableId="241F41AC" w16cex:dateUtc="2021-04-13T05:01:00Z"/>
  <w16cex:commentExtensible w16cex:durableId="241F41E6" w16cex:dateUtc="2021-04-13T05:02:00Z"/>
  <w16cex:commentExtensible w16cex:durableId="241F4205" w16cex:dateUtc="2021-04-13T05: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169F193" w16cid:durableId="241F3BF6"/>
  <w16cid:commentId w16cid:paraId="12D3A045" w16cid:durableId="241F3C7B"/>
  <w16cid:commentId w16cid:paraId="5D47FD91" w16cid:durableId="241F3CC2"/>
  <w16cid:commentId w16cid:paraId="58AA402F" w16cid:durableId="241F4147"/>
  <w16cid:commentId w16cid:paraId="7BF038F1" w16cid:durableId="241F41AC"/>
  <w16cid:commentId w16cid:paraId="5388DC14" w16cid:durableId="241F41E6"/>
  <w16cid:commentId w16cid:paraId="0EC6F009" w16cid:durableId="241F4205"/>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D219F0" w14:textId="77777777" w:rsidR="00D65008" w:rsidRDefault="00D65008">
      <w:r>
        <w:separator/>
      </w:r>
    </w:p>
  </w:endnote>
  <w:endnote w:type="continuationSeparator" w:id="0">
    <w:p w14:paraId="3D938835" w14:textId="77777777" w:rsidR="00D65008" w:rsidRDefault="00D650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13ED6A6-5E4C-4329-A932-59A1570044BF}"/>
    <w:embedBold r:id="rId2" w:fontKey="{8BD5B5B3-E73C-4F99-AB37-AE722AE43E35}"/>
    <w:embedItalic r:id="rId3" w:fontKey="{0C1CCEC6-22FE-4E6E-AFBF-93F9E5CD0C43}"/>
    <w:embedBoldItalic r:id="rId4" w:fontKey="{FBAA11D4-562E-4E80-BBD4-E64AAB23910E}"/>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5" w:fontKey="{39D7CEEB-C1AC-4ED4-93AB-D600F1901BBC}"/>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roman"/>
    <w:pitch w:val="variable"/>
    <w:sig w:usb0="00000003" w:usb1="00000000" w:usb2="00000000" w:usb3="00000000" w:csb0="00000001" w:csb1="00000000"/>
    <w:embedRegular r:id="rId6" w:fontKey="{2260785E-14E4-43F2-9732-E66F3497CA6A}"/>
    <w:embedItalic r:id="rId7" w:fontKey="{97D8AFF4-E09E-46F9-B8DA-057D2F68CB93}"/>
  </w:font>
  <w:font w:name="SimSun">
    <w:altName w:val="宋体"/>
    <w:panose1 w:val="02010600030101010101"/>
    <w:charset w:val="86"/>
    <w:family w:val="auto"/>
    <w:pitch w:val="variable"/>
    <w:sig w:usb0="00000003" w:usb1="288F0000" w:usb2="00000016" w:usb3="00000000" w:csb0="00040001" w:csb1="00000000"/>
  </w:font>
  <w:font w:name="TheSansMonoConBlack">
    <w:altName w:val="Verdana Pro Cond Black"/>
    <w:panose1 w:val="00000000000000000000"/>
    <w:charset w:val="00"/>
    <w:family w:val="swiss"/>
    <w:notTrueType/>
    <w:pitch w:val="variable"/>
    <w:sig w:usb0="00000001" w:usb1="00000000" w:usb2="00000000" w:usb3="00000000" w:csb0="00000009"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HelveticaNeue MediumCond">
    <w:altName w:val="Courier New"/>
    <w:panose1 w:val="00000000000000000000"/>
    <w:charset w:val="00"/>
    <w:family w:val="swiss"/>
    <w:notTrueType/>
    <w:pitch w:val="variable"/>
    <w:sig w:usb0="00000003" w:usb1="00000000" w:usb2="00000000" w:usb3="00000000" w:csb0="00000001" w:csb1="00000000"/>
  </w:font>
  <w:font w:name="TheSansMonoConNormal">
    <w:altName w:val="Vrinda"/>
    <w:charset w:val="00"/>
    <w:family w:val="roman"/>
    <w:pitch w:val="variable"/>
    <w:sig w:usb0="00000003" w:usb1="00000000" w:usb2="00000000" w:usb3="00000000" w:csb0="00000001"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8" w:fontKey="{21F042E2-367E-462F-9EE5-083D52B3B141}"/>
    <w:embedBold r:id="rId9" w:fontKey="{1CDFEC1E-2EE4-42E7-AFAA-F988CD6388FE}"/>
  </w:font>
  <w:font w:name="Bookman Old Style">
    <w:panose1 w:val="02050604050505020204"/>
    <w:charset w:val="00"/>
    <w:family w:val="roman"/>
    <w:pitch w:val="variable"/>
    <w:sig w:usb0="00000287" w:usb1="00000000" w:usb2="00000000" w:usb3="00000000" w:csb0="0000009F" w:csb1="00000000"/>
    <w:embedBold r:id="rId10" w:fontKey="{B403B315-B9C4-4C65-AE99-EB3746D72A93}"/>
  </w:font>
  <w:font w:name="HelveticaNeue Condensed">
    <w:altName w:val="Courier New"/>
    <w:panose1 w:val="00000000000000000000"/>
    <w:charset w:val="00"/>
    <w:family w:val="swiss"/>
    <w:notTrueType/>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embedRegular r:id="rId11" w:fontKey="{E355E11B-C7CF-4090-9FA3-F03EB13113AE}"/>
  </w:font>
  <w:font w:name="HelveticaNeue MediumExt">
    <w:altName w:val="Arial"/>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2" w:fontKey="{4A7C35E1-4B2C-49B8-ADAD-CED0959EC2E0}"/>
  </w:font>
  <w:font w:name="Arial">
    <w:panose1 w:val="020B0604020202020204"/>
    <w:charset w:val="00"/>
    <w:family w:val="swiss"/>
    <w:pitch w:val="variable"/>
    <w:sig w:usb0="E0002EFF" w:usb1="C000785B" w:usb2="00000009" w:usb3="00000000" w:csb0="000001FF" w:csb1="00000000"/>
  </w:font>
  <w:font w:name="ZapfDingbats">
    <w:altName w:val="Courier New"/>
    <w:panose1 w:val="00000000000000000000"/>
    <w:charset w:val="00"/>
    <w:family w:val="decorative"/>
    <w:notTrueType/>
    <w:pitch w:val="variable"/>
    <w:sig w:usb0="00000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embedBold r:id="rId13" w:fontKey="{5CF9D056-4F11-4457-B05D-3846FBF07874}"/>
  </w:font>
  <w:font w:name="Cambria">
    <w:panose1 w:val="02040503050406030204"/>
    <w:charset w:val="00"/>
    <w:family w:val="roman"/>
    <w:pitch w:val="variable"/>
    <w:sig w:usb0="E00006FF" w:usb1="420024FF" w:usb2="02000000" w:usb3="00000000" w:csb0="0000019F" w:csb1="00000000"/>
    <w:embedRegular r:id="rId14" w:fontKey="{399B13A4-906D-4D47-811E-78FC1B7403F3}"/>
  </w:font>
  <w:font w:name="Courier">
    <w:altName w:val="Courier New"/>
    <w:panose1 w:val="02070409020205020404"/>
    <w:charset w:val="00"/>
    <w:family w:val="auto"/>
    <w:notTrueType/>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15" w:fontKey="{D8DC067F-F903-4C21-BA26-4F8ACB71D96F}"/>
    <w:embedItalic r:id="rId16" w:fontKey="{4B2A951D-6DCE-4C81-A4FB-3E5C7E487CD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116FF" w14:textId="77777777" w:rsidR="006F5AEE" w:rsidRDefault="006F5AEE">
    <w:pPr>
      <w:pStyle w:val="Footer"/>
    </w:pPr>
    <w:r>
      <w:fldChar w:fldCharType="begin"/>
    </w:r>
    <w:r>
      <w:instrText xml:space="preserve"> PAGE   \* MERGEFORMAT </w:instrText>
    </w:r>
    <w:r>
      <w:fldChar w:fldCharType="separate"/>
    </w:r>
    <w:r>
      <w:rPr>
        <w:noProof/>
      </w:rPr>
      <w:t>40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ABCFB" w14:textId="77777777" w:rsidR="006F5AEE" w:rsidRDefault="006F5AEE" w:rsidP="00384E5F">
    <w:pPr>
      <w:pStyle w:val="Footer"/>
      <w:jc w:val="right"/>
    </w:pPr>
    <w:r>
      <w:fldChar w:fldCharType="begin"/>
    </w:r>
    <w:r>
      <w:instrText xml:space="preserve"> PAGE   \* MERGEFORMAT </w:instrText>
    </w:r>
    <w:r>
      <w:fldChar w:fldCharType="separate"/>
    </w:r>
    <w:r>
      <w:rPr>
        <w:noProof/>
      </w:rPr>
      <w:t>39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8699EE" w14:textId="77777777" w:rsidR="00D65008" w:rsidRDefault="00D65008">
      <w:r>
        <w:separator/>
      </w:r>
    </w:p>
  </w:footnote>
  <w:footnote w:type="continuationSeparator" w:id="0">
    <w:p w14:paraId="05D73479" w14:textId="77777777" w:rsidR="00D65008" w:rsidRDefault="00D650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E8932" w14:textId="77777777" w:rsidR="006F5AEE" w:rsidRPr="002A45BE" w:rsidRDefault="006F5AEE"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48BE21" w14:textId="77777777" w:rsidR="006F5AEE" w:rsidRPr="002A45BE" w:rsidRDefault="006F5AEE"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F8E1CB" w14:textId="77777777" w:rsidR="006F5AEE" w:rsidRDefault="006F5AEE"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" filled="f">
              <v:path arrowok="t"/>
            </v:roundrect>
          </w:pict>
        </mc:Fallback>
      </mc:AlternateContent>
    </w:r>
    <w:r>
      <w:t xml:space="preserve"> C H A P T E </w:t>
    </w:r>
    <w:proofErr w:type="gramStart"/>
    <w:r>
      <w:t>R  3</w:t>
    </w:r>
    <w:proofErr w:type="gramEnd"/>
  </w:p>
  <w:p w14:paraId="71FAE19D" w14:textId="77777777" w:rsidR="006F5AEE" w:rsidRDefault="006F5AEE" w:rsidP="00876398">
    <w:pPr>
      <w:jc w:val="both"/>
    </w:pPr>
  </w:p>
  <w:p w14:paraId="40AE3F11" w14:textId="77777777" w:rsidR="006F5AEE" w:rsidRPr="00D30AAA" w:rsidRDefault="006F5AEE"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6F5AEE" w:rsidRPr="00876398" w:rsidRDefault="006F5AEE"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D6FC3"/>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21E235F"/>
    <w:multiLevelType w:val="hybridMultilevel"/>
    <w:tmpl w:val="3FBA4898"/>
    <w:lvl w:ilvl="0" w:tplc="1EEE0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0"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8A769E1"/>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4D4E5E9E"/>
    <w:multiLevelType w:val="hybridMultilevel"/>
    <w:tmpl w:val="95E04178"/>
    <w:lvl w:ilvl="0" w:tplc="BD5C1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FA3764"/>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2" w15:restartNumberingAfterBreak="0">
    <w:nsid w:val="761C5F9D"/>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781C0A02"/>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8"/>
  </w:num>
  <w:num w:numId="2">
    <w:abstractNumId w:val="1"/>
  </w:num>
  <w:num w:numId="3">
    <w:abstractNumId w:val="21"/>
  </w:num>
  <w:num w:numId="4">
    <w:abstractNumId w:val="7"/>
  </w:num>
  <w:num w:numId="5">
    <w:abstractNumId w:val="9"/>
  </w:num>
  <w:num w:numId="6">
    <w:abstractNumId w:val="4"/>
  </w:num>
  <w:num w:numId="7">
    <w:abstractNumId w:val="3"/>
  </w:num>
  <w:num w:numId="8">
    <w:abstractNumId w:val="14"/>
  </w:num>
  <w:num w:numId="9">
    <w:abstractNumId w:val="19"/>
  </w:num>
  <w:num w:numId="10">
    <w:abstractNumId w:val="8"/>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8"/>
    <w:lvlOverride w:ilvl="0">
      <w:startOverride w:val="1"/>
    </w:lvlOverride>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10"/>
  </w:num>
  <w:num w:numId="34">
    <w:abstractNumId w:val="17"/>
  </w:num>
  <w:num w:numId="35">
    <w:abstractNumId w:val="2"/>
  </w:num>
  <w:num w:numId="36">
    <w:abstractNumId w:val="16"/>
  </w:num>
  <w:num w:numId="37">
    <w:abstractNumId w:val="20"/>
  </w:num>
  <w:num w:numId="38">
    <w:abstractNumId w:val="15"/>
  </w:num>
  <w:num w:numId="39">
    <w:abstractNumId w:val="5"/>
  </w:num>
  <w:num w:numId="40">
    <w:abstractNumId w:val="25"/>
  </w:num>
  <w:num w:numId="41">
    <w:abstractNumId w:val="24"/>
  </w:num>
  <w:num w:numId="42">
    <w:abstractNumId w:val="16"/>
  </w:num>
  <w:num w:numId="43">
    <w:abstractNumId w:val="16"/>
    <w:lvlOverride w:ilvl="0">
      <w:startOverride w:val="1"/>
    </w:lvlOverride>
  </w:num>
  <w:num w:numId="44">
    <w:abstractNumId w:val="12"/>
  </w:num>
  <w:num w:numId="45">
    <w:abstractNumId w:val="6"/>
  </w:num>
  <w:num w:numId="46">
    <w:abstractNumId w:val="22"/>
  </w:num>
  <w:num w:numId="47">
    <w:abstractNumId w:val="11"/>
  </w:num>
  <w:num w:numId="48">
    <w:abstractNumId w:val="16"/>
    <w:lvlOverride w:ilvl="0">
      <w:startOverride w:val="1"/>
    </w:lvlOverride>
  </w:num>
  <w:num w:numId="49">
    <w:abstractNumId w:val="16"/>
    <w:lvlOverride w:ilvl="0">
      <w:startOverride w:val="1"/>
    </w:lvlOverride>
  </w:num>
  <w:num w:numId="50">
    <w:abstractNumId w:val="13"/>
  </w:num>
  <w:num w:numId="51">
    <w:abstractNumId w:val="16"/>
    <w:lvlOverride w:ilvl="0">
      <w:startOverride w:val="1"/>
    </w:lvlOverride>
  </w:num>
  <w:num w:numId="52">
    <w:abstractNumId w:val="23"/>
  </w:num>
  <w:num w:numId="53">
    <w:abstractNumId w:val="0"/>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eb Pavleas">
    <w15:presenceInfo w15:providerId="Windows Live" w15:userId="7297f742495c9f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TrueTypeFonts/>
  <w:mirrorMargins/>
  <w:proofState w:spelling="clean"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D92"/>
    <w:rsid w:val="00000C0F"/>
    <w:rsid w:val="00001718"/>
    <w:rsid w:val="00001FF1"/>
    <w:rsid w:val="00002570"/>
    <w:rsid w:val="0000546D"/>
    <w:rsid w:val="00005973"/>
    <w:rsid w:val="00006B5F"/>
    <w:rsid w:val="00006EC0"/>
    <w:rsid w:val="00010427"/>
    <w:rsid w:val="00010FBF"/>
    <w:rsid w:val="00011461"/>
    <w:rsid w:val="00013C3D"/>
    <w:rsid w:val="0001506D"/>
    <w:rsid w:val="00015905"/>
    <w:rsid w:val="00021A6B"/>
    <w:rsid w:val="00021D9B"/>
    <w:rsid w:val="00022971"/>
    <w:rsid w:val="00023237"/>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50260"/>
    <w:rsid w:val="000504F8"/>
    <w:rsid w:val="0005135B"/>
    <w:rsid w:val="00055C8D"/>
    <w:rsid w:val="000600C3"/>
    <w:rsid w:val="00061D2C"/>
    <w:rsid w:val="000627CF"/>
    <w:rsid w:val="00064306"/>
    <w:rsid w:val="000644A7"/>
    <w:rsid w:val="000707FB"/>
    <w:rsid w:val="00074EE6"/>
    <w:rsid w:val="00076A8F"/>
    <w:rsid w:val="00082B8F"/>
    <w:rsid w:val="000847CC"/>
    <w:rsid w:val="000865B2"/>
    <w:rsid w:val="00086919"/>
    <w:rsid w:val="00086F89"/>
    <w:rsid w:val="0009026D"/>
    <w:rsid w:val="00090DA0"/>
    <w:rsid w:val="000911BB"/>
    <w:rsid w:val="000912A2"/>
    <w:rsid w:val="00092569"/>
    <w:rsid w:val="00094F25"/>
    <w:rsid w:val="0009547A"/>
    <w:rsid w:val="00096050"/>
    <w:rsid w:val="00096521"/>
    <w:rsid w:val="000A0F0B"/>
    <w:rsid w:val="000A1E92"/>
    <w:rsid w:val="000A26E0"/>
    <w:rsid w:val="000A2D1A"/>
    <w:rsid w:val="000A6731"/>
    <w:rsid w:val="000A7286"/>
    <w:rsid w:val="000B0E13"/>
    <w:rsid w:val="000B18A4"/>
    <w:rsid w:val="000B1C41"/>
    <w:rsid w:val="000B202B"/>
    <w:rsid w:val="000B21A1"/>
    <w:rsid w:val="000B288F"/>
    <w:rsid w:val="000B50EE"/>
    <w:rsid w:val="000B5131"/>
    <w:rsid w:val="000B5475"/>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F0C3E"/>
    <w:rsid w:val="000F2A76"/>
    <w:rsid w:val="000F32AF"/>
    <w:rsid w:val="001001D7"/>
    <w:rsid w:val="00100B19"/>
    <w:rsid w:val="0010365F"/>
    <w:rsid w:val="001042F4"/>
    <w:rsid w:val="00104E86"/>
    <w:rsid w:val="00105472"/>
    <w:rsid w:val="00106531"/>
    <w:rsid w:val="00106C9B"/>
    <w:rsid w:val="00110A08"/>
    <w:rsid w:val="001115A8"/>
    <w:rsid w:val="00111A42"/>
    <w:rsid w:val="00113078"/>
    <w:rsid w:val="00114845"/>
    <w:rsid w:val="001155B2"/>
    <w:rsid w:val="00115DD3"/>
    <w:rsid w:val="001176CB"/>
    <w:rsid w:val="001208AB"/>
    <w:rsid w:val="00120A40"/>
    <w:rsid w:val="0012387C"/>
    <w:rsid w:val="00125C59"/>
    <w:rsid w:val="00125CC5"/>
    <w:rsid w:val="001304EC"/>
    <w:rsid w:val="00130520"/>
    <w:rsid w:val="00130F30"/>
    <w:rsid w:val="00131826"/>
    <w:rsid w:val="00131B02"/>
    <w:rsid w:val="00132483"/>
    <w:rsid w:val="00134ED7"/>
    <w:rsid w:val="00135785"/>
    <w:rsid w:val="0013691A"/>
    <w:rsid w:val="00136BA7"/>
    <w:rsid w:val="001379C8"/>
    <w:rsid w:val="0014152D"/>
    <w:rsid w:val="00143798"/>
    <w:rsid w:val="00143EA0"/>
    <w:rsid w:val="001442B5"/>
    <w:rsid w:val="001478C8"/>
    <w:rsid w:val="00147A5A"/>
    <w:rsid w:val="001504F6"/>
    <w:rsid w:val="001508DE"/>
    <w:rsid w:val="00150B91"/>
    <w:rsid w:val="00150DAA"/>
    <w:rsid w:val="001550D3"/>
    <w:rsid w:val="00160653"/>
    <w:rsid w:val="001623DA"/>
    <w:rsid w:val="00166548"/>
    <w:rsid w:val="001727FC"/>
    <w:rsid w:val="00173C8B"/>
    <w:rsid w:val="001749F0"/>
    <w:rsid w:val="00174FD7"/>
    <w:rsid w:val="001770CD"/>
    <w:rsid w:val="0017725E"/>
    <w:rsid w:val="0017785E"/>
    <w:rsid w:val="00177B3B"/>
    <w:rsid w:val="00182628"/>
    <w:rsid w:val="00184D1B"/>
    <w:rsid w:val="00184D83"/>
    <w:rsid w:val="00186BEC"/>
    <w:rsid w:val="001872BD"/>
    <w:rsid w:val="001922B6"/>
    <w:rsid w:val="00192A8B"/>
    <w:rsid w:val="00192F92"/>
    <w:rsid w:val="00193D22"/>
    <w:rsid w:val="0019452D"/>
    <w:rsid w:val="00194AF7"/>
    <w:rsid w:val="00195810"/>
    <w:rsid w:val="0019783E"/>
    <w:rsid w:val="001A05D6"/>
    <w:rsid w:val="001A072C"/>
    <w:rsid w:val="001A2DD2"/>
    <w:rsid w:val="001A348E"/>
    <w:rsid w:val="001A57A5"/>
    <w:rsid w:val="001A57E0"/>
    <w:rsid w:val="001A714A"/>
    <w:rsid w:val="001B0BF7"/>
    <w:rsid w:val="001B1D98"/>
    <w:rsid w:val="001B2458"/>
    <w:rsid w:val="001B28D0"/>
    <w:rsid w:val="001B4BB4"/>
    <w:rsid w:val="001B5784"/>
    <w:rsid w:val="001B70C5"/>
    <w:rsid w:val="001C314C"/>
    <w:rsid w:val="001C3291"/>
    <w:rsid w:val="001C3EA3"/>
    <w:rsid w:val="001C4E1B"/>
    <w:rsid w:val="001C5451"/>
    <w:rsid w:val="001C64A5"/>
    <w:rsid w:val="001C70CD"/>
    <w:rsid w:val="001D12E2"/>
    <w:rsid w:val="001D1A2C"/>
    <w:rsid w:val="001D37CE"/>
    <w:rsid w:val="001D46A0"/>
    <w:rsid w:val="001D4B3F"/>
    <w:rsid w:val="001D4DF3"/>
    <w:rsid w:val="001D5885"/>
    <w:rsid w:val="001E2D22"/>
    <w:rsid w:val="001E317E"/>
    <w:rsid w:val="001E3E9C"/>
    <w:rsid w:val="001E4425"/>
    <w:rsid w:val="001E561E"/>
    <w:rsid w:val="001E636A"/>
    <w:rsid w:val="001E66FC"/>
    <w:rsid w:val="001F038E"/>
    <w:rsid w:val="001F0AEC"/>
    <w:rsid w:val="001F0E09"/>
    <w:rsid w:val="001F4B5D"/>
    <w:rsid w:val="00202B5E"/>
    <w:rsid w:val="00203F38"/>
    <w:rsid w:val="00205461"/>
    <w:rsid w:val="0020588C"/>
    <w:rsid w:val="002058F5"/>
    <w:rsid w:val="00210F6D"/>
    <w:rsid w:val="002151B9"/>
    <w:rsid w:val="00215228"/>
    <w:rsid w:val="00215488"/>
    <w:rsid w:val="00216981"/>
    <w:rsid w:val="002176B4"/>
    <w:rsid w:val="002213E2"/>
    <w:rsid w:val="00222109"/>
    <w:rsid w:val="00222321"/>
    <w:rsid w:val="0022368C"/>
    <w:rsid w:val="002242CF"/>
    <w:rsid w:val="00225615"/>
    <w:rsid w:val="00225D85"/>
    <w:rsid w:val="00226774"/>
    <w:rsid w:val="00226D92"/>
    <w:rsid w:val="002277CC"/>
    <w:rsid w:val="0023066E"/>
    <w:rsid w:val="0023208D"/>
    <w:rsid w:val="00232336"/>
    <w:rsid w:val="0023262B"/>
    <w:rsid w:val="00235756"/>
    <w:rsid w:val="00235823"/>
    <w:rsid w:val="0023597C"/>
    <w:rsid w:val="002363B3"/>
    <w:rsid w:val="002409A2"/>
    <w:rsid w:val="00240F96"/>
    <w:rsid w:val="002419E0"/>
    <w:rsid w:val="00242FBF"/>
    <w:rsid w:val="002434C7"/>
    <w:rsid w:val="0024356E"/>
    <w:rsid w:val="00243E16"/>
    <w:rsid w:val="002449EE"/>
    <w:rsid w:val="00245D21"/>
    <w:rsid w:val="002479F1"/>
    <w:rsid w:val="002504DD"/>
    <w:rsid w:val="00251E0D"/>
    <w:rsid w:val="002525E0"/>
    <w:rsid w:val="00253200"/>
    <w:rsid w:val="00253536"/>
    <w:rsid w:val="00253B76"/>
    <w:rsid w:val="00256940"/>
    <w:rsid w:val="002577E8"/>
    <w:rsid w:val="002612C6"/>
    <w:rsid w:val="002620F5"/>
    <w:rsid w:val="002630E7"/>
    <w:rsid w:val="0026333F"/>
    <w:rsid w:val="00263452"/>
    <w:rsid w:val="00263D46"/>
    <w:rsid w:val="00263F56"/>
    <w:rsid w:val="00264A56"/>
    <w:rsid w:val="00264AC3"/>
    <w:rsid w:val="00264C23"/>
    <w:rsid w:val="00264F3C"/>
    <w:rsid w:val="0026674F"/>
    <w:rsid w:val="00270490"/>
    <w:rsid w:val="0027265B"/>
    <w:rsid w:val="00276249"/>
    <w:rsid w:val="00280B40"/>
    <w:rsid w:val="00281639"/>
    <w:rsid w:val="0028311F"/>
    <w:rsid w:val="00283215"/>
    <w:rsid w:val="00283E71"/>
    <w:rsid w:val="002856DF"/>
    <w:rsid w:val="0028649C"/>
    <w:rsid w:val="00286880"/>
    <w:rsid w:val="002873BA"/>
    <w:rsid w:val="00291480"/>
    <w:rsid w:val="0029311C"/>
    <w:rsid w:val="002945EA"/>
    <w:rsid w:val="002958B2"/>
    <w:rsid w:val="002972EC"/>
    <w:rsid w:val="00297C33"/>
    <w:rsid w:val="00297E79"/>
    <w:rsid w:val="002A1EEA"/>
    <w:rsid w:val="002A2369"/>
    <w:rsid w:val="002A2819"/>
    <w:rsid w:val="002A3080"/>
    <w:rsid w:val="002A337D"/>
    <w:rsid w:val="002A45BE"/>
    <w:rsid w:val="002A5B3C"/>
    <w:rsid w:val="002A731E"/>
    <w:rsid w:val="002B30DB"/>
    <w:rsid w:val="002B3731"/>
    <w:rsid w:val="002B5772"/>
    <w:rsid w:val="002B7E4A"/>
    <w:rsid w:val="002C1AA4"/>
    <w:rsid w:val="002C2B5B"/>
    <w:rsid w:val="002C3EE6"/>
    <w:rsid w:val="002C44C6"/>
    <w:rsid w:val="002C4DC1"/>
    <w:rsid w:val="002C54C2"/>
    <w:rsid w:val="002C55CF"/>
    <w:rsid w:val="002C60F5"/>
    <w:rsid w:val="002C70EB"/>
    <w:rsid w:val="002D03B5"/>
    <w:rsid w:val="002D1119"/>
    <w:rsid w:val="002D53EE"/>
    <w:rsid w:val="002D550E"/>
    <w:rsid w:val="002D7838"/>
    <w:rsid w:val="002E1850"/>
    <w:rsid w:val="002E1AAB"/>
    <w:rsid w:val="002E3EC2"/>
    <w:rsid w:val="002E4CE0"/>
    <w:rsid w:val="002E66FE"/>
    <w:rsid w:val="002E6BB8"/>
    <w:rsid w:val="002E6D39"/>
    <w:rsid w:val="002E753B"/>
    <w:rsid w:val="002F52EF"/>
    <w:rsid w:val="002F5EC7"/>
    <w:rsid w:val="002F699D"/>
    <w:rsid w:val="002F69D4"/>
    <w:rsid w:val="0030021E"/>
    <w:rsid w:val="003009E7"/>
    <w:rsid w:val="003016D0"/>
    <w:rsid w:val="003038F1"/>
    <w:rsid w:val="003103CA"/>
    <w:rsid w:val="00310C68"/>
    <w:rsid w:val="003112C8"/>
    <w:rsid w:val="003128AA"/>
    <w:rsid w:val="00312BC5"/>
    <w:rsid w:val="00314AE6"/>
    <w:rsid w:val="00315E06"/>
    <w:rsid w:val="00315F53"/>
    <w:rsid w:val="00320981"/>
    <w:rsid w:val="0032195F"/>
    <w:rsid w:val="00321E47"/>
    <w:rsid w:val="0032358D"/>
    <w:rsid w:val="0032369B"/>
    <w:rsid w:val="00325551"/>
    <w:rsid w:val="0032609C"/>
    <w:rsid w:val="00326FC0"/>
    <w:rsid w:val="0033150C"/>
    <w:rsid w:val="0033208D"/>
    <w:rsid w:val="00332FB0"/>
    <w:rsid w:val="00333269"/>
    <w:rsid w:val="00333954"/>
    <w:rsid w:val="00337669"/>
    <w:rsid w:val="0033797F"/>
    <w:rsid w:val="003418CC"/>
    <w:rsid w:val="00342C3B"/>
    <w:rsid w:val="00342FBD"/>
    <w:rsid w:val="00343567"/>
    <w:rsid w:val="00357AF9"/>
    <w:rsid w:val="003605C3"/>
    <w:rsid w:val="00360777"/>
    <w:rsid w:val="00361297"/>
    <w:rsid w:val="00361760"/>
    <w:rsid w:val="00362F56"/>
    <w:rsid w:val="00364665"/>
    <w:rsid w:val="003656A8"/>
    <w:rsid w:val="0036628B"/>
    <w:rsid w:val="00370EA0"/>
    <w:rsid w:val="00373B8A"/>
    <w:rsid w:val="00373BD4"/>
    <w:rsid w:val="00374846"/>
    <w:rsid w:val="00376E76"/>
    <w:rsid w:val="003772CD"/>
    <w:rsid w:val="0038050B"/>
    <w:rsid w:val="003811DF"/>
    <w:rsid w:val="0038154F"/>
    <w:rsid w:val="00383959"/>
    <w:rsid w:val="00384E5F"/>
    <w:rsid w:val="00384EED"/>
    <w:rsid w:val="0038668A"/>
    <w:rsid w:val="00386CDD"/>
    <w:rsid w:val="00392B2A"/>
    <w:rsid w:val="00394418"/>
    <w:rsid w:val="00395577"/>
    <w:rsid w:val="0039662C"/>
    <w:rsid w:val="00396C26"/>
    <w:rsid w:val="00397CE8"/>
    <w:rsid w:val="003A24E6"/>
    <w:rsid w:val="003A312E"/>
    <w:rsid w:val="003A3728"/>
    <w:rsid w:val="003A49F4"/>
    <w:rsid w:val="003A7043"/>
    <w:rsid w:val="003A7DD3"/>
    <w:rsid w:val="003B3861"/>
    <w:rsid w:val="003B44EB"/>
    <w:rsid w:val="003B55FC"/>
    <w:rsid w:val="003B75CD"/>
    <w:rsid w:val="003C0B77"/>
    <w:rsid w:val="003C29C7"/>
    <w:rsid w:val="003C2D65"/>
    <w:rsid w:val="003C41A3"/>
    <w:rsid w:val="003C5AA3"/>
    <w:rsid w:val="003C5DCF"/>
    <w:rsid w:val="003C700B"/>
    <w:rsid w:val="003C760F"/>
    <w:rsid w:val="003D2445"/>
    <w:rsid w:val="003D3182"/>
    <w:rsid w:val="003E0690"/>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D17"/>
    <w:rsid w:val="00406E5D"/>
    <w:rsid w:val="00410582"/>
    <w:rsid w:val="00410D2C"/>
    <w:rsid w:val="0041122B"/>
    <w:rsid w:val="0041314C"/>
    <w:rsid w:val="00413271"/>
    <w:rsid w:val="0041791A"/>
    <w:rsid w:val="004211F2"/>
    <w:rsid w:val="00421C44"/>
    <w:rsid w:val="004226F6"/>
    <w:rsid w:val="00425D11"/>
    <w:rsid w:val="00427AE3"/>
    <w:rsid w:val="0043083A"/>
    <w:rsid w:val="0043117B"/>
    <w:rsid w:val="00431BDF"/>
    <w:rsid w:val="00431E18"/>
    <w:rsid w:val="0043620B"/>
    <w:rsid w:val="004367F6"/>
    <w:rsid w:val="004377BC"/>
    <w:rsid w:val="0044168A"/>
    <w:rsid w:val="00443636"/>
    <w:rsid w:val="00443B77"/>
    <w:rsid w:val="00443F6D"/>
    <w:rsid w:val="00445270"/>
    <w:rsid w:val="0044656B"/>
    <w:rsid w:val="00446E3D"/>
    <w:rsid w:val="004472EE"/>
    <w:rsid w:val="004479EB"/>
    <w:rsid w:val="00447B8D"/>
    <w:rsid w:val="00447CF1"/>
    <w:rsid w:val="00450902"/>
    <w:rsid w:val="00450F04"/>
    <w:rsid w:val="00451473"/>
    <w:rsid w:val="004524A9"/>
    <w:rsid w:val="00455930"/>
    <w:rsid w:val="00457123"/>
    <w:rsid w:val="00460161"/>
    <w:rsid w:val="00460223"/>
    <w:rsid w:val="0046039E"/>
    <w:rsid w:val="00461352"/>
    <w:rsid w:val="004630B0"/>
    <w:rsid w:val="004632CD"/>
    <w:rsid w:val="00463BAE"/>
    <w:rsid w:val="00467DD4"/>
    <w:rsid w:val="00470372"/>
    <w:rsid w:val="00473D5A"/>
    <w:rsid w:val="0047409C"/>
    <w:rsid w:val="004740F9"/>
    <w:rsid w:val="00476566"/>
    <w:rsid w:val="00480E7E"/>
    <w:rsid w:val="0048129C"/>
    <w:rsid w:val="00482FE8"/>
    <w:rsid w:val="004833B9"/>
    <w:rsid w:val="00485A74"/>
    <w:rsid w:val="0048663D"/>
    <w:rsid w:val="00491C11"/>
    <w:rsid w:val="004940D0"/>
    <w:rsid w:val="00494E15"/>
    <w:rsid w:val="00496522"/>
    <w:rsid w:val="00497DAF"/>
    <w:rsid w:val="004A098C"/>
    <w:rsid w:val="004A2543"/>
    <w:rsid w:val="004A3D15"/>
    <w:rsid w:val="004A5577"/>
    <w:rsid w:val="004A5621"/>
    <w:rsid w:val="004A6112"/>
    <w:rsid w:val="004A7381"/>
    <w:rsid w:val="004A73A7"/>
    <w:rsid w:val="004A73DB"/>
    <w:rsid w:val="004B2BEF"/>
    <w:rsid w:val="004B2DA6"/>
    <w:rsid w:val="004B3C4D"/>
    <w:rsid w:val="004B4991"/>
    <w:rsid w:val="004B49C8"/>
    <w:rsid w:val="004B4A7B"/>
    <w:rsid w:val="004B5AB4"/>
    <w:rsid w:val="004B5B88"/>
    <w:rsid w:val="004B5F99"/>
    <w:rsid w:val="004B64A1"/>
    <w:rsid w:val="004C0C48"/>
    <w:rsid w:val="004C34C2"/>
    <w:rsid w:val="004C50A8"/>
    <w:rsid w:val="004C6B17"/>
    <w:rsid w:val="004D1789"/>
    <w:rsid w:val="004D1A38"/>
    <w:rsid w:val="004D4E0A"/>
    <w:rsid w:val="004D63A6"/>
    <w:rsid w:val="004D6FDB"/>
    <w:rsid w:val="004E570B"/>
    <w:rsid w:val="004E6871"/>
    <w:rsid w:val="004F1ACD"/>
    <w:rsid w:val="004F22CD"/>
    <w:rsid w:val="004F2DBD"/>
    <w:rsid w:val="004F2EB5"/>
    <w:rsid w:val="004F3E98"/>
    <w:rsid w:val="004F70F2"/>
    <w:rsid w:val="00500E7E"/>
    <w:rsid w:val="00501098"/>
    <w:rsid w:val="005010CB"/>
    <w:rsid w:val="005014AC"/>
    <w:rsid w:val="0050239F"/>
    <w:rsid w:val="00502500"/>
    <w:rsid w:val="00502F8D"/>
    <w:rsid w:val="00504C1F"/>
    <w:rsid w:val="00505501"/>
    <w:rsid w:val="005058E7"/>
    <w:rsid w:val="00506DE8"/>
    <w:rsid w:val="00511896"/>
    <w:rsid w:val="00517ED2"/>
    <w:rsid w:val="0052144A"/>
    <w:rsid w:val="00521A2D"/>
    <w:rsid w:val="0052694B"/>
    <w:rsid w:val="0053176A"/>
    <w:rsid w:val="00533BF3"/>
    <w:rsid w:val="005341CA"/>
    <w:rsid w:val="00535574"/>
    <w:rsid w:val="00537928"/>
    <w:rsid w:val="005409CE"/>
    <w:rsid w:val="0054103D"/>
    <w:rsid w:val="005424FD"/>
    <w:rsid w:val="00543968"/>
    <w:rsid w:val="00543B20"/>
    <w:rsid w:val="00544D61"/>
    <w:rsid w:val="00546287"/>
    <w:rsid w:val="005478D2"/>
    <w:rsid w:val="00550937"/>
    <w:rsid w:val="00552476"/>
    <w:rsid w:val="005528DB"/>
    <w:rsid w:val="00553094"/>
    <w:rsid w:val="00553A64"/>
    <w:rsid w:val="00555135"/>
    <w:rsid w:val="00556BD1"/>
    <w:rsid w:val="00560053"/>
    <w:rsid w:val="00560236"/>
    <w:rsid w:val="0056527A"/>
    <w:rsid w:val="00566F48"/>
    <w:rsid w:val="00566F68"/>
    <w:rsid w:val="00570213"/>
    <w:rsid w:val="00570574"/>
    <w:rsid w:val="0057079B"/>
    <w:rsid w:val="005734CA"/>
    <w:rsid w:val="005737CD"/>
    <w:rsid w:val="00575C9A"/>
    <w:rsid w:val="00577A7F"/>
    <w:rsid w:val="005838A6"/>
    <w:rsid w:val="00584D5A"/>
    <w:rsid w:val="005855A4"/>
    <w:rsid w:val="005856B4"/>
    <w:rsid w:val="005857FF"/>
    <w:rsid w:val="005862A4"/>
    <w:rsid w:val="005937AD"/>
    <w:rsid w:val="005A055B"/>
    <w:rsid w:val="005A0F99"/>
    <w:rsid w:val="005A7824"/>
    <w:rsid w:val="005B02E9"/>
    <w:rsid w:val="005B10D3"/>
    <w:rsid w:val="005B20ED"/>
    <w:rsid w:val="005B2C4F"/>
    <w:rsid w:val="005B2E80"/>
    <w:rsid w:val="005B300D"/>
    <w:rsid w:val="005B64D5"/>
    <w:rsid w:val="005C140F"/>
    <w:rsid w:val="005C35C4"/>
    <w:rsid w:val="005C40BF"/>
    <w:rsid w:val="005C6689"/>
    <w:rsid w:val="005D2BC3"/>
    <w:rsid w:val="005D2CCF"/>
    <w:rsid w:val="005D500D"/>
    <w:rsid w:val="005D5A3F"/>
    <w:rsid w:val="005D5C62"/>
    <w:rsid w:val="005D663B"/>
    <w:rsid w:val="005E0413"/>
    <w:rsid w:val="005E0527"/>
    <w:rsid w:val="005E1CCB"/>
    <w:rsid w:val="005E22AF"/>
    <w:rsid w:val="005E3A42"/>
    <w:rsid w:val="005E3D28"/>
    <w:rsid w:val="005E4591"/>
    <w:rsid w:val="005F007C"/>
    <w:rsid w:val="005F2464"/>
    <w:rsid w:val="005F2534"/>
    <w:rsid w:val="005F281B"/>
    <w:rsid w:val="005F35F2"/>
    <w:rsid w:val="005F5464"/>
    <w:rsid w:val="005F5FBA"/>
    <w:rsid w:val="005F6705"/>
    <w:rsid w:val="005F7113"/>
    <w:rsid w:val="005F7F62"/>
    <w:rsid w:val="00600037"/>
    <w:rsid w:val="00601F85"/>
    <w:rsid w:val="00602133"/>
    <w:rsid w:val="006039BE"/>
    <w:rsid w:val="00604F2D"/>
    <w:rsid w:val="00606A22"/>
    <w:rsid w:val="00606ED2"/>
    <w:rsid w:val="00607CB8"/>
    <w:rsid w:val="00610381"/>
    <w:rsid w:val="006110B2"/>
    <w:rsid w:val="00611638"/>
    <w:rsid w:val="00612D2A"/>
    <w:rsid w:val="00614254"/>
    <w:rsid w:val="006162D7"/>
    <w:rsid w:val="00617E8D"/>
    <w:rsid w:val="00620030"/>
    <w:rsid w:val="00620892"/>
    <w:rsid w:val="00621C12"/>
    <w:rsid w:val="00622319"/>
    <w:rsid w:val="00622AA4"/>
    <w:rsid w:val="006270DB"/>
    <w:rsid w:val="00635B7C"/>
    <w:rsid w:val="00636410"/>
    <w:rsid w:val="006401CD"/>
    <w:rsid w:val="00640817"/>
    <w:rsid w:val="006435CF"/>
    <w:rsid w:val="00647676"/>
    <w:rsid w:val="006540F1"/>
    <w:rsid w:val="00654762"/>
    <w:rsid w:val="0065583C"/>
    <w:rsid w:val="00655908"/>
    <w:rsid w:val="00655E3A"/>
    <w:rsid w:val="00657A60"/>
    <w:rsid w:val="0066017D"/>
    <w:rsid w:val="0066187D"/>
    <w:rsid w:val="0066465D"/>
    <w:rsid w:val="00667B75"/>
    <w:rsid w:val="0067172E"/>
    <w:rsid w:val="00672BDB"/>
    <w:rsid w:val="00673A7F"/>
    <w:rsid w:val="006755C0"/>
    <w:rsid w:val="00675C0E"/>
    <w:rsid w:val="00677123"/>
    <w:rsid w:val="0068050F"/>
    <w:rsid w:val="00680CA1"/>
    <w:rsid w:val="006818F0"/>
    <w:rsid w:val="00684A46"/>
    <w:rsid w:val="00686711"/>
    <w:rsid w:val="00691813"/>
    <w:rsid w:val="006929E5"/>
    <w:rsid w:val="00693807"/>
    <w:rsid w:val="00693A56"/>
    <w:rsid w:val="006940AA"/>
    <w:rsid w:val="00695A51"/>
    <w:rsid w:val="006968ED"/>
    <w:rsid w:val="006A0A56"/>
    <w:rsid w:val="006A3776"/>
    <w:rsid w:val="006A4B5F"/>
    <w:rsid w:val="006A76EA"/>
    <w:rsid w:val="006B2177"/>
    <w:rsid w:val="006B5972"/>
    <w:rsid w:val="006C1513"/>
    <w:rsid w:val="006C4383"/>
    <w:rsid w:val="006C4BF3"/>
    <w:rsid w:val="006C4CCF"/>
    <w:rsid w:val="006C6578"/>
    <w:rsid w:val="006C7C1F"/>
    <w:rsid w:val="006D16E6"/>
    <w:rsid w:val="006D1EC4"/>
    <w:rsid w:val="006D3201"/>
    <w:rsid w:val="006D3577"/>
    <w:rsid w:val="006D360C"/>
    <w:rsid w:val="006D776F"/>
    <w:rsid w:val="006D7F10"/>
    <w:rsid w:val="006E0AE8"/>
    <w:rsid w:val="006E0F50"/>
    <w:rsid w:val="006E1BE6"/>
    <w:rsid w:val="006E4761"/>
    <w:rsid w:val="006E5ECB"/>
    <w:rsid w:val="006E6A8F"/>
    <w:rsid w:val="006E6D95"/>
    <w:rsid w:val="006F0F16"/>
    <w:rsid w:val="006F2A37"/>
    <w:rsid w:val="006F4607"/>
    <w:rsid w:val="006F47DB"/>
    <w:rsid w:val="006F53B5"/>
    <w:rsid w:val="006F5ABF"/>
    <w:rsid w:val="006F5AEE"/>
    <w:rsid w:val="006F5DBA"/>
    <w:rsid w:val="006F66A5"/>
    <w:rsid w:val="006F759A"/>
    <w:rsid w:val="006F7A11"/>
    <w:rsid w:val="007008F2"/>
    <w:rsid w:val="0070157A"/>
    <w:rsid w:val="007020D2"/>
    <w:rsid w:val="007032C6"/>
    <w:rsid w:val="00704063"/>
    <w:rsid w:val="007040B8"/>
    <w:rsid w:val="007048E8"/>
    <w:rsid w:val="00706E79"/>
    <w:rsid w:val="00710053"/>
    <w:rsid w:val="00711209"/>
    <w:rsid w:val="00711790"/>
    <w:rsid w:val="00720DAA"/>
    <w:rsid w:val="0072182A"/>
    <w:rsid w:val="007228DB"/>
    <w:rsid w:val="00722D66"/>
    <w:rsid w:val="007247A2"/>
    <w:rsid w:val="007249A9"/>
    <w:rsid w:val="007338BE"/>
    <w:rsid w:val="00733E5F"/>
    <w:rsid w:val="00737623"/>
    <w:rsid w:val="007422CC"/>
    <w:rsid w:val="0074263C"/>
    <w:rsid w:val="0074485B"/>
    <w:rsid w:val="00746246"/>
    <w:rsid w:val="00746707"/>
    <w:rsid w:val="00750B64"/>
    <w:rsid w:val="00750BFB"/>
    <w:rsid w:val="00751A8C"/>
    <w:rsid w:val="00751B12"/>
    <w:rsid w:val="00751D62"/>
    <w:rsid w:val="007550CE"/>
    <w:rsid w:val="0075627A"/>
    <w:rsid w:val="0075694A"/>
    <w:rsid w:val="00756DF5"/>
    <w:rsid w:val="00760735"/>
    <w:rsid w:val="00761097"/>
    <w:rsid w:val="00762C22"/>
    <w:rsid w:val="007634D8"/>
    <w:rsid w:val="00765265"/>
    <w:rsid w:val="00770228"/>
    <w:rsid w:val="007710CE"/>
    <w:rsid w:val="00771182"/>
    <w:rsid w:val="00773E24"/>
    <w:rsid w:val="00774352"/>
    <w:rsid w:val="00774F26"/>
    <w:rsid w:val="00775392"/>
    <w:rsid w:val="007757E7"/>
    <w:rsid w:val="007776C5"/>
    <w:rsid w:val="0078024F"/>
    <w:rsid w:val="007823AA"/>
    <w:rsid w:val="00782496"/>
    <w:rsid w:val="00783A4F"/>
    <w:rsid w:val="00784799"/>
    <w:rsid w:val="0078486E"/>
    <w:rsid w:val="007872AA"/>
    <w:rsid w:val="00787C30"/>
    <w:rsid w:val="00790A1F"/>
    <w:rsid w:val="00791357"/>
    <w:rsid w:val="00791EDE"/>
    <w:rsid w:val="007922B5"/>
    <w:rsid w:val="00792A4A"/>
    <w:rsid w:val="00793F9E"/>
    <w:rsid w:val="00795795"/>
    <w:rsid w:val="007964ED"/>
    <w:rsid w:val="00796812"/>
    <w:rsid w:val="007A0F7B"/>
    <w:rsid w:val="007A1D5F"/>
    <w:rsid w:val="007A45FC"/>
    <w:rsid w:val="007A5179"/>
    <w:rsid w:val="007A5FDA"/>
    <w:rsid w:val="007B1B33"/>
    <w:rsid w:val="007B48FA"/>
    <w:rsid w:val="007B5258"/>
    <w:rsid w:val="007B58D8"/>
    <w:rsid w:val="007B6661"/>
    <w:rsid w:val="007B6BFE"/>
    <w:rsid w:val="007C0564"/>
    <w:rsid w:val="007C48CB"/>
    <w:rsid w:val="007C720D"/>
    <w:rsid w:val="007C78A7"/>
    <w:rsid w:val="007D08F9"/>
    <w:rsid w:val="007D0BC3"/>
    <w:rsid w:val="007D0D6D"/>
    <w:rsid w:val="007D1F52"/>
    <w:rsid w:val="007D252A"/>
    <w:rsid w:val="007D2B10"/>
    <w:rsid w:val="007D3B8F"/>
    <w:rsid w:val="007D3E78"/>
    <w:rsid w:val="007D43EF"/>
    <w:rsid w:val="007D490D"/>
    <w:rsid w:val="007D71E8"/>
    <w:rsid w:val="007D74A4"/>
    <w:rsid w:val="007E11AC"/>
    <w:rsid w:val="007E17A5"/>
    <w:rsid w:val="007E1F06"/>
    <w:rsid w:val="007E22B0"/>
    <w:rsid w:val="007E2359"/>
    <w:rsid w:val="007E26B5"/>
    <w:rsid w:val="007E445D"/>
    <w:rsid w:val="007E5115"/>
    <w:rsid w:val="007E5956"/>
    <w:rsid w:val="007E5D1A"/>
    <w:rsid w:val="007E5F6F"/>
    <w:rsid w:val="007E7262"/>
    <w:rsid w:val="007E7954"/>
    <w:rsid w:val="007F07EF"/>
    <w:rsid w:val="007F0CA0"/>
    <w:rsid w:val="007F1FBE"/>
    <w:rsid w:val="007F3E5F"/>
    <w:rsid w:val="007F54E0"/>
    <w:rsid w:val="007F5FAE"/>
    <w:rsid w:val="007F791A"/>
    <w:rsid w:val="0080064E"/>
    <w:rsid w:val="00803173"/>
    <w:rsid w:val="0080625B"/>
    <w:rsid w:val="00806787"/>
    <w:rsid w:val="008074D7"/>
    <w:rsid w:val="00807FF9"/>
    <w:rsid w:val="0081408F"/>
    <w:rsid w:val="00814098"/>
    <w:rsid w:val="00814344"/>
    <w:rsid w:val="0081522C"/>
    <w:rsid w:val="00815D99"/>
    <w:rsid w:val="008203A5"/>
    <w:rsid w:val="00820F26"/>
    <w:rsid w:val="00821A4E"/>
    <w:rsid w:val="00823539"/>
    <w:rsid w:val="00823B2D"/>
    <w:rsid w:val="00825B28"/>
    <w:rsid w:val="008268BF"/>
    <w:rsid w:val="008360B4"/>
    <w:rsid w:val="00836373"/>
    <w:rsid w:val="008372FD"/>
    <w:rsid w:val="0083785D"/>
    <w:rsid w:val="00840600"/>
    <w:rsid w:val="00840CCF"/>
    <w:rsid w:val="008426DE"/>
    <w:rsid w:val="0084281A"/>
    <w:rsid w:val="00846DC2"/>
    <w:rsid w:val="00846E6E"/>
    <w:rsid w:val="00847A93"/>
    <w:rsid w:val="0085090A"/>
    <w:rsid w:val="008518C6"/>
    <w:rsid w:val="00851C30"/>
    <w:rsid w:val="00851DE0"/>
    <w:rsid w:val="0085247D"/>
    <w:rsid w:val="0085289C"/>
    <w:rsid w:val="00854FF5"/>
    <w:rsid w:val="00855359"/>
    <w:rsid w:val="00855831"/>
    <w:rsid w:val="00855BB5"/>
    <w:rsid w:val="00857164"/>
    <w:rsid w:val="00860125"/>
    <w:rsid w:val="008626AF"/>
    <w:rsid w:val="00862E8C"/>
    <w:rsid w:val="00863D05"/>
    <w:rsid w:val="008649B2"/>
    <w:rsid w:val="008655C8"/>
    <w:rsid w:val="00866982"/>
    <w:rsid w:val="00866ED4"/>
    <w:rsid w:val="0086784B"/>
    <w:rsid w:val="00870670"/>
    <w:rsid w:val="00871D19"/>
    <w:rsid w:val="00872127"/>
    <w:rsid w:val="0087215E"/>
    <w:rsid w:val="00872ADC"/>
    <w:rsid w:val="00872CB8"/>
    <w:rsid w:val="00873A46"/>
    <w:rsid w:val="00876398"/>
    <w:rsid w:val="00880459"/>
    <w:rsid w:val="00886615"/>
    <w:rsid w:val="00886653"/>
    <w:rsid w:val="00886E78"/>
    <w:rsid w:val="0088766B"/>
    <w:rsid w:val="00892FC6"/>
    <w:rsid w:val="00894821"/>
    <w:rsid w:val="00895DB5"/>
    <w:rsid w:val="00897560"/>
    <w:rsid w:val="008A0899"/>
    <w:rsid w:val="008A1EC2"/>
    <w:rsid w:val="008A22B4"/>
    <w:rsid w:val="008A5609"/>
    <w:rsid w:val="008A7258"/>
    <w:rsid w:val="008A78BA"/>
    <w:rsid w:val="008B2A5E"/>
    <w:rsid w:val="008B554F"/>
    <w:rsid w:val="008B659D"/>
    <w:rsid w:val="008B6EE0"/>
    <w:rsid w:val="008B7FE5"/>
    <w:rsid w:val="008C01DD"/>
    <w:rsid w:val="008C1563"/>
    <w:rsid w:val="008C3636"/>
    <w:rsid w:val="008C3800"/>
    <w:rsid w:val="008C56E7"/>
    <w:rsid w:val="008C5AF5"/>
    <w:rsid w:val="008C7A49"/>
    <w:rsid w:val="008D0BCD"/>
    <w:rsid w:val="008D228E"/>
    <w:rsid w:val="008D4691"/>
    <w:rsid w:val="008D5C58"/>
    <w:rsid w:val="008D6D3F"/>
    <w:rsid w:val="008E0557"/>
    <w:rsid w:val="008E1AC8"/>
    <w:rsid w:val="008E2E2C"/>
    <w:rsid w:val="008E382E"/>
    <w:rsid w:val="008E429D"/>
    <w:rsid w:val="008E467B"/>
    <w:rsid w:val="008E4B66"/>
    <w:rsid w:val="008E4CD3"/>
    <w:rsid w:val="008E653C"/>
    <w:rsid w:val="008E6FE3"/>
    <w:rsid w:val="008E7F9D"/>
    <w:rsid w:val="008F06DC"/>
    <w:rsid w:val="008F182A"/>
    <w:rsid w:val="008F1A20"/>
    <w:rsid w:val="008F5C57"/>
    <w:rsid w:val="008F6A01"/>
    <w:rsid w:val="009005E5"/>
    <w:rsid w:val="00902422"/>
    <w:rsid w:val="00903E36"/>
    <w:rsid w:val="00903F79"/>
    <w:rsid w:val="00905BD3"/>
    <w:rsid w:val="009067A9"/>
    <w:rsid w:val="00910AE5"/>
    <w:rsid w:val="00910E6A"/>
    <w:rsid w:val="00910FE9"/>
    <w:rsid w:val="0091457F"/>
    <w:rsid w:val="00915834"/>
    <w:rsid w:val="00920101"/>
    <w:rsid w:val="00920825"/>
    <w:rsid w:val="00920874"/>
    <w:rsid w:val="00920A51"/>
    <w:rsid w:val="009212BD"/>
    <w:rsid w:val="00921E42"/>
    <w:rsid w:val="00922D7B"/>
    <w:rsid w:val="00923EF4"/>
    <w:rsid w:val="00924C50"/>
    <w:rsid w:val="0093035B"/>
    <w:rsid w:val="00930EE0"/>
    <w:rsid w:val="00930FCA"/>
    <w:rsid w:val="00931925"/>
    <w:rsid w:val="00931F8B"/>
    <w:rsid w:val="0093218D"/>
    <w:rsid w:val="009346DD"/>
    <w:rsid w:val="00934AEB"/>
    <w:rsid w:val="009354EF"/>
    <w:rsid w:val="00935FDF"/>
    <w:rsid w:val="009448E5"/>
    <w:rsid w:val="00945E1D"/>
    <w:rsid w:val="009460C4"/>
    <w:rsid w:val="0094662D"/>
    <w:rsid w:val="009474D4"/>
    <w:rsid w:val="00947676"/>
    <w:rsid w:val="00947815"/>
    <w:rsid w:val="00951410"/>
    <w:rsid w:val="009517D7"/>
    <w:rsid w:val="00952A5D"/>
    <w:rsid w:val="00953214"/>
    <w:rsid w:val="009537A3"/>
    <w:rsid w:val="009550D6"/>
    <w:rsid w:val="00955838"/>
    <w:rsid w:val="00961FD2"/>
    <w:rsid w:val="00962B96"/>
    <w:rsid w:val="0096431A"/>
    <w:rsid w:val="00964581"/>
    <w:rsid w:val="009670D3"/>
    <w:rsid w:val="00970914"/>
    <w:rsid w:val="009724A9"/>
    <w:rsid w:val="009727C6"/>
    <w:rsid w:val="0097431C"/>
    <w:rsid w:val="00975ADE"/>
    <w:rsid w:val="009766EE"/>
    <w:rsid w:val="009829F1"/>
    <w:rsid w:val="00982C29"/>
    <w:rsid w:val="00984104"/>
    <w:rsid w:val="00984691"/>
    <w:rsid w:val="00985C7D"/>
    <w:rsid w:val="00986445"/>
    <w:rsid w:val="00986800"/>
    <w:rsid w:val="00986E76"/>
    <w:rsid w:val="00987011"/>
    <w:rsid w:val="00990FDC"/>
    <w:rsid w:val="00991674"/>
    <w:rsid w:val="009935D7"/>
    <w:rsid w:val="009940F2"/>
    <w:rsid w:val="00994841"/>
    <w:rsid w:val="009968E9"/>
    <w:rsid w:val="00997E00"/>
    <w:rsid w:val="009A0C00"/>
    <w:rsid w:val="009A131D"/>
    <w:rsid w:val="009A3656"/>
    <w:rsid w:val="009A44F1"/>
    <w:rsid w:val="009A4879"/>
    <w:rsid w:val="009A4AF5"/>
    <w:rsid w:val="009A4CFE"/>
    <w:rsid w:val="009A500A"/>
    <w:rsid w:val="009B00AB"/>
    <w:rsid w:val="009B094C"/>
    <w:rsid w:val="009B0F00"/>
    <w:rsid w:val="009B1729"/>
    <w:rsid w:val="009B2239"/>
    <w:rsid w:val="009B28A3"/>
    <w:rsid w:val="009B3BC9"/>
    <w:rsid w:val="009B4A21"/>
    <w:rsid w:val="009B4DE1"/>
    <w:rsid w:val="009C2673"/>
    <w:rsid w:val="009C4AF0"/>
    <w:rsid w:val="009C5680"/>
    <w:rsid w:val="009C636A"/>
    <w:rsid w:val="009C6FEA"/>
    <w:rsid w:val="009D0233"/>
    <w:rsid w:val="009D04EF"/>
    <w:rsid w:val="009D2E01"/>
    <w:rsid w:val="009E161B"/>
    <w:rsid w:val="009E1988"/>
    <w:rsid w:val="009E2493"/>
    <w:rsid w:val="009E2719"/>
    <w:rsid w:val="009E2CA0"/>
    <w:rsid w:val="009E5B01"/>
    <w:rsid w:val="009E68E4"/>
    <w:rsid w:val="009F05F6"/>
    <w:rsid w:val="009F2E45"/>
    <w:rsid w:val="009F46C3"/>
    <w:rsid w:val="009F4D7C"/>
    <w:rsid w:val="009F789C"/>
    <w:rsid w:val="009F7910"/>
    <w:rsid w:val="009F7DC2"/>
    <w:rsid w:val="00A012BB"/>
    <w:rsid w:val="00A0272F"/>
    <w:rsid w:val="00A0301F"/>
    <w:rsid w:val="00A05111"/>
    <w:rsid w:val="00A05364"/>
    <w:rsid w:val="00A053AA"/>
    <w:rsid w:val="00A05A33"/>
    <w:rsid w:val="00A06DA0"/>
    <w:rsid w:val="00A06DF9"/>
    <w:rsid w:val="00A10ADC"/>
    <w:rsid w:val="00A14822"/>
    <w:rsid w:val="00A157E3"/>
    <w:rsid w:val="00A16795"/>
    <w:rsid w:val="00A16881"/>
    <w:rsid w:val="00A1759E"/>
    <w:rsid w:val="00A2141D"/>
    <w:rsid w:val="00A22926"/>
    <w:rsid w:val="00A22F35"/>
    <w:rsid w:val="00A23A92"/>
    <w:rsid w:val="00A241A4"/>
    <w:rsid w:val="00A24CEF"/>
    <w:rsid w:val="00A25560"/>
    <w:rsid w:val="00A2592C"/>
    <w:rsid w:val="00A261DE"/>
    <w:rsid w:val="00A26FA8"/>
    <w:rsid w:val="00A27C24"/>
    <w:rsid w:val="00A27E2A"/>
    <w:rsid w:val="00A30E1C"/>
    <w:rsid w:val="00A340F4"/>
    <w:rsid w:val="00A352A0"/>
    <w:rsid w:val="00A36420"/>
    <w:rsid w:val="00A40E4F"/>
    <w:rsid w:val="00A43023"/>
    <w:rsid w:val="00A44D2A"/>
    <w:rsid w:val="00A5023D"/>
    <w:rsid w:val="00A511AB"/>
    <w:rsid w:val="00A5164C"/>
    <w:rsid w:val="00A51FD5"/>
    <w:rsid w:val="00A53A3B"/>
    <w:rsid w:val="00A544F2"/>
    <w:rsid w:val="00A61CAF"/>
    <w:rsid w:val="00A625A0"/>
    <w:rsid w:val="00A642AC"/>
    <w:rsid w:val="00A657DF"/>
    <w:rsid w:val="00A6697E"/>
    <w:rsid w:val="00A6708A"/>
    <w:rsid w:val="00A7151D"/>
    <w:rsid w:val="00A7161C"/>
    <w:rsid w:val="00A724E1"/>
    <w:rsid w:val="00A725EC"/>
    <w:rsid w:val="00A739DF"/>
    <w:rsid w:val="00A75C7E"/>
    <w:rsid w:val="00A77510"/>
    <w:rsid w:val="00A778B4"/>
    <w:rsid w:val="00A80F77"/>
    <w:rsid w:val="00A82F6A"/>
    <w:rsid w:val="00A84890"/>
    <w:rsid w:val="00A8638A"/>
    <w:rsid w:val="00A868D5"/>
    <w:rsid w:val="00A86C97"/>
    <w:rsid w:val="00A877E0"/>
    <w:rsid w:val="00A90124"/>
    <w:rsid w:val="00A921B5"/>
    <w:rsid w:val="00A92A3B"/>
    <w:rsid w:val="00A92B21"/>
    <w:rsid w:val="00A9353D"/>
    <w:rsid w:val="00A93BD9"/>
    <w:rsid w:val="00A9631A"/>
    <w:rsid w:val="00AA1A27"/>
    <w:rsid w:val="00AA1FDD"/>
    <w:rsid w:val="00AA2181"/>
    <w:rsid w:val="00AA2303"/>
    <w:rsid w:val="00AA2CCB"/>
    <w:rsid w:val="00AA3225"/>
    <w:rsid w:val="00AA59AC"/>
    <w:rsid w:val="00AA5CD5"/>
    <w:rsid w:val="00AA5FB8"/>
    <w:rsid w:val="00AA72CC"/>
    <w:rsid w:val="00AA7385"/>
    <w:rsid w:val="00AA7DD1"/>
    <w:rsid w:val="00AB10F4"/>
    <w:rsid w:val="00AB1432"/>
    <w:rsid w:val="00AB2D62"/>
    <w:rsid w:val="00AB2E5E"/>
    <w:rsid w:val="00AB2E76"/>
    <w:rsid w:val="00AB4F10"/>
    <w:rsid w:val="00AB760F"/>
    <w:rsid w:val="00AC069C"/>
    <w:rsid w:val="00AC1339"/>
    <w:rsid w:val="00AC1727"/>
    <w:rsid w:val="00AC2116"/>
    <w:rsid w:val="00AC427A"/>
    <w:rsid w:val="00AD063F"/>
    <w:rsid w:val="00AD0E8F"/>
    <w:rsid w:val="00AD230A"/>
    <w:rsid w:val="00AD3471"/>
    <w:rsid w:val="00AD3769"/>
    <w:rsid w:val="00AD3A0F"/>
    <w:rsid w:val="00AD48F0"/>
    <w:rsid w:val="00AD6C37"/>
    <w:rsid w:val="00AE0FB5"/>
    <w:rsid w:val="00AE1D0F"/>
    <w:rsid w:val="00AE5DD5"/>
    <w:rsid w:val="00AF0E23"/>
    <w:rsid w:val="00AF1F2A"/>
    <w:rsid w:val="00AF23D8"/>
    <w:rsid w:val="00AF6B31"/>
    <w:rsid w:val="00AF7275"/>
    <w:rsid w:val="00B01715"/>
    <w:rsid w:val="00B01A3D"/>
    <w:rsid w:val="00B01E6E"/>
    <w:rsid w:val="00B0241E"/>
    <w:rsid w:val="00B032B1"/>
    <w:rsid w:val="00B0370C"/>
    <w:rsid w:val="00B04967"/>
    <w:rsid w:val="00B04D37"/>
    <w:rsid w:val="00B05756"/>
    <w:rsid w:val="00B06311"/>
    <w:rsid w:val="00B06F2C"/>
    <w:rsid w:val="00B10189"/>
    <w:rsid w:val="00B11197"/>
    <w:rsid w:val="00B116CC"/>
    <w:rsid w:val="00B11F2F"/>
    <w:rsid w:val="00B14E66"/>
    <w:rsid w:val="00B14E9F"/>
    <w:rsid w:val="00B16D8D"/>
    <w:rsid w:val="00B174B4"/>
    <w:rsid w:val="00B179A0"/>
    <w:rsid w:val="00B17FE6"/>
    <w:rsid w:val="00B20D55"/>
    <w:rsid w:val="00B2523B"/>
    <w:rsid w:val="00B2621E"/>
    <w:rsid w:val="00B27048"/>
    <w:rsid w:val="00B27482"/>
    <w:rsid w:val="00B300D5"/>
    <w:rsid w:val="00B3039C"/>
    <w:rsid w:val="00B30B8A"/>
    <w:rsid w:val="00B32E58"/>
    <w:rsid w:val="00B33183"/>
    <w:rsid w:val="00B3338D"/>
    <w:rsid w:val="00B41C1A"/>
    <w:rsid w:val="00B42945"/>
    <w:rsid w:val="00B4686E"/>
    <w:rsid w:val="00B51374"/>
    <w:rsid w:val="00B52589"/>
    <w:rsid w:val="00B56D12"/>
    <w:rsid w:val="00B578BA"/>
    <w:rsid w:val="00B61616"/>
    <w:rsid w:val="00B623DD"/>
    <w:rsid w:val="00B62FD2"/>
    <w:rsid w:val="00B63657"/>
    <w:rsid w:val="00B63FFE"/>
    <w:rsid w:val="00B65059"/>
    <w:rsid w:val="00B657FB"/>
    <w:rsid w:val="00B66266"/>
    <w:rsid w:val="00B66E32"/>
    <w:rsid w:val="00B678F8"/>
    <w:rsid w:val="00B72653"/>
    <w:rsid w:val="00B72B53"/>
    <w:rsid w:val="00B75EDD"/>
    <w:rsid w:val="00B77AE0"/>
    <w:rsid w:val="00B77B07"/>
    <w:rsid w:val="00B80394"/>
    <w:rsid w:val="00B81173"/>
    <w:rsid w:val="00B811C7"/>
    <w:rsid w:val="00B81D92"/>
    <w:rsid w:val="00B82894"/>
    <w:rsid w:val="00B83449"/>
    <w:rsid w:val="00B83CDB"/>
    <w:rsid w:val="00B84367"/>
    <w:rsid w:val="00B850B0"/>
    <w:rsid w:val="00B851D8"/>
    <w:rsid w:val="00B90572"/>
    <w:rsid w:val="00B92412"/>
    <w:rsid w:val="00B925C9"/>
    <w:rsid w:val="00B92762"/>
    <w:rsid w:val="00B933B0"/>
    <w:rsid w:val="00B93B6A"/>
    <w:rsid w:val="00B94B59"/>
    <w:rsid w:val="00B950C0"/>
    <w:rsid w:val="00B9594E"/>
    <w:rsid w:val="00B97190"/>
    <w:rsid w:val="00B97B28"/>
    <w:rsid w:val="00BA0054"/>
    <w:rsid w:val="00BA0674"/>
    <w:rsid w:val="00BA0C6F"/>
    <w:rsid w:val="00BA1364"/>
    <w:rsid w:val="00BA2010"/>
    <w:rsid w:val="00BA7186"/>
    <w:rsid w:val="00BB09C5"/>
    <w:rsid w:val="00BB0A05"/>
    <w:rsid w:val="00BB0A51"/>
    <w:rsid w:val="00BB1262"/>
    <w:rsid w:val="00BB226D"/>
    <w:rsid w:val="00BB3359"/>
    <w:rsid w:val="00BB3373"/>
    <w:rsid w:val="00BB33F5"/>
    <w:rsid w:val="00BB446E"/>
    <w:rsid w:val="00BB69D9"/>
    <w:rsid w:val="00BB6C29"/>
    <w:rsid w:val="00BC00E6"/>
    <w:rsid w:val="00BC22EC"/>
    <w:rsid w:val="00BC2F7C"/>
    <w:rsid w:val="00BC4331"/>
    <w:rsid w:val="00BC4335"/>
    <w:rsid w:val="00BC5060"/>
    <w:rsid w:val="00BC63F8"/>
    <w:rsid w:val="00BC6D12"/>
    <w:rsid w:val="00BC6DE3"/>
    <w:rsid w:val="00BD26D6"/>
    <w:rsid w:val="00BD360F"/>
    <w:rsid w:val="00BD5585"/>
    <w:rsid w:val="00BD5AE8"/>
    <w:rsid w:val="00BD5C3C"/>
    <w:rsid w:val="00BD5DBB"/>
    <w:rsid w:val="00BD671F"/>
    <w:rsid w:val="00BD7EDE"/>
    <w:rsid w:val="00BE23EC"/>
    <w:rsid w:val="00BE38DD"/>
    <w:rsid w:val="00BE681D"/>
    <w:rsid w:val="00BF1C2E"/>
    <w:rsid w:val="00BF1E23"/>
    <w:rsid w:val="00BF32F9"/>
    <w:rsid w:val="00BF4A28"/>
    <w:rsid w:val="00BF6870"/>
    <w:rsid w:val="00BF70AB"/>
    <w:rsid w:val="00C02CDA"/>
    <w:rsid w:val="00C02DC5"/>
    <w:rsid w:val="00C04309"/>
    <w:rsid w:val="00C04D6C"/>
    <w:rsid w:val="00C07483"/>
    <w:rsid w:val="00C10794"/>
    <w:rsid w:val="00C10FAD"/>
    <w:rsid w:val="00C151CE"/>
    <w:rsid w:val="00C1561C"/>
    <w:rsid w:val="00C16CBF"/>
    <w:rsid w:val="00C17200"/>
    <w:rsid w:val="00C20110"/>
    <w:rsid w:val="00C20438"/>
    <w:rsid w:val="00C21433"/>
    <w:rsid w:val="00C2235D"/>
    <w:rsid w:val="00C223E8"/>
    <w:rsid w:val="00C2310A"/>
    <w:rsid w:val="00C24927"/>
    <w:rsid w:val="00C258E7"/>
    <w:rsid w:val="00C26F4A"/>
    <w:rsid w:val="00C274AC"/>
    <w:rsid w:val="00C32D50"/>
    <w:rsid w:val="00C330FF"/>
    <w:rsid w:val="00C332FD"/>
    <w:rsid w:val="00C34957"/>
    <w:rsid w:val="00C40754"/>
    <w:rsid w:val="00C4186C"/>
    <w:rsid w:val="00C42BE8"/>
    <w:rsid w:val="00C441C9"/>
    <w:rsid w:val="00C4458D"/>
    <w:rsid w:val="00C456A1"/>
    <w:rsid w:val="00C463F9"/>
    <w:rsid w:val="00C47A19"/>
    <w:rsid w:val="00C5159F"/>
    <w:rsid w:val="00C52124"/>
    <w:rsid w:val="00C52494"/>
    <w:rsid w:val="00C54EAA"/>
    <w:rsid w:val="00C5712D"/>
    <w:rsid w:val="00C631D8"/>
    <w:rsid w:val="00C63D1F"/>
    <w:rsid w:val="00C64B9E"/>
    <w:rsid w:val="00C70D9F"/>
    <w:rsid w:val="00C71BAC"/>
    <w:rsid w:val="00C71D3F"/>
    <w:rsid w:val="00C71F4F"/>
    <w:rsid w:val="00C73297"/>
    <w:rsid w:val="00C7374E"/>
    <w:rsid w:val="00C742FA"/>
    <w:rsid w:val="00C75B6C"/>
    <w:rsid w:val="00C7732B"/>
    <w:rsid w:val="00C81D7B"/>
    <w:rsid w:val="00C82AC2"/>
    <w:rsid w:val="00C847F2"/>
    <w:rsid w:val="00C85A69"/>
    <w:rsid w:val="00C86842"/>
    <w:rsid w:val="00C911EE"/>
    <w:rsid w:val="00C94171"/>
    <w:rsid w:val="00C951D2"/>
    <w:rsid w:val="00C95227"/>
    <w:rsid w:val="00C95940"/>
    <w:rsid w:val="00C95AAD"/>
    <w:rsid w:val="00C96771"/>
    <w:rsid w:val="00C96D09"/>
    <w:rsid w:val="00CA0239"/>
    <w:rsid w:val="00CA0B3A"/>
    <w:rsid w:val="00CA1DC3"/>
    <w:rsid w:val="00CA23EE"/>
    <w:rsid w:val="00CA3975"/>
    <w:rsid w:val="00CA3DCC"/>
    <w:rsid w:val="00CA4649"/>
    <w:rsid w:val="00CA4AFB"/>
    <w:rsid w:val="00CA5C8E"/>
    <w:rsid w:val="00CA60FB"/>
    <w:rsid w:val="00CA6FED"/>
    <w:rsid w:val="00CB0A19"/>
    <w:rsid w:val="00CB0D65"/>
    <w:rsid w:val="00CB3DA6"/>
    <w:rsid w:val="00CB3ED6"/>
    <w:rsid w:val="00CB4120"/>
    <w:rsid w:val="00CB47A6"/>
    <w:rsid w:val="00CB491B"/>
    <w:rsid w:val="00CB5F5D"/>
    <w:rsid w:val="00CC2E60"/>
    <w:rsid w:val="00CC5832"/>
    <w:rsid w:val="00CC58C8"/>
    <w:rsid w:val="00CC7159"/>
    <w:rsid w:val="00CC7605"/>
    <w:rsid w:val="00CC7BC5"/>
    <w:rsid w:val="00CD2FF9"/>
    <w:rsid w:val="00CD37A1"/>
    <w:rsid w:val="00CD3EBE"/>
    <w:rsid w:val="00CD4138"/>
    <w:rsid w:val="00CE2806"/>
    <w:rsid w:val="00CE28C2"/>
    <w:rsid w:val="00CE448C"/>
    <w:rsid w:val="00CE5581"/>
    <w:rsid w:val="00CE65B2"/>
    <w:rsid w:val="00CF2379"/>
    <w:rsid w:val="00CF2453"/>
    <w:rsid w:val="00CF568D"/>
    <w:rsid w:val="00CF7ADE"/>
    <w:rsid w:val="00CF7DCD"/>
    <w:rsid w:val="00D004D5"/>
    <w:rsid w:val="00D00EF5"/>
    <w:rsid w:val="00D01663"/>
    <w:rsid w:val="00D04305"/>
    <w:rsid w:val="00D054FE"/>
    <w:rsid w:val="00D06E7E"/>
    <w:rsid w:val="00D071E5"/>
    <w:rsid w:val="00D1052A"/>
    <w:rsid w:val="00D10756"/>
    <w:rsid w:val="00D11F66"/>
    <w:rsid w:val="00D1212D"/>
    <w:rsid w:val="00D12A1F"/>
    <w:rsid w:val="00D12D77"/>
    <w:rsid w:val="00D1427B"/>
    <w:rsid w:val="00D154E5"/>
    <w:rsid w:val="00D159F8"/>
    <w:rsid w:val="00D1669C"/>
    <w:rsid w:val="00D17EDA"/>
    <w:rsid w:val="00D21FA0"/>
    <w:rsid w:val="00D223F7"/>
    <w:rsid w:val="00D23BBC"/>
    <w:rsid w:val="00D2564E"/>
    <w:rsid w:val="00D265F1"/>
    <w:rsid w:val="00D269F6"/>
    <w:rsid w:val="00D26DD0"/>
    <w:rsid w:val="00D34E3E"/>
    <w:rsid w:val="00D3600E"/>
    <w:rsid w:val="00D37F25"/>
    <w:rsid w:val="00D41A1D"/>
    <w:rsid w:val="00D42988"/>
    <w:rsid w:val="00D46E41"/>
    <w:rsid w:val="00D531AD"/>
    <w:rsid w:val="00D53EFA"/>
    <w:rsid w:val="00D57E64"/>
    <w:rsid w:val="00D60209"/>
    <w:rsid w:val="00D60EDF"/>
    <w:rsid w:val="00D63207"/>
    <w:rsid w:val="00D63908"/>
    <w:rsid w:val="00D63B54"/>
    <w:rsid w:val="00D649A4"/>
    <w:rsid w:val="00D649C3"/>
    <w:rsid w:val="00D64B48"/>
    <w:rsid w:val="00D64F74"/>
    <w:rsid w:val="00D65008"/>
    <w:rsid w:val="00D65B63"/>
    <w:rsid w:val="00D74D68"/>
    <w:rsid w:val="00D756B1"/>
    <w:rsid w:val="00D77159"/>
    <w:rsid w:val="00D80366"/>
    <w:rsid w:val="00D80B2C"/>
    <w:rsid w:val="00D80D85"/>
    <w:rsid w:val="00D821E9"/>
    <w:rsid w:val="00D824A5"/>
    <w:rsid w:val="00D83D1F"/>
    <w:rsid w:val="00D847F8"/>
    <w:rsid w:val="00D84E02"/>
    <w:rsid w:val="00D8657E"/>
    <w:rsid w:val="00D87624"/>
    <w:rsid w:val="00D90FE9"/>
    <w:rsid w:val="00D922CD"/>
    <w:rsid w:val="00D951E7"/>
    <w:rsid w:val="00DA0BCE"/>
    <w:rsid w:val="00DA318D"/>
    <w:rsid w:val="00DA3868"/>
    <w:rsid w:val="00DA3968"/>
    <w:rsid w:val="00DA3B9F"/>
    <w:rsid w:val="00DA53DA"/>
    <w:rsid w:val="00DA5B3A"/>
    <w:rsid w:val="00DA65EB"/>
    <w:rsid w:val="00DA6D51"/>
    <w:rsid w:val="00DA72FE"/>
    <w:rsid w:val="00DB11D6"/>
    <w:rsid w:val="00DB1CC1"/>
    <w:rsid w:val="00DB2AAE"/>
    <w:rsid w:val="00DB3F14"/>
    <w:rsid w:val="00DB5AD2"/>
    <w:rsid w:val="00DB7C89"/>
    <w:rsid w:val="00DC0A4C"/>
    <w:rsid w:val="00DC1C55"/>
    <w:rsid w:val="00DC27A3"/>
    <w:rsid w:val="00DC383E"/>
    <w:rsid w:val="00DC66C2"/>
    <w:rsid w:val="00DC6B8A"/>
    <w:rsid w:val="00DC6BD0"/>
    <w:rsid w:val="00DD2447"/>
    <w:rsid w:val="00DD38CD"/>
    <w:rsid w:val="00DD404E"/>
    <w:rsid w:val="00DD45D6"/>
    <w:rsid w:val="00DD5715"/>
    <w:rsid w:val="00DE04C2"/>
    <w:rsid w:val="00DE0C5E"/>
    <w:rsid w:val="00DE1788"/>
    <w:rsid w:val="00DE46DC"/>
    <w:rsid w:val="00DE503F"/>
    <w:rsid w:val="00DE5CA2"/>
    <w:rsid w:val="00DE7CE4"/>
    <w:rsid w:val="00DE7DC6"/>
    <w:rsid w:val="00DF018A"/>
    <w:rsid w:val="00DF05C5"/>
    <w:rsid w:val="00DF10DD"/>
    <w:rsid w:val="00DF3AB3"/>
    <w:rsid w:val="00DF4E5F"/>
    <w:rsid w:val="00DF5243"/>
    <w:rsid w:val="00DF66CE"/>
    <w:rsid w:val="00E023C9"/>
    <w:rsid w:val="00E02801"/>
    <w:rsid w:val="00E079DB"/>
    <w:rsid w:val="00E10165"/>
    <w:rsid w:val="00E12A94"/>
    <w:rsid w:val="00E17AE0"/>
    <w:rsid w:val="00E17C11"/>
    <w:rsid w:val="00E20C9E"/>
    <w:rsid w:val="00E2145B"/>
    <w:rsid w:val="00E21613"/>
    <w:rsid w:val="00E223FA"/>
    <w:rsid w:val="00E2362C"/>
    <w:rsid w:val="00E26BCD"/>
    <w:rsid w:val="00E349C4"/>
    <w:rsid w:val="00E35897"/>
    <w:rsid w:val="00E3592E"/>
    <w:rsid w:val="00E423F5"/>
    <w:rsid w:val="00E42641"/>
    <w:rsid w:val="00E434D9"/>
    <w:rsid w:val="00E4435F"/>
    <w:rsid w:val="00E45AB3"/>
    <w:rsid w:val="00E460D8"/>
    <w:rsid w:val="00E468FC"/>
    <w:rsid w:val="00E50540"/>
    <w:rsid w:val="00E5119A"/>
    <w:rsid w:val="00E52A99"/>
    <w:rsid w:val="00E54184"/>
    <w:rsid w:val="00E542E1"/>
    <w:rsid w:val="00E5444C"/>
    <w:rsid w:val="00E55003"/>
    <w:rsid w:val="00E55E51"/>
    <w:rsid w:val="00E5722C"/>
    <w:rsid w:val="00E6084B"/>
    <w:rsid w:val="00E631FD"/>
    <w:rsid w:val="00E63527"/>
    <w:rsid w:val="00E63D42"/>
    <w:rsid w:val="00E65399"/>
    <w:rsid w:val="00E67767"/>
    <w:rsid w:val="00E70B2F"/>
    <w:rsid w:val="00E72C09"/>
    <w:rsid w:val="00E72F12"/>
    <w:rsid w:val="00E73C27"/>
    <w:rsid w:val="00E74B67"/>
    <w:rsid w:val="00E7633E"/>
    <w:rsid w:val="00E77615"/>
    <w:rsid w:val="00E8137B"/>
    <w:rsid w:val="00E83300"/>
    <w:rsid w:val="00E8370C"/>
    <w:rsid w:val="00E8444B"/>
    <w:rsid w:val="00E84E0F"/>
    <w:rsid w:val="00E90848"/>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18DA"/>
    <w:rsid w:val="00EB564F"/>
    <w:rsid w:val="00EC0C5D"/>
    <w:rsid w:val="00EC21E5"/>
    <w:rsid w:val="00EC2A38"/>
    <w:rsid w:val="00EC6371"/>
    <w:rsid w:val="00EC7EA6"/>
    <w:rsid w:val="00ED0529"/>
    <w:rsid w:val="00ED1978"/>
    <w:rsid w:val="00ED79A5"/>
    <w:rsid w:val="00ED7B4E"/>
    <w:rsid w:val="00EE2A9F"/>
    <w:rsid w:val="00EE59BA"/>
    <w:rsid w:val="00EE7386"/>
    <w:rsid w:val="00EE7B41"/>
    <w:rsid w:val="00EF44C1"/>
    <w:rsid w:val="00F002AE"/>
    <w:rsid w:val="00F0170C"/>
    <w:rsid w:val="00F01DAE"/>
    <w:rsid w:val="00F02AEC"/>
    <w:rsid w:val="00F03168"/>
    <w:rsid w:val="00F03830"/>
    <w:rsid w:val="00F074B0"/>
    <w:rsid w:val="00F10361"/>
    <w:rsid w:val="00F10398"/>
    <w:rsid w:val="00F128F9"/>
    <w:rsid w:val="00F13B57"/>
    <w:rsid w:val="00F14837"/>
    <w:rsid w:val="00F15717"/>
    <w:rsid w:val="00F158BE"/>
    <w:rsid w:val="00F1613E"/>
    <w:rsid w:val="00F17080"/>
    <w:rsid w:val="00F21A1D"/>
    <w:rsid w:val="00F224C2"/>
    <w:rsid w:val="00F232E2"/>
    <w:rsid w:val="00F247F5"/>
    <w:rsid w:val="00F265E6"/>
    <w:rsid w:val="00F26624"/>
    <w:rsid w:val="00F300EA"/>
    <w:rsid w:val="00F324C8"/>
    <w:rsid w:val="00F33689"/>
    <w:rsid w:val="00F3579A"/>
    <w:rsid w:val="00F40021"/>
    <w:rsid w:val="00F45D59"/>
    <w:rsid w:val="00F468CD"/>
    <w:rsid w:val="00F46BAE"/>
    <w:rsid w:val="00F5058F"/>
    <w:rsid w:val="00F53854"/>
    <w:rsid w:val="00F53945"/>
    <w:rsid w:val="00F53C4B"/>
    <w:rsid w:val="00F54608"/>
    <w:rsid w:val="00F568F9"/>
    <w:rsid w:val="00F56FF5"/>
    <w:rsid w:val="00F60496"/>
    <w:rsid w:val="00F62E97"/>
    <w:rsid w:val="00F70DCC"/>
    <w:rsid w:val="00F763B0"/>
    <w:rsid w:val="00F84F5E"/>
    <w:rsid w:val="00F86EC4"/>
    <w:rsid w:val="00F91973"/>
    <w:rsid w:val="00F9344C"/>
    <w:rsid w:val="00F93774"/>
    <w:rsid w:val="00F9439C"/>
    <w:rsid w:val="00F949C8"/>
    <w:rsid w:val="00F97C04"/>
    <w:rsid w:val="00F97FBB"/>
    <w:rsid w:val="00FA02AF"/>
    <w:rsid w:val="00FA18E5"/>
    <w:rsid w:val="00FA5FAA"/>
    <w:rsid w:val="00FB3145"/>
    <w:rsid w:val="00FB3450"/>
    <w:rsid w:val="00FB3DD7"/>
    <w:rsid w:val="00FB4B48"/>
    <w:rsid w:val="00FB4BC1"/>
    <w:rsid w:val="00FB5374"/>
    <w:rsid w:val="00FB5C42"/>
    <w:rsid w:val="00FC1744"/>
    <w:rsid w:val="00FC3BDE"/>
    <w:rsid w:val="00FC5245"/>
    <w:rsid w:val="00FC648F"/>
    <w:rsid w:val="00FC69EC"/>
    <w:rsid w:val="00FC6A15"/>
    <w:rsid w:val="00FD2D2A"/>
    <w:rsid w:val="00FD2F93"/>
    <w:rsid w:val="00FD343E"/>
    <w:rsid w:val="00FD4CE7"/>
    <w:rsid w:val="00FD5693"/>
    <w:rsid w:val="00FD638A"/>
    <w:rsid w:val="00FD6927"/>
    <w:rsid w:val="00FE18C2"/>
    <w:rsid w:val="00FE311C"/>
    <w:rsid w:val="00FE3F26"/>
    <w:rsid w:val="00FE62D7"/>
    <w:rsid w:val="00FF03E1"/>
    <w:rsid w:val="00FF1C4D"/>
    <w:rsid w:val="00FF41E1"/>
    <w:rsid w:val="00FF49F3"/>
    <w:rsid w:val="00FF6BBF"/>
    <w:rsid w:val="00FF71B1"/>
    <w:rsid w:val="00FF74F0"/>
    <w:rsid w:val="00FF7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lsdException w:name="Balloon Text" w:locked="1" w:semiHidden="1" w:unhideWhenUsed="1"/>
    <w:lsdException w:name="Table Theme"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F5AEE"/>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6F5AE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F5AEE"/>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5857FF"/>
    <w:pPr>
      <w:spacing w:before="120" w:after="120"/>
    </w:pPr>
    <w:rPr>
      <w:rFonts w:ascii="Utopia" w:hAnsi="Utopia"/>
      <w:sz w:val="18"/>
    </w:rPr>
  </w:style>
  <w:style w:type="character" w:customStyle="1" w:styleId="BodyTextChar">
    <w:name w:val="Body Text Char"/>
    <w:link w:val="BodyText"/>
    <w:rsid w:val="005857FF"/>
    <w:rPr>
      <w:rFonts w:ascii="Utopia" w:eastAsiaTheme="minorEastAsia" w:hAnsi="Utopia" w:cstheme="minorBidi"/>
      <w:sz w:val="18"/>
      <w:szCs w:val="22"/>
    </w:rPr>
  </w:style>
  <w:style w:type="paragraph" w:customStyle="1" w:styleId="Bullet">
    <w:name w:val="Bullet"/>
    <w:basedOn w:val="Normal"/>
    <w:rsid w:val="00023237"/>
    <w:pPr>
      <w:keepLines/>
      <w:numPr>
        <w:numId w:val="35"/>
      </w:numPr>
      <w:spacing w:before="120"/>
      <w:ind w:right="864"/>
    </w:pPr>
    <w:rPr>
      <w:rFonts w:ascii="Utopia" w:hAnsi="Utopia"/>
      <w:sz w:val="18"/>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3E0690"/>
    <w:pPr>
      <w:keepLines/>
      <w:numPr>
        <w:numId w:val="36"/>
      </w:numPr>
      <w:tabs>
        <w:tab w:val="left" w:pos="216"/>
      </w:tabs>
      <w:spacing w:before="120" w:line="260" w:lineRule="exact"/>
      <w:ind w:right="864"/>
    </w:pPr>
    <w:rPr>
      <w:rFonts w:ascii="Utopia" w:hAnsi="Utopia"/>
      <w:sz w:val="18"/>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A05364"/>
  </w:style>
  <w:style w:type="character" w:customStyle="1" w:styleId="BodyTextFirstChar">
    <w:name w:val="Body Text First Char"/>
    <w:link w:val="BodyTextFirst"/>
    <w:rsid w:val="00A05364"/>
    <w:rPr>
      <w:rFonts w:ascii="Utopia" w:eastAsiaTheme="minorEastAsia" w:hAnsi="Utopia" w:cstheme="minorBidi"/>
      <w:sz w:val="18"/>
      <w:szCs w:val="22"/>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53176A"/>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764581">
      <w:bodyDiv w:val="1"/>
      <w:marLeft w:val="0"/>
      <w:marRight w:val="0"/>
      <w:marTop w:val="0"/>
      <w:marBottom w:val="0"/>
      <w:divBdr>
        <w:top w:val="none" w:sz="0" w:space="0" w:color="auto"/>
        <w:left w:val="none" w:sz="0" w:space="0" w:color="auto"/>
        <w:bottom w:val="none" w:sz="0" w:space="0" w:color="auto"/>
        <w:right w:val="none" w:sz="0" w:space="0" w:color="auto"/>
      </w:divBdr>
      <w:divsChild>
        <w:div w:id="369963772">
          <w:marLeft w:val="0"/>
          <w:marRight w:val="0"/>
          <w:marTop w:val="0"/>
          <w:marBottom w:val="0"/>
          <w:divBdr>
            <w:top w:val="none" w:sz="0" w:space="0" w:color="auto"/>
            <w:left w:val="none" w:sz="0" w:space="0" w:color="auto"/>
            <w:bottom w:val="none" w:sz="0" w:space="0" w:color="auto"/>
            <w:right w:val="none" w:sz="0" w:space="0" w:color="auto"/>
          </w:divBdr>
          <w:divsChild>
            <w:div w:id="1020470573">
              <w:marLeft w:val="0"/>
              <w:marRight w:val="0"/>
              <w:marTop w:val="0"/>
              <w:marBottom w:val="0"/>
              <w:divBdr>
                <w:top w:val="none" w:sz="0" w:space="0" w:color="auto"/>
                <w:left w:val="none" w:sz="0" w:space="0" w:color="auto"/>
                <w:bottom w:val="none" w:sz="0" w:space="0" w:color="auto"/>
                <w:right w:val="none" w:sz="0" w:space="0" w:color="auto"/>
              </w:divBdr>
            </w:div>
            <w:div w:id="1175027134">
              <w:marLeft w:val="0"/>
              <w:marRight w:val="0"/>
              <w:marTop w:val="0"/>
              <w:marBottom w:val="0"/>
              <w:divBdr>
                <w:top w:val="none" w:sz="0" w:space="0" w:color="auto"/>
                <w:left w:val="none" w:sz="0" w:space="0" w:color="auto"/>
                <w:bottom w:val="none" w:sz="0" w:space="0" w:color="auto"/>
                <w:right w:val="none" w:sz="0" w:space="0" w:color="auto"/>
              </w:divBdr>
            </w:div>
            <w:div w:id="73748554">
              <w:marLeft w:val="0"/>
              <w:marRight w:val="0"/>
              <w:marTop w:val="0"/>
              <w:marBottom w:val="0"/>
              <w:divBdr>
                <w:top w:val="none" w:sz="0" w:space="0" w:color="auto"/>
                <w:left w:val="none" w:sz="0" w:space="0" w:color="auto"/>
                <w:bottom w:val="none" w:sz="0" w:space="0" w:color="auto"/>
                <w:right w:val="none" w:sz="0" w:space="0" w:color="auto"/>
              </w:divBdr>
            </w:div>
            <w:div w:id="1330674227">
              <w:marLeft w:val="0"/>
              <w:marRight w:val="0"/>
              <w:marTop w:val="0"/>
              <w:marBottom w:val="0"/>
              <w:divBdr>
                <w:top w:val="none" w:sz="0" w:space="0" w:color="auto"/>
                <w:left w:val="none" w:sz="0" w:space="0" w:color="auto"/>
                <w:bottom w:val="none" w:sz="0" w:space="0" w:color="auto"/>
                <w:right w:val="none" w:sz="0" w:space="0" w:color="auto"/>
              </w:divBdr>
            </w:div>
            <w:div w:id="349914724">
              <w:marLeft w:val="0"/>
              <w:marRight w:val="0"/>
              <w:marTop w:val="0"/>
              <w:marBottom w:val="0"/>
              <w:divBdr>
                <w:top w:val="none" w:sz="0" w:space="0" w:color="auto"/>
                <w:left w:val="none" w:sz="0" w:space="0" w:color="auto"/>
                <w:bottom w:val="none" w:sz="0" w:space="0" w:color="auto"/>
                <w:right w:val="none" w:sz="0" w:space="0" w:color="auto"/>
              </w:divBdr>
            </w:div>
            <w:div w:id="346253837">
              <w:marLeft w:val="0"/>
              <w:marRight w:val="0"/>
              <w:marTop w:val="0"/>
              <w:marBottom w:val="0"/>
              <w:divBdr>
                <w:top w:val="none" w:sz="0" w:space="0" w:color="auto"/>
                <w:left w:val="none" w:sz="0" w:space="0" w:color="auto"/>
                <w:bottom w:val="none" w:sz="0" w:space="0" w:color="auto"/>
                <w:right w:val="none" w:sz="0" w:space="0" w:color="auto"/>
              </w:divBdr>
            </w:div>
            <w:div w:id="367680343">
              <w:marLeft w:val="0"/>
              <w:marRight w:val="0"/>
              <w:marTop w:val="0"/>
              <w:marBottom w:val="0"/>
              <w:divBdr>
                <w:top w:val="none" w:sz="0" w:space="0" w:color="auto"/>
                <w:left w:val="none" w:sz="0" w:space="0" w:color="auto"/>
                <w:bottom w:val="none" w:sz="0" w:space="0" w:color="auto"/>
                <w:right w:val="none" w:sz="0" w:space="0" w:color="auto"/>
              </w:divBdr>
            </w:div>
            <w:div w:id="918559485">
              <w:marLeft w:val="0"/>
              <w:marRight w:val="0"/>
              <w:marTop w:val="0"/>
              <w:marBottom w:val="0"/>
              <w:divBdr>
                <w:top w:val="none" w:sz="0" w:space="0" w:color="auto"/>
                <w:left w:val="none" w:sz="0" w:space="0" w:color="auto"/>
                <w:bottom w:val="none" w:sz="0" w:space="0" w:color="auto"/>
                <w:right w:val="none" w:sz="0" w:space="0" w:color="auto"/>
              </w:divBdr>
            </w:div>
            <w:div w:id="1662075815">
              <w:marLeft w:val="0"/>
              <w:marRight w:val="0"/>
              <w:marTop w:val="0"/>
              <w:marBottom w:val="0"/>
              <w:divBdr>
                <w:top w:val="none" w:sz="0" w:space="0" w:color="auto"/>
                <w:left w:val="none" w:sz="0" w:space="0" w:color="auto"/>
                <w:bottom w:val="none" w:sz="0" w:space="0" w:color="auto"/>
                <w:right w:val="none" w:sz="0" w:space="0" w:color="auto"/>
              </w:divBdr>
            </w:div>
            <w:div w:id="69737092">
              <w:marLeft w:val="0"/>
              <w:marRight w:val="0"/>
              <w:marTop w:val="0"/>
              <w:marBottom w:val="0"/>
              <w:divBdr>
                <w:top w:val="none" w:sz="0" w:space="0" w:color="auto"/>
                <w:left w:val="none" w:sz="0" w:space="0" w:color="auto"/>
                <w:bottom w:val="none" w:sz="0" w:space="0" w:color="auto"/>
                <w:right w:val="none" w:sz="0" w:space="0" w:color="auto"/>
              </w:divBdr>
            </w:div>
            <w:div w:id="1388601047">
              <w:marLeft w:val="0"/>
              <w:marRight w:val="0"/>
              <w:marTop w:val="0"/>
              <w:marBottom w:val="0"/>
              <w:divBdr>
                <w:top w:val="none" w:sz="0" w:space="0" w:color="auto"/>
                <w:left w:val="none" w:sz="0" w:space="0" w:color="auto"/>
                <w:bottom w:val="none" w:sz="0" w:space="0" w:color="auto"/>
                <w:right w:val="none" w:sz="0" w:space="0" w:color="auto"/>
              </w:divBdr>
            </w:div>
            <w:div w:id="18955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7600">
      <w:bodyDiv w:val="1"/>
      <w:marLeft w:val="0"/>
      <w:marRight w:val="0"/>
      <w:marTop w:val="0"/>
      <w:marBottom w:val="0"/>
      <w:divBdr>
        <w:top w:val="none" w:sz="0" w:space="0" w:color="auto"/>
        <w:left w:val="none" w:sz="0" w:space="0" w:color="auto"/>
        <w:bottom w:val="none" w:sz="0" w:space="0" w:color="auto"/>
        <w:right w:val="none" w:sz="0" w:space="0" w:color="auto"/>
      </w:divBdr>
      <w:divsChild>
        <w:div w:id="918446964">
          <w:marLeft w:val="0"/>
          <w:marRight w:val="0"/>
          <w:marTop w:val="0"/>
          <w:marBottom w:val="0"/>
          <w:divBdr>
            <w:top w:val="none" w:sz="0" w:space="0" w:color="auto"/>
            <w:left w:val="none" w:sz="0" w:space="0" w:color="auto"/>
            <w:bottom w:val="none" w:sz="0" w:space="0" w:color="auto"/>
            <w:right w:val="none" w:sz="0" w:space="0" w:color="auto"/>
          </w:divBdr>
          <w:divsChild>
            <w:div w:id="279924116">
              <w:marLeft w:val="0"/>
              <w:marRight w:val="0"/>
              <w:marTop w:val="0"/>
              <w:marBottom w:val="0"/>
              <w:divBdr>
                <w:top w:val="none" w:sz="0" w:space="0" w:color="auto"/>
                <w:left w:val="none" w:sz="0" w:space="0" w:color="auto"/>
                <w:bottom w:val="none" w:sz="0" w:space="0" w:color="auto"/>
                <w:right w:val="none" w:sz="0" w:space="0" w:color="auto"/>
              </w:divBdr>
            </w:div>
            <w:div w:id="1348023832">
              <w:marLeft w:val="0"/>
              <w:marRight w:val="0"/>
              <w:marTop w:val="0"/>
              <w:marBottom w:val="0"/>
              <w:divBdr>
                <w:top w:val="none" w:sz="0" w:space="0" w:color="auto"/>
                <w:left w:val="none" w:sz="0" w:space="0" w:color="auto"/>
                <w:bottom w:val="none" w:sz="0" w:space="0" w:color="auto"/>
                <w:right w:val="none" w:sz="0" w:space="0" w:color="auto"/>
              </w:divBdr>
            </w:div>
            <w:div w:id="1316370954">
              <w:marLeft w:val="0"/>
              <w:marRight w:val="0"/>
              <w:marTop w:val="0"/>
              <w:marBottom w:val="0"/>
              <w:divBdr>
                <w:top w:val="none" w:sz="0" w:space="0" w:color="auto"/>
                <w:left w:val="none" w:sz="0" w:space="0" w:color="auto"/>
                <w:bottom w:val="none" w:sz="0" w:space="0" w:color="auto"/>
                <w:right w:val="none" w:sz="0" w:space="0" w:color="auto"/>
              </w:divBdr>
            </w:div>
            <w:div w:id="415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23667600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5">
          <w:marLeft w:val="0"/>
          <w:marRight w:val="0"/>
          <w:marTop w:val="0"/>
          <w:marBottom w:val="0"/>
          <w:divBdr>
            <w:top w:val="none" w:sz="0" w:space="0" w:color="auto"/>
            <w:left w:val="none" w:sz="0" w:space="0" w:color="auto"/>
            <w:bottom w:val="none" w:sz="0" w:space="0" w:color="auto"/>
            <w:right w:val="none" w:sz="0" w:space="0" w:color="auto"/>
          </w:divBdr>
          <w:divsChild>
            <w:div w:id="13711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746">
      <w:bodyDiv w:val="1"/>
      <w:marLeft w:val="0"/>
      <w:marRight w:val="0"/>
      <w:marTop w:val="0"/>
      <w:marBottom w:val="0"/>
      <w:divBdr>
        <w:top w:val="none" w:sz="0" w:space="0" w:color="auto"/>
        <w:left w:val="none" w:sz="0" w:space="0" w:color="auto"/>
        <w:bottom w:val="none" w:sz="0" w:space="0" w:color="auto"/>
        <w:right w:val="none" w:sz="0" w:space="0" w:color="auto"/>
      </w:divBdr>
      <w:divsChild>
        <w:div w:id="2079399795">
          <w:marLeft w:val="0"/>
          <w:marRight w:val="0"/>
          <w:marTop w:val="0"/>
          <w:marBottom w:val="0"/>
          <w:divBdr>
            <w:top w:val="none" w:sz="0" w:space="0" w:color="auto"/>
            <w:left w:val="none" w:sz="0" w:space="0" w:color="auto"/>
            <w:bottom w:val="none" w:sz="0" w:space="0" w:color="auto"/>
            <w:right w:val="none" w:sz="0" w:space="0" w:color="auto"/>
          </w:divBdr>
          <w:divsChild>
            <w:div w:id="8702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1685">
      <w:bodyDiv w:val="1"/>
      <w:marLeft w:val="0"/>
      <w:marRight w:val="0"/>
      <w:marTop w:val="0"/>
      <w:marBottom w:val="0"/>
      <w:divBdr>
        <w:top w:val="none" w:sz="0" w:space="0" w:color="auto"/>
        <w:left w:val="none" w:sz="0" w:space="0" w:color="auto"/>
        <w:bottom w:val="none" w:sz="0" w:space="0" w:color="auto"/>
        <w:right w:val="none" w:sz="0" w:space="0" w:color="auto"/>
      </w:divBdr>
      <w:divsChild>
        <w:div w:id="1432362000">
          <w:marLeft w:val="0"/>
          <w:marRight w:val="0"/>
          <w:marTop w:val="0"/>
          <w:marBottom w:val="0"/>
          <w:divBdr>
            <w:top w:val="none" w:sz="0" w:space="0" w:color="auto"/>
            <w:left w:val="none" w:sz="0" w:space="0" w:color="auto"/>
            <w:bottom w:val="none" w:sz="0" w:space="0" w:color="auto"/>
            <w:right w:val="none" w:sz="0" w:space="0" w:color="auto"/>
          </w:divBdr>
          <w:divsChild>
            <w:div w:id="76950673">
              <w:marLeft w:val="0"/>
              <w:marRight w:val="0"/>
              <w:marTop w:val="0"/>
              <w:marBottom w:val="0"/>
              <w:divBdr>
                <w:top w:val="none" w:sz="0" w:space="0" w:color="auto"/>
                <w:left w:val="none" w:sz="0" w:space="0" w:color="auto"/>
                <w:bottom w:val="none" w:sz="0" w:space="0" w:color="auto"/>
                <w:right w:val="none" w:sz="0" w:space="0" w:color="auto"/>
              </w:divBdr>
            </w:div>
            <w:div w:id="1419641960">
              <w:marLeft w:val="0"/>
              <w:marRight w:val="0"/>
              <w:marTop w:val="0"/>
              <w:marBottom w:val="0"/>
              <w:divBdr>
                <w:top w:val="none" w:sz="0" w:space="0" w:color="auto"/>
                <w:left w:val="none" w:sz="0" w:space="0" w:color="auto"/>
                <w:bottom w:val="none" w:sz="0" w:space="0" w:color="auto"/>
                <w:right w:val="none" w:sz="0" w:space="0" w:color="auto"/>
              </w:divBdr>
            </w:div>
            <w:div w:id="4465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15632384">
      <w:bodyDiv w:val="1"/>
      <w:marLeft w:val="0"/>
      <w:marRight w:val="0"/>
      <w:marTop w:val="0"/>
      <w:marBottom w:val="0"/>
      <w:divBdr>
        <w:top w:val="none" w:sz="0" w:space="0" w:color="auto"/>
        <w:left w:val="none" w:sz="0" w:space="0" w:color="auto"/>
        <w:bottom w:val="none" w:sz="0" w:space="0" w:color="auto"/>
        <w:right w:val="none" w:sz="0" w:space="0" w:color="auto"/>
      </w:divBdr>
      <w:divsChild>
        <w:div w:id="136993309">
          <w:marLeft w:val="0"/>
          <w:marRight w:val="0"/>
          <w:marTop w:val="0"/>
          <w:marBottom w:val="0"/>
          <w:divBdr>
            <w:top w:val="none" w:sz="0" w:space="0" w:color="auto"/>
            <w:left w:val="none" w:sz="0" w:space="0" w:color="auto"/>
            <w:bottom w:val="none" w:sz="0" w:space="0" w:color="auto"/>
            <w:right w:val="none" w:sz="0" w:space="0" w:color="auto"/>
          </w:divBdr>
          <w:divsChild>
            <w:div w:id="1420062334">
              <w:marLeft w:val="0"/>
              <w:marRight w:val="0"/>
              <w:marTop w:val="0"/>
              <w:marBottom w:val="0"/>
              <w:divBdr>
                <w:top w:val="none" w:sz="0" w:space="0" w:color="auto"/>
                <w:left w:val="none" w:sz="0" w:space="0" w:color="auto"/>
                <w:bottom w:val="none" w:sz="0" w:space="0" w:color="auto"/>
                <w:right w:val="none" w:sz="0" w:space="0" w:color="auto"/>
              </w:divBdr>
            </w:div>
            <w:div w:id="306858028">
              <w:marLeft w:val="0"/>
              <w:marRight w:val="0"/>
              <w:marTop w:val="0"/>
              <w:marBottom w:val="0"/>
              <w:divBdr>
                <w:top w:val="none" w:sz="0" w:space="0" w:color="auto"/>
                <w:left w:val="none" w:sz="0" w:space="0" w:color="auto"/>
                <w:bottom w:val="none" w:sz="0" w:space="0" w:color="auto"/>
                <w:right w:val="none" w:sz="0" w:space="0" w:color="auto"/>
              </w:divBdr>
            </w:div>
            <w:div w:id="1395735868">
              <w:marLeft w:val="0"/>
              <w:marRight w:val="0"/>
              <w:marTop w:val="0"/>
              <w:marBottom w:val="0"/>
              <w:divBdr>
                <w:top w:val="none" w:sz="0" w:space="0" w:color="auto"/>
                <w:left w:val="none" w:sz="0" w:space="0" w:color="auto"/>
                <w:bottom w:val="none" w:sz="0" w:space="0" w:color="auto"/>
                <w:right w:val="none" w:sz="0" w:space="0" w:color="auto"/>
              </w:divBdr>
            </w:div>
            <w:div w:id="1069036327">
              <w:marLeft w:val="0"/>
              <w:marRight w:val="0"/>
              <w:marTop w:val="0"/>
              <w:marBottom w:val="0"/>
              <w:divBdr>
                <w:top w:val="none" w:sz="0" w:space="0" w:color="auto"/>
                <w:left w:val="none" w:sz="0" w:space="0" w:color="auto"/>
                <w:bottom w:val="none" w:sz="0" w:space="0" w:color="auto"/>
                <w:right w:val="none" w:sz="0" w:space="0" w:color="auto"/>
              </w:divBdr>
            </w:div>
            <w:div w:id="1802070033">
              <w:marLeft w:val="0"/>
              <w:marRight w:val="0"/>
              <w:marTop w:val="0"/>
              <w:marBottom w:val="0"/>
              <w:divBdr>
                <w:top w:val="none" w:sz="0" w:space="0" w:color="auto"/>
                <w:left w:val="none" w:sz="0" w:space="0" w:color="auto"/>
                <w:bottom w:val="none" w:sz="0" w:space="0" w:color="auto"/>
                <w:right w:val="none" w:sz="0" w:space="0" w:color="auto"/>
              </w:divBdr>
            </w:div>
            <w:div w:id="2022002169">
              <w:marLeft w:val="0"/>
              <w:marRight w:val="0"/>
              <w:marTop w:val="0"/>
              <w:marBottom w:val="0"/>
              <w:divBdr>
                <w:top w:val="none" w:sz="0" w:space="0" w:color="auto"/>
                <w:left w:val="none" w:sz="0" w:space="0" w:color="auto"/>
                <w:bottom w:val="none" w:sz="0" w:space="0" w:color="auto"/>
                <w:right w:val="none" w:sz="0" w:space="0" w:color="auto"/>
              </w:divBdr>
            </w:div>
            <w:div w:id="15016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045834913">
      <w:bodyDiv w:val="1"/>
      <w:marLeft w:val="0"/>
      <w:marRight w:val="0"/>
      <w:marTop w:val="0"/>
      <w:marBottom w:val="0"/>
      <w:divBdr>
        <w:top w:val="none" w:sz="0" w:space="0" w:color="auto"/>
        <w:left w:val="none" w:sz="0" w:space="0" w:color="auto"/>
        <w:bottom w:val="none" w:sz="0" w:space="0" w:color="auto"/>
        <w:right w:val="none" w:sz="0" w:space="0" w:color="auto"/>
      </w:divBdr>
      <w:divsChild>
        <w:div w:id="993223505">
          <w:marLeft w:val="0"/>
          <w:marRight w:val="0"/>
          <w:marTop w:val="0"/>
          <w:marBottom w:val="0"/>
          <w:divBdr>
            <w:top w:val="none" w:sz="0" w:space="0" w:color="auto"/>
            <w:left w:val="none" w:sz="0" w:space="0" w:color="auto"/>
            <w:bottom w:val="none" w:sz="0" w:space="0" w:color="auto"/>
            <w:right w:val="none" w:sz="0" w:space="0" w:color="auto"/>
          </w:divBdr>
          <w:divsChild>
            <w:div w:id="742801439">
              <w:marLeft w:val="0"/>
              <w:marRight w:val="0"/>
              <w:marTop w:val="0"/>
              <w:marBottom w:val="0"/>
              <w:divBdr>
                <w:top w:val="none" w:sz="0" w:space="0" w:color="auto"/>
                <w:left w:val="none" w:sz="0" w:space="0" w:color="auto"/>
                <w:bottom w:val="none" w:sz="0" w:space="0" w:color="auto"/>
                <w:right w:val="none" w:sz="0" w:space="0" w:color="auto"/>
              </w:divBdr>
            </w:div>
            <w:div w:id="284507067">
              <w:marLeft w:val="0"/>
              <w:marRight w:val="0"/>
              <w:marTop w:val="0"/>
              <w:marBottom w:val="0"/>
              <w:divBdr>
                <w:top w:val="none" w:sz="0" w:space="0" w:color="auto"/>
                <w:left w:val="none" w:sz="0" w:space="0" w:color="auto"/>
                <w:bottom w:val="none" w:sz="0" w:space="0" w:color="auto"/>
                <w:right w:val="none" w:sz="0" w:space="0" w:color="auto"/>
              </w:divBdr>
            </w:div>
            <w:div w:id="101921753">
              <w:marLeft w:val="0"/>
              <w:marRight w:val="0"/>
              <w:marTop w:val="0"/>
              <w:marBottom w:val="0"/>
              <w:divBdr>
                <w:top w:val="none" w:sz="0" w:space="0" w:color="auto"/>
                <w:left w:val="none" w:sz="0" w:space="0" w:color="auto"/>
                <w:bottom w:val="none" w:sz="0" w:space="0" w:color="auto"/>
                <w:right w:val="none" w:sz="0" w:space="0" w:color="auto"/>
              </w:divBdr>
            </w:div>
            <w:div w:id="753936476">
              <w:marLeft w:val="0"/>
              <w:marRight w:val="0"/>
              <w:marTop w:val="0"/>
              <w:marBottom w:val="0"/>
              <w:divBdr>
                <w:top w:val="none" w:sz="0" w:space="0" w:color="auto"/>
                <w:left w:val="none" w:sz="0" w:space="0" w:color="auto"/>
                <w:bottom w:val="none" w:sz="0" w:space="0" w:color="auto"/>
                <w:right w:val="none" w:sz="0" w:space="0" w:color="auto"/>
              </w:divBdr>
            </w:div>
            <w:div w:id="1430463778">
              <w:marLeft w:val="0"/>
              <w:marRight w:val="0"/>
              <w:marTop w:val="0"/>
              <w:marBottom w:val="0"/>
              <w:divBdr>
                <w:top w:val="none" w:sz="0" w:space="0" w:color="auto"/>
                <w:left w:val="none" w:sz="0" w:space="0" w:color="auto"/>
                <w:bottom w:val="none" w:sz="0" w:space="0" w:color="auto"/>
                <w:right w:val="none" w:sz="0" w:space="0" w:color="auto"/>
              </w:divBdr>
            </w:div>
            <w:div w:id="671177808">
              <w:marLeft w:val="0"/>
              <w:marRight w:val="0"/>
              <w:marTop w:val="0"/>
              <w:marBottom w:val="0"/>
              <w:divBdr>
                <w:top w:val="none" w:sz="0" w:space="0" w:color="auto"/>
                <w:left w:val="none" w:sz="0" w:space="0" w:color="auto"/>
                <w:bottom w:val="none" w:sz="0" w:space="0" w:color="auto"/>
                <w:right w:val="none" w:sz="0" w:space="0" w:color="auto"/>
              </w:divBdr>
            </w:div>
            <w:div w:id="162280658">
              <w:marLeft w:val="0"/>
              <w:marRight w:val="0"/>
              <w:marTop w:val="0"/>
              <w:marBottom w:val="0"/>
              <w:divBdr>
                <w:top w:val="none" w:sz="0" w:space="0" w:color="auto"/>
                <w:left w:val="none" w:sz="0" w:space="0" w:color="auto"/>
                <w:bottom w:val="none" w:sz="0" w:space="0" w:color="auto"/>
                <w:right w:val="none" w:sz="0" w:space="0" w:color="auto"/>
              </w:divBdr>
            </w:div>
            <w:div w:id="98524067">
              <w:marLeft w:val="0"/>
              <w:marRight w:val="0"/>
              <w:marTop w:val="0"/>
              <w:marBottom w:val="0"/>
              <w:divBdr>
                <w:top w:val="none" w:sz="0" w:space="0" w:color="auto"/>
                <w:left w:val="none" w:sz="0" w:space="0" w:color="auto"/>
                <w:bottom w:val="none" w:sz="0" w:space="0" w:color="auto"/>
                <w:right w:val="none" w:sz="0" w:space="0" w:color="auto"/>
              </w:divBdr>
            </w:div>
            <w:div w:id="361052852">
              <w:marLeft w:val="0"/>
              <w:marRight w:val="0"/>
              <w:marTop w:val="0"/>
              <w:marBottom w:val="0"/>
              <w:divBdr>
                <w:top w:val="none" w:sz="0" w:space="0" w:color="auto"/>
                <w:left w:val="none" w:sz="0" w:space="0" w:color="auto"/>
                <w:bottom w:val="none" w:sz="0" w:space="0" w:color="auto"/>
                <w:right w:val="none" w:sz="0" w:space="0" w:color="auto"/>
              </w:divBdr>
            </w:div>
            <w:div w:id="900939755">
              <w:marLeft w:val="0"/>
              <w:marRight w:val="0"/>
              <w:marTop w:val="0"/>
              <w:marBottom w:val="0"/>
              <w:divBdr>
                <w:top w:val="none" w:sz="0" w:space="0" w:color="auto"/>
                <w:left w:val="none" w:sz="0" w:space="0" w:color="auto"/>
                <w:bottom w:val="none" w:sz="0" w:space="0" w:color="auto"/>
                <w:right w:val="none" w:sz="0" w:space="0" w:color="auto"/>
              </w:divBdr>
            </w:div>
            <w:div w:id="811017714">
              <w:marLeft w:val="0"/>
              <w:marRight w:val="0"/>
              <w:marTop w:val="0"/>
              <w:marBottom w:val="0"/>
              <w:divBdr>
                <w:top w:val="none" w:sz="0" w:space="0" w:color="auto"/>
                <w:left w:val="none" w:sz="0" w:space="0" w:color="auto"/>
                <w:bottom w:val="none" w:sz="0" w:space="0" w:color="auto"/>
                <w:right w:val="none" w:sz="0" w:space="0" w:color="auto"/>
              </w:divBdr>
            </w:div>
            <w:div w:id="1248223801">
              <w:marLeft w:val="0"/>
              <w:marRight w:val="0"/>
              <w:marTop w:val="0"/>
              <w:marBottom w:val="0"/>
              <w:divBdr>
                <w:top w:val="none" w:sz="0" w:space="0" w:color="auto"/>
                <w:left w:val="none" w:sz="0" w:space="0" w:color="auto"/>
                <w:bottom w:val="none" w:sz="0" w:space="0" w:color="auto"/>
                <w:right w:val="none" w:sz="0" w:space="0" w:color="auto"/>
              </w:divBdr>
            </w:div>
            <w:div w:id="1160468573">
              <w:marLeft w:val="0"/>
              <w:marRight w:val="0"/>
              <w:marTop w:val="0"/>
              <w:marBottom w:val="0"/>
              <w:divBdr>
                <w:top w:val="none" w:sz="0" w:space="0" w:color="auto"/>
                <w:left w:val="none" w:sz="0" w:space="0" w:color="auto"/>
                <w:bottom w:val="none" w:sz="0" w:space="0" w:color="auto"/>
                <w:right w:val="none" w:sz="0" w:space="0" w:color="auto"/>
              </w:divBdr>
            </w:div>
            <w:div w:id="349257312">
              <w:marLeft w:val="0"/>
              <w:marRight w:val="0"/>
              <w:marTop w:val="0"/>
              <w:marBottom w:val="0"/>
              <w:divBdr>
                <w:top w:val="none" w:sz="0" w:space="0" w:color="auto"/>
                <w:left w:val="none" w:sz="0" w:space="0" w:color="auto"/>
                <w:bottom w:val="none" w:sz="0" w:space="0" w:color="auto"/>
                <w:right w:val="none" w:sz="0" w:space="0" w:color="auto"/>
              </w:divBdr>
            </w:div>
            <w:div w:id="68162620">
              <w:marLeft w:val="0"/>
              <w:marRight w:val="0"/>
              <w:marTop w:val="0"/>
              <w:marBottom w:val="0"/>
              <w:divBdr>
                <w:top w:val="none" w:sz="0" w:space="0" w:color="auto"/>
                <w:left w:val="none" w:sz="0" w:space="0" w:color="auto"/>
                <w:bottom w:val="none" w:sz="0" w:space="0" w:color="auto"/>
                <w:right w:val="none" w:sz="0" w:space="0" w:color="auto"/>
              </w:divBdr>
            </w:div>
            <w:div w:id="1101805509">
              <w:marLeft w:val="0"/>
              <w:marRight w:val="0"/>
              <w:marTop w:val="0"/>
              <w:marBottom w:val="0"/>
              <w:divBdr>
                <w:top w:val="none" w:sz="0" w:space="0" w:color="auto"/>
                <w:left w:val="none" w:sz="0" w:space="0" w:color="auto"/>
                <w:bottom w:val="none" w:sz="0" w:space="0" w:color="auto"/>
                <w:right w:val="none" w:sz="0" w:space="0" w:color="auto"/>
              </w:divBdr>
            </w:div>
            <w:div w:id="487290313">
              <w:marLeft w:val="0"/>
              <w:marRight w:val="0"/>
              <w:marTop w:val="0"/>
              <w:marBottom w:val="0"/>
              <w:divBdr>
                <w:top w:val="none" w:sz="0" w:space="0" w:color="auto"/>
                <w:left w:val="none" w:sz="0" w:space="0" w:color="auto"/>
                <w:bottom w:val="none" w:sz="0" w:space="0" w:color="auto"/>
                <w:right w:val="none" w:sz="0" w:space="0" w:color="auto"/>
              </w:divBdr>
            </w:div>
            <w:div w:id="1413623441">
              <w:marLeft w:val="0"/>
              <w:marRight w:val="0"/>
              <w:marTop w:val="0"/>
              <w:marBottom w:val="0"/>
              <w:divBdr>
                <w:top w:val="none" w:sz="0" w:space="0" w:color="auto"/>
                <w:left w:val="none" w:sz="0" w:space="0" w:color="auto"/>
                <w:bottom w:val="none" w:sz="0" w:space="0" w:color="auto"/>
                <w:right w:val="none" w:sz="0" w:space="0" w:color="auto"/>
              </w:divBdr>
            </w:div>
            <w:div w:id="316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672">
      <w:bodyDiv w:val="1"/>
      <w:marLeft w:val="0"/>
      <w:marRight w:val="0"/>
      <w:marTop w:val="0"/>
      <w:marBottom w:val="0"/>
      <w:divBdr>
        <w:top w:val="none" w:sz="0" w:space="0" w:color="auto"/>
        <w:left w:val="none" w:sz="0" w:space="0" w:color="auto"/>
        <w:bottom w:val="none" w:sz="0" w:space="0" w:color="auto"/>
        <w:right w:val="none" w:sz="0" w:space="0" w:color="auto"/>
      </w:divBdr>
      <w:divsChild>
        <w:div w:id="1209299491">
          <w:marLeft w:val="0"/>
          <w:marRight w:val="0"/>
          <w:marTop w:val="0"/>
          <w:marBottom w:val="0"/>
          <w:divBdr>
            <w:top w:val="none" w:sz="0" w:space="0" w:color="auto"/>
            <w:left w:val="none" w:sz="0" w:space="0" w:color="auto"/>
            <w:bottom w:val="none" w:sz="0" w:space="0" w:color="auto"/>
            <w:right w:val="none" w:sz="0" w:space="0" w:color="auto"/>
          </w:divBdr>
          <w:divsChild>
            <w:div w:id="103237245">
              <w:marLeft w:val="0"/>
              <w:marRight w:val="0"/>
              <w:marTop w:val="0"/>
              <w:marBottom w:val="0"/>
              <w:divBdr>
                <w:top w:val="none" w:sz="0" w:space="0" w:color="auto"/>
                <w:left w:val="none" w:sz="0" w:space="0" w:color="auto"/>
                <w:bottom w:val="none" w:sz="0" w:space="0" w:color="auto"/>
                <w:right w:val="none" w:sz="0" w:space="0" w:color="auto"/>
              </w:divBdr>
            </w:div>
            <w:div w:id="1377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3470">
      <w:bodyDiv w:val="1"/>
      <w:marLeft w:val="0"/>
      <w:marRight w:val="0"/>
      <w:marTop w:val="0"/>
      <w:marBottom w:val="0"/>
      <w:divBdr>
        <w:top w:val="none" w:sz="0" w:space="0" w:color="auto"/>
        <w:left w:val="none" w:sz="0" w:space="0" w:color="auto"/>
        <w:bottom w:val="none" w:sz="0" w:space="0" w:color="auto"/>
        <w:right w:val="none" w:sz="0" w:space="0" w:color="auto"/>
      </w:divBdr>
      <w:divsChild>
        <w:div w:id="619340005">
          <w:marLeft w:val="0"/>
          <w:marRight w:val="0"/>
          <w:marTop w:val="0"/>
          <w:marBottom w:val="0"/>
          <w:divBdr>
            <w:top w:val="none" w:sz="0" w:space="0" w:color="auto"/>
            <w:left w:val="none" w:sz="0" w:space="0" w:color="auto"/>
            <w:bottom w:val="none" w:sz="0" w:space="0" w:color="auto"/>
            <w:right w:val="none" w:sz="0" w:space="0" w:color="auto"/>
          </w:divBdr>
          <w:divsChild>
            <w:div w:id="1228806117">
              <w:marLeft w:val="0"/>
              <w:marRight w:val="0"/>
              <w:marTop w:val="0"/>
              <w:marBottom w:val="0"/>
              <w:divBdr>
                <w:top w:val="none" w:sz="0" w:space="0" w:color="auto"/>
                <w:left w:val="none" w:sz="0" w:space="0" w:color="auto"/>
                <w:bottom w:val="none" w:sz="0" w:space="0" w:color="auto"/>
                <w:right w:val="none" w:sz="0" w:space="0" w:color="auto"/>
              </w:divBdr>
            </w:div>
            <w:div w:id="10283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1076">
      <w:bodyDiv w:val="1"/>
      <w:marLeft w:val="0"/>
      <w:marRight w:val="0"/>
      <w:marTop w:val="0"/>
      <w:marBottom w:val="0"/>
      <w:divBdr>
        <w:top w:val="none" w:sz="0" w:space="0" w:color="auto"/>
        <w:left w:val="none" w:sz="0" w:space="0" w:color="auto"/>
        <w:bottom w:val="none" w:sz="0" w:space="0" w:color="auto"/>
        <w:right w:val="none" w:sz="0" w:space="0" w:color="auto"/>
      </w:divBdr>
      <w:divsChild>
        <w:div w:id="947589780">
          <w:marLeft w:val="0"/>
          <w:marRight w:val="0"/>
          <w:marTop w:val="0"/>
          <w:marBottom w:val="0"/>
          <w:divBdr>
            <w:top w:val="none" w:sz="0" w:space="0" w:color="auto"/>
            <w:left w:val="none" w:sz="0" w:space="0" w:color="auto"/>
            <w:bottom w:val="none" w:sz="0" w:space="0" w:color="auto"/>
            <w:right w:val="none" w:sz="0" w:space="0" w:color="auto"/>
          </w:divBdr>
          <w:divsChild>
            <w:div w:id="1304391260">
              <w:marLeft w:val="0"/>
              <w:marRight w:val="0"/>
              <w:marTop w:val="0"/>
              <w:marBottom w:val="0"/>
              <w:divBdr>
                <w:top w:val="none" w:sz="0" w:space="0" w:color="auto"/>
                <w:left w:val="none" w:sz="0" w:space="0" w:color="auto"/>
                <w:bottom w:val="none" w:sz="0" w:space="0" w:color="auto"/>
                <w:right w:val="none" w:sz="0" w:space="0" w:color="auto"/>
              </w:divBdr>
            </w:div>
            <w:div w:id="1620330367">
              <w:marLeft w:val="0"/>
              <w:marRight w:val="0"/>
              <w:marTop w:val="0"/>
              <w:marBottom w:val="0"/>
              <w:divBdr>
                <w:top w:val="none" w:sz="0" w:space="0" w:color="auto"/>
                <w:left w:val="none" w:sz="0" w:space="0" w:color="auto"/>
                <w:bottom w:val="none" w:sz="0" w:space="0" w:color="auto"/>
                <w:right w:val="none" w:sz="0" w:space="0" w:color="auto"/>
              </w:divBdr>
            </w:div>
            <w:div w:id="1849950398">
              <w:marLeft w:val="0"/>
              <w:marRight w:val="0"/>
              <w:marTop w:val="0"/>
              <w:marBottom w:val="0"/>
              <w:divBdr>
                <w:top w:val="none" w:sz="0" w:space="0" w:color="auto"/>
                <w:left w:val="none" w:sz="0" w:space="0" w:color="auto"/>
                <w:bottom w:val="none" w:sz="0" w:space="0" w:color="auto"/>
                <w:right w:val="none" w:sz="0" w:space="0" w:color="auto"/>
              </w:divBdr>
            </w:div>
            <w:div w:id="262154821">
              <w:marLeft w:val="0"/>
              <w:marRight w:val="0"/>
              <w:marTop w:val="0"/>
              <w:marBottom w:val="0"/>
              <w:divBdr>
                <w:top w:val="none" w:sz="0" w:space="0" w:color="auto"/>
                <w:left w:val="none" w:sz="0" w:space="0" w:color="auto"/>
                <w:bottom w:val="none" w:sz="0" w:space="0" w:color="auto"/>
                <w:right w:val="none" w:sz="0" w:space="0" w:color="auto"/>
              </w:divBdr>
            </w:div>
            <w:div w:id="1027290078">
              <w:marLeft w:val="0"/>
              <w:marRight w:val="0"/>
              <w:marTop w:val="0"/>
              <w:marBottom w:val="0"/>
              <w:divBdr>
                <w:top w:val="none" w:sz="0" w:space="0" w:color="auto"/>
                <w:left w:val="none" w:sz="0" w:space="0" w:color="auto"/>
                <w:bottom w:val="none" w:sz="0" w:space="0" w:color="auto"/>
                <w:right w:val="none" w:sz="0" w:space="0" w:color="auto"/>
              </w:divBdr>
            </w:div>
            <w:div w:id="1775248653">
              <w:marLeft w:val="0"/>
              <w:marRight w:val="0"/>
              <w:marTop w:val="0"/>
              <w:marBottom w:val="0"/>
              <w:divBdr>
                <w:top w:val="none" w:sz="0" w:space="0" w:color="auto"/>
                <w:left w:val="none" w:sz="0" w:space="0" w:color="auto"/>
                <w:bottom w:val="none" w:sz="0" w:space="0" w:color="auto"/>
                <w:right w:val="none" w:sz="0" w:space="0" w:color="auto"/>
              </w:divBdr>
            </w:div>
            <w:div w:id="1827897302">
              <w:marLeft w:val="0"/>
              <w:marRight w:val="0"/>
              <w:marTop w:val="0"/>
              <w:marBottom w:val="0"/>
              <w:divBdr>
                <w:top w:val="none" w:sz="0" w:space="0" w:color="auto"/>
                <w:left w:val="none" w:sz="0" w:space="0" w:color="auto"/>
                <w:bottom w:val="none" w:sz="0" w:space="0" w:color="auto"/>
                <w:right w:val="none" w:sz="0" w:space="0" w:color="auto"/>
              </w:divBdr>
            </w:div>
            <w:div w:id="1591044159">
              <w:marLeft w:val="0"/>
              <w:marRight w:val="0"/>
              <w:marTop w:val="0"/>
              <w:marBottom w:val="0"/>
              <w:divBdr>
                <w:top w:val="none" w:sz="0" w:space="0" w:color="auto"/>
                <w:left w:val="none" w:sz="0" w:space="0" w:color="auto"/>
                <w:bottom w:val="none" w:sz="0" w:space="0" w:color="auto"/>
                <w:right w:val="none" w:sz="0" w:space="0" w:color="auto"/>
              </w:divBdr>
            </w:div>
            <w:div w:id="1627001564">
              <w:marLeft w:val="0"/>
              <w:marRight w:val="0"/>
              <w:marTop w:val="0"/>
              <w:marBottom w:val="0"/>
              <w:divBdr>
                <w:top w:val="none" w:sz="0" w:space="0" w:color="auto"/>
                <w:left w:val="none" w:sz="0" w:space="0" w:color="auto"/>
                <w:bottom w:val="none" w:sz="0" w:space="0" w:color="auto"/>
                <w:right w:val="none" w:sz="0" w:space="0" w:color="auto"/>
              </w:divBdr>
            </w:div>
            <w:div w:id="87967212">
              <w:marLeft w:val="0"/>
              <w:marRight w:val="0"/>
              <w:marTop w:val="0"/>
              <w:marBottom w:val="0"/>
              <w:divBdr>
                <w:top w:val="none" w:sz="0" w:space="0" w:color="auto"/>
                <w:left w:val="none" w:sz="0" w:space="0" w:color="auto"/>
                <w:bottom w:val="none" w:sz="0" w:space="0" w:color="auto"/>
                <w:right w:val="none" w:sz="0" w:space="0" w:color="auto"/>
              </w:divBdr>
            </w:div>
            <w:div w:id="21307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481">
      <w:bodyDiv w:val="1"/>
      <w:marLeft w:val="0"/>
      <w:marRight w:val="0"/>
      <w:marTop w:val="0"/>
      <w:marBottom w:val="0"/>
      <w:divBdr>
        <w:top w:val="none" w:sz="0" w:space="0" w:color="auto"/>
        <w:left w:val="none" w:sz="0" w:space="0" w:color="auto"/>
        <w:bottom w:val="none" w:sz="0" w:space="0" w:color="auto"/>
        <w:right w:val="none" w:sz="0" w:space="0" w:color="auto"/>
      </w:divBdr>
      <w:divsChild>
        <w:div w:id="507066144">
          <w:marLeft w:val="0"/>
          <w:marRight w:val="0"/>
          <w:marTop w:val="0"/>
          <w:marBottom w:val="0"/>
          <w:divBdr>
            <w:top w:val="none" w:sz="0" w:space="0" w:color="auto"/>
            <w:left w:val="none" w:sz="0" w:space="0" w:color="auto"/>
            <w:bottom w:val="none" w:sz="0" w:space="0" w:color="auto"/>
            <w:right w:val="none" w:sz="0" w:space="0" w:color="auto"/>
          </w:divBdr>
          <w:divsChild>
            <w:div w:id="1203176607">
              <w:marLeft w:val="0"/>
              <w:marRight w:val="0"/>
              <w:marTop w:val="0"/>
              <w:marBottom w:val="0"/>
              <w:divBdr>
                <w:top w:val="none" w:sz="0" w:space="0" w:color="auto"/>
                <w:left w:val="none" w:sz="0" w:space="0" w:color="auto"/>
                <w:bottom w:val="none" w:sz="0" w:space="0" w:color="auto"/>
                <w:right w:val="none" w:sz="0" w:space="0" w:color="auto"/>
              </w:divBdr>
            </w:div>
            <w:div w:id="13607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1831675689">
      <w:bodyDiv w:val="1"/>
      <w:marLeft w:val="0"/>
      <w:marRight w:val="0"/>
      <w:marTop w:val="0"/>
      <w:marBottom w:val="0"/>
      <w:divBdr>
        <w:top w:val="none" w:sz="0" w:space="0" w:color="auto"/>
        <w:left w:val="none" w:sz="0" w:space="0" w:color="auto"/>
        <w:bottom w:val="none" w:sz="0" w:space="0" w:color="auto"/>
        <w:right w:val="none" w:sz="0" w:space="0" w:color="auto"/>
      </w:divBdr>
      <w:divsChild>
        <w:div w:id="1138843978">
          <w:marLeft w:val="0"/>
          <w:marRight w:val="0"/>
          <w:marTop w:val="0"/>
          <w:marBottom w:val="0"/>
          <w:divBdr>
            <w:top w:val="none" w:sz="0" w:space="0" w:color="auto"/>
            <w:left w:val="none" w:sz="0" w:space="0" w:color="auto"/>
            <w:bottom w:val="none" w:sz="0" w:space="0" w:color="auto"/>
            <w:right w:val="none" w:sz="0" w:space="0" w:color="auto"/>
          </w:divBdr>
          <w:divsChild>
            <w:div w:id="1559827672">
              <w:marLeft w:val="0"/>
              <w:marRight w:val="0"/>
              <w:marTop w:val="0"/>
              <w:marBottom w:val="0"/>
              <w:divBdr>
                <w:top w:val="none" w:sz="0" w:space="0" w:color="auto"/>
                <w:left w:val="none" w:sz="0" w:space="0" w:color="auto"/>
                <w:bottom w:val="none" w:sz="0" w:space="0" w:color="auto"/>
                <w:right w:val="none" w:sz="0" w:space="0" w:color="auto"/>
              </w:divBdr>
            </w:div>
            <w:div w:id="521941720">
              <w:marLeft w:val="0"/>
              <w:marRight w:val="0"/>
              <w:marTop w:val="0"/>
              <w:marBottom w:val="0"/>
              <w:divBdr>
                <w:top w:val="none" w:sz="0" w:space="0" w:color="auto"/>
                <w:left w:val="none" w:sz="0" w:space="0" w:color="auto"/>
                <w:bottom w:val="none" w:sz="0" w:space="0" w:color="auto"/>
                <w:right w:val="none" w:sz="0" w:space="0" w:color="auto"/>
              </w:divBdr>
            </w:div>
            <w:div w:id="630483628">
              <w:marLeft w:val="0"/>
              <w:marRight w:val="0"/>
              <w:marTop w:val="0"/>
              <w:marBottom w:val="0"/>
              <w:divBdr>
                <w:top w:val="none" w:sz="0" w:space="0" w:color="auto"/>
                <w:left w:val="none" w:sz="0" w:space="0" w:color="auto"/>
                <w:bottom w:val="none" w:sz="0" w:space="0" w:color="auto"/>
                <w:right w:val="none" w:sz="0" w:space="0" w:color="auto"/>
              </w:divBdr>
            </w:div>
            <w:div w:id="2114085738">
              <w:marLeft w:val="0"/>
              <w:marRight w:val="0"/>
              <w:marTop w:val="0"/>
              <w:marBottom w:val="0"/>
              <w:divBdr>
                <w:top w:val="none" w:sz="0" w:space="0" w:color="auto"/>
                <w:left w:val="none" w:sz="0" w:space="0" w:color="auto"/>
                <w:bottom w:val="none" w:sz="0" w:space="0" w:color="auto"/>
                <w:right w:val="none" w:sz="0" w:space="0" w:color="auto"/>
              </w:divBdr>
            </w:div>
            <w:div w:id="2935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 w:id="2043165675">
      <w:bodyDiv w:val="1"/>
      <w:marLeft w:val="0"/>
      <w:marRight w:val="0"/>
      <w:marTop w:val="0"/>
      <w:marBottom w:val="0"/>
      <w:divBdr>
        <w:top w:val="none" w:sz="0" w:space="0" w:color="auto"/>
        <w:left w:val="none" w:sz="0" w:space="0" w:color="auto"/>
        <w:bottom w:val="none" w:sz="0" w:space="0" w:color="auto"/>
        <w:right w:val="none" w:sz="0" w:space="0" w:color="auto"/>
      </w:divBdr>
      <w:divsChild>
        <w:div w:id="1677535662">
          <w:marLeft w:val="0"/>
          <w:marRight w:val="0"/>
          <w:marTop w:val="0"/>
          <w:marBottom w:val="0"/>
          <w:divBdr>
            <w:top w:val="none" w:sz="0" w:space="0" w:color="auto"/>
            <w:left w:val="none" w:sz="0" w:space="0" w:color="auto"/>
            <w:bottom w:val="none" w:sz="0" w:space="0" w:color="auto"/>
            <w:right w:val="none" w:sz="0" w:space="0" w:color="auto"/>
          </w:divBdr>
          <w:divsChild>
            <w:div w:id="1107846190">
              <w:marLeft w:val="0"/>
              <w:marRight w:val="0"/>
              <w:marTop w:val="0"/>
              <w:marBottom w:val="0"/>
              <w:divBdr>
                <w:top w:val="none" w:sz="0" w:space="0" w:color="auto"/>
                <w:left w:val="none" w:sz="0" w:space="0" w:color="auto"/>
                <w:bottom w:val="none" w:sz="0" w:space="0" w:color="auto"/>
                <w:right w:val="none" w:sz="0" w:space="0" w:color="auto"/>
              </w:divBdr>
            </w:div>
            <w:div w:id="1726639182">
              <w:marLeft w:val="0"/>
              <w:marRight w:val="0"/>
              <w:marTop w:val="0"/>
              <w:marBottom w:val="0"/>
              <w:divBdr>
                <w:top w:val="none" w:sz="0" w:space="0" w:color="auto"/>
                <w:left w:val="none" w:sz="0" w:space="0" w:color="auto"/>
                <w:bottom w:val="none" w:sz="0" w:space="0" w:color="auto"/>
                <w:right w:val="none" w:sz="0" w:space="0" w:color="auto"/>
              </w:divBdr>
            </w:div>
            <w:div w:id="636952199">
              <w:marLeft w:val="0"/>
              <w:marRight w:val="0"/>
              <w:marTop w:val="0"/>
              <w:marBottom w:val="0"/>
              <w:divBdr>
                <w:top w:val="none" w:sz="0" w:space="0" w:color="auto"/>
                <w:left w:val="none" w:sz="0" w:space="0" w:color="auto"/>
                <w:bottom w:val="none" w:sz="0" w:space="0" w:color="auto"/>
                <w:right w:val="none" w:sz="0" w:space="0" w:color="auto"/>
              </w:divBdr>
            </w:div>
            <w:div w:id="756173148">
              <w:marLeft w:val="0"/>
              <w:marRight w:val="0"/>
              <w:marTop w:val="0"/>
              <w:marBottom w:val="0"/>
              <w:divBdr>
                <w:top w:val="none" w:sz="0" w:space="0" w:color="auto"/>
                <w:left w:val="none" w:sz="0" w:space="0" w:color="auto"/>
                <w:bottom w:val="none" w:sz="0" w:space="0" w:color="auto"/>
                <w:right w:val="none" w:sz="0" w:space="0" w:color="auto"/>
              </w:divBdr>
            </w:div>
            <w:div w:id="1834833857">
              <w:marLeft w:val="0"/>
              <w:marRight w:val="0"/>
              <w:marTop w:val="0"/>
              <w:marBottom w:val="0"/>
              <w:divBdr>
                <w:top w:val="none" w:sz="0" w:space="0" w:color="auto"/>
                <w:left w:val="none" w:sz="0" w:space="0" w:color="auto"/>
                <w:bottom w:val="none" w:sz="0" w:space="0" w:color="auto"/>
                <w:right w:val="none" w:sz="0" w:space="0" w:color="auto"/>
              </w:divBdr>
            </w:div>
            <w:div w:id="4513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fontTable" Target="fontTable.xml"/><Relationship Id="rId21" Type="http://schemas.openxmlformats.org/officeDocument/2006/relationships/oleObject" Target="embeddings/oleObject1.bin"/><Relationship Id="rId34"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1.xml"/><Relationship Id="rId16" Type="http://schemas.microsoft.com/office/2018/08/relationships/commentsExtensible" Target="commentsExtensible.xml"/><Relationship Id="rId20" Type="http://schemas.openxmlformats.org/officeDocument/2006/relationships/image" Target="media/image5.wmf"/><Relationship Id="rId29" Type="http://schemas.openxmlformats.org/officeDocument/2006/relationships/image" Target="media/image11.png"/><Relationship Id="rId4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glMatrix.net" TargetMode="External"/><Relationship Id="rId32" Type="http://schemas.openxmlformats.org/officeDocument/2006/relationships/image" Target="media/image14.png"/><Relationship Id="rId37" Type="http://schemas.openxmlformats.org/officeDocument/2006/relationships/footer" Target="footer2.xml"/><Relationship Id="rId40" Type="http://schemas.microsoft.com/office/2011/relationships/people" Target="people.xml"/><Relationship Id="rId5" Type="http://schemas.openxmlformats.org/officeDocument/2006/relationships/customXml" Target="../customXml/item4.xml"/><Relationship Id="rId15" Type="http://schemas.microsoft.com/office/2016/09/relationships/commentsIds" Target="commentsIds.xml"/><Relationship Id="rId23" Type="http://schemas.openxmlformats.org/officeDocument/2006/relationships/oleObject" Target="embeddings/oleObject2.bin"/><Relationship Id="rId28" Type="http://schemas.openxmlformats.org/officeDocument/2006/relationships/image" Target="media/image10.png"/><Relationship Id="rId36"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3.png"/><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6.w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eader" Target="header2.xml"/><Relationship Id="rId8" Type="http://schemas.openxmlformats.org/officeDocument/2006/relationships/settings" Target="settings.xml"/><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customXml/itemProps2.xml><?xml version="1.0" encoding="utf-8"?>
<ds:datastoreItem xmlns:ds="http://schemas.openxmlformats.org/officeDocument/2006/customXml" ds:itemID="{8382C28B-3ECB-4F7B-A5FD-F905E7EC86A1}">
  <ds:schemaRefs>
    <ds:schemaRef ds:uri="http://schemas.openxmlformats.org/officeDocument/2006/bibliography"/>
  </ds:schemaRefs>
</ds:datastoreItem>
</file>

<file path=customXml/itemProps3.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432969D-0367-4391-9BF2-AB250E199C4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10187</Words>
  <Characters>58068</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Jeb Pavleas</cp:lastModifiedBy>
  <cp:revision>2</cp:revision>
  <cp:lastPrinted>2009-03-19T04:35:00Z</cp:lastPrinted>
  <dcterms:created xsi:type="dcterms:W3CDTF">2021-04-13T05:07:00Z</dcterms:created>
  <dcterms:modified xsi:type="dcterms:W3CDTF">2021-04-13T05:07:00Z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